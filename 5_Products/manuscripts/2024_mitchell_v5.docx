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C3FFAA3" w14:textId="07A3FCC4" w:rsidR="00DE0869" w:rsidRPr="00C83F06" w:rsidRDefault="00000000" w:rsidP="00A565EC">
      <w:pPr>
        <w:spacing w:line="240" w:lineRule="auto"/>
        <w:jc w:val="both"/>
        <w:rPr>
          <w:b/>
        </w:rPr>
      </w:pPr>
      <w:bookmarkStart w:id="0" w:name="_rkjbo35o240k" w:colFirst="0" w:colLast="0"/>
      <w:bookmarkEnd w:id="0"/>
      <w:r w:rsidRPr="00C83F06">
        <w:t xml:space="preserve">Word Count: </w:t>
      </w:r>
      <w:r w:rsidR="00EF26B5" w:rsidRPr="00C83F06">
        <w:t>9502</w:t>
      </w:r>
    </w:p>
    <w:p w14:paraId="6D7F2AF6" w14:textId="77777777" w:rsidR="00DE0869" w:rsidRPr="00C83F06" w:rsidRDefault="00DE0869" w:rsidP="00A565EC">
      <w:pPr>
        <w:spacing w:line="240" w:lineRule="auto"/>
        <w:jc w:val="both"/>
        <w:rPr>
          <w:b/>
        </w:rPr>
      </w:pPr>
    </w:p>
    <w:p w14:paraId="42A00100" w14:textId="77777777" w:rsidR="00DE0869" w:rsidRPr="00C83F06" w:rsidRDefault="00DE0869" w:rsidP="00A565EC">
      <w:pPr>
        <w:spacing w:line="240" w:lineRule="auto"/>
        <w:jc w:val="both"/>
        <w:rPr>
          <w:b/>
        </w:rPr>
      </w:pPr>
    </w:p>
    <w:p w14:paraId="0F532A8E" w14:textId="77777777" w:rsidR="00DE0869" w:rsidRPr="00C83F06" w:rsidRDefault="00DE0869" w:rsidP="00A565EC">
      <w:pPr>
        <w:spacing w:line="240" w:lineRule="auto"/>
        <w:jc w:val="both"/>
        <w:rPr>
          <w:b/>
        </w:rPr>
      </w:pPr>
    </w:p>
    <w:p w14:paraId="04943CFE" w14:textId="77777777" w:rsidR="00DE0869" w:rsidRPr="00C83F06" w:rsidRDefault="00DE0869" w:rsidP="00A565EC">
      <w:pPr>
        <w:spacing w:line="240" w:lineRule="auto"/>
        <w:jc w:val="both"/>
        <w:rPr>
          <w:b/>
        </w:rPr>
      </w:pPr>
    </w:p>
    <w:p w14:paraId="45F4809D" w14:textId="77777777" w:rsidR="00DE0869" w:rsidRPr="00C83F06" w:rsidRDefault="00DE0869" w:rsidP="00A565EC">
      <w:pPr>
        <w:spacing w:line="240" w:lineRule="auto"/>
        <w:jc w:val="both"/>
        <w:rPr>
          <w:b/>
        </w:rPr>
      </w:pPr>
    </w:p>
    <w:p w14:paraId="4FF6E48C" w14:textId="77777777" w:rsidR="00DE0869" w:rsidRPr="00C83F06" w:rsidRDefault="00DE0869" w:rsidP="00A565EC">
      <w:pPr>
        <w:spacing w:line="240" w:lineRule="auto"/>
        <w:jc w:val="both"/>
        <w:rPr>
          <w:b/>
        </w:rPr>
      </w:pPr>
    </w:p>
    <w:p w14:paraId="4DAA9CB6" w14:textId="3EC5D26B" w:rsidR="00DE0869" w:rsidRPr="00C83F06" w:rsidRDefault="00000000" w:rsidP="00A565EC">
      <w:pPr>
        <w:spacing w:line="240" w:lineRule="auto"/>
        <w:jc w:val="center"/>
        <w:rPr>
          <w:b/>
        </w:rPr>
      </w:pPr>
      <w:r w:rsidRPr="00C83F06">
        <w:rPr>
          <w:b/>
        </w:rPr>
        <w:t>Neural</w:t>
      </w:r>
      <w:r w:rsidR="00AF6336" w:rsidRPr="00C83F06">
        <w:rPr>
          <w:b/>
        </w:rPr>
        <w:t xml:space="preserve"> Effects</w:t>
      </w:r>
      <w:r w:rsidRPr="00C83F06">
        <w:rPr>
          <w:b/>
        </w:rPr>
        <w:t xml:space="preserve"> of Continuous Ratings During Active Engagement Within a Video fMRI Paradigm</w:t>
      </w:r>
    </w:p>
    <w:p w14:paraId="254AC165" w14:textId="77777777" w:rsidR="00DE0869" w:rsidRPr="00C83F06" w:rsidRDefault="00DE0869" w:rsidP="00A565EC">
      <w:pPr>
        <w:spacing w:line="240" w:lineRule="auto"/>
        <w:jc w:val="both"/>
      </w:pPr>
    </w:p>
    <w:p w14:paraId="3FE9F9E9" w14:textId="77777777" w:rsidR="00DE0869" w:rsidRPr="00C83F06" w:rsidRDefault="00DE0869" w:rsidP="00A565EC">
      <w:pPr>
        <w:spacing w:line="240" w:lineRule="auto"/>
        <w:jc w:val="both"/>
      </w:pPr>
    </w:p>
    <w:p w14:paraId="0E253EA8" w14:textId="77777777" w:rsidR="00DE0869" w:rsidRPr="00C83F06" w:rsidRDefault="00DE0869" w:rsidP="00A565EC">
      <w:pPr>
        <w:spacing w:line="240" w:lineRule="auto"/>
        <w:jc w:val="both"/>
      </w:pPr>
    </w:p>
    <w:p w14:paraId="45E172CC" w14:textId="77777777" w:rsidR="00DE0869" w:rsidRPr="00C83F06" w:rsidRDefault="00DE0869" w:rsidP="00A565EC">
      <w:pPr>
        <w:spacing w:line="240" w:lineRule="auto"/>
        <w:jc w:val="both"/>
      </w:pPr>
    </w:p>
    <w:p w14:paraId="74FDC5B0" w14:textId="77777777" w:rsidR="00DE0869" w:rsidRPr="00C83F06" w:rsidRDefault="00DE0869" w:rsidP="00A565EC">
      <w:pPr>
        <w:spacing w:line="240" w:lineRule="auto"/>
        <w:jc w:val="both"/>
      </w:pPr>
    </w:p>
    <w:p w14:paraId="4695D903" w14:textId="77777777" w:rsidR="00DE0869" w:rsidRPr="00C83F06" w:rsidRDefault="00DE0869" w:rsidP="00A565EC">
      <w:pPr>
        <w:spacing w:line="240" w:lineRule="auto"/>
        <w:jc w:val="both"/>
      </w:pPr>
    </w:p>
    <w:p w14:paraId="7DB32D77" w14:textId="77777777" w:rsidR="00DE0869" w:rsidRPr="00C83F06" w:rsidRDefault="00000000" w:rsidP="00A565EC">
      <w:pPr>
        <w:spacing w:line="240" w:lineRule="auto"/>
        <w:jc w:val="center"/>
      </w:pPr>
      <w:r w:rsidRPr="00C83F06">
        <w:t xml:space="preserve"> </w:t>
      </w:r>
    </w:p>
    <w:p w14:paraId="5DE42537" w14:textId="77777777" w:rsidR="00DE0869" w:rsidRPr="00C83F06" w:rsidRDefault="00000000" w:rsidP="00A565EC">
      <w:pPr>
        <w:spacing w:line="240" w:lineRule="auto"/>
        <w:jc w:val="center"/>
        <w:rPr>
          <w:b/>
        </w:rPr>
      </w:pPr>
      <w:r w:rsidRPr="00C83F06">
        <w:rPr>
          <w:b/>
        </w:rPr>
        <w:t xml:space="preserve">William J. Mitchell </w:t>
      </w:r>
      <w:r w:rsidRPr="00C83F06">
        <w:rPr>
          <w:b/>
          <w:vertAlign w:val="superscript"/>
        </w:rPr>
        <w:t>a</w:t>
      </w:r>
      <w:r w:rsidRPr="00C83F06">
        <w:rPr>
          <w:b/>
        </w:rPr>
        <w:t xml:space="preserve">, </w:t>
      </w:r>
      <w:r w:rsidRPr="00C83F06">
        <w:t xml:space="preserve">billy.mitchell@temple.edu </w:t>
      </w:r>
      <w:r w:rsidRPr="00C83F06">
        <w:rPr>
          <w:b/>
        </w:rPr>
        <w:t>*</w:t>
      </w:r>
    </w:p>
    <w:p w14:paraId="147499E8" w14:textId="77777777" w:rsidR="00DE0869" w:rsidRPr="00C83F06" w:rsidRDefault="00000000" w:rsidP="00A565EC">
      <w:pPr>
        <w:spacing w:line="240" w:lineRule="auto"/>
        <w:jc w:val="center"/>
      </w:pPr>
      <w:r w:rsidRPr="00C83F06">
        <w:rPr>
          <w:b/>
        </w:rPr>
        <w:t xml:space="preserve">Helen Schmidt </w:t>
      </w:r>
      <w:r w:rsidRPr="00C83F06">
        <w:rPr>
          <w:b/>
          <w:vertAlign w:val="superscript"/>
        </w:rPr>
        <w:t>a</w:t>
      </w:r>
      <w:r w:rsidRPr="00C83F06">
        <w:rPr>
          <w:b/>
        </w:rPr>
        <w:t xml:space="preserve">, </w:t>
      </w:r>
      <w:r w:rsidRPr="00C83F06">
        <w:t>helen_schmidt@temple.edu</w:t>
      </w:r>
    </w:p>
    <w:p w14:paraId="58411479" w14:textId="77777777" w:rsidR="00DE0869" w:rsidRPr="00C83F06" w:rsidRDefault="00000000" w:rsidP="00A565EC">
      <w:pPr>
        <w:spacing w:line="240" w:lineRule="auto"/>
        <w:jc w:val="center"/>
      </w:pPr>
      <w:r w:rsidRPr="00C83F06">
        <w:rPr>
          <w:b/>
        </w:rPr>
        <w:t xml:space="preserve">Chelsea Helion </w:t>
      </w:r>
      <w:r w:rsidRPr="00C83F06">
        <w:rPr>
          <w:b/>
          <w:vertAlign w:val="superscript"/>
        </w:rPr>
        <w:t>a</w:t>
      </w:r>
      <w:r w:rsidRPr="00C83F06">
        <w:rPr>
          <w:b/>
        </w:rPr>
        <w:t xml:space="preserve">, </w:t>
      </w:r>
      <w:r w:rsidRPr="00C83F06">
        <w:t>chelsea.helion@temple.edu</w:t>
      </w:r>
    </w:p>
    <w:p w14:paraId="53BB52D4" w14:textId="77777777" w:rsidR="00DE0869" w:rsidRPr="00C83F06" w:rsidRDefault="00000000" w:rsidP="00A565EC">
      <w:pPr>
        <w:pStyle w:val="Heading1"/>
        <w:spacing w:before="0" w:after="0" w:line="240" w:lineRule="auto"/>
        <w:jc w:val="center"/>
        <w:rPr>
          <w:b/>
          <w:sz w:val="22"/>
          <w:szCs w:val="22"/>
        </w:rPr>
      </w:pPr>
      <w:r w:rsidRPr="00C83F06">
        <w:rPr>
          <w:b/>
          <w:sz w:val="22"/>
          <w:szCs w:val="22"/>
        </w:rPr>
        <w:t xml:space="preserve"> </w:t>
      </w:r>
    </w:p>
    <w:p w14:paraId="546565EE" w14:textId="77777777" w:rsidR="00DE0869" w:rsidRPr="00C83F06" w:rsidRDefault="00DE0869" w:rsidP="00A565EC">
      <w:pPr>
        <w:pStyle w:val="Heading1"/>
        <w:spacing w:before="0" w:after="0" w:line="240" w:lineRule="auto"/>
        <w:jc w:val="both"/>
        <w:rPr>
          <w:b/>
          <w:sz w:val="22"/>
          <w:szCs w:val="22"/>
        </w:rPr>
      </w:pPr>
      <w:bookmarkStart w:id="1" w:name="_13epi55jsjsn" w:colFirst="0" w:colLast="0"/>
      <w:bookmarkEnd w:id="1"/>
    </w:p>
    <w:p w14:paraId="51045046" w14:textId="77777777" w:rsidR="00DE0869" w:rsidRDefault="00DE0869" w:rsidP="00A565EC">
      <w:pPr>
        <w:pStyle w:val="Heading1"/>
        <w:spacing w:before="0" w:after="0" w:line="240" w:lineRule="auto"/>
        <w:jc w:val="both"/>
        <w:rPr>
          <w:ins w:id="2" w:author="Billy Mitchell" w:date="2024-10-30T09:54:00Z" w16du:dateUtc="2024-10-30T13:54:00Z"/>
          <w:b/>
          <w:sz w:val="22"/>
          <w:szCs w:val="22"/>
        </w:rPr>
      </w:pPr>
      <w:bookmarkStart w:id="3" w:name="_y91xwybegkie" w:colFirst="0" w:colLast="0"/>
      <w:bookmarkEnd w:id="3"/>
    </w:p>
    <w:p w14:paraId="0F7FB3E4" w14:textId="77777777" w:rsidR="00A565EC" w:rsidRPr="00A565EC" w:rsidRDefault="00A565EC" w:rsidP="00A565EC"/>
    <w:p w14:paraId="2D886E17" w14:textId="77777777" w:rsidR="00DE0869" w:rsidRPr="00C83F06" w:rsidRDefault="00000000" w:rsidP="00A565EC">
      <w:pPr>
        <w:pStyle w:val="Heading1"/>
        <w:spacing w:before="0" w:after="0" w:line="240" w:lineRule="auto"/>
        <w:rPr>
          <w:b/>
          <w:sz w:val="22"/>
          <w:szCs w:val="22"/>
        </w:rPr>
      </w:pPr>
      <w:bookmarkStart w:id="4" w:name="_t3pqbcpyrq9q" w:colFirst="0" w:colLast="0"/>
      <w:bookmarkEnd w:id="4"/>
      <w:r w:rsidRPr="00C83F06">
        <w:rPr>
          <w:b/>
          <w:sz w:val="22"/>
          <w:szCs w:val="22"/>
        </w:rPr>
        <w:t xml:space="preserve"> </w:t>
      </w:r>
    </w:p>
    <w:p w14:paraId="65F427F8" w14:textId="77777777" w:rsidR="00DE0869" w:rsidRPr="00C83F06" w:rsidRDefault="00000000" w:rsidP="00A565EC">
      <w:pPr>
        <w:spacing w:line="240" w:lineRule="auto"/>
        <w:rPr>
          <w:b/>
        </w:rPr>
      </w:pPr>
      <w:r w:rsidRPr="00C83F06">
        <w:rPr>
          <w:b/>
        </w:rPr>
        <w:t>a)</w:t>
      </w:r>
      <w:r w:rsidRPr="00C83F06">
        <w:tab/>
      </w:r>
      <w:r w:rsidRPr="00C83F06">
        <w:rPr>
          <w:b/>
        </w:rPr>
        <w:t>Department of Psychology &amp; Neuroscience</w:t>
      </w:r>
    </w:p>
    <w:p w14:paraId="62AE3719" w14:textId="77777777" w:rsidR="00DE0869" w:rsidRPr="00C83F06" w:rsidRDefault="00000000" w:rsidP="00A565EC">
      <w:pPr>
        <w:spacing w:line="240" w:lineRule="auto"/>
        <w:ind w:firstLine="720"/>
      </w:pPr>
      <w:r w:rsidRPr="00C83F06">
        <w:t>Weiss Hall, Temple University, 1701 N 13</w:t>
      </w:r>
      <w:r w:rsidRPr="00C83F06">
        <w:rPr>
          <w:vertAlign w:val="superscript"/>
        </w:rPr>
        <w:t>th</w:t>
      </w:r>
      <w:r w:rsidRPr="00C83F06">
        <w:t xml:space="preserve"> St. Philadelphia, PA, USA 19122</w:t>
      </w:r>
      <w:r w:rsidRPr="00C83F06">
        <w:rPr>
          <w:b/>
        </w:rPr>
        <w:t xml:space="preserve">  </w:t>
      </w:r>
    </w:p>
    <w:p w14:paraId="5084AA66" w14:textId="77777777" w:rsidR="00DE0869" w:rsidRPr="00C83F06" w:rsidRDefault="00000000" w:rsidP="00A565EC">
      <w:pPr>
        <w:spacing w:line="240" w:lineRule="auto"/>
        <w:jc w:val="both"/>
      </w:pPr>
      <w:r w:rsidRPr="00C83F06">
        <w:t xml:space="preserve"> </w:t>
      </w:r>
    </w:p>
    <w:p w14:paraId="0C89EF9D" w14:textId="77777777" w:rsidR="00DE0869" w:rsidRDefault="00DE0869" w:rsidP="00A565EC">
      <w:pPr>
        <w:spacing w:line="240" w:lineRule="auto"/>
        <w:jc w:val="both"/>
        <w:rPr>
          <w:ins w:id="5" w:author="Billy Mitchell" w:date="2024-10-30T09:53:00Z" w16du:dateUtc="2024-10-30T13:53:00Z"/>
          <w:b/>
        </w:rPr>
      </w:pPr>
    </w:p>
    <w:p w14:paraId="19846FBE" w14:textId="77777777" w:rsidR="00A565EC" w:rsidRPr="00C83F06" w:rsidRDefault="00A565EC" w:rsidP="00A565EC">
      <w:pPr>
        <w:spacing w:line="240" w:lineRule="auto"/>
        <w:jc w:val="both"/>
        <w:rPr>
          <w:b/>
        </w:rPr>
      </w:pPr>
    </w:p>
    <w:p w14:paraId="483627B7" w14:textId="77777777" w:rsidR="00AF6336" w:rsidDel="00A565EC" w:rsidRDefault="00AF6336" w:rsidP="00A565EC">
      <w:pPr>
        <w:spacing w:line="240" w:lineRule="auto"/>
        <w:jc w:val="both"/>
        <w:rPr>
          <w:del w:id="6" w:author="Billy Mitchell" w:date="2024-10-30T09:51:00Z" w16du:dateUtc="2024-10-30T13:51:00Z"/>
          <w:b/>
        </w:rPr>
      </w:pPr>
    </w:p>
    <w:p w14:paraId="4A035379" w14:textId="77777777" w:rsidR="00A565EC" w:rsidRDefault="00A565EC" w:rsidP="00A565EC">
      <w:pPr>
        <w:spacing w:line="240" w:lineRule="auto"/>
        <w:jc w:val="both"/>
        <w:rPr>
          <w:ins w:id="7" w:author="Billy Mitchell" w:date="2024-10-30T09:54:00Z" w16du:dateUtc="2024-10-30T13:54:00Z"/>
          <w:b/>
        </w:rPr>
      </w:pPr>
    </w:p>
    <w:p w14:paraId="5A5D3054" w14:textId="77777777" w:rsidR="00A565EC" w:rsidRPr="00C83F06" w:rsidRDefault="00A565EC" w:rsidP="00A565EC">
      <w:pPr>
        <w:spacing w:line="240" w:lineRule="auto"/>
        <w:jc w:val="both"/>
        <w:rPr>
          <w:ins w:id="8" w:author="Billy Mitchell" w:date="2024-10-30T09:54:00Z" w16du:dateUtc="2024-10-30T13:54:00Z"/>
          <w:b/>
        </w:rPr>
      </w:pPr>
    </w:p>
    <w:p w14:paraId="22BA045F" w14:textId="77777777" w:rsidR="00DE0869" w:rsidRPr="00C83F06" w:rsidDel="00A565EC" w:rsidRDefault="00DE0869" w:rsidP="00A565EC">
      <w:pPr>
        <w:spacing w:line="240" w:lineRule="auto"/>
        <w:jc w:val="both"/>
        <w:rPr>
          <w:del w:id="9" w:author="Billy Mitchell" w:date="2024-10-30T09:51:00Z" w16du:dateUtc="2024-10-30T13:51:00Z"/>
          <w:b/>
        </w:rPr>
      </w:pPr>
    </w:p>
    <w:p w14:paraId="55467C0A" w14:textId="77777777" w:rsidR="00DE0869" w:rsidRPr="00C83F06" w:rsidRDefault="00DE0869" w:rsidP="00A565EC">
      <w:pPr>
        <w:spacing w:line="240" w:lineRule="auto"/>
        <w:jc w:val="both"/>
        <w:rPr>
          <w:b/>
        </w:rPr>
      </w:pPr>
    </w:p>
    <w:p w14:paraId="0C116912" w14:textId="77777777" w:rsidR="00DE0869" w:rsidRPr="00C83F06" w:rsidRDefault="00000000" w:rsidP="00A565EC">
      <w:pPr>
        <w:spacing w:line="240" w:lineRule="auto"/>
        <w:jc w:val="both"/>
      </w:pPr>
      <w:r w:rsidRPr="00C83F06">
        <w:rPr>
          <w:b/>
        </w:rPr>
        <w:t xml:space="preserve">* </w:t>
      </w:r>
      <w:r w:rsidRPr="00C83F06">
        <w:t>Corresponding author.</w:t>
      </w:r>
    </w:p>
    <w:p w14:paraId="12F89E6D" w14:textId="77777777" w:rsidR="00DE0869" w:rsidRPr="00C83F06" w:rsidRDefault="00000000" w:rsidP="00A565EC">
      <w:pPr>
        <w:spacing w:line="240" w:lineRule="auto"/>
        <w:jc w:val="both"/>
      </w:pPr>
      <w:r w:rsidRPr="00C83F06">
        <w:rPr>
          <w:i/>
        </w:rPr>
        <w:t xml:space="preserve">E-mail address: </w:t>
      </w:r>
      <w:r w:rsidRPr="00C83F06">
        <w:t>billy.mitchell@temple.edu</w:t>
      </w:r>
    </w:p>
    <w:p w14:paraId="66E268A1" w14:textId="77777777" w:rsidR="00DE0869" w:rsidRPr="00C83F06" w:rsidRDefault="00000000" w:rsidP="00A565EC">
      <w:pPr>
        <w:spacing w:line="240" w:lineRule="auto"/>
        <w:jc w:val="both"/>
      </w:pPr>
      <w:r w:rsidRPr="00C83F06">
        <w:rPr>
          <w:i/>
        </w:rPr>
        <w:t xml:space="preserve">Address: </w:t>
      </w:r>
      <w:r w:rsidRPr="00C83F06">
        <w:t>717 Weiss Hall, Temple University,</w:t>
      </w:r>
    </w:p>
    <w:p w14:paraId="16D4C8B3" w14:textId="77777777" w:rsidR="00DE0869" w:rsidRDefault="00000000" w:rsidP="00A565EC">
      <w:pPr>
        <w:spacing w:line="240" w:lineRule="auto"/>
        <w:jc w:val="both"/>
        <w:rPr>
          <w:ins w:id="10" w:author="Billy Mitchell" w:date="2024-10-30T09:50:00Z" w16du:dateUtc="2024-10-30T13:50:00Z"/>
        </w:rPr>
      </w:pPr>
      <w:r w:rsidRPr="00C83F06">
        <w:t>1701 N 13</w:t>
      </w:r>
      <w:r w:rsidRPr="00C83F06">
        <w:rPr>
          <w:vertAlign w:val="superscript"/>
        </w:rPr>
        <w:t>th</w:t>
      </w:r>
      <w:r w:rsidRPr="00C83F06">
        <w:t xml:space="preserve"> St. Philadelphia, PA 19122</w:t>
      </w:r>
    </w:p>
    <w:p w14:paraId="5ECCB477" w14:textId="594F30D7" w:rsidR="00A565EC" w:rsidRDefault="00A565EC" w:rsidP="00A565EC">
      <w:pPr>
        <w:spacing w:line="240" w:lineRule="auto"/>
        <w:jc w:val="both"/>
        <w:rPr>
          <w:ins w:id="11" w:author="Billy Mitchell" w:date="2024-10-30T09:51:00Z" w16du:dateUtc="2024-10-30T13:51:00Z"/>
        </w:rPr>
      </w:pPr>
      <w:ins w:id="12" w:author="Billy Mitchell" w:date="2024-10-30T09:52:00Z" w16du:dateUtc="2024-10-30T13:52:00Z">
        <w:r>
          <w:t xml:space="preserve">Phone: </w:t>
        </w:r>
      </w:ins>
      <w:ins w:id="13" w:author="Billy Mitchell" w:date="2024-10-30T09:51:00Z" w16du:dateUtc="2024-10-30T13:51:00Z">
        <w:r>
          <w:t>(</w:t>
        </w:r>
      </w:ins>
      <w:ins w:id="14" w:author="Billy Mitchell" w:date="2024-10-30T09:50:00Z" w16du:dateUtc="2024-10-30T13:50:00Z">
        <w:r>
          <w:t>570</w:t>
        </w:r>
      </w:ins>
      <w:ins w:id="15" w:author="Billy Mitchell" w:date="2024-10-30T09:51:00Z" w16du:dateUtc="2024-10-30T13:51:00Z">
        <w:r>
          <w:t xml:space="preserve">) </w:t>
        </w:r>
      </w:ins>
      <w:ins w:id="16" w:author="Billy Mitchell" w:date="2024-10-30T09:50:00Z" w16du:dateUtc="2024-10-30T13:50:00Z">
        <w:r>
          <w:t>417</w:t>
        </w:r>
      </w:ins>
      <w:ins w:id="17" w:author="Billy Mitchell" w:date="2024-10-30T09:51:00Z" w16du:dateUtc="2024-10-30T13:51:00Z">
        <w:r>
          <w:t xml:space="preserve"> – </w:t>
        </w:r>
      </w:ins>
      <w:ins w:id="18" w:author="Billy Mitchell" w:date="2024-10-30T09:50:00Z" w16du:dateUtc="2024-10-30T13:50:00Z">
        <w:r>
          <w:t>1579</w:t>
        </w:r>
      </w:ins>
    </w:p>
    <w:p w14:paraId="0AA9D119" w14:textId="77777777" w:rsidR="00A565EC" w:rsidRDefault="00A565EC" w:rsidP="00A565EC">
      <w:pPr>
        <w:spacing w:line="240" w:lineRule="auto"/>
        <w:jc w:val="both"/>
        <w:rPr>
          <w:ins w:id="19" w:author="Billy Mitchell" w:date="2024-10-30T09:53:00Z" w16du:dateUtc="2024-10-30T13:53:00Z"/>
          <w:b/>
          <w:bCs/>
        </w:rPr>
      </w:pPr>
    </w:p>
    <w:p w14:paraId="0B8E1ECB" w14:textId="77777777" w:rsidR="00A565EC" w:rsidRDefault="00A565EC" w:rsidP="00A565EC">
      <w:pPr>
        <w:spacing w:line="240" w:lineRule="auto"/>
        <w:jc w:val="both"/>
        <w:rPr>
          <w:ins w:id="20" w:author="Billy Mitchell" w:date="2024-10-30T09:54:00Z" w16du:dateUtc="2024-10-30T13:54:00Z"/>
          <w:b/>
          <w:bCs/>
        </w:rPr>
      </w:pPr>
    </w:p>
    <w:p w14:paraId="669FDD49" w14:textId="77777777" w:rsidR="00A565EC" w:rsidRDefault="00A565EC" w:rsidP="00A565EC">
      <w:pPr>
        <w:spacing w:line="240" w:lineRule="auto"/>
        <w:jc w:val="both"/>
        <w:rPr>
          <w:ins w:id="21" w:author="Billy Mitchell" w:date="2024-10-30T09:53:00Z" w16du:dateUtc="2024-10-30T13:53:00Z"/>
          <w:b/>
          <w:bCs/>
        </w:rPr>
      </w:pPr>
    </w:p>
    <w:p w14:paraId="74143CDA" w14:textId="77777777" w:rsidR="00A565EC" w:rsidRDefault="00A565EC" w:rsidP="00A565EC">
      <w:pPr>
        <w:spacing w:line="240" w:lineRule="auto"/>
        <w:jc w:val="both"/>
        <w:rPr>
          <w:ins w:id="22" w:author="Billy Mitchell" w:date="2024-10-30T09:53:00Z" w16du:dateUtc="2024-10-30T13:53:00Z"/>
          <w:b/>
          <w:bCs/>
        </w:rPr>
      </w:pPr>
    </w:p>
    <w:p w14:paraId="0D77FD7D" w14:textId="77777777" w:rsidR="00A565EC" w:rsidRDefault="00A565EC" w:rsidP="00A565EC">
      <w:pPr>
        <w:spacing w:line="240" w:lineRule="auto"/>
        <w:jc w:val="both"/>
        <w:rPr>
          <w:ins w:id="23" w:author="Billy Mitchell" w:date="2024-10-30T09:53:00Z" w16du:dateUtc="2024-10-30T13:53:00Z"/>
          <w:b/>
          <w:bCs/>
        </w:rPr>
      </w:pPr>
    </w:p>
    <w:p w14:paraId="594DEC41" w14:textId="77777777" w:rsidR="00A565EC" w:rsidRDefault="00A565EC" w:rsidP="00A565EC">
      <w:pPr>
        <w:spacing w:line="240" w:lineRule="auto"/>
        <w:jc w:val="both"/>
        <w:rPr>
          <w:ins w:id="24" w:author="Billy Mitchell" w:date="2024-10-30T09:53:00Z" w16du:dateUtc="2024-10-30T13:53:00Z"/>
          <w:b/>
          <w:bCs/>
        </w:rPr>
      </w:pPr>
    </w:p>
    <w:p w14:paraId="7CEC20F4" w14:textId="77777777" w:rsidR="00A565EC" w:rsidRDefault="00A565EC" w:rsidP="00A565EC">
      <w:pPr>
        <w:spacing w:line="240" w:lineRule="auto"/>
        <w:jc w:val="both"/>
        <w:rPr>
          <w:ins w:id="25" w:author="Billy Mitchell" w:date="2024-10-30T09:53:00Z" w16du:dateUtc="2024-10-30T13:53:00Z"/>
          <w:b/>
          <w:bCs/>
        </w:rPr>
      </w:pPr>
    </w:p>
    <w:p w14:paraId="72D8F73E" w14:textId="77777777" w:rsidR="00A565EC" w:rsidRDefault="00A565EC" w:rsidP="00A565EC">
      <w:pPr>
        <w:spacing w:line="240" w:lineRule="auto"/>
        <w:jc w:val="both"/>
        <w:rPr>
          <w:ins w:id="26" w:author="Billy Mitchell" w:date="2024-10-30T09:53:00Z" w16du:dateUtc="2024-10-30T13:53:00Z"/>
          <w:b/>
          <w:bCs/>
        </w:rPr>
      </w:pPr>
    </w:p>
    <w:p w14:paraId="47C483B5" w14:textId="77777777" w:rsidR="00A565EC" w:rsidRDefault="00A565EC" w:rsidP="00A565EC">
      <w:pPr>
        <w:spacing w:line="240" w:lineRule="auto"/>
        <w:jc w:val="both"/>
        <w:rPr>
          <w:ins w:id="27" w:author="Billy Mitchell" w:date="2024-10-30T09:53:00Z" w16du:dateUtc="2024-10-30T13:53:00Z"/>
          <w:b/>
          <w:bCs/>
        </w:rPr>
      </w:pPr>
    </w:p>
    <w:p w14:paraId="4D8C6A26" w14:textId="77777777" w:rsidR="00A565EC" w:rsidRDefault="00A565EC" w:rsidP="00A565EC">
      <w:pPr>
        <w:spacing w:line="240" w:lineRule="auto"/>
        <w:jc w:val="both"/>
        <w:rPr>
          <w:ins w:id="28" w:author="Billy Mitchell" w:date="2024-10-30T09:53:00Z" w16du:dateUtc="2024-10-30T13:53:00Z"/>
          <w:b/>
          <w:bCs/>
        </w:rPr>
      </w:pPr>
    </w:p>
    <w:p w14:paraId="31C4E779" w14:textId="3AF46F60" w:rsidR="00A565EC" w:rsidRDefault="00A565EC" w:rsidP="00A565EC">
      <w:pPr>
        <w:spacing w:line="240" w:lineRule="auto"/>
        <w:jc w:val="both"/>
        <w:rPr>
          <w:ins w:id="29" w:author="Billy Mitchell" w:date="2024-10-30T09:52:00Z" w16du:dateUtc="2024-10-30T13:52:00Z"/>
        </w:rPr>
      </w:pPr>
      <w:ins w:id="30" w:author="Billy Mitchell" w:date="2024-10-30T09:53:00Z" w16du:dateUtc="2024-10-30T13:53:00Z">
        <w:r w:rsidRPr="00A565EC">
          <w:rPr>
            <w:b/>
            <w:bCs/>
          </w:rPr>
          <w:t>PREPRINT</w:t>
        </w:r>
        <w:r>
          <w:t>:</w:t>
        </w:r>
      </w:ins>
    </w:p>
    <w:p w14:paraId="06D610D3" w14:textId="0C8722F9" w:rsidR="00A565EC" w:rsidRDefault="00A565EC" w:rsidP="00A565EC">
      <w:pPr>
        <w:spacing w:line="240" w:lineRule="auto"/>
        <w:jc w:val="both"/>
        <w:rPr>
          <w:ins w:id="31" w:author="Billy Mitchell" w:date="2024-10-30T09:52:00Z" w16du:dateUtc="2024-10-30T13:52:00Z"/>
        </w:rPr>
      </w:pPr>
      <w:ins w:id="32" w:author="Billy Mitchell" w:date="2024-10-30T09:53:00Z" w16du:dateUtc="2024-10-30T13:53:00Z">
        <w:r w:rsidRPr="00A565EC">
          <w:rPr>
            <w:b/>
            <w:bCs/>
          </w:rPr>
          <w:t>CLASSIFICATIONS</w:t>
        </w:r>
      </w:ins>
      <w:ins w:id="33" w:author="Billy Mitchell" w:date="2024-10-30T09:52:00Z" w16du:dateUtc="2024-10-30T13:52:00Z">
        <w:r>
          <w:t>:</w:t>
        </w:r>
      </w:ins>
      <w:ins w:id="34" w:author="Billy Mitchell" w:date="2024-10-30T12:10:00Z" w16du:dateUtc="2024-10-30T16:10:00Z">
        <w:r w:rsidR="00FC36EA">
          <w:t xml:space="preserve"> Psychological and Cognitive Sciences</w:t>
        </w:r>
      </w:ins>
      <w:ins w:id="35" w:author="Billy Mitchell" w:date="2024-10-30T12:11:00Z" w16du:dateUtc="2024-10-30T16:11:00Z">
        <w:r w:rsidR="00FC36EA">
          <w:t xml:space="preserve"> (Social Sciences)</w:t>
        </w:r>
      </w:ins>
      <w:ins w:id="36" w:author="Billy Mitchell" w:date="2024-10-30T12:10:00Z" w16du:dateUtc="2024-10-30T16:10:00Z">
        <w:r w:rsidR="00FC36EA">
          <w:t>; Neuroscience</w:t>
        </w:r>
      </w:ins>
      <w:ins w:id="37" w:author="Billy Mitchell" w:date="2024-10-30T12:11:00Z" w16du:dateUtc="2024-10-30T16:11:00Z">
        <w:r w:rsidR="00FC36EA">
          <w:t xml:space="preserve"> (Biological Sciences)</w:t>
        </w:r>
      </w:ins>
    </w:p>
    <w:p w14:paraId="342B56FD" w14:textId="77777777" w:rsidR="00A565EC" w:rsidRPr="00C83F06" w:rsidDel="00A565EC" w:rsidRDefault="00A565EC" w:rsidP="00A565EC">
      <w:pPr>
        <w:spacing w:line="240" w:lineRule="auto"/>
        <w:jc w:val="both"/>
        <w:rPr>
          <w:del w:id="38" w:author="Billy Mitchell" w:date="2024-10-30T09:53:00Z" w16du:dateUtc="2024-10-30T13:53:00Z"/>
          <w:moveTo w:id="39" w:author="Billy Mitchell" w:date="2024-10-30T09:52:00Z" w16du:dateUtc="2024-10-30T13:52:00Z"/>
        </w:rPr>
      </w:pPr>
      <w:moveToRangeStart w:id="40" w:author="Billy Mitchell" w:date="2024-10-30T09:52:00Z" w:name="move181174387"/>
      <w:moveTo w:id="41" w:author="Billy Mitchell" w:date="2024-10-30T09:52:00Z" w16du:dateUtc="2024-10-30T13:52:00Z">
        <w:r w:rsidRPr="00C83F06">
          <w:rPr>
            <w:b/>
          </w:rPr>
          <w:t xml:space="preserve">KEYWORDS: </w:t>
        </w:r>
        <w:r w:rsidRPr="00C83F06">
          <w:t xml:space="preserve">fMRI, naturalistic stimuli, decision-making, continuous ratings   </w:t>
        </w:r>
      </w:moveTo>
    </w:p>
    <w:moveToRangeEnd w:id="40"/>
    <w:p w14:paraId="3515EC7C" w14:textId="788C29C5" w:rsidR="00A565EC" w:rsidDel="00A565EC" w:rsidRDefault="00A565EC" w:rsidP="00A565EC">
      <w:pPr>
        <w:spacing w:line="240" w:lineRule="auto"/>
        <w:jc w:val="both"/>
        <w:rPr>
          <w:del w:id="42" w:author="Billy Mitchell" w:date="2024-10-30T09:52:00Z" w16du:dateUtc="2024-10-30T13:52:00Z"/>
        </w:rPr>
      </w:pPr>
    </w:p>
    <w:p w14:paraId="647D05F2" w14:textId="77777777" w:rsidR="00A565EC" w:rsidRPr="00C83F06" w:rsidRDefault="00A565EC" w:rsidP="00A565EC">
      <w:pPr>
        <w:spacing w:line="240" w:lineRule="auto"/>
        <w:jc w:val="both"/>
        <w:rPr>
          <w:ins w:id="43" w:author="Billy Mitchell" w:date="2024-10-30T09:52:00Z" w16du:dateUtc="2024-10-30T13:52:00Z"/>
        </w:rPr>
      </w:pPr>
    </w:p>
    <w:p w14:paraId="5C043385" w14:textId="25C473E0" w:rsidR="00A565EC" w:rsidRPr="00C83F06" w:rsidDel="00A565EC" w:rsidRDefault="00A565EC">
      <w:pPr>
        <w:jc w:val="both"/>
        <w:rPr>
          <w:del w:id="44" w:author="Billy Mitchell" w:date="2024-10-30T09:54:00Z" w16du:dateUtc="2024-10-30T13:54:00Z"/>
          <w:b/>
        </w:rPr>
      </w:pPr>
    </w:p>
    <w:p w14:paraId="7C243731" w14:textId="15C70FDE" w:rsidR="00DE0869" w:rsidDel="00C83F06" w:rsidRDefault="00000000" w:rsidP="00C83F06">
      <w:pPr>
        <w:jc w:val="both"/>
        <w:rPr>
          <w:del w:id="45" w:author="Billy Mitchell" w:date="2024-10-30T09:45:00Z" w16du:dateUtc="2024-10-30T13:45:00Z"/>
        </w:rPr>
      </w:pPr>
      <w:commentRangeStart w:id="46"/>
      <w:r w:rsidRPr="00C83F06">
        <w:rPr>
          <w:b/>
        </w:rPr>
        <w:t>A</w:t>
      </w:r>
      <w:del w:id="47" w:author="Billy Mitchell" w:date="2024-11-05T22:50:00Z" w16du:dateUtc="2024-11-06T03:50:00Z">
        <w:r w:rsidRPr="00C83F06" w:rsidDel="00B53FEE">
          <w:rPr>
            <w:b/>
          </w:rPr>
          <w:delText>BSTRACT</w:delText>
        </w:r>
      </w:del>
      <w:ins w:id="48" w:author="Billy Mitchell" w:date="2024-11-05T22:50:00Z" w16du:dateUtc="2024-11-06T03:50:00Z">
        <w:r w:rsidR="00B53FEE">
          <w:rPr>
            <w:b/>
          </w:rPr>
          <w:t>bstract</w:t>
        </w:r>
      </w:ins>
      <w:r w:rsidRPr="00C83F06">
        <w:rPr>
          <w:b/>
        </w:rPr>
        <w:t xml:space="preserve"> (2</w:t>
      </w:r>
      <w:ins w:id="49" w:author="Billy Mitchell" w:date="2024-10-30T09:55:00Z" w16du:dateUtc="2024-10-30T13:55:00Z">
        <w:r w:rsidR="00A565EC">
          <w:rPr>
            <w:b/>
          </w:rPr>
          <w:t>45</w:t>
        </w:r>
      </w:ins>
      <w:del w:id="50" w:author="Billy Mitchell" w:date="2024-10-30T09:40:00Z" w16du:dateUtc="2024-10-30T13:40:00Z">
        <w:r w:rsidRPr="00C83F06" w:rsidDel="00C83F06">
          <w:rPr>
            <w:b/>
          </w:rPr>
          <w:delText>50</w:delText>
        </w:r>
      </w:del>
      <w:r w:rsidRPr="00C83F06">
        <w:rPr>
          <w:b/>
        </w:rPr>
        <w:t xml:space="preserve"> / 250 Words)</w:t>
      </w:r>
      <w:commentRangeEnd w:id="46"/>
      <w:r w:rsidR="00C83F06">
        <w:rPr>
          <w:rStyle w:val="CommentReference"/>
        </w:rPr>
        <w:commentReference w:id="46"/>
      </w:r>
      <w:r w:rsidRPr="00C83F06">
        <w:rPr>
          <w:b/>
        </w:rPr>
        <w:t xml:space="preserve">: </w:t>
      </w:r>
      <w:r w:rsidR="00A97CB0" w:rsidRPr="00C83F06">
        <w:rPr>
          <w:bCs/>
        </w:rPr>
        <w:t>Continuous self-report ratings offer a high-resolution view of dynamic subjective experiences</w:t>
      </w:r>
      <w:ins w:id="51" w:author="Billy Mitchell" w:date="2024-11-05T18:57:00Z" w16du:dateUtc="2024-11-05T23:57:00Z">
        <w:r w:rsidR="00662B7D">
          <w:rPr>
            <w:bCs/>
          </w:rPr>
          <w:t xml:space="preserve"> </w:t>
        </w:r>
      </w:ins>
      <w:r w:rsidR="00662B7D">
        <w:rPr>
          <w:bCs/>
        </w:rPr>
        <w:fldChar w:fldCharType="begin"/>
      </w:r>
      <w:r w:rsidR="00902099">
        <w:rPr>
          <w:bCs/>
        </w:rPr>
        <w:instrText xml:space="preserve"> ADDIN ZOTERO_ITEM CSL_CITATION {"citationID":"HEOas9gF","properties":{"formattedCitation":"\\super 1\\uc0\\u8211{}3\\nosupersub{}","plainCitation":"1–3","noteIndex":0},"citationItems":[{"id":16295,"uris":["http://zotero.org/users/6239255/items/U73KVB4B"],"itemData":{"id":16295,"type":"article-journal","abstract":"Naturalistic stimuli such as movies, music, and spoken and written stories elicit strong emotions and allow brain imaging of emotions in close-to-real-life conditions. Emotions are multi-component phenomena: relevant stimuli lead to automatic changes in multiple functional components including perception, physiology, behavior, and conscious experiences. Brain activity during naturalistic stimuli reﬂects all these changes, suggesting that parsing emotion-related processing during such complex stimulation is not a straightforward task. Here, I review affective neuroimaging studies that have employed naturalistic stimuli to study emotional processing, focusing especially on experienced emotions. I argue that to investigate emotions with naturalistic stimuli, we need to deﬁne and extract emotion features from both the stimulus and the observer.","container-title":"Frontiers in Human Neuroscience","DOI":"10.3389/fnhum.2021.675068","ISSN":"1662-5161","journalAbbreviation":"Front. Hum. Neurosci.","language":"en","page":"675068","source":"DOI.org (Crossref)","title":"Naturalistic Stimuli in Affective Neuroimaging: A Review","title-short":"Naturalistic Stimuli in Affective Neuroimaging","volume":"15","author":[{"family":"Saarimäki","given":"Heini"}],"issued":{"date-parts":[["2021",6,17]]}}},{"id":16150,"uris":["http://zotero.org/users/6239255/items/G9KQD8CI","http://zotero.org/users/6239255/items/VDN2W5ER"],"itemData":{"id":16150,"type":"article-journal","abstract":"Movies and narratives are increasingly utilized as stimuli in functional magnetic resonance imaging (fMRI), magnetoencephalography (MEG), and electroencephalography (EEG) studies. Emotional reactions of subjects, what they pay attention to, what they memorize, and their cognitive interpretations are all examples of inner experiences that can differ between subjects during watching of movies and listening to narratives inside the scanner. Here, we review literature indicating that behavioral measures of inner experiences play an integral role in this new research paradigm via guiding neuroimaging analysis. We review behavioral methods that have been developed to sample inner experiences during watching of movies and listening to narratives. We also review approaches that allow for joint analyses of the behaviorally sampled inner experiences and neuroimaging data. We suggest that building neurophenomenological frameworks holds potential for solving the interrelationships between inner experiences and their neural underpinnings. Finally, we tentatively suggest that recent developments in machine learning approaches may pave way for inferring different classes of inner experiences directly from the neuroimaging data, thus potentially complementing the behavioral self-reports.","container-title":"Frontiers in Human Neuroscience","DOI":"10.3389/fnhum.2022.813684","note":"DOI: 10.3389/fnhum.2022.813684\nMAG ID: 4210608635","title":"Behavioral Experience-Sampling Methods in Neuroimaging Studies With Movie and Narrative Stimuli","volume":"16","author":[{"family":"Jääskeläinen","given":"Iiro P."},{"literal":"Iiro P. Jä̈askëlainen"},{"family":"Ahveninen","given":"Jyrki"},{"literal":"Jyrki Ahveninen"},{"literal":"Vasily Klucharev"},{"literal":"Vasily Klucharev"},{"literal":"Anna N. Shestakova"},{"literal":"Анна Шестакова"},{"family":"Levy","given":"Jonathan"},{"family":"Levy","given":"Jonathan C."},{"literal":"Jonathan Lévy"}],"issued":{"date-parts":[["2022",1,27]]}}},{"id":16290,"uris":["http://zotero.org/users/6239255/items/ZDP9QBSZ"],"itemData":{"id":16290,"type":"chapter","abstract":"Abstract\n            Measurement of an individual’s subjective experience of emotion has long been a key component of emotion research, but it presents some unique challenges. Researchers have developed a number of different methods to assess the subjective emotional experiences of study participants, each of which has its strengths and limitations. Self-report measures such as the Positive and Negative Affect Schedule (PANAS; Watson, Clark, &amp; Tellegen, 1988) are well established and easy to complete and provide useful information; however, administration of any written measure necessitates an interruption in the flow of an experiment and does not allow frequent or continuous sampling of affective states. More involved methods, such as interviewing, give a detailed and comprehensive picture of a person’s emotions, but they are time-consuming and can provide only a retrospective report of affect. The interactive computer version of the Self-Assessment Manikin (SAM) Scales (Bradley &amp; Lang, 1994) allows online assessment of both emotional valence and arousal levels, but it, too, does not provide a continuous record of affect.","container-title":"Handbook of Emotion Elicitation and Assessment","ISBN":"978-0-19-516915-7","language":"en","note":"DOI: 10.1093/oso/9780195169157.003.0018","page":"286-297","publisher":"Oxford University PressNew York, NY","source":"DOI.org (Crossref)","title":"Continuous Measurement of Emotion:The Affect Rating Dial","title-short":"Continuous Measurement of Emotion","URL":"https://academic.oup.com/book/53954/chapter/422198668","editor":[{"family":"Coan","given":"James A"},{"family":"Allen","given":"John J B"}],"author":[{"family":"Ruef","given":"Anna Marie"},{"family":"Levenson","given":"Robert W"}],"accessed":{"date-parts":[["2024",10,8]]},"issued":{"date-parts":[["2007",4,19]]}}}],"schema":"https://github.com/citation-style-language/schema/raw/master/csl-citation.json"} </w:instrText>
      </w:r>
      <w:r w:rsidR="00662B7D">
        <w:rPr>
          <w:bCs/>
        </w:rPr>
        <w:fldChar w:fldCharType="separate"/>
      </w:r>
      <w:r w:rsidR="00662B7D" w:rsidRPr="00662B7D">
        <w:rPr>
          <w:vertAlign w:val="superscript"/>
        </w:rPr>
        <w:t>1–3</w:t>
      </w:r>
      <w:r w:rsidR="00662B7D">
        <w:rPr>
          <w:bCs/>
        </w:rPr>
        <w:fldChar w:fldCharType="end"/>
      </w:r>
      <w:r w:rsidR="004A7F81" w:rsidRPr="00C83F06">
        <w:rPr>
          <w:bCs/>
        </w:rPr>
        <w:t xml:space="preserve">. However, </w:t>
      </w:r>
      <w:r w:rsidR="00A97CB0" w:rsidRPr="00C83F06">
        <w:rPr>
          <w:bCs/>
        </w:rPr>
        <w:t xml:space="preserve">concerns about maintaining experiential fidelity have largely limited studies to </w:t>
      </w:r>
      <w:r w:rsidR="004A7F81" w:rsidRPr="00C83F06">
        <w:rPr>
          <w:bCs/>
        </w:rPr>
        <w:t xml:space="preserve">collecting ratings </w:t>
      </w:r>
      <w:r w:rsidR="00A97CB0" w:rsidRPr="00C83F06">
        <w:rPr>
          <w:bCs/>
        </w:rPr>
        <w:t>retrospective</w:t>
      </w:r>
      <w:r w:rsidR="004A7F81" w:rsidRPr="00C83F06">
        <w:rPr>
          <w:bCs/>
        </w:rPr>
        <w:t>ly</w:t>
      </w:r>
      <w:r w:rsidR="00A97CB0" w:rsidRPr="00C83F06">
        <w:rPr>
          <w:bCs/>
        </w:rPr>
        <w:t xml:space="preserve"> </w:t>
      </w:r>
      <w:r w:rsidR="00B45738" w:rsidRPr="00C83F06">
        <w:rPr>
          <w:bCs/>
        </w:rPr>
        <w:t>rather than during initial viewing</w:t>
      </w:r>
      <w:r w:rsidR="00662B7D">
        <w:rPr>
          <w:bCs/>
        </w:rPr>
        <w:fldChar w:fldCharType="begin"/>
      </w:r>
      <w:r w:rsidR="00902099">
        <w:rPr>
          <w:bCs/>
        </w:rPr>
        <w:instrText xml:space="preserve"> ADDIN ZOTERO_ITEM CSL_CITATION {"citationID":"KeVwNmcY","properties":{"formattedCitation":"\\super 1,2,4\\nosupersub{}","plainCitation":"1,2,4","noteIndex":0},"citationItems":[{"id":16295,"uris":["http://zotero.org/users/6239255/items/U73KVB4B"],"itemData":{"id":16295,"type":"article-journal","abstract":"Naturalistic stimuli such as movies, music, and spoken and written stories elicit strong emotions and allow brain imaging of emotions in close-to-real-life conditions. Emotions are multi-component phenomena: relevant stimuli lead to automatic changes in multiple functional components including perception, physiology, behavior, and conscious experiences. Brain activity during naturalistic stimuli reﬂects all these changes, suggesting that parsing emotion-related processing during such complex stimulation is not a straightforward task. Here, I review affective neuroimaging studies that have employed naturalistic stimuli to study emotional processing, focusing especially on experienced emotions. I argue that to investigate emotions with naturalistic stimuli, we need to deﬁne and extract emotion features from both the stimulus and the observer.","container-title":"Frontiers in Human Neuroscience","DOI":"10.3389/fnhum.2021.675068","ISSN":"1662-5161","journalAbbreviation":"Front. Hum. Neurosci.","language":"en","page":"675068","source":"DOI.org (Crossref)","title":"Naturalistic Stimuli in Affective Neuroimaging: A Review","title-short":"Naturalistic Stimuli in Affective Neuroimaging","volume":"15","author":[{"family":"Saarimäki","given":"Heini"}],"issued":{"date-parts":[["2021",6,17]]}}},{"id":16150,"uris":["http://zotero.org/users/6239255/items/G9KQD8CI","http://zotero.org/users/6239255/items/VDN2W5ER"],"itemData":{"id":16150,"type":"article-journal","abstract":"Movies and narratives are increasingly utilized as stimuli in functional magnetic resonance imaging (fMRI), magnetoencephalography (MEG), and electroencephalography (EEG) studies. Emotional reactions of subjects, what they pay attention to, what they memorize, and their cognitive interpretations are all examples of inner experiences that can differ between subjects during watching of movies and listening to narratives inside the scanner. Here, we review literature indicating that behavioral measures of inner experiences play an integral role in this new research paradigm via guiding neuroimaging analysis. We review behavioral methods that have been developed to sample inner experiences during watching of movies and listening to narratives. We also review approaches that allow for joint analyses of the behaviorally sampled inner experiences and neuroimaging data. We suggest that building neurophenomenological frameworks holds potential for solving the interrelationships between inner experiences and their neural underpinnings. Finally, we tentatively suggest that recent developments in machine learning approaches may pave way for inferring different classes of inner experiences directly from the neuroimaging data, thus potentially complementing the behavioral self-reports.","container-title":"Frontiers in Human Neuroscience","DOI":"10.3389/fnhum.2022.813684","note":"DOI: 10.3389/fnhum.2022.813684\nMAG ID: 4210608635","title":"Behavioral Experience-Sampling Methods in Neuroimaging Studies With Movie and Narrative Stimuli","volume":"16","author":[{"family":"Jääskeläinen","given":"Iiro P."},{"literal":"Iiro P. Jä̈askëlainen"},{"family":"Ahveninen","given":"Jyrki"},{"literal":"Jyrki Ahveninen"},{"literal":"Vasily Klucharev"},{"literal":"Vasily Klucharev"},{"literal":"Anna N. Shestakova"},{"literal":"Анна Шестакова"},{"family":"Levy","given":"Jonathan"},{"family":"Levy","given":"Jonathan C."},{"literal":"Jonathan Lévy"}],"issued":{"date-parts":[["2022",1,27]]}}},{"id":16213,"uris":["http://zotero.org/users/6239255/items/44QN75CR"],"itemData":{"id":16213,"type":"article-journal","abstract":"Sharing others’ emotional states may facilitate understanding their intentions and actions. Here we show that networks of brain areas “tick together” in participants who are viewing similar emotional events in a movie. Participants’ brain activity was measured with functional MRI while they watched movies depicting unpleasant, neutral, and pleasant emotions. After scanning, participants watched the movies again and continuously rated their experience of pleasantness–unpleasantness (i.e., valence) and of arousal–calmness. Pearson’s correlation coefficient was used to derive multisubject voxelwise similarity measures [intersubject correlations (ISCs)] of functional MRI data. Valence and arousal time series were used to predict the moment-to-moment ISCs computed using a 17-s moving average. During movie viewing, participants' brain activity was synchronized in lower- and higher-order sensory areas and in corticolimbic emotion circuits. Negative valence was associated with increased ISC in the emotion-processing network (thalamus, ventral striatum, insula) and in the default-mode network (precuneus, temporoparietal junction, medial prefrontal cortex, posterior superior temporal sulcus). High arousal was associated with increased ISC in the somatosensory cortices and visual and dorsal attention networks comprising the visual cortex, bilateral intraparietal sulci, and frontal eye fields. Seed-voxel–based correlation analysis confirmed that these sets of regions constitute dissociable, functional networks. We propose that negative valence synchronizes individuals’ brain areas supporting emotional sensations and understanding of another’s actions, whereas high arousal directs individuals’ attention to similar features of the environment. By enhancing the synchrony of brain activity across individuals, emotions may promote social interaction and facilitate interpersonal understanding.","container-title":"Proceedings of the National Academy of Sciences of the United States of America","DOI":"10.1073/pnas.1206095109","issue":"24","note":"DOI: 10.1073/pnas.1206095109\nMAG ID: 2114016387\nPMCID: 3386135\nPMID: 22623534\nS2ID: 6205a05653976e11aea56e84ce15cd7345434fc3","page":"9599-9604","title":"Emotions promote social interaction by synchronizing brain activity across individuals.","volume":"109","author":[{"family":"Nummenmaa","given":"Lauri"},{"family":"Glerean","given":"Enrico"},{"family":"Viinikainen","given":"Mikko"},{"family":"Jääskeläinen","given":"Iiro P."},{"family":"Hari","given":"Riitta"},{"family":"Sams","given":"Mikko"}],"issued":{"date-parts":[["2012",6,12]]}}}],"schema":"https://github.com/citation-style-language/schema/raw/master/csl-citation.json"} </w:instrText>
      </w:r>
      <w:r w:rsidR="00662B7D">
        <w:rPr>
          <w:bCs/>
        </w:rPr>
        <w:fldChar w:fldCharType="separate"/>
      </w:r>
      <w:r w:rsidR="00662B7D" w:rsidRPr="00662B7D">
        <w:rPr>
          <w:vertAlign w:val="superscript"/>
        </w:rPr>
        <w:t>1,2,4</w:t>
      </w:r>
      <w:r w:rsidR="00662B7D">
        <w:rPr>
          <w:bCs/>
        </w:rPr>
        <w:fldChar w:fldCharType="end"/>
      </w:r>
      <w:r w:rsidR="00A97CB0" w:rsidRPr="00C83F06">
        <w:rPr>
          <w:bCs/>
        </w:rPr>
        <w:t xml:space="preserve">. In this fMRI study, we explored how continuously rating </w:t>
      </w:r>
      <w:r w:rsidR="004A7F81" w:rsidRPr="00C83F06">
        <w:rPr>
          <w:bCs/>
        </w:rPr>
        <w:t>film stimuli</w:t>
      </w:r>
      <w:r w:rsidR="00A97CB0" w:rsidRPr="00C83F06">
        <w:rPr>
          <w:bCs/>
        </w:rPr>
        <w:t xml:space="preserve"> during </w:t>
      </w:r>
      <w:r w:rsidR="004A7F81" w:rsidRPr="00C83F06">
        <w:rPr>
          <w:bCs/>
        </w:rPr>
        <w:t xml:space="preserve">initial </w:t>
      </w:r>
      <w:r w:rsidR="00A97CB0" w:rsidRPr="00C83F06">
        <w:rPr>
          <w:bCs/>
        </w:rPr>
        <w:t xml:space="preserve">exposure (i.e., </w:t>
      </w:r>
      <w:r w:rsidR="00A97CB0" w:rsidRPr="00C83F06">
        <w:rPr>
          <w:bCs/>
          <w:i/>
          <w:iCs/>
        </w:rPr>
        <w:t>expressive</w:t>
      </w:r>
      <w:r w:rsidR="00A97CB0" w:rsidRPr="00C83F06">
        <w:rPr>
          <w:bCs/>
        </w:rPr>
        <w:t xml:space="preserve"> active viewing) affects neural activity compared to simply watching the same stimulus without explicit rating (i.e., </w:t>
      </w:r>
      <w:r w:rsidR="00A97CB0" w:rsidRPr="00C83F06">
        <w:rPr>
          <w:bCs/>
          <w:i/>
          <w:iCs/>
        </w:rPr>
        <w:t>reflective</w:t>
      </w:r>
      <w:r w:rsidR="00A97CB0" w:rsidRPr="00C83F06">
        <w:rPr>
          <w:bCs/>
        </w:rPr>
        <w:t xml:space="preserve"> active viewing). Thirty-five participants watched an episode of a murder-mystery program, with one group continuously rating their certainty about a character's guilt or innocence, and another group considering the same question without providing ratings. </w:t>
      </w:r>
      <w:r w:rsidR="00C10284" w:rsidRPr="00C83F06">
        <w:rPr>
          <w:bCs/>
        </w:rPr>
        <w:t>Participants also recalled the film’s events</w:t>
      </w:r>
      <w:ins w:id="52" w:author="Billy Mitchell" w:date="2024-10-30T09:38:00Z" w16du:dateUtc="2024-10-30T13:38:00Z">
        <w:r w:rsidR="00C83F06">
          <w:rPr>
            <w:bCs/>
          </w:rPr>
          <w:t xml:space="preserve"> and character judgments</w:t>
        </w:r>
      </w:ins>
      <w:r w:rsidR="00C10284" w:rsidRPr="00C83F06">
        <w:rPr>
          <w:bCs/>
        </w:rPr>
        <w:t xml:space="preserve"> following the rating task. </w:t>
      </w:r>
      <w:r w:rsidR="00A97CB0" w:rsidRPr="00C83F06">
        <w:rPr>
          <w:bCs/>
        </w:rPr>
        <w:t xml:space="preserve">Using parametric modulation, univariate contrasts, and inter-subject correlation analyses, we identified distinct neural signatures associated with the rating process. Expressive rating engaged brain regions involved in attention, interoception, and motor control, including the anterior insula, anterior cingulate cortex, and intraparietal sulcus. In contrast, reflective engagement activated the default mode network, including the precuneus and temporoparietal junction, associated with mind-wandering and social cognition. Inter-subject correlation analysis showed greater neural synchrony among </w:t>
      </w:r>
      <w:r w:rsidR="002F2171" w:rsidRPr="00C83F06">
        <w:rPr>
          <w:bCs/>
        </w:rPr>
        <w:t xml:space="preserve">expressive </w:t>
      </w:r>
      <w:r w:rsidR="00A97CB0" w:rsidRPr="00C83F06">
        <w:rPr>
          <w:bCs/>
        </w:rPr>
        <w:t xml:space="preserve">raters in control networks, while </w:t>
      </w:r>
      <w:r w:rsidR="002F2171" w:rsidRPr="00C83F06">
        <w:rPr>
          <w:bCs/>
        </w:rPr>
        <w:t xml:space="preserve">reflective </w:t>
      </w:r>
      <w:r w:rsidR="00A97CB0" w:rsidRPr="00C83F06">
        <w:rPr>
          <w:bCs/>
        </w:rPr>
        <w:t>non-raters exhibited synchrony in attention and default mode networks.</w:t>
      </w:r>
      <w:r w:rsidR="00C10284" w:rsidRPr="00C83F06">
        <w:rPr>
          <w:bCs/>
        </w:rPr>
        <w:t xml:space="preserve"> However, there were no differences between raters and non-raters in the proportion of film scenes recalled</w:t>
      </w:r>
      <w:r w:rsidR="002802BD" w:rsidRPr="00C83F06">
        <w:rPr>
          <w:bCs/>
        </w:rPr>
        <w:t>, or in socioemotional evaluations of the characters</w:t>
      </w:r>
      <w:r w:rsidR="00C10284" w:rsidRPr="00C83F06">
        <w:rPr>
          <w:bCs/>
        </w:rPr>
        <w:t>. These findings</w:t>
      </w:r>
      <w:r w:rsidR="00A97CB0" w:rsidRPr="00C83F06">
        <w:rPr>
          <w:bCs/>
        </w:rPr>
        <w:t xml:space="preserve"> suggest that although rating alters neural activity by engaging attentional and sensory networks, it </w:t>
      </w:r>
      <w:r w:rsidR="00C10284" w:rsidRPr="00C83F06">
        <w:rPr>
          <w:bCs/>
        </w:rPr>
        <w:t>may</w:t>
      </w:r>
      <w:r w:rsidR="00A97CB0" w:rsidRPr="00C83F06">
        <w:rPr>
          <w:bCs/>
        </w:rPr>
        <w:t xml:space="preserve"> not significantly disrupt emotional processing or higher-order social cognition. </w:t>
      </w:r>
      <w:moveFromRangeStart w:id="53" w:author="Billy Mitchell" w:date="2024-10-30T09:55:00Z" w:name="move181174552"/>
      <w:moveFrom w:id="54" w:author="Billy Mitchell" w:date="2024-10-30T09:55:00Z" w16du:dateUtc="2024-10-30T13:55:00Z">
        <w:r w:rsidR="00A97CB0" w:rsidRPr="00C83F06" w:rsidDel="00A565EC">
          <w:rPr>
            <w:bCs/>
          </w:rPr>
          <w:t>This study highlights the value of continuous rating paradigms for capturing dynamic decision-making processes and illustrates the nuanced effects of real-time introspection on neural activity during naturalistic social observation.</w:t>
        </w:r>
      </w:moveFrom>
      <w:moveFromRangeEnd w:id="53"/>
    </w:p>
    <w:p w14:paraId="5E88C564" w14:textId="77777777" w:rsidR="00C83F06" w:rsidRDefault="00C83F06">
      <w:pPr>
        <w:jc w:val="both"/>
        <w:rPr>
          <w:ins w:id="55" w:author="Billy Mitchell" w:date="2024-10-30T09:45:00Z" w16du:dateUtc="2024-10-30T13:45:00Z"/>
        </w:rPr>
      </w:pPr>
    </w:p>
    <w:p w14:paraId="52F2AA3B" w14:textId="77777777" w:rsidR="00C83F06" w:rsidRDefault="00C83F06">
      <w:pPr>
        <w:jc w:val="both"/>
        <w:rPr>
          <w:ins w:id="56" w:author="Billy Mitchell" w:date="2024-10-30T09:45:00Z" w16du:dateUtc="2024-10-30T13:45:00Z"/>
        </w:rPr>
      </w:pPr>
    </w:p>
    <w:p w14:paraId="14664D89" w14:textId="705D1D37" w:rsidR="00DE0869" w:rsidRPr="0055073C" w:rsidRDefault="00C83F06">
      <w:pPr>
        <w:jc w:val="both"/>
        <w:rPr>
          <w:bCs/>
        </w:rPr>
        <w:pPrChange w:id="57" w:author="Billy Mitchell" w:date="2024-10-30T09:45:00Z" w16du:dateUtc="2024-10-30T13:45:00Z">
          <w:pPr>
            <w:spacing w:before="240" w:after="240"/>
            <w:jc w:val="both"/>
          </w:pPr>
        </w:pPrChange>
      </w:pPr>
      <w:ins w:id="58" w:author="Billy Mitchell" w:date="2024-10-30T09:45:00Z" w16du:dateUtc="2024-10-30T13:45:00Z">
        <w:r>
          <w:rPr>
            <w:b/>
            <w:bCs/>
          </w:rPr>
          <w:t>S</w:t>
        </w:r>
      </w:ins>
      <w:ins w:id="59" w:author="Billy Mitchell" w:date="2024-11-05T22:50:00Z" w16du:dateUtc="2024-11-06T03:50:00Z">
        <w:r w:rsidR="00B53FEE">
          <w:rPr>
            <w:b/>
            <w:bCs/>
          </w:rPr>
          <w:t xml:space="preserve">ignificance Statement </w:t>
        </w:r>
      </w:ins>
      <w:ins w:id="60" w:author="Billy Mitchell" w:date="2024-10-30T09:46:00Z" w16du:dateUtc="2024-10-30T13:46:00Z">
        <w:r>
          <w:rPr>
            <w:b/>
            <w:bCs/>
          </w:rPr>
          <w:t>(</w:t>
        </w:r>
      </w:ins>
      <w:ins w:id="61" w:author="Billy Mitchell" w:date="2024-11-05T18:26:00Z" w16du:dateUtc="2024-11-05T23:26:00Z">
        <w:r w:rsidR="000F1891">
          <w:rPr>
            <w:b/>
            <w:bCs/>
          </w:rPr>
          <w:t>101</w:t>
        </w:r>
      </w:ins>
      <w:ins w:id="62" w:author="Billy Mitchell" w:date="2024-10-30T09:46:00Z" w16du:dateUtc="2024-10-30T13:46:00Z">
        <w:r>
          <w:rPr>
            <w:b/>
            <w:bCs/>
          </w:rPr>
          <w:t xml:space="preserve"> / 120 Words):</w:t>
        </w:r>
      </w:ins>
      <w:ins w:id="63" w:author="Billy Mitchell" w:date="2024-10-30T09:55:00Z" w16du:dateUtc="2024-10-30T13:55:00Z">
        <w:r w:rsidR="00A565EC" w:rsidRPr="00A565EC">
          <w:rPr>
            <w:bCs/>
          </w:rPr>
          <w:t xml:space="preserve"> </w:t>
        </w:r>
      </w:ins>
      <w:moveToRangeStart w:id="64" w:author="Billy Mitchell" w:date="2024-10-30T09:55:00Z" w:name="move181174552"/>
      <w:moveTo w:id="65" w:author="Billy Mitchell" w:date="2024-10-30T09:55:00Z" w16du:dateUtc="2024-10-30T13:55:00Z">
        <w:del w:id="66" w:author="Billy Mitchell" w:date="2024-11-05T17:37:00Z" w16du:dateUtc="2024-11-05T22:37:00Z">
          <w:r w:rsidR="00A565EC" w:rsidRPr="00C83F06" w:rsidDel="0055073C">
            <w:rPr>
              <w:bCs/>
            </w:rPr>
            <w:delText>This study highlights the value of continuous rating paradigms for capturing dynamic decision-making processes and illustrates the nuanced effects of real-time introspection on neural activity during naturalistic social observation.</w:delText>
          </w:r>
        </w:del>
      </w:moveTo>
      <w:moveToRangeEnd w:id="64"/>
      <w:ins w:id="67" w:author="Billy Mitchell" w:date="2024-11-05T17:36:00Z" w16du:dateUtc="2024-11-05T22:36:00Z">
        <w:r w:rsidR="0055073C" w:rsidRPr="0055073C">
          <w:rPr>
            <w:bCs/>
          </w:rPr>
          <w:t xml:space="preserve">Understanding how people think and feel in real-time during dynamic, realistic experiences is crucial for studying social decision-making and emotional processing. This study examines how continuously rating one’s </w:t>
        </w:r>
      </w:ins>
      <w:ins w:id="68" w:author="Billy Mitchell" w:date="2024-11-05T17:37:00Z" w16du:dateUtc="2024-11-05T22:37:00Z">
        <w:r w:rsidR="0055073C">
          <w:rPr>
            <w:bCs/>
          </w:rPr>
          <w:t>evaluations</w:t>
        </w:r>
      </w:ins>
      <w:ins w:id="69" w:author="Billy Mitchell" w:date="2024-11-05T17:36:00Z" w16du:dateUtc="2024-11-05T22:36:00Z">
        <w:r w:rsidR="0055073C" w:rsidRPr="0055073C">
          <w:rPr>
            <w:bCs/>
          </w:rPr>
          <w:t xml:space="preserve"> while watching a video affects brain activity, showing that real-time ratings engage attention and sensory processing without interfering with natural emotional responses or social </w:t>
        </w:r>
      </w:ins>
      <w:ins w:id="70" w:author="Billy Mitchell" w:date="2024-11-05T17:38:00Z" w16du:dateUtc="2024-11-05T22:38:00Z">
        <w:r w:rsidR="0055073C">
          <w:rPr>
            <w:bCs/>
          </w:rPr>
          <w:t>observation</w:t>
        </w:r>
      </w:ins>
      <w:ins w:id="71" w:author="Billy Mitchell" w:date="2024-11-05T17:36:00Z" w16du:dateUtc="2024-11-05T22:36:00Z">
        <w:r w:rsidR="0055073C" w:rsidRPr="0055073C">
          <w:rPr>
            <w:bCs/>
          </w:rPr>
          <w:t xml:space="preserve">. These findings suggest that real-time self-reporting can be effectively used in brain research to capture authentic human reactions, helping bridge the gap between controlled lab studies and real-world experiences. This approach can enhance the study of complex human behaviors, including decision-making and emotional responses, in </w:t>
        </w:r>
      </w:ins>
      <w:ins w:id="72" w:author="Billy Mitchell" w:date="2024-11-05T17:38:00Z" w16du:dateUtc="2024-11-05T22:38:00Z">
        <w:r w:rsidR="0055073C">
          <w:rPr>
            <w:bCs/>
          </w:rPr>
          <w:t>feature-rich</w:t>
        </w:r>
      </w:ins>
      <w:ins w:id="73" w:author="Billy Mitchell" w:date="2024-11-05T17:36:00Z" w16du:dateUtc="2024-11-05T22:36:00Z">
        <w:r w:rsidR="0055073C" w:rsidRPr="0055073C">
          <w:rPr>
            <w:bCs/>
          </w:rPr>
          <w:t xml:space="preserve"> settings.</w:t>
        </w:r>
      </w:ins>
      <w:del w:id="74" w:author="Billy Mitchell" w:date="2024-10-30T09:45:00Z" w16du:dateUtc="2024-10-30T13:45:00Z">
        <w:r w:rsidRPr="00C83F06" w:rsidDel="00C83F06">
          <w:delText xml:space="preserve">       </w:delText>
        </w:r>
        <w:r w:rsidRPr="00C83F06" w:rsidDel="00C83F06">
          <w:tab/>
        </w:r>
      </w:del>
    </w:p>
    <w:p w14:paraId="4CFA618A" w14:textId="77777777" w:rsidR="004C0767" w:rsidRPr="00C83F06" w:rsidRDefault="004C0767">
      <w:pPr>
        <w:spacing w:before="240" w:after="240"/>
        <w:jc w:val="both"/>
      </w:pPr>
    </w:p>
    <w:p w14:paraId="1C8E743F" w14:textId="77777777" w:rsidR="004C0767" w:rsidRPr="00C83F06" w:rsidRDefault="004C0767">
      <w:pPr>
        <w:spacing w:before="240" w:after="240"/>
        <w:jc w:val="both"/>
      </w:pPr>
    </w:p>
    <w:p w14:paraId="63D4B196" w14:textId="77777777" w:rsidR="004C0767" w:rsidRPr="00C83F06" w:rsidRDefault="004C0767">
      <w:pPr>
        <w:spacing w:before="240" w:after="240"/>
        <w:jc w:val="both"/>
      </w:pPr>
    </w:p>
    <w:p w14:paraId="306BA503" w14:textId="77777777" w:rsidR="004C0767" w:rsidRPr="00C83F06" w:rsidRDefault="004C0767">
      <w:pPr>
        <w:spacing w:before="240" w:after="240"/>
        <w:jc w:val="both"/>
      </w:pPr>
    </w:p>
    <w:p w14:paraId="008026B0" w14:textId="77777777" w:rsidR="004C0767" w:rsidRPr="00C83F06" w:rsidRDefault="004C0767">
      <w:pPr>
        <w:spacing w:before="240" w:after="240"/>
        <w:jc w:val="both"/>
      </w:pPr>
    </w:p>
    <w:p w14:paraId="21649ED2" w14:textId="77777777" w:rsidR="004C0767" w:rsidRPr="00C83F06" w:rsidRDefault="004C0767">
      <w:pPr>
        <w:spacing w:before="240" w:after="240"/>
        <w:jc w:val="both"/>
      </w:pPr>
    </w:p>
    <w:p w14:paraId="6B6EBBAD" w14:textId="77777777" w:rsidR="004C0767" w:rsidRPr="00C83F06" w:rsidRDefault="004C0767">
      <w:pPr>
        <w:spacing w:before="240" w:after="240"/>
        <w:jc w:val="both"/>
      </w:pPr>
    </w:p>
    <w:p w14:paraId="598F8806" w14:textId="00057B69" w:rsidR="004C0767" w:rsidRPr="00C83F06" w:rsidDel="00E82062" w:rsidRDefault="004C0767">
      <w:pPr>
        <w:spacing w:before="240" w:after="240"/>
        <w:jc w:val="both"/>
        <w:rPr>
          <w:del w:id="75" w:author="Billy Mitchell" w:date="2024-11-05T19:13:00Z" w16du:dateUtc="2024-11-06T00:13:00Z"/>
        </w:rPr>
      </w:pPr>
    </w:p>
    <w:p w14:paraId="3D271CA6" w14:textId="52AE0AD8" w:rsidR="004C0767" w:rsidRPr="00C83F06" w:rsidDel="00E82062" w:rsidRDefault="004C0767">
      <w:pPr>
        <w:spacing w:before="240" w:after="240"/>
        <w:jc w:val="both"/>
        <w:rPr>
          <w:del w:id="76" w:author="Billy Mitchell" w:date="2024-11-05T19:13:00Z" w16du:dateUtc="2024-11-06T00:13:00Z"/>
        </w:rPr>
      </w:pPr>
    </w:p>
    <w:p w14:paraId="7BA92127" w14:textId="74E1A177" w:rsidR="00DE0869" w:rsidRPr="00C83F06" w:rsidDel="00A565EC" w:rsidRDefault="00000000">
      <w:pPr>
        <w:spacing w:after="20"/>
        <w:jc w:val="both"/>
        <w:rPr>
          <w:moveFrom w:id="77" w:author="Billy Mitchell" w:date="2024-10-30T09:52:00Z" w16du:dateUtc="2024-10-30T13:52:00Z"/>
        </w:rPr>
      </w:pPr>
      <w:moveFromRangeStart w:id="78" w:author="Billy Mitchell" w:date="2024-10-30T09:52:00Z" w:name="move181174387"/>
      <w:commentRangeStart w:id="79"/>
      <w:moveFrom w:id="80" w:author="Billy Mitchell" w:date="2024-10-30T09:52:00Z" w16du:dateUtc="2024-10-30T13:52:00Z">
        <w:r w:rsidRPr="00C83F06" w:rsidDel="00A565EC">
          <w:rPr>
            <w:b/>
          </w:rPr>
          <w:t xml:space="preserve">KEYWORDS: </w:t>
        </w:r>
        <w:r w:rsidRPr="00C83F06" w:rsidDel="00A565EC">
          <w:t xml:space="preserve">fMRI, naturalistic stimuli, decision-making, continuous ratings   </w:t>
        </w:r>
      </w:moveFrom>
    </w:p>
    <w:moveFromRangeEnd w:id="78"/>
    <w:p w14:paraId="2269C616" w14:textId="48365006" w:rsidR="00DE0869" w:rsidRPr="00C83F06" w:rsidRDefault="00000000" w:rsidP="00AF6336">
      <w:pPr>
        <w:pStyle w:val="Heading2"/>
        <w:spacing w:before="0" w:after="0" w:line="240" w:lineRule="auto"/>
        <w:jc w:val="both"/>
        <w:rPr>
          <w:b/>
          <w:bCs/>
          <w:sz w:val="22"/>
          <w:szCs w:val="22"/>
        </w:rPr>
      </w:pPr>
      <w:del w:id="81" w:author="Billy Mitchell" w:date="2024-11-05T19:13:00Z" w16du:dateUtc="2024-11-06T00:13:00Z">
        <w:r w:rsidRPr="00C83F06" w:rsidDel="00E82062">
          <w:rPr>
            <w:b/>
            <w:bCs/>
            <w:sz w:val="22"/>
            <w:szCs w:val="22"/>
          </w:rPr>
          <w:delText>I</w:delText>
        </w:r>
      </w:del>
      <w:ins w:id="82" w:author="Billy Mitchell" w:date="2024-11-05T19:13:00Z" w16du:dateUtc="2024-11-06T00:13:00Z">
        <w:r w:rsidR="00E82062">
          <w:rPr>
            <w:b/>
            <w:bCs/>
            <w:sz w:val="22"/>
            <w:szCs w:val="22"/>
          </w:rPr>
          <w:t>I</w:t>
        </w:r>
      </w:ins>
      <w:r w:rsidRPr="00C83F06">
        <w:rPr>
          <w:b/>
          <w:bCs/>
          <w:sz w:val="22"/>
          <w:szCs w:val="22"/>
        </w:rPr>
        <w:t>ntroduction</w:t>
      </w:r>
      <w:commentRangeEnd w:id="79"/>
      <w:r w:rsidR="00FC36EA">
        <w:rPr>
          <w:rStyle w:val="CommentReference"/>
        </w:rPr>
        <w:commentReference w:id="79"/>
      </w:r>
    </w:p>
    <w:p w14:paraId="73EA22CA" w14:textId="014B91EC" w:rsidR="008F3031" w:rsidRDefault="003477A7" w:rsidP="00E57CEC">
      <w:pPr>
        <w:spacing w:line="240" w:lineRule="auto"/>
        <w:ind w:firstLine="540"/>
        <w:jc w:val="both"/>
        <w:rPr>
          <w:ins w:id="83" w:author="Billy Mitchell" w:date="2024-11-12T22:14:00Z" w16du:dateUtc="2024-11-13T03:14:00Z"/>
        </w:rPr>
      </w:pPr>
      <w:ins w:id="84" w:author="Billy Mitchell" w:date="2024-11-12T21:20:00Z" w16du:dateUtc="2024-11-13T02:20:00Z">
        <w:r>
          <w:t>Doe</w:t>
        </w:r>
      </w:ins>
      <w:ins w:id="85" w:author="Billy Mitchell" w:date="2024-11-12T22:10:00Z" w16du:dateUtc="2024-11-13T03:10:00Z">
        <w:r w:rsidR="008F3031">
          <w:t>s</w:t>
        </w:r>
      </w:ins>
      <w:ins w:id="86" w:author="Billy Mitchell" w:date="2024-11-12T21:20:00Z" w16du:dateUtc="2024-11-13T02:20:00Z">
        <w:r>
          <w:t xml:space="preserve"> atten</w:t>
        </w:r>
      </w:ins>
      <w:ins w:id="87" w:author="Billy Mitchell" w:date="2024-11-12T22:10:00Z" w16du:dateUtc="2024-11-13T03:10:00Z">
        <w:r w:rsidR="008F3031">
          <w:t>ding</w:t>
        </w:r>
      </w:ins>
      <w:ins w:id="88" w:author="Billy Mitchell" w:date="2024-11-12T21:20:00Z" w16du:dateUtc="2024-11-13T02:20:00Z">
        <w:r>
          <w:t xml:space="preserve"> to a phenomenon fundamentally change that phenomenon? </w:t>
        </w:r>
      </w:ins>
      <w:ins w:id="89" w:author="Billy Mitchell" w:date="2024-11-12T22:10:00Z" w16du:dateUtc="2024-11-13T03:10:00Z">
        <w:r w:rsidR="008F3031">
          <w:t>C</w:t>
        </w:r>
      </w:ins>
      <w:ins w:id="90" w:author="Billy Mitchell" w:date="2024-11-12T22:07:00Z" w16du:dateUtc="2024-11-13T03:07:00Z">
        <w:r w:rsidR="008F3031">
          <w:t xml:space="preserve">oncerns regarding the </w:t>
        </w:r>
      </w:ins>
      <w:ins w:id="91" w:author="Billy Mitchell" w:date="2024-11-12T21:21:00Z" w16du:dateUtc="2024-11-13T02:21:00Z">
        <w:r w:rsidRPr="00A565EC">
          <w:t>“</w:t>
        </w:r>
      </w:ins>
      <w:ins w:id="92" w:author="Billy Mitchell" w:date="2024-11-12T21:25:00Z" w16du:dateUtc="2024-11-13T02:25:00Z">
        <w:r>
          <w:t>o</w:t>
        </w:r>
      </w:ins>
      <w:ins w:id="93" w:author="Billy Mitchell" w:date="2024-11-12T21:21:00Z" w16du:dateUtc="2024-11-13T02:21:00Z">
        <w:r w:rsidRPr="00A565EC">
          <w:t>bserver effect</w:t>
        </w:r>
      </w:ins>
      <w:ins w:id="94" w:author="Billy Mitchell" w:date="2024-11-12T21:25:00Z" w16du:dateUtc="2024-11-13T02:25:00Z">
        <w:r>
          <w:t>”</w:t>
        </w:r>
      </w:ins>
      <w:ins w:id="95" w:author="Billy Mitchell" w:date="2024-11-12T21:24:00Z" w16du:dateUtc="2024-11-13T02:24:00Z">
        <w:r>
          <w:t xml:space="preserve"> </w:t>
        </w:r>
      </w:ins>
      <w:ins w:id="96" w:author="Billy Mitchell" w:date="2024-11-12T22:08:00Z" w16du:dateUtc="2024-11-13T03:08:00Z">
        <w:r w:rsidR="008F3031">
          <w:t>are</w:t>
        </w:r>
      </w:ins>
      <w:ins w:id="97" w:author="Billy Mitchell" w:date="2024-11-12T22:10:00Z" w16du:dateUtc="2024-11-13T03:10:00Z">
        <w:r w:rsidR="008F3031">
          <w:t xml:space="preserve"> prominently featured</w:t>
        </w:r>
      </w:ins>
      <w:ins w:id="98" w:author="Billy Mitchell" w:date="2024-11-12T21:26:00Z" w16du:dateUtc="2024-11-13T02:26:00Z">
        <w:r>
          <w:t xml:space="preserve"> within </w:t>
        </w:r>
      </w:ins>
      <w:del w:id="99" w:author="Billy Mitchell" w:date="2024-11-12T21:23:00Z" w16du:dateUtc="2024-11-13T02:23:00Z">
        <w:r w:rsidR="00B92AC0" w:rsidRPr="00C83F06" w:rsidDel="003477A7">
          <w:delText>A persistent problem in</w:delText>
        </w:r>
      </w:del>
      <w:del w:id="100" w:author="Billy Mitchell" w:date="2024-11-12T21:26:00Z" w16du:dateUtc="2024-11-13T02:26:00Z">
        <w:r w:rsidR="00B92AC0" w:rsidRPr="00C83F06" w:rsidDel="003477A7">
          <w:delText xml:space="preserve"> </w:delText>
        </w:r>
      </w:del>
      <w:r w:rsidR="00B92AC0" w:rsidRPr="00C83F06">
        <w:t>quantum mechanics</w:t>
      </w:r>
      <w:ins w:id="101" w:author="Billy Mitchell" w:date="2024-10-30T11:40:00Z" w16du:dateUtc="2024-10-30T15:40:00Z">
        <w:r w:rsidR="008B21B9">
          <w:t xml:space="preserve"> </w:t>
        </w:r>
      </w:ins>
      <w:r w:rsidR="008B21B9">
        <w:fldChar w:fldCharType="begin"/>
      </w:r>
      <w:r w:rsidR="00902099">
        <w:instrText xml:space="preserve"> ADDIN ZOTERO_ITEM CSL_CITATION {"citationID":"9SQeaOgr","properties":{"formattedCitation":"\\super 5\\nosupersub{}","plainCitation":"5","noteIndex":0},"citationItems":[{"id":16382,"uris":["http://zotero.org/users/6239255/items/UPGNE22G"],"itemData":{"id":16382,"type":"post-weblog","container-title":"National Aeronautics and Space Administration","language":"English","title":"The Observer in Modern Physics Some Personal Speculations","URL":"https://www.grc.nasa.gov/www/k-12/Numbers/Math/Mathematical_Thinking/observer.htm","author":[{"family":"Mazza","given":"David"},{"family":"Kolecki","given":"Joseph C."},{"family":"Scott","given":"Theresa M."}],"accessed":{"date-parts":[["2024",10,30]]},"issued":{"date-parts":[["2000",3,27]]}}}],"schema":"https://github.com/citation-style-language/schema/raw/master/csl-citation.json"} </w:instrText>
      </w:r>
      <w:r w:rsidR="008B21B9">
        <w:fldChar w:fldCharType="separate"/>
      </w:r>
      <w:r w:rsidR="00662B7D" w:rsidRPr="00662B7D">
        <w:rPr>
          <w:vertAlign w:val="superscript"/>
        </w:rPr>
        <w:t>5</w:t>
      </w:r>
      <w:r w:rsidR="008B21B9">
        <w:fldChar w:fldCharType="end"/>
      </w:r>
      <w:r w:rsidR="00B92AC0" w:rsidRPr="00A565EC">
        <w:t>,</w:t>
      </w:r>
      <w:ins w:id="102" w:author="Billy Mitchell" w:date="2024-11-12T22:10:00Z" w16du:dateUtc="2024-11-13T03:10:00Z">
        <w:r w:rsidR="008F3031">
          <w:t xml:space="preserve"> but</w:t>
        </w:r>
      </w:ins>
      <w:ins w:id="103" w:author="Billy Mitchell" w:date="2024-11-12T21:26:00Z" w16du:dateUtc="2024-11-13T02:26:00Z">
        <w:r>
          <w:t xml:space="preserve"> </w:t>
        </w:r>
      </w:ins>
      <w:ins w:id="104" w:author="Billy Mitchell" w:date="2024-11-12T22:13:00Z" w16du:dateUtc="2024-11-13T03:13:00Z">
        <w:r w:rsidR="008F3031">
          <w:t>tension between the act of observing and what is being observed or measured</w:t>
        </w:r>
      </w:ins>
      <w:ins w:id="105" w:author="Billy Mitchell" w:date="2024-11-12T22:12:00Z" w16du:dateUtc="2024-11-13T03:12:00Z">
        <w:r w:rsidR="008F3031">
          <w:t xml:space="preserve"> </w:t>
        </w:r>
      </w:ins>
      <w:ins w:id="106" w:author="Billy Mitchell" w:date="2024-11-12T22:08:00Z" w16du:dateUtc="2024-11-13T03:08:00Z">
        <w:r w:rsidR="008F3031" w:rsidRPr="00A565EC">
          <w:t>extends beyond waves and particles</w:t>
        </w:r>
      </w:ins>
      <w:ins w:id="107" w:author="Billy Mitchell" w:date="2024-11-12T22:09:00Z" w16du:dateUtc="2024-11-13T03:09:00Z">
        <w:r w:rsidR="008F3031">
          <w:t xml:space="preserve"> to</w:t>
        </w:r>
      </w:ins>
      <w:ins w:id="108" w:author="Billy Mitchell" w:date="2024-11-12T22:08:00Z" w16du:dateUtc="2024-11-13T03:08:00Z">
        <w:r w:rsidR="008F3031" w:rsidRPr="00A565EC">
          <w:t xml:space="preserve"> </w:t>
        </w:r>
      </w:ins>
      <w:ins w:id="109" w:author="Billy Mitchell" w:date="2024-11-12T22:09:00Z" w16du:dateUtc="2024-11-13T03:09:00Z">
        <w:r w:rsidR="008F3031" w:rsidRPr="00A565EC">
          <w:t>science more generally</w:t>
        </w:r>
        <w:r w:rsidR="008F3031">
          <w:t xml:space="preserve"> </w:t>
        </w:r>
        <w:r w:rsidR="008F3031">
          <w:fldChar w:fldCharType="begin"/>
        </w:r>
        <w:r w:rsidR="008F3031">
          <w:instrText xml:space="preserve"> ADDIN ZOTERO_ITEM CSL_CITATION {"citationID":"EQGRJ2u9","properties":{"formattedCitation":"\\super 6\\nosupersub{}","plainCitation":"6","noteIndex":0},"citationItems":[{"id":16381,"uris":["http://zotero.org/users/6239255/items/4HDAYK45"],"itemData":{"id":16381,"type":"article-journal","container-title":"Nature","DOI":"https://doi.org/10.1038/d41586-018-05100-5","language":"en","page":"S20-S21","source":"Zotero","title":"The reach of the scientific method is constrained by the limitations of our tools and the intrinsic impenetrability of some of nature’s deepest questions","volume":"557","author":[{"family":"Gleiser","given":"Marcelo"}],"issued":{"date-parts":[["2018"]]}}}],"schema":"https://github.com/citation-style-language/schema/raw/master/csl-citation.json"} </w:instrText>
        </w:r>
        <w:r w:rsidR="008F3031">
          <w:fldChar w:fldCharType="separate"/>
        </w:r>
        <w:r w:rsidR="008F3031" w:rsidRPr="00662B7D">
          <w:rPr>
            <w:vertAlign w:val="superscript"/>
          </w:rPr>
          <w:t>6</w:t>
        </w:r>
        <w:r w:rsidR="008F3031">
          <w:fldChar w:fldCharType="end"/>
        </w:r>
        <w:r w:rsidR="008F3031">
          <w:t xml:space="preserve"> </w:t>
        </w:r>
      </w:ins>
      <w:ins w:id="110" w:author="Billy Mitchell" w:date="2024-11-12T22:08:00Z" w16du:dateUtc="2024-11-13T03:08:00Z">
        <w:r w:rsidR="008F3031" w:rsidRPr="00A565EC">
          <w:t>and is in some respects at the core of psychological science</w:t>
        </w:r>
      </w:ins>
      <w:ins w:id="111" w:author="Billy Mitchell" w:date="2024-11-12T22:09:00Z" w16du:dateUtc="2024-11-13T03:09:00Z">
        <w:r w:rsidR="008F3031">
          <w:t>.</w:t>
        </w:r>
      </w:ins>
      <w:ins w:id="112" w:author="Billy Mitchell" w:date="2024-11-12T22:15:00Z" w16du:dateUtc="2024-11-13T03:15:00Z">
        <w:r w:rsidR="008F3031">
          <w:t xml:space="preserve"> </w:t>
        </w:r>
      </w:ins>
    </w:p>
    <w:p w14:paraId="2AB80B30" w14:textId="77777777" w:rsidR="008F3031" w:rsidRDefault="008F3031" w:rsidP="00E57CEC">
      <w:pPr>
        <w:spacing w:line="240" w:lineRule="auto"/>
        <w:ind w:firstLine="540"/>
        <w:jc w:val="both"/>
        <w:rPr>
          <w:ins w:id="113" w:author="Billy Mitchell" w:date="2024-11-12T22:14:00Z" w16du:dateUtc="2024-11-13T03:14:00Z"/>
        </w:rPr>
      </w:pPr>
    </w:p>
    <w:p w14:paraId="46BD5F43" w14:textId="77777777" w:rsidR="008F3031" w:rsidRDefault="008F3031" w:rsidP="00E57CEC">
      <w:pPr>
        <w:spacing w:line="240" w:lineRule="auto"/>
        <w:ind w:firstLine="540"/>
        <w:jc w:val="both"/>
        <w:rPr>
          <w:ins w:id="114" w:author="Billy Mitchell" w:date="2024-11-12T22:14:00Z" w16du:dateUtc="2024-11-13T03:14:00Z"/>
        </w:rPr>
      </w:pPr>
    </w:p>
    <w:p w14:paraId="7861BF2F" w14:textId="31D1552D" w:rsidR="008F3031" w:rsidRDefault="008F3031" w:rsidP="00E57CEC">
      <w:pPr>
        <w:spacing w:line="240" w:lineRule="auto"/>
        <w:ind w:firstLine="540"/>
        <w:jc w:val="both"/>
        <w:rPr>
          <w:ins w:id="115" w:author="Billy Mitchell" w:date="2024-11-12T22:14:00Z" w16du:dateUtc="2024-11-13T03:14:00Z"/>
        </w:rPr>
      </w:pPr>
      <w:ins w:id="116" w:author="Billy Mitchell" w:date="2024-11-12T22:14:00Z" w16du:dateUtc="2024-11-13T03:14:00Z">
        <w:r>
          <w:t xml:space="preserve"> </w:t>
        </w:r>
      </w:ins>
      <w:del w:id="117" w:author="Billy Mitchell" w:date="2024-11-12T21:26:00Z" w16du:dateUtc="2024-11-13T02:26:00Z">
        <w:r w:rsidR="00B92AC0" w:rsidRPr="00A565EC" w:rsidDel="003477A7">
          <w:delText xml:space="preserve"> and some have arg</w:delText>
        </w:r>
      </w:del>
      <w:del w:id="118" w:author="Billy Mitchell" w:date="2024-11-12T21:27:00Z" w16du:dateUtc="2024-11-13T02:27:00Z">
        <w:r w:rsidR="00B92AC0" w:rsidRPr="00A565EC" w:rsidDel="003477A7">
          <w:delText>ued, in</w:delText>
        </w:r>
      </w:del>
      <w:del w:id="119" w:author="Billy Mitchell" w:date="2024-11-12T22:09:00Z" w16du:dateUtc="2024-11-13T03:09:00Z">
        <w:r w:rsidR="00B92AC0" w:rsidRPr="00A565EC" w:rsidDel="008F3031">
          <w:delText xml:space="preserve"> the pursuit of science more generally</w:delText>
        </w:r>
        <w:r w:rsidR="008B21B9" w:rsidDel="008F3031">
          <w:fldChar w:fldCharType="begin"/>
        </w:r>
        <w:r w:rsidR="00902099" w:rsidDel="008F3031">
          <w:delInstrText xml:space="preserve"> ADDIN ZOTERO_ITEM CSL_CITATION {"citationID":"EQGRJ2u9","properties":{"formattedCitation":"\\super 6\\nosupersub{}","plainCitation":"6","noteIndex":0},"citationItems":[{"id":16381,"uris":["http://zotero.org/users/6239255/items/4HDAYK45"],"itemData":{"id":16381,"type":"article-journal","container-title":"Nature","DOI":"https://doi.org/10.1038/d41586-018-05100-5","language":"en","page":"S20-S21","source":"Zotero","title":"The reach of the scientific method is constrained by the limitations of our tools and the intrinsic impenetrability of some of nature’s deepest questions","volume":"557","author":[{"family":"Gleiser","given":"Marcelo"}],"issued":{"date-parts":[["2018"]]}}}],"schema":"https://github.com/citation-style-language/schema/raw/master/csl-citation.json"} </w:delInstrText>
        </w:r>
        <w:r w:rsidR="008B21B9" w:rsidDel="008F3031">
          <w:fldChar w:fldCharType="separate"/>
        </w:r>
        <w:r w:rsidR="00662B7D" w:rsidRPr="00662B7D" w:rsidDel="008F3031">
          <w:rPr>
            <w:vertAlign w:val="superscript"/>
          </w:rPr>
          <w:delText>6</w:delText>
        </w:r>
        <w:r w:rsidR="008B21B9" w:rsidDel="008F3031">
          <w:fldChar w:fldCharType="end"/>
        </w:r>
      </w:del>
      <w:del w:id="120" w:author="Billy Mitchell" w:date="2024-11-12T21:27:00Z" w16du:dateUtc="2024-11-13T02:27:00Z">
        <w:r w:rsidR="00B92AC0" w:rsidRPr="00A565EC" w:rsidDel="003477A7">
          <w:delText>, is something called</w:delText>
        </w:r>
      </w:del>
      <w:del w:id="121" w:author="Billy Mitchell" w:date="2024-11-12T22:09:00Z" w16du:dateUtc="2024-11-13T03:09:00Z">
        <w:r w:rsidR="00B92AC0" w:rsidRPr="00A565EC" w:rsidDel="008F3031">
          <w:delText xml:space="preserve"> </w:delText>
        </w:r>
      </w:del>
      <w:del w:id="122" w:author="Billy Mitchell" w:date="2024-11-12T21:21:00Z" w16du:dateUtc="2024-11-13T02:21:00Z">
        <w:r w:rsidR="00B92AC0" w:rsidRPr="00A565EC" w:rsidDel="003477A7">
          <w:delText>“the observer effect.”</w:delText>
        </w:r>
      </w:del>
      <w:del w:id="123" w:author="Billy Mitchell" w:date="2024-11-12T21:27:00Z" w16du:dateUtc="2024-11-13T02:27:00Z">
        <w:r w:rsidR="00B92AC0" w:rsidRPr="00A565EC" w:rsidDel="003477A7">
          <w:delText xml:space="preserve"> This</w:delText>
        </w:r>
      </w:del>
      <w:del w:id="124" w:author="Billy Mitchell" w:date="2024-11-12T21:24:00Z" w16du:dateUtc="2024-11-13T02:24:00Z">
        <w:r w:rsidR="00B92AC0" w:rsidRPr="00A565EC" w:rsidDel="003477A7">
          <w:delText xml:space="preserve"> posits that the act of observing -- in and of itself -- changes what is being observed or measured</w:delText>
        </w:r>
      </w:del>
      <w:del w:id="125" w:author="Billy Mitchell" w:date="2024-11-12T21:27:00Z" w16du:dateUtc="2024-11-13T02:27:00Z">
        <w:r w:rsidR="00B92AC0" w:rsidRPr="00A565EC" w:rsidDel="003477A7">
          <w:delText xml:space="preserve">. </w:delText>
        </w:r>
      </w:del>
      <w:del w:id="126" w:author="Billy Mitchell" w:date="2024-11-12T22:08:00Z" w16du:dateUtc="2024-11-13T03:08:00Z">
        <w:r w:rsidR="00B92AC0" w:rsidRPr="00A565EC" w:rsidDel="008F3031">
          <w:delText>This tension extends beyond waves and particles and is in some respects at the core of psychological science</w:delText>
        </w:r>
      </w:del>
      <w:del w:id="127" w:author="Billy Mitchell" w:date="2024-11-12T22:09:00Z" w16du:dateUtc="2024-11-13T03:09:00Z">
        <w:r w:rsidR="00B92AC0" w:rsidRPr="00A565EC" w:rsidDel="008F3031">
          <w:delText xml:space="preserve">. </w:delText>
        </w:r>
      </w:del>
      <w:r w:rsidR="00B92AC0" w:rsidRPr="00A565EC">
        <w:t>Is it possible to observe and examine psychological phenomena and subjective experience without substantively changing what is being observed?</w:t>
      </w:r>
      <w:r w:rsidR="006E54B4" w:rsidRPr="00A565EC">
        <w:t xml:space="preserve"> </w:t>
      </w:r>
    </w:p>
    <w:p w14:paraId="2012025D" w14:textId="77777777" w:rsidR="008F3031" w:rsidRDefault="008F3031" w:rsidP="00E57CEC">
      <w:pPr>
        <w:spacing w:line="240" w:lineRule="auto"/>
        <w:ind w:firstLine="540"/>
        <w:jc w:val="both"/>
        <w:rPr>
          <w:ins w:id="128" w:author="Billy Mitchell" w:date="2024-11-12T22:14:00Z" w16du:dateUtc="2024-11-13T03:14:00Z"/>
        </w:rPr>
      </w:pPr>
    </w:p>
    <w:p w14:paraId="491CB636" w14:textId="77777777" w:rsidR="008F3031" w:rsidRDefault="008F3031" w:rsidP="00E57CEC">
      <w:pPr>
        <w:spacing w:line="240" w:lineRule="auto"/>
        <w:ind w:firstLine="540"/>
        <w:jc w:val="both"/>
        <w:rPr>
          <w:ins w:id="129" w:author="Billy Mitchell" w:date="2024-11-12T22:14:00Z" w16du:dateUtc="2024-11-13T03:14:00Z"/>
        </w:rPr>
      </w:pPr>
    </w:p>
    <w:p w14:paraId="79D5EE9A" w14:textId="021A618B" w:rsidR="00E57CEC" w:rsidRPr="00A565EC" w:rsidRDefault="006E54B4" w:rsidP="00E57CEC">
      <w:pPr>
        <w:spacing w:line="240" w:lineRule="auto"/>
        <w:ind w:firstLine="540"/>
        <w:jc w:val="both"/>
      </w:pPr>
      <w:r w:rsidRPr="00A565EC">
        <w:t>This presents a particular challenge in more recent years, as psychologists and neuroscientists have pivoted towards the use of more “naturalistic” stimuli</w:t>
      </w:r>
      <w:ins w:id="130" w:author="Billy Mitchell" w:date="2024-10-30T11:51:00Z" w16du:dateUtc="2024-10-30T15:51:00Z">
        <w:r w:rsidR="00D45595">
          <w:t xml:space="preserve"> </w:t>
        </w:r>
      </w:ins>
      <w:r w:rsidR="00D45595">
        <w:fldChar w:fldCharType="begin"/>
      </w:r>
      <w:r w:rsidR="00902099">
        <w:instrText xml:space="preserve"> ADDIN ZOTERO_ITEM CSL_CITATION {"citationID":"bS9wBNGT","properties":{"formattedCitation":"\\super 7\\uc0\\u8211{}11\\nosupersub{}","plainCitation":"7–11","noteIndex":0},"citationItems":[{"id":16380,"uris":["http://zotero.org/users/6239255/items/RE28KK3Z"],"itemData":{"id":16380,"type":"article-journal","abstract":"The vmPFC ascribes affective meaning to experiences as they unfold and exhibits unique idiographic spatiotemporal dynamics.\n          , \n            How we process ongoing experiences is shaped by our personal history, current needs, and future goals. Consequently, ventromedial prefrontal cortex (vmPFC) activity involved in processing these subjective appraisals appears to be highly idiosyncratic across individuals. To elucidate the role of the vmPFC in processing our ongoing experiences, we developed a computational framework and analysis pipeline to characterize the spatiotemporal dynamics of individual vmPFC responses as participants viewed a 45-minute television drama. Through a combination of functional magnetic resonance imaging, facial expression tracking, and self-reported emotional experiences across four studies, our data suggest that the vmPFC slowly transitions through a series of discretized states that broadly map onto affective experiences. Although these transitions typically occur at idiosyncratic times across people, participants exhibited a marked increase in state alignment during high affectively valenced events in the show. Our work suggests that the vmPFC ascribes affective meaning to our ongoing experiences.","container-title":"Science Advances","DOI":"10.1126/sciadv.abf7129","ISSN":"2375-2548","issue":"17","journalAbbreviation":"Sci. Adv.","language":"en","license":"https://creativecommons.org/licenses/by/4.0/","page":"eabf7129","source":"DOI.org (Crossref)","title":"Endogenous variation in ventromedial prefrontal cortex state dynamics during naturalistic viewing reflects affective experience","volume":"7","author":[{"family":"Chang","given":"Luke J."},{"family":"Jolly","given":"Eshin"},{"family":"Cheong","given":"Jin Hyun"},{"family":"Rapuano","given":"Kristina M."},{"family":"Greenstein","given":"Nathan"},{"family":"Chen","given":"Pin-Hao A."},{"family":"Manning","given":"Jeremy R."}],"issued":{"date-parts":[["2021",4,23]]}}},{"id":1563,"uris":["http://zotero.org/users/6239255/items/5M5D4KQB"],"itemData":{"id":1563,"type":"article-journal","container-title":"Nature Neuroscience","DOI":"10.1038/nn.4450","ISSN":"1097-6256, 1546-1726","issue":"1","journalAbbreviation":"Nat Neurosci","language":"en","page":"115-125","source":"DOI.org (Crossref)","title":"Shared memories reveal shared structure in neural activity across individuals","volume":"20","author":[{"family":"Chen","given":"Janice"},{"family":"Leong","given":"Yuan Chang"},{"family":"Honey","given":"Christopher J"},{"family":"Yong","given":"Chung H"},{"family":"Norman","given":"Kenneth A"},{"family":"Hasson","given":"Uri"}],"issued":{"date-parts":[["2017",1]]}}},{"id":1491,"uris":["http://zotero.org/users/6239255/items/PLVYE5HH"],"itemData":{"id":1491,"type":"article-journal","abstract":"Abstract\n            Individuals often interpret the same event in different ways. How do personality traits modulate brain activity evoked by a complex stimulus? Here we report results from a naturalistic paradigm designed to draw out both neural and behavioral variation along a specific dimension of interest, namely paranoia. Participants listen to a narrative during functional MRI describing an ambiguous social scenario, written such that some individuals would find it highly suspicious, while others less so. Using inter-subject correlation analysis, we identify several brain areas that are differentially synchronized during listening between participants with high and low trait-level paranoia, including theory-of-mind regions. Follow-up analyses indicate that these regions are more active to mentalizing events in high-paranoia individuals. Analyzing participants’ speech as they freely recall the narrative reveals semantic and syntactic features that also scale with paranoia. Results indicate that a personality trait can act as an intrinsic “prime,” yielding different neural and behavioral responses to the same stimulus across individuals.","container-title":"Nature Communications","DOI":"10.1038/s41467-018-04387-2","ISSN":"2041-1723","issue":"1","journalAbbreviation":"Nat Commun","language":"en","page":"2043","source":"DOI.org (Crossref)","title":"Trait paranoia shapes inter-subject synchrony in brain activity during an ambiguous social narrative","volume":"9","author":[{"family":"Finn","given":"Emily S."},{"family":"Corlett","given":"Philip R."},{"family":"Chen","given":"Gang"},{"family":"Bandettini","given":"Peter A."},{"family":"Constable","given":"R. Todd"}],"issued":{"date-parts":[["2018",5,23]]}}},{"id":2933,"uris":["http://zotero.org/users/6239255/items/N7VP39X2"],"itemData":{"id":2933,"type":"article-journal","abstract":"To what extent do all brains work alike during natural conditions? We explored this question by letting five subjects freely view half an hour of a popular movie while undergoing functional brain imaging. Applying an unbiased analysis in which spatiotemporal activity patterns in one brain were used to “model” activity in another brain, we found a striking level of voxel-by-voxel synchronization between individuals, not only in primary and secondary visual and auditory areas but also in association cortices. The results reveal a surprising tendency of individual brains to “tick collectively” during natural vision. The intersubject synchronization consisted of a widespread cortical activation pattern correlated with emotionally arousing scenes and regionally selective components. The characteristics of these activations were revealed with the use of an open-ended “reverse-correlation” approach, which inverts the conventional analysis by letting the brain signals themselves “pick up” the optimal stimuli for each specialized cortical area.","container-title":"Science","DOI":"10.1126/science.1089506","ISSN":"0036-8075, 1095-9203","issue":"5664","journalAbbreviation":"Science","language":"en","page":"1634-1640","source":"DOI.org (Crossref)","title":"Intersubject Synchronization of Cortical Activity During Natural Vision","volume":"303","author":[{"family":"Hasson","given":"Uri"},{"family":"Nir","given":"Yuval"},{"family":"Levy","given":"Ifat"},{"family":"Fuhrmann","given":"Galit"},{"family":"Malach","given":"Rafael"}],"issued":{"date-parts":[["2004",3,12]]}}},{"id":2932,"uris":["http://zotero.org/users/6239255/items/P4KK4LTB"],"itemData":{"id":2932,"type":"article-journal","abstract":"While much has been learned regarding the neural substrates supporting episodic encoding using highly controlled experimental protocols, relatively little is known regarding the neural bases of episodic encoding of real-world events. In an effort to examine this issue, we measured fMRI activity while observers viewed a novel TV sitcom. Three weeks later, subsequent memory (SM) for the narrative content of movie events was assessed. We analyzed the encoding data for intersubject correlations (ISC) based on subjects’ subsequent memory (ISC-SM) performance to identify brain regions whose BOLD response is signiﬁcantly more correlated across subjects during portions of the movie that are successfully as compared to unsuccessfully encoded. These regions include the parahippocampal gyrus, superior temporal gyrus, anterior temporal poles, and the temporal-parietal junction. Further analyses reveal (1) that these correlated regions can display distinct activation proﬁles and (2) that the results seen with the ISC-SM analysis are complementary to more traditional linear models and allow analysis of complex time course data. Thus, the ISC-SM analysis extends traditional subsequent memory ﬁndings to a rich, dynamic and more ecologically valid situation.","container-title":"Neuron","DOI":"10.1016/j.neuron.2007.12.009","ISSN":"08966273","issue":"3","journalAbbreviation":"Neuron","language":"en","page":"452-462","source":"DOI.org (Crossref)","title":"Enhanced Intersubject Correlations during Movie Viewing Correlate with Successful Episodic Encoding","volume":"57","author":[{"family":"Hasson","given":"Uri"},{"family":"Furman","given":"Orit"},{"family":"Clark","given":"Dav"},{"family":"Dudai","given":"Yadin"},{"family":"Davachi","given":"Lila"}],"issued":{"date-parts":[["2008",2]]}}}],"schema":"https://github.com/citation-style-language/schema/raw/master/csl-citation.json"} </w:instrText>
      </w:r>
      <w:r w:rsidR="00D45595">
        <w:fldChar w:fldCharType="separate"/>
      </w:r>
      <w:r w:rsidR="00662B7D" w:rsidRPr="00662B7D">
        <w:rPr>
          <w:vertAlign w:val="superscript"/>
        </w:rPr>
        <w:t>7–11</w:t>
      </w:r>
      <w:r w:rsidR="00D45595">
        <w:fldChar w:fldCharType="end"/>
      </w:r>
      <w:r w:rsidRPr="00A565EC">
        <w:t xml:space="preserve"> </w:t>
      </w:r>
      <w:del w:id="131" w:author="Billy Mitchell" w:date="2024-10-30T11:58:00Z" w16du:dateUtc="2024-10-30T15:58:00Z">
        <w:r w:rsidRPr="00A565EC" w:rsidDel="00D45595">
          <w:delText xml:space="preserve">(Chang cites, </w:delText>
        </w:r>
        <w:r w:rsidR="00E57CEC" w:rsidDel="00D45595">
          <w:delText xml:space="preserve">Chen cites, </w:delText>
        </w:r>
        <w:r w:rsidRPr="00A565EC" w:rsidDel="00D45595">
          <w:delText xml:space="preserve">Finn cites, Hasson cites) </w:delText>
        </w:r>
      </w:del>
      <w:r w:rsidRPr="00A565EC">
        <w:t xml:space="preserve">or </w:t>
      </w:r>
      <w:r w:rsidR="00E57CEC">
        <w:t>experimental</w:t>
      </w:r>
      <w:r w:rsidRPr="00A565EC">
        <w:t xml:space="preserve"> contexts</w:t>
      </w:r>
      <w:ins w:id="132" w:author="Billy Mitchell" w:date="2024-10-30T11:58:00Z" w16du:dateUtc="2024-10-30T15:58:00Z">
        <w:r w:rsidR="00D45595">
          <w:t xml:space="preserve"> </w:t>
        </w:r>
      </w:ins>
      <w:r w:rsidR="00D45595">
        <w:fldChar w:fldCharType="begin"/>
      </w:r>
      <w:r w:rsidR="00902099">
        <w:instrText xml:space="preserve"> ADDIN ZOTERO_ITEM CSL_CITATION {"citationID":"m5oEMpFZ","properties":{"formattedCitation":"\\super 12\\uc0\\u8211{}15\\nosupersub{}","plainCitation":"12–15","noteIndex":0},"citationItems":[{"id":16147,"uris":["http://zotero.org/users/6239255/items/FLW8E8KQ"],"itemData":{"id":16147,"type":"article-journal","abstract":"Despite the salient experience of encoding emotional events, memories of threatening events are prone to distortions and often non-veridical from encoding to recall. Further, threat states have been shown to preferentially disrupt the binding of item-context relationships and enhance goal-relevant information. While extensive work has characterized distinctive features of emotional memory, research has not fully explored the influence of threat on temporal memory, a process putatively supported by the binding of event features into a temporal context. Two primary competing hypotheses have been proposed; that threat can either impair or enhance temporal memory. We analyzed two datasets to assess temporal memory for an in-person haunted house experience. In study 1 (n= 47), we examined temporal structure of memory by characterizing memory contiguity in free recall as a function of individual levels of physiological arousal as a proxy of threat. In study 2 (n= 53), we replicated marginal findings of threat-related increases in memory contiguity found in study 1 and extended these findings by showing threat-related increases in recency discriminations, an explicit test of temporal order memory. Together, these findings demonstrate that threat experience enhances temporal memory both in terms of free recall structure and during explicit memory judgments.","container-title":"Cognition &amp; Emotion","DOI":"https://doi.org/10.1080/02699931.2024.2338962","journalAbbreviation":"Cogn. Emot.","language":"English","page":"1-17","title":"Temporal memory for threatening events encoded in a haunted house","author":[{"family":"Cliver","given":"Katelyn G"},{"family":"Gregory","given":"David F"},{"family":"Martinez","given":"Steven A"},{"family":"Mitchell","given":"William J"},{"family":"Stasiak","given":"Joanne"},{"family":"Reisman","given":"Samantha"},{"family":"Helion","given":"Chelsea"},{"family":"Murty","given":"Vishnu P"}],"issued":{"date-parts":[["2024"]]}}},{"id":651,"uris":["http://zotero.org/users/6239255/items/SSI6FM78"],"itemData":{"id":651,"type":"article-journal","language":"en","page":"6","source":"Zotero","title":"When Fear Is Near: Threat Imminence Elicits Prefrontal– Periaqueductal Gray Shifts in Humans","volume":"317","author":[{"family":"Mobbs","given":"Dean"},{"family":"Petrovic","given":"Predrag"},{"family":"Marchant","given":"Jennifer L"},{"family":"Hassabis","given":"Demis"},{"family":"Weiskopf","given":"Nikolaus"},{"family":"Seymour","given":"Ben"},{"family":"Dolan","given":"Raymond J"},{"family":"Frith","given":"Christopher D"}],"issued":{"date-parts":[["2007"]]}}},{"id":1485,"uris":["http://zotero.org/users/6239255/items/CCPVSZWX"],"itemData":{"id":1485,"type":"article-journal","abstract":"As individuals navigate the world, they are bound to have emotionally intense experiences. These events not only influence momentary physiological and affective responses, but may also have a powerful impact on one’s memory for their emotional experience. In this research, we used the naturalistic context of a haunted house to examine how physiological arousal is associated with metacognitive emotional memory (i.e., the extent to which an individual remembers having experienced a certain emotion). Participants first navigated the haunted house while heart rate and explicit situational appraisals were recorded, and then recalled specific events from the haunted house and the intensity of these affective events approximately one week later. We found that heart rate predicted both the intensity of reported scariness in the haunted house and meta-cognitive memory of affect during recall. Critically, we found evidence for malleability in metacognitive emotional memory based on how the event was initially labeled. Individuals tended to recall events that they explicitly labeled as fear-evoking as being more intense than they reported at the time of the event. We found the opposite relationship for events that they labeled as not fear-evoking. Taken together, this indicates that there are strong relationships between physiological arousal and emotional experiences in naturalistic contexts, but that affective labeling can modulate the relationship between these features when reflecting on the emotionality of that experience in memory.","container-title":"Neuropsychologia","DOI":"10.1016/j.neuropsychologia.2023.108467","ISSN":"00283932","journalAbbreviation":"Neuropsychologia","language":"en","license":"All rights reserved","page":"108467","source":"DOI.org (Crossref)","title":"Physiological arousal guides situational appraisals and metacognitive recall for naturalistic experiences","volume":"180","author":[{"family":"Stasiak","given":"Joanne E."},{"family":"Mitchell","given":"William J."},{"family":"Reisman","given":"Samantha S."},{"family":"Gregory","given":"David F."},{"family":"Murty","given":"Vishnu P."},{"family":"Helion","given":"Chelsea"}],"issued":{"date-parts":[["2023",2]]}}},{"id":2353,"uris":["http://zotero.org/users/6239255/items/SMCJQ3BP"],"itemData":{"id":2353,"type":"article-journal","abstract":"Threats elicit physiological responses, the frequency and intensity of which have implications for survival. Ethical and practical limitations on human laboratory manipulations present barriers to studying immersive threat. Furthermore, few investigations examine group effects and concordance with subjective emotional experiences to threat. The current preregistered study measured electrodermal activity in 156 humans while they participated in small groups in a 30 minute haunted house experience involving various threats. Results revealed positive associations between (i) friends and tonic arousal, (ii) unexpected attacks and phasic activity (frequency and amplitude), (iii) subjective fear and phasic frequency, and (iv) dissociable sensitization effects linked to orienting response. Findings demonstrate relevance of social dynamics (friends versus strangers) for tonic arousal, and subjective fear and threat predictability for phasic arousal.","container-title":"Psychological Science","DOI":"10.1177/09567976211032231","issue":"2","language":"en","page":"236-248","source":"Zotero","title":"Physiological responses to a haunted house threat experience: Distinct tonic and phasic effects","volume":"33","author":[{"family":"Tashjian","given":"Sarah M"},{"family":"Fedrigo","given":"Virginia"},{"family":"Molapour","given":"Tanaz"},{"family":"Mobbs","given":"Dean"},{"family":"Camerer","given":"Colin F"}],"issued":{"date-parts":[["2022"]]}}}],"schema":"https://github.com/citation-style-language/schema/raw/master/csl-citation.json"} </w:instrText>
      </w:r>
      <w:r w:rsidR="00D45595">
        <w:fldChar w:fldCharType="separate"/>
      </w:r>
      <w:r w:rsidR="00662B7D" w:rsidRPr="00662B7D">
        <w:rPr>
          <w:vertAlign w:val="superscript"/>
        </w:rPr>
        <w:t>12–15</w:t>
      </w:r>
      <w:r w:rsidR="00D45595">
        <w:fldChar w:fldCharType="end"/>
      </w:r>
      <w:ins w:id="133" w:author="Billy Mitchell" w:date="2024-10-30T11:59:00Z" w16du:dateUtc="2024-10-30T15:59:00Z">
        <w:r w:rsidR="00D45595">
          <w:t xml:space="preserve"> </w:t>
        </w:r>
      </w:ins>
      <w:del w:id="134" w:author="Billy Mitchell" w:date="2024-10-30T11:59:00Z" w16du:dateUtc="2024-10-30T15:59:00Z">
        <w:r w:rsidRPr="00A565EC" w:rsidDel="00D45595">
          <w:delText xml:space="preserve"> (Joanne cite, you cite, Deepu lab, Caltech haunted house people, Dean Mobbs VR papers</w:delText>
        </w:r>
        <w:r w:rsidR="00D54FC2" w:rsidDel="00D45595">
          <w:delText xml:space="preserve"> – anything else I am missing</w:delText>
        </w:r>
        <w:r w:rsidRPr="00A565EC" w:rsidDel="00D45595">
          <w:delText>)</w:delText>
        </w:r>
      </w:del>
      <w:r w:rsidRPr="00A565EC">
        <w:t xml:space="preserve">. </w:t>
      </w:r>
      <w:del w:id="135" w:author="Billy Mitchell" w:date="2024-11-12T22:09:00Z" w16du:dateUtc="2024-11-13T03:09:00Z">
        <w:r w:rsidRPr="00A565EC" w:rsidDel="008F3031">
          <w:delText xml:space="preserve">While these situations may </w:delText>
        </w:r>
        <w:r w:rsidR="00D54FC2" w:rsidDel="008F3031">
          <w:delText xml:space="preserve">in some respects </w:delText>
        </w:r>
        <w:r w:rsidRPr="00A565EC" w:rsidDel="008F3031">
          <w:delText>more adequately approximate the “real world” relative to more traditional experimental designs, they also introduce a new challenge when it comes to probing and assessing subjective psychological experience.</w:delText>
        </w:r>
      </w:del>
      <w:ins w:id="136" w:author="Billy Mitchell" w:date="2024-11-12T22:09:00Z" w16du:dateUtc="2024-11-13T03:09:00Z">
        <w:r w:rsidR="008F3031">
          <w:t xml:space="preserve"> </w:t>
        </w:r>
      </w:ins>
    </w:p>
    <w:p w14:paraId="56F4A5C2" w14:textId="533B77D4" w:rsidR="007140B3" w:rsidRPr="002C25B9" w:rsidRDefault="006E54B4" w:rsidP="00E57CEC">
      <w:pPr>
        <w:spacing w:line="240" w:lineRule="auto"/>
        <w:ind w:firstLine="540"/>
        <w:jc w:val="both"/>
      </w:pPr>
      <w:r w:rsidRPr="00A565EC">
        <w:t>T</w:t>
      </w:r>
      <w:del w:id="137" w:author="Billy Mitchell" w:date="2024-10-31T13:48:00Z" w16du:dateUtc="2024-10-31T17:48:00Z">
        <w:r w:rsidRPr="00A565EC" w:rsidDel="00B36FCB">
          <w:delText>he persistent t</w:delText>
        </w:r>
      </w:del>
      <w:r w:rsidRPr="00A565EC">
        <w:t>ension between experimental control, ecological validity, and optim</w:t>
      </w:r>
      <w:r w:rsidR="00D54FC2">
        <w:t>izing</w:t>
      </w:r>
      <w:r w:rsidRPr="00A565EC">
        <w:t xml:space="preserve"> measurement is not new in psychology </w:t>
      </w:r>
      <w:r w:rsidR="002C25B9">
        <w:fldChar w:fldCharType="begin"/>
      </w:r>
      <w:r w:rsidR="00902099">
        <w:instrText xml:space="preserve"> ADDIN ZOTERO_ITEM CSL_CITATION {"citationID":"QMVPrSiS","properties":{"formattedCitation":"\\super 16\\nosupersub{}","plainCitation":"16","noteIndex":0},"citationItems":[{"id":16238,"uris":["http://zotero.org/users/6239255/items/RNBFAIIW"],"itemData":{"id":16238,"type":"article-journal","abstract":"Thirty married couples were studied during naturalistic interactions to determine the extent to which variation in marital satisfaction could be accounted for by physiological and affective patterns between and within spouses. The authors hypothesized that (a) compared to nondistressed couples' interactions, distressed couples' interactions would show greater physiological interrelatedness or \"linkage,\" more negative affect, and more reciprocity of negative affect and (b) these differences would be more pronounced when the interaction was high in conflict (discussing a marital problem) as opposed to low in conflict (discussing the events of the day). Heart rate, skin conductance, pulse transmission time, and somatic activity from both spouses were analyzed using bivariate time-series techniques to derive a measure of physiological linkage. Self-report affective data (obtained using a video-recall procedure) were analyzed using sequential analyses to derive a measure of affect reciprocity. The hypotheses were strongly supported; 60% of the variance in marital satisfaction was accounted for using measures of physiological linkage alone. Additional nonredundant variance was accounted for by the other physiological and affective measures. Social interaction provides a rich, naturalistic, and theoretically advantageous context for studying the relations among physiological, affective, and behavioral phenomena. Unfortunately, the demands associated with laboratory experimentation extract significant compromises that may escalate until the experimental context bears little relation to natural dyadic interaction. For example, interaction between two strangers may be substituted for interaction between intimates; a carefully \"programmed\" confederate may replace the second person; and finally, the confederate may be replaced by a film, a photograph, an audio recording, or a situation created in the subject's own imagery. In this experiment, naturalistic interaction within a husband-wife dyad was used as the context","container-title":"Journal of Personality and Social Psychology","DOI":"10.1037/0022-3514.45.3.587","issue":"3","note":"DOI: 10.1037/0022-3514.45.3.587\nMAG ID: 2143250836\nPMID: 6620126\nS2ID: cfbdbf3fef2ccb023d7f21fb8a9275443fe4efc7","page":"587-597","title":"Marital interaction: physiological linkage and affective exchange.","volume":"45","author":[{"family":"Levenson","given":"Robert W."},{"family":"Gottman","given":"John M."}],"issued":{"date-parts":[["1983",9,1]]}}}],"schema":"https://github.com/citation-style-language/schema/raw/master/csl-citation.json"} </w:instrText>
      </w:r>
      <w:r w:rsidR="002C25B9">
        <w:fldChar w:fldCharType="separate"/>
      </w:r>
      <w:r w:rsidR="00662B7D" w:rsidRPr="00662B7D">
        <w:rPr>
          <w:vertAlign w:val="superscript"/>
        </w:rPr>
        <w:t>16</w:t>
      </w:r>
      <w:r w:rsidR="002C25B9">
        <w:fldChar w:fldCharType="end"/>
      </w:r>
      <w:r w:rsidRPr="00A565EC">
        <w:t xml:space="preserve">. </w:t>
      </w:r>
      <w:r w:rsidR="00D54FC2">
        <w:t>Concern over the first two</w:t>
      </w:r>
      <w:r w:rsidRPr="00A565EC">
        <w:t xml:space="preserve"> has motivated many researchers interested in higher-order cognitive phenomena to use dynamic, feature-rich audio/video stimuli in their research</w:t>
      </w:r>
      <w:r w:rsidR="00862995" w:rsidRPr="00A565EC">
        <w:t>, such as films or television episodes</w:t>
      </w:r>
      <w:ins w:id="138" w:author="Billy Mitchell" w:date="2024-11-05T18:32:00Z" w16du:dateUtc="2024-11-05T23:32:00Z">
        <w:r w:rsidR="000F1891">
          <w:t xml:space="preserve"> </w:t>
        </w:r>
      </w:ins>
      <w:ins w:id="139" w:author="Billy Mitchell" w:date="2024-11-05T18:35:00Z" w16du:dateUtc="2024-11-05T23:35:00Z">
        <w:r w:rsidR="000F1891">
          <w:t xml:space="preserve">(e.g., </w:t>
        </w:r>
      </w:ins>
      <w:del w:id="140" w:author="Billy Mitchell" w:date="2024-11-05T18:32:00Z" w16du:dateUtc="2024-11-05T23:32:00Z">
        <w:r w:rsidRPr="00A565EC" w:rsidDel="000F1891">
          <w:delText xml:space="preserve"> (</w:delText>
        </w:r>
        <w:commentRangeStart w:id="141"/>
        <w:commentRangeStart w:id="142"/>
        <w:r w:rsidRPr="00A565EC" w:rsidDel="000F1891">
          <w:delText xml:space="preserve">e.g., </w:delText>
        </w:r>
        <w:commentRangeEnd w:id="141"/>
        <w:r w:rsidR="004A7F81" w:rsidRPr="006E54B4" w:rsidDel="000F1891">
          <w:rPr>
            <w:rStyle w:val="CommentReference"/>
          </w:rPr>
          <w:commentReference w:id="141"/>
        </w:r>
        <w:commentRangeEnd w:id="142"/>
        <w:r w:rsidR="008B21B9" w:rsidDel="000F1891">
          <w:rPr>
            <w:rStyle w:val="CommentReference"/>
          </w:rPr>
          <w:commentReference w:id="142"/>
        </w:r>
      </w:del>
      <w:hyperlink r:id="rId12">
        <w:r w:rsidR="00004753" w:rsidRPr="006E54B4">
          <w:fldChar w:fldCharType="begin"/>
        </w:r>
        <w:r w:rsidR="00902099">
          <w:instrText xml:space="preserve"> ADDIN ZOTERO_ITEM CSL_CITATION {"citationID":"LRTqLeNd","properties":{"formattedCitation":"\\super 8,10,11\\nosupersub{}","plainCitation":"8,10,11","noteIndex":0},"citationItems":[{"id":1563,"uris":["http://zotero.org/users/6239255/items/5M5D4KQB"],"itemData":{"id":1563,"type":"article-journal","container-title":"Nature Neuroscience","DOI":"10.1038/nn.4450","ISSN":"1097-6256, 1546-1726","issue":"1","journalAbbreviation":"Nat Neurosci","language":"en","page":"115-125","source":"DOI.org (Crossref)","title":"Shared memories reveal shared structure in neural activity across individuals","volume":"20","author":[{"family":"Chen","given":"Janice"},{"family":"Leong","given":"Yuan Chang"},{"family":"Honey","given":"Christopher J"},{"family":"Yong","given":"Chung H"},{"family":"Norman","given":"Kenneth A"},{"family":"Hasson","given":"Uri"}],"issued":{"date-parts":[["2017",1]]}}},{"id":2933,"uris":["http://zotero.org/users/6239255/items/N7VP39X2"],"itemData":{"id":2933,"type":"article-journal","abstract":"To what extent do all brains work alike during natural conditions? We explored this question by letting five subjects freely view half an hour of a popular movie while undergoing functional brain imaging. Applying an unbiased analysis in which spatiotemporal activity patterns in one brain were used to “model” activity in another brain, we found a striking level of voxel-by-voxel synchronization between individuals, not only in primary and secondary visual and auditory areas but also in association cortices. The results reveal a surprising tendency of individual brains to “tick collectively” during natural vision. The intersubject synchronization consisted of a widespread cortical activation pattern correlated with emotionally arousing scenes and regionally selective components. The characteristics of these activations were revealed with the use of an open-ended “reverse-correlation” approach, which inverts the conventional analysis by letting the brain signals themselves “pick up” the optimal stimuli for each specialized cortical area.","container-title":"Science","DOI":"10.1126/science.1089506","ISSN":"0036-8075, 1095-9203","issue":"5664","journalAbbreviation":"Science","language":"en","page":"1634-1640","source":"DOI.org (Crossref)","title":"Intersubject Synchronization of Cortical Activity During Natural Vision","volume":"303","author":[{"family":"Hasson","given":"Uri"},{"family":"Nir","given":"Yuval"},{"family":"Levy","given":"Ifat"},{"family":"Fuhrmann","given":"Galit"},{"family":"Malach","given":"Rafael"}],"issued":{"date-parts":[["2004",3,12]]}}},{"id":2932,"uris":["http://zotero.org/users/6239255/items/P4KK4LTB"],"itemData":{"id":2932,"type":"article-journal","abstract":"While much has been learned regarding the neural substrates supporting episodic encoding using highly controlled experimental protocols, relatively little is known regarding the neural bases of episodic encoding of real-world events. In an effort to examine this issue, we measured fMRI activity while observers viewed a novel TV sitcom. Three weeks later, subsequent memory (SM) for the narrative content of movie events was assessed. We analyzed the encoding data for intersubject correlations (ISC) based on subjects’ subsequent memory (ISC-SM) performance to identify brain regions whose BOLD response is signiﬁcantly more correlated across subjects during portions of the movie that are successfully as compared to unsuccessfully encoded. These regions include the parahippocampal gyrus, superior temporal gyrus, anterior temporal poles, and the temporal-parietal junction. Further analyses reveal (1) that these correlated regions can display distinct activation proﬁles and (2) that the results seen with the ISC-SM analysis are complementary to more traditional linear models and allow analysis of complex time course data. Thus, the ISC-SM analysis extends traditional subsequent memory ﬁndings to a rich, dynamic and more ecologically valid situation.","container-title":"Neuron","DOI":"10.1016/j.neuron.2007.12.009","ISSN":"08966273","issue":"3","journalAbbreviation":"Neuron","language":"en","page":"452-462","source":"DOI.org (Crossref)","title":"Enhanced Intersubject Correlations during Movie Viewing Correlate with Successful Episodic Encoding","volume":"57","author":[{"family":"Hasson","given":"Uri"},{"family":"Furman","given":"Orit"},{"family":"Clark","given":"Dav"},{"family":"Dudai","given":"Yadin"},{"family":"Davachi","given":"Lila"}],"issued":{"date-parts":[["2008",2]]}},"label":"page"}],"schema":"https://github.com/citation-style-language/schema/raw/master/csl-citation.json"} </w:instrText>
        </w:r>
        <w:r w:rsidR="00004753" w:rsidRPr="006E54B4">
          <w:fldChar w:fldCharType="separate"/>
        </w:r>
        <w:r w:rsidR="00662B7D" w:rsidRPr="00662B7D">
          <w:rPr>
            <w:vertAlign w:val="superscript"/>
          </w:rPr>
          <w:t>8,10,11</w:t>
        </w:r>
        <w:r w:rsidR="00004753" w:rsidRPr="006E54B4">
          <w:fldChar w:fldCharType="end"/>
        </w:r>
      </w:hyperlink>
      <w:ins w:id="143" w:author="Billy Mitchell" w:date="2024-11-05T18:35:00Z" w16du:dateUtc="2024-11-05T23:35:00Z">
        <w:r w:rsidR="000F1891">
          <w:t>)</w:t>
        </w:r>
      </w:ins>
      <w:r w:rsidRPr="00A565EC">
        <w:t xml:space="preserve">. </w:t>
      </w:r>
      <w:r w:rsidR="00E57CEC">
        <w:t>Th</w:t>
      </w:r>
      <w:r w:rsidR="00444F55">
        <w:t>ese</w:t>
      </w:r>
      <w:r w:rsidR="00E57CEC">
        <w:t xml:space="preserve"> stimuli better mirror the social world </w:t>
      </w:r>
      <w:r w:rsidRPr="002C25B9">
        <w:t xml:space="preserve">in </w:t>
      </w:r>
      <w:r w:rsidR="00862995" w:rsidRPr="002C25B9">
        <w:t xml:space="preserve">terms of </w:t>
      </w:r>
      <w:r w:rsidR="00351FB4" w:rsidRPr="002C25B9">
        <w:t xml:space="preserve">both </w:t>
      </w:r>
      <w:r w:rsidRPr="002C25B9">
        <w:t>complexity (e.g., contain</w:t>
      </w:r>
      <w:r w:rsidR="009F2A6F" w:rsidRPr="002C25B9">
        <w:t>ing</w:t>
      </w:r>
      <w:r w:rsidRPr="002C25B9">
        <w:t xml:space="preserve"> temporally-sensitive narrative structures, nuanced social interactions and emotional information) and cognitive demand (e.g., resolving ambiguities in narrative events, </w:t>
      </w:r>
      <w:r w:rsidR="00862995" w:rsidRPr="002C25B9">
        <w:t xml:space="preserve">learning context, </w:t>
      </w:r>
      <w:r w:rsidRPr="002C25B9">
        <w:t xml:space="preserve">interpreting dynamic personal relationships and motivations) </w:t>
      </w:r>
      <w:del w:id="144" w:author="Billy Mitchell" w:date="2024-11-05T18:32:00Z" w16du:dateUtc="2024-11-05T23:32:00Z">
        <w:r w:rsidRPr="002C25B9" w:rsidDel="000F1891">
          <w:delText>(</w:delText>
        </w:r>
      </w:del>
      <w:r w:rsidR="009440B1" w:rsidRPr="00A565EC">
        <w:fldChar w:fldCharType="begin"/>
      </w:r>
      <w:r w:rsidR="00902099">
        <w:instrText xml:space="preserve"> ADDIN ZOTERO_ITEM CSL_CITATION {"citationID":"jMINOKIE","properties":{"formattedCitation":"\\super 17\\nosupersub{}","plainCitation":"17","noteIndex":0},"citationItems":[{"id":16216,"uris":["http://zotero.org/users/6239255/items/I6GAVZUZ"],"itemData":{"id":16216,"type":"article-journal","abstract":"Abstract   Naturalistic experimental paradigms in neuroimaging arose from a pressure to test the validity of models we derive from highly-controlled experiments in real-world contexts. In many cases, however, such efforts led to the realization that models developed under particular experimental manipulations failed to capture much variance outside the context of that manipulation. The critique of non-naturalistic experiments is not a recent development; it echoes a persistent and subversive thread in the history of modern psychology. The brain has evolved to guide behavior in a multidimensional world with many interacting variables. The assumption that artificially decoupling and manipulating these variables will lead to a satisfactory understanding of the brain may be untenable. We develop an argument for the primacy of naturalistic paradigms, and point to recent developments in machine learning as an example of the transformative power of relinquishing control. Naturalistic paradigms should not be deployed as an afterthought if we hope to build models of brain and behavior that extend beyond the laboratory into the real world.","container-title":"NeuroImage","DOI":"10.1016/j.neuroimage.2020.117254","note":"DOI: 10.1016/j.neuroimage.2020.117254\nMAG ID: 3049635842\nPMCID: 7789034\nPMID: 32800992\nS2ID: daabfd1b52598dee71d82fcd018ac58026cfd986","page":"117254","title":"Keep it real: rethinking the primacy of experimental control in cognitive neuroscience.","volume":"222","author":[{"family":"Nastase","given":"Samuel A."},{"family":"Goldstein","given":"Ariel"},{"family":"Hasson","given":"Uri"}],"issued":{"date-parts":[["2020",11,15]]}}}],"schema":"https://github.com/citation-style-language/schema/raw/master/csl-citation.json"} </w:instrText>
      </w:r>
      <w:r w:rsidR="009440B1" w:rsidRPr="00A565EC">
        <w:fldChar w:fldCharType="separate"/>
      </w:r>
      <w:r w:rsidR="00662B7D" w:rsidRPr="00662B7D">
        <w:rPr>
          <w:vertAlign w:val="superscript"/>
        </w:rPr>
        <w:t>17</w:t>
      </w:r>
      <w:r w:rsidR="009440B1" w:rsidRPr="00A565EC">
        <w:fldChar w:fldCharType="end"/>
      </w:r>
      <w:r w:rsidRPr="00A565EC">
        <w:t xml:space="preserve">. </w:t>
      </w:r>
      <w:r w:rsidR="006B1C79" w:rsidRPr="00A565EC">
        <w:t>For instance, a suspenseful drama film may motivate viewers to assess qualities of the various character</w:t>
      </w:r>
      <w:r w:rsidR="00351FB4" w:rsidRPr="00A565EC">
        <w:t>s</w:t>
      </w:r>
      <w:r w:rsidR="006B1C79" w:rsidRPr="00A565EC">
        <w:t xml:space="preserve"> and their relationships</w:t>
      </w:r>
      <w:r w:rsidR="00351FB4" w:rsidRPr="00A565EC">
        <w:t xml:space="preserve"> and</w:t>
      </w:r>
      <w:r w:rsidR="006B1C79" w:rsidRPr="00A565EC">
        <w:t xml:space="preserve"> to evaluate ambiguous social cues and shifting motivations</w:t>
      </w:r>
      <w:r w:rsidR="00351FB4" w:rsidRPr="00A565EC">
        <w:t xml:space="preserve">. These processes are akin to resolving </w:t>
      </w:r>
      <w:r w:rsidR="006B1C79" w:rsidRPr="00A565EC">
        <w:t>real-world uncertainty in social decision-making</w:t>
      </w:r>
      <w:r w:rsidR="00351FB4" w:rsidRPr="00A565EC">
        <w:t xml:space="preserve"> (e.g., Is this person trustworthy? Did she </w:t>
      </w:r>
      <w:r w:rsidR="0052324C" w:rsidRPr="00A565EC">
        <w:t>mean</w:t>
      </w:r>
      <w:r w:rsidR="00351FB4" w:rsidRPr="00A565EC">
        <w:t xml:space="preserve"> to </w:t>
      </w:r>
      <w:r w:rsidR="0052324C" w:rsidRPr="00A565EC">
        <w:t>act unfairly</w:t>
      </w:r>
      <w:r w:rsidR="00351FB4" w:rsidRPr="00A565EC">
        <w:t>?)</w:t>
      </w:r>
      <w:r w:rsidR="006B1C79" w:rsidRPr="00A565EC">
        <w:t>. In contrast, a controlled lab task, such as a computerized ultimatum game, isolates decision-making in a simplified, static context, offering participants limited information and clear, quantifiable choices</w:t>
      </w:r>
      <w:r w:rsidR="0052324C" w:rsidRPr="00A565EC">
        <w:t>. This approach</w:t>
      </w:r>
      <w:r w:rsidR="006B1C79" w:rsidRPr="00A565EC">
        <w:t xml:space="preserve"> lacks the richness and unpredictability found in natural social interactions. </w:t>
      </w:r>
      <w:r w:rsidR="00A90C40" w:rsidRPr="002C25B9">
        <w:t xml:space="preserve">However, moving away from a segmented trial or block approach presents its own challenges in terms of assessing psychological experience in (roughly) real time. The goal of the present research is to </w:t>
      </w:r>
      <w:r w:rsidR="00BE68BF" w:rsidRPr="002C25B9">
        <w:t>examine the extent to which providing real-time ratings of psychological experience impacts subsequent neural activity</w:t>
      </w:r>
      <w:r w:rsidR="002E5ACF" w:rsidRPr="002C25B9">
        <w:t>, memory for complex narrative content, and higher-order social cognition (i.e., person perception)</w:t>
      </w:r>
      <w:r w:rsidR="00BE68BF" w:rsidRPr="002C25B9">
        <w:t xml:space="preserve">. </w:t>
      </w:r>
    </w:p>
    <w:p w14:paraId="32321049" w14:textId="2426BEBF" w:rsidR="00F163BD" w:rsidRDefault="007140B3" w:rsidP="00F163BD">
      <w:pPr>
        <w:spacing w:line="240" w:lineRule="auto"/>
        <w:ind w:firstLine="540"/>
        <w:jc w:val="both"/>
      </w:pPr>
      <w:r w:rsidRPr="002C25B9">
        <w:rPr>
          <w:b/>
          <w:bCs/>
        </w:rPr>
        <w:t xml:space="preserve">A room with a view: </w:t>
      </w:r>
      <w:r w:rsidR="00444F55">
        <w:rPr>
          <w:b/>
          <w:bCs/>
        </w:rPr>
        <w:t xml:space="preserve">Constraining and rating psychological phenomena during film viewing. </w:t>
      </w:r>
      <w:r w:rsidR="002924A4" w:rsidRPr="00A565EC">
        <w:t xml:space="preserve">Not </w:t>
      </w:r>
      <w:r w:rsidR="00F163BD" w:rsidRPr="00A565EC">
        <w:t>all forms of film or television viewing are</w:t>
      </w:r>
      <w:r w:rsidR="002924A4" w:rsidRPr="00A565EC">
        <w:t xml:space="preserve"> created equal. For example, passively watching a formulaic procedural </w:t>
      </w:r>
      <w:r w:rsidR="00444F55">
        <w:t xml:space="preserve">crime </w:t>
      </w:r>
      <w:r w:rsidR="002924A4" w:rsidRPr="00A565EC">
        <w:t xml:space="preserve">drama can feel very different than being fully engaged with a suspenseful horror film or unpredictable thriller. Below, we outline </w:t>
      </w:r>
      <w:r w:rsidR="00D54FC2">
        <w:t xml:space="preserve">two </w:t>
      </w:r>
      <w:r w:rsidR="002924A4" w:rsidRPr="00A565EC">
        <w:t>different types of film viewing</w:t>
      </w:r>
      <w:r w:rsidR="00D54FC2">
        <w:t xml:space="preserve"> </w:t>
      </w:r>
      <w:r w:rsidR="00444F55">
        <w:t>examined</w:t>
      </w:r>
      <w:r w:rsidR="00D54FC2">
        <w:t xml:space="preserve"> in the present research –</w:t>
      </w:r>
      <w:r w:rsidR="00444F55">
        <w:t xml:space="preserve"> </w:t>
      </w:r>
      <w:r w:rsidR="00D54FC2" w:rsidRPr="002947A3">
        <w:rPr>
          <w:i/>
          <w:iCs/>
        </w:rPr>
        <w:t>expressive active</w:t>
      </w:r>
      <w:r w:rsidR="00444F55">
        <w:rPr>
          <w:i/>
          <w:iCs/>
        </w:rPr>
        <w:t xml:space="preserve"> </w:t>
      </w:r>
      <w:r w:rsidR="00444F55">
        <w:t xml:space="preserve">and </w:t>
      </w:r>
      <w:r w:rsidR="00444F55">
        <w:rPr>
          <w:i/>
          <w:iCs/>
        </w:rPr>
        <w:t>reflective active</w:t>
      </w:r>
      <w:r w:rsidR="00D54FC2">
        <w:rPr>
          <w:i/>
          <w:iCs/>
        </w:rPr>
        <w:t xml:space="preserve"> </w:t>
      </w:r>
      <w:r w:rsidR="00D54FC2">
        <w:t>– and conceptually contrast them with passive viewing, or what has been the default approach in the literature.</w:t>
      </w:r>
    </w:p>
    <w:p w14:paraId="19F152F2" w14:textId="06D0E106" w:rsidR="00444F55" w:rsidRDefault="00444F55" w:rsidP="00F163BD">
      <w:pPr>
        <w:spacing w:line="240" w:lineRule="auto"/>
        <w:ind w:firstLine="540"/>
        <w:jc w:val="both"/>
      </w:pPr>
      <w:r>
        <w:rPr>
          <w:b/>
          <w:bCs/>
          <w:i/>
          <w:iCs/>
        </w:rPr>
        <w:t xml:space="preserve">Expressive active viewing. </w:t>
      </w:r>
      <w:r>
        <w:t>One</w:t>
      </w:r>
      <w:r w:rsidRPr="002947A3">
        <w:t xml:space="preserve"> solution to modeling subjective is to capture continuous, self-report ratings of a pre-defined subjective construct while engaging with dynamic, feature-rich stimuli</w:t>
      </w:r>
      <w:r>
        <w:t xml:space="preserve"> – or what we term </w:t>
      </w:r>
      <w:r>
        <w:rPr>
          <w:i/>
          <w:iCs/>
        </w:rPr>
        <w:t>expressive active viewing</w:t>
      </w:r>
      <w:r w:rsidRPr="002947A3">
        <w:t xml:space="preserve"> (See </w:t>
      </w:r>
      <w:r w:rsidRPr="002947A3">
        <w:fldChar w:fldCharType="begin"/>
      </w:r>
      <w:r w:rsidR="00902099">
        <w:instrText xml:space="preserve"> ADDIN ZOTERO_ITEM CSL_CITATION {"citationID":"OeB0SlBl","properties":{"formattedCitation":"\\super 1,2\\nosupersub{}","plainCitation":"1,2","noteIndex":0},"citationItems":[{"id":16150,"uris":["http://zotero.org/users/6239255/items/G9KQD8CI","http://zotero.org/users/6239255/items/VDN2W5ER"],"itemData":{"id":16150,"type":"article-journal","abstract":"Movies and narratives are increasingly utilized as stimuli in functional magnetic resonance imaging (fMRI), magnetoencephalography (MEG), and electroencephalography (EEG) studies. Emotional reactions of subjects, what they pay attention to, what they memorize, and their cognitive interpretations are all examples of inner experiences that can differ between subjects during watching of movies and listening to narratives inside the scanner. Here, we review literature indicating that behavioral measures of inner experiences play an integral role in this new research paradigm via guiding neuroimaging analysis. We review behavioral methods that have been developed to sample inner experiences during watching of movies and listening to narratives. We also review approaches that allow for joint analyses of the behaviorally sampled inner experiences and neuroimaging data. We suggest that building neurophenomenological frameworks holds potential for solving the interrelationships between inner experiences and their neural underpinnings. Finally, we tentatively suggest that recent developments in machine learning approaches may pave way for inferring different classes of inner experiences directly from the neuroimaging data, thus potentially complementing the behavioral self-reports.","container-title":"Frontiers in Human Neuroscience","DOI":"10.3389/fnhum.2022.813684","note":"DOI: 10.3389/fnhum.2022.813684\nMAG ID: 4210608635","title":"Behavioral Experience-Sampling Methods in Neuroimaging Studies With Movie and Narrative Stimuli","volume":"16","author":[{"family":"Jääskeläinen","given":"Iiro P."},{"literal":"Iiro P. Jä̈askëlainen"},{"family":"Ahveninen","given":"Jyrki"},{"literal":"Jyrki Ahveninen"},{"literal":"Vasily Klucharev"},{"literal":"Vasily Klucharev"},{"literal":"Anna N. Shestakova"},{"literal":"Анна Шестакова"},{"family":"Levy","given":"Jonathan"},{"family":"Levy","given":"Jonathan C."},{"literal":"Jonathan Lévy"}],"issued":{"date-parts":[["2022",1,27]]}}},{"id":16295,"uris":["http://zotero.org/users/6239255/items/U73KVB4B"],"itemData":{"id":16295,"type":"article-journal","abstract":"Naturalistic stimuli such as movies, music, and spoken and written stories elicit strong emotions and allow brain imaging of emotions in close-to-real-life conditions. Emotions are multi-component phenomena: relevant stimuli lead to automatic changes in multiple functional components including perception, physiology, behavior, and conscious experiences. Brain activity during naturalistic stimuli reﬂects all these changes, suggesting that parsing emotion-related processing during such complex stimulation is not a straightforward task. Here, I review affective neuroimaging studies that have employed naturalistic stimuli to study emotional processing, focusing especially on experienced emotions. I argue that to investigate emotions with naturalistic stimuli, we need to deﬁne and extract emotion features from both the stimulus and the observer.","container-title":"Frontiers in Human Neuroscience","DOI":"10.3389/fnhum.2021.675068","ISSN":"1662-5161","journalAbbreviation":"Front. Hum. Neurosci.","language":"en","page":"675068","source":"DOI.org (Crossref)","title":"Naturalistic Stimuli in Affective Neuroimaging: A Review","title-short":"Naturalistic Stimuli in Affective Neuroimaging","volume":"15","author":[{"family":"Saarimäki","given":"Heini"}],"issued":{"date-parts":[["2021",6,17]]}}}],"schema":"https://github.com/citation-style-language/schema/raw/master/csl-citation.json"} </w:instrText>
      </w:r>
      <w:r w:rsidRPr="002947A3">
        <w:fldChar w:fldCharType="separate"/>
      </w:r>
      <w:r w:rsidR="00662B7D" w:rsidRPr="00662B7D">
        <w:rPr>
          <w:vertAlign w:val="superscript"/>
        </w:rPr>
        <w:t>1,2</w:t>
      </w:r>
      <w:r w:rsidRPr="002947A3">
        <w:fldChar w:fldCharType="end"/>
      </w:r>
      <w:r w:rsidRPr="002947A3">
        <w:t xml:space="preserve"> for reviews in the context of neuroimaging).</w:t>
      </w:r>
      <w:r>
        <w:t xml:space="preserve"> </w:t>
      </w:r>
      <w:r w:rsidRPr="002947A3">
        <w:t>Continuous self-report rating approaches have been used extensively beyond neuroimaging as a high-resolution representation of subjective experiences</w:t>
      </w:r>
      <w:ins w:id="145" w:author="Billy Mitchell" w:date="2024-11-05T18:37:00Z" w16du:dateUtc="2024-11-05T23:37:00Z">
        <w:r w:rsidR="00125F01">
          <w:t xml:space="preserve"> </w:t>
        </w:r>
      </w:ins>
      <w:del w:id="146" w:author="Billy Mitchell" w:date="2024-11-05T18:37:00Z" w16du:dateUtc="2024-11-05T23:37:00Z">
        <w:r w:rsidRPr="002947A3" w:rsidDel="00125F01">
          <w:delText xml:space="preserve"> (</w:delText>
        </w:r>
      </w:del>
      <w:r w:rsidRPr="002947A3">
        <w:fldChar w:fldCharType="begin"/>
      </w:r>
      <w:r w:rsidR="00902099">
        <w:instrText xml:space="preserve"> ADDIN ZOTERO_ITEM CSL_CITATION {"citationID":"7OOwyFKb","properties":{"formattedCitation":"\\super 16,18,19\\nosupersub{}","plainCitation":"16,18,19","noteIndex":0},"citationItems":[{"id":16287,"uris":["http://zotero.org/users/6239255/items/UJXHW8TK"],"itemData":{"id":16287,"type":"article-journal","container-title":"Journal of Personality and Social Psychology","issue":"1","language":"en","page":"45-55","source":"Zotero","title":"Duration Neglect in Retrospective Evaluations of Affective Episodes","volume":"65","author":[{"family":"Fredrickson","given":"Barbara L"},{"family":"Kahneman","given":"Daniel"}],"issued":{"date-parts":[["1993"]]}}},{"id":16238,"uris":["http://zotero.org/users/6239255/items/RNBFAIIW"],"itemData":{"id":16238,"type":"article-journal","abstract":"Thirty married couples were studied during naturalistic interactions to determine the extent to which variation in marital satisfaction could be accounted for by physiological and affective patterns between and within spouses. The authors hypothesized that (a) compared to nondistressed couples' interactions, distressed couples' interactions would show greater physiological interrelatedness or \"linkage,\" more negative affect, and more reciprocity of negative affect and (b) these differences would be more pronounced when the interaction was high in conflict (discussing a marital problem) as opposed to low in conflict (discussing the events of the day). Heart rate, skin conductance, pulse transmission time, and somatic activity from both spouses were analyzed using bivariate time-series techniques to derive a measure of physiological linkage. Self-report affective data (obtained using a video-recall procedure) were analyzed using sequential analyses to derive a measure of affect reciprocity. The hypotheses were strongly supported; 60% of the variance in marital satisfaction was accounted for using measures of physiological linkage alone. Additional nonredundant variance was accounted for by the other physiological and affective measures. Social interaction provides a rich, naturalistic, and theoretically advantageous context for studying the relations among physiological, affective, and behavioral phenomena. Unfortunately, the demands associated with laboratory experimentation extract significant compromises that may escalate until the experimental context bears little relation to natural dyadic interaction. For example, interaction between two strangers may be substituted for interaction between intimates; a carefully \"programmed\" confederate may replace the second person; and finally, the confederate may be replaced by a film, a photograph, an audio recording, or a situation created in the subject's own imagery. In this experiment, naturalistic interaction within a husband-wife dyad was used as the context","container-title":"Journal of Personality and Social Psychology","DOI":"10.1037/0022-3514.45.3.587","issue":"3","note":"DOI: 10.1037/0022-3514.45.3.587\nMAG ID: 2143250836\nPMID: 6620126\nS2ID: cfbdbf3fef2ccb023d7f21fb8a9275443fe4efc7","page":"587-597","title":"Marital interaction: physiological linkage and affective exchange.","volume":"45","author":[{"family":"Levenson","given":"Robert W."},{"family":"Gottman","given":"John M."}],"issued":{"date-parts":[["1983",9,1]]}}},{"id":16217,"uris":["http://zotero.org/users/6239255/items/44XQVJUQ","http://zotero.org/users/6239255/items/7XW75S74"],"itemData":{"id":16217,"type":"article-journal","container-title":"Journal of Applied Psychology","DOI":"10.1037/h0056834","issue":"6","note":"DOI: 10.1037/h0056834\nMAG ID: 2088237228\nS2ID: 80dece6b055246e1df5c5ad7ca11fd94594a1c38","page":"728-741","title":"The \"program analyzer\": a new technique in studying liked and disliked items in radio programs.","volume":"24","author":[{"literal":"Jeremy Peterman"},{"family":"Peterman","given":"J. N."}],"issued":{"date-parts":[["1940",1,1]]}}}],"schema":"https://github.com/citation-style-language/schema/raw/master/csl-citation.json"} </w:instrText>
      </w:r>
      <w:r w:rsidRPr="002947A3">
        <w:fldChar w:fldCharType="separate"/>
      </w:r>
      <w:r w:rsidR="00662B7D" w:rsidRPr="00662B7D">
        <w:rPr>
          <w:vertAlign w:val="superscript"/>
        </w:rPr>
        <w:t>16,18,19</w:t>
      </w:r>
      <w:r w:rsidRPr="002947A3">
        <w:fldChar w:fldCharType="end"/>
      </w:r>
      <w:ins w:id="147" w:author="Billy Mitchell" w:date="2024-11-05T18:37:00Z" w16du:dateUtc="2024-11-05T23:37:00Z">
        <w:r w:rsidR="00125F01">
          <w:t xml:space="preserve"> (</w:t>
        </w:r>
      </w:ins>
      <w:del w:id="148" w:author="Billy Mitchell" w:date="2024-11-05T18:37:00Z" w16du:dateUtc="2024-11-05T23:37:00Z">
        <w:r w:rsidRPr="002947A3" w:rsidDel="00125F01">
          <w:delText xml:space="preserve">, </w:delText>
        </w:r>
      </w:del>
      <w:r w:rsidRPr="002947A3">
        <w:t xml:space="preserve">but see </w:t>
      </w:r>
      <w:r w:rsidRPr="002947A3">
        <w:fldChar w:fldCharType="begin"/>
      </w:r>
      <w:r w:rsidR="00902099">
        <w:instrText xml:space="preserve"> ADDIN ZOTERO_ITEM CSL_CITATION {"citationID":"iBIpTyPz","properties":{"formattedCitation":"\\super 3\\nosupersub{}","plainCitation":"3","noteIndex":0},"citationItems":[{"id":16290,"uris":["http://zotero.org/users/6239255/items/ZDP9QBSZ"],"itemData":{"id":16290,"type":"chapter","abstract":"Abstract\n            Measurement of an individual’s subjective experience of emotion has long been a key component of emotion research, but it presents some unique challenges. Researchers have developed a number of different methods to assess the subjective emotional experiences of study participants, each of which has its strengths and limitations. Self-report measures such as the Positive and Negative Affect Schedule (PANAS; Watson, Clark, &amp; Tellegen, 1988) are well established and easy to complete and provide useful information; however, administration of any written measure necessitates an interruption in the flow of an experiment and does not allow frequent or continuous sampling of affective states. More involved methods, such as interviewing, give a detailed and comprehensive picture of a person’s emotions, but they are time-consuming and can provide only a retrospective report of affect. The interactive computer version of the Self-Assessment Manikin (SAM) Scales (Bradley &amp; Lang, 1994) allows online assessment of both emotional valence and arousal levels, but it, too, does not provide a continuous record of affect.","container-title":"Handbook of Emotion Elicitation and Assessment","ISBN":"978-0-19-516915-7","language":"en","note":"DOI: 10.1093/oso/9780195169157.003.0018","page":"286-297","publisher":"Oxford University PressNew York, NY","source":"DOI.org (Crossref)","title":"Continuous Measurement of Emotion:The Affect Rating Dial","title-short":"Continuous Measurement of Emotion","URL":"https://academic.oup.com/book/53954/chapter/422198668","editor":[{"family":"Coan","given":"James A"},{"family":"Allen","given":"John J B"}],"author":[{"family":"Ruef","given":"Anna Marie"},{"family":"Levenson","given":"Robert W"}],"accessed":{"date-parts":[["2024",10,8]]},"issued":{"date-parts":[["2007",4,19]]}}}],"schema":"https://github.com/citation-style-language/schema/raw/master/csl-citation.json"} </w:instrText>
      </w:r>
      <w:r w:rsidRPr="002947A3">
        <w:fldChar w:fldCharType="separate"/>
      </w:r>
      <w:r w:rsidR="00662B7D" w:rsidRPr="00662B7D">
        <w:rPr>
          <w:vertAlign w:val="superscript"/>
        </w:rPr>
        <w:t>3</w:t>
      </w:r>
      <w:r w:rsidRPr="002947A3">
        <w:fldChar w:fldCharType="end"/>
      </w:r>
      <w:r w:rsidRPr="002947A3">
        <w:t xml:space="preserve"> for a review). These approaches transform a passive viewing experience into an active process by giving subjects an explicit question to consider or instructions to follow (</w:t>
      </w:r>
      <w:r w:rsidRPr="00B36FCB">
        <w:rPr>
          <w:rPrChange w:id="149" w:author="Billy Mitchell" w:date="2024-10-31T13:54:00Z" w16du:dateUtc="2024-10-31T17:54:00Z">
            <w:rPr>
              <w:highlight w:val="yellow"/>
            </w:rPr>
          </w:rPrChange>
        </w:rPr>
        <w:t xml:space="preserve">e.g., </w:t>
      </w:r>
      <w:ins w:id="150" w:author="Billy Mitchell" w:date="2024-10-31T13:54:00Z" w16du:dateUtc="2024-10-31T17:54:00Z">
        <w:r w:rsidR="00B36FCB">
          <w:t>“How amused do you feel?”</w:t>
        </w:r>
      </w:ins>
      <w:ins w:id="151" w:author="Billy Mitchell" w:date="2024-10-31T13:55:00Z" w16du:dateUtc="2024-10-31T17:55:00Z">
        <w:r w:rsidR="00B36FCB">
          <w:t xml:space="preserve"> in response to stimuli</w:t>
        </w:r>
      </w:ins>
      <w:ins w:id="152" w:author="Billy Mitchell" w:date="2024-10-31T13:56:00Z" w16du:dateUtc="2024-10-31T17:56:00Z">
        <w:r w:rsidR="00B36FCB">
          <w:t xml:space="preserve"> with differing emotional content</w:t>
        </w:r>
      </w:ins>
      <w:ins w:id="153" w:author="Billy Mitchell" w:date="2024-10-31T13:54:00Z" w16du:dateUtc="2024-10-31T17:54:00Z">
        <w:r w:rsidR="00B36FCB">
          <w:t xml:space="preserve">, “How </w:t>
        </w:r>
      </w:ins>
      <w:ins w:id="154" w:author="Billy Mitchell" w:date="2024-10-31T13:57:00Z" w16du:dateUtc="2024-10-31T17:57:00Z">
        <w:r w:rsidR="00B36FCB">
          <w:t>much do you trust this character?” in response to a</w:t>
        </w:r>
      </w:ins>
      <w:ins w:id="155" w:author="Billy Mitchell" w:date="2024-10-31T13:58:00Z" w16du:dateUtc="2024-10-31T17:58:00Z">
        <w:r w:rsidR="00B36FCB">
          <w:t xml:space="preserve"> suspenseful mystery narrative</w:t>
        </w:r>
      </w:ins>
      <w:del w:id="156" w:author="Billy Mitchell" w:date="2024-10-31T13:54:00Z" w16du:dateUtc="2024-10-31T17:54:00Z">
        <w:r w:rsidRPr="00B36FCB" w:rsidDel="00B36FCB">
          <w:rPr>
            <w:rPrChange w:id="157" w:author="Billy Mitchell" w:date="2024-10-31T13:54:00Z" w16du:dateUtc="2024-10-31T17:54:00Z">
              <w:rPr>
                <w:highlight w:val="yellow"/>
              </w:rPr>
            </w:rPrChange>
          </w:rPr>
          <w:delText>X</w:delText>
        </w:r>
      </w:del>
      <w:del w:id="158" w:author="Billy Mitchell" w:date="2024-10-31T13:55:00Z" w16du:dateUtc="2024-10-31T17:55:00Z">
        <w:r w:rsidRPr="00B36FCB" w:rsidDel="00B36FCB">
          <w:rPr>
            <w:rPrChange w:id="159" w:author="Billy Mitchell" w:date="2024-10-31T13:54:00Z" w16du:dateUtc="2024-10-31T17:54:00Z">
              <w:rPr>
                <w:highlight w:val="yellow"/>
              </w:rPr>
            </w:rPrChange>
          </w:rPr>
          <w:delText>, Y</w:delText>
        </w:r>
      </w:del>
      <w:r w:rsidRPr="002947A3">
        <w:t xml:space="preserve">) while watching the stimulus. These guidelines likely </w:t>
      </w:r>
      <w:commentRangeStart w:id="160"/>
      <w:r w:rsidRPr="002947A3">
        <w:t>narrow focus and circumscribe cognition</w:t>
      </w:r>
      <w:commentRangeEnd w:id="160"/>
      <w:r w:rsidR="00B36FCB">
        <w:rPr>
          <w:rStyle w:val="CommentReference"/>
        </w:rPr>
        <w:commentReference w:id="160"/>
      </w:r>
      <w:r w:rsidRPr="002947A3">
        <w:t xml:space="preserve"> </w:t>
      </w:r>
      <w:r w:rsidRPr="002947A3">
        <w:fldChar w:fldCharType="begin"/>
      </w:r>
      <w:r w:rsidR="00902099">
        <w:instrText xml:space="preserve"> ADDIN ZOTERO_ITEM CSL_CITATION {"citationID":"31T4xcFD","properties":{"formattedCitation":"\\super 20\\nosupersub{}","plainCitation":"20","noteIndex":0},"citationItems":[{"id":16148,"uris":["http://zotero.org/users/6239255/items/M224CHW3"],"itemData":{"id":16148,"type":"article-journal","abstract":"Abstract   Functional neuroimaging of affective systems often includes subjective self-report of the affective response. Although self-report provides valuable information regarding participants' affective responses, prior studies have raised the concern that the attentional demands of reporting on affective experience may obscure neural activations reflecting more natural affective responses. In the present study, we used potent emotion-eliciting amusing and sad films, employed a novel method of continuous self-reported rating of emotion experience, and compared the impact of rating with passive viewing of amusing and sad films. Subjective rating of ongoing emotional responses did not decrease either self-reported experience of emotion or neural activations relative to passive viewing in any brain regions. Rating, relative to passive viewing, produced increased activity in anterior cingulate, insula, and several other areas associated with introspection of emotion. These results support the use of continuous emotion measures and emotionally engaging films to study the dynamics of emotional responding and suggest that there may be some contexts in which the attention to emotion induced by reporting emotion experience does not disrupt emotional responding either behaviorally or neurally.","container-title":"NeuroImage","DOI":"10.1016/j.neuroimage.2005.04.028","issue":"3","note":"DOI: 10.1016/j.neuroimage.2005.04.028\nMAG ID: 2159794757\nPMID: 15946863\nS2ID: 1b1418ee15e84734f1dae89d31123087aeaf0071","page":"656-668","title":"Attention and emotion: Does rating emotion alter neural responses to amusing and sad films?","volume":"27","author":[{"family":"Hutcherson","given":"Cendri A."},{"family":"Goldin","given":"Philip R"},{"family":"Ochsner","given":"Kevin N."},{"family":"Gabrieli","given":"John D. E."},{"family":"Barrett","given":"L. Feldman"},{"family":"Gross","given":"James J."}],"issued":{"date-parts":[["2005",9,1]]}}}],"schema":"https://github.com/citation-style-language/schema/raw/master/csl-citation.json"} </w:instrText>
      </w:r>
      <w:r w:rsidRPr="002947A3">
        <w:fldChar w:fldCharType="separate"/>
      </w:r>
      <w:r w:rsidR="00662B7D" w:rsidRPr="00662B7D">
        <w:rPr>
          <w:vertAlign w:val="superscript"/>
        </w:rPr>
        <w:t>20</w:t>
      </w:r>
      <w:r w:rsidRPr="002947A3">
        <w:fldChar w:fldCharType="end"/>
      </w:r>
      <w:r w:rsidRPr="002947A3">
        <w:t xml:space="preserve"> relative to passive viewing paradigms. </w:t>
      </w:r>
      <w:r w:rsidRPr="002947A3">
        <w:lastRenderedPageBreak/>
        <w:t xml:space="preserve">They also afford researchers a window into a specific subjective assessment. Consequently, active viewing paradigms may yield greater experimental control by engaging more deliberative, top-down attention processes than passive, naturalistic viewing </w:t>
      </w:r>
      <w:r w:rsidRPr="002947A3">
        <w:fldChar w:fldCharType="begin"/>
      </w:r>
      <w:r w:rsidR="00902099">
        <w:instrText xml:space="preserve"> ADDIN ZOTERO_ITEM CSL_CITATION {"citationID":"WGrbwtMP","properties":{"formattedCitation":"\\super 21\\uc0\\u8211{}23\\nosupersub{}","plainCitation":"21–23","noteIndex":0},"citationItems":[{"id":16373,"uris":["http://zotero.org/users/6239255/items/PLTGQ6TS"],"itemData":{"id":16373,"type":"article-journal","abstract":"Cognition materializes in an interpersonal space. The emergence of complex behaviors requires the coordination of actions among individuals according to a shared set of rules. Despite the central role of other individuals in shaping our minds, most cognitive studies focus on processes that occur within a single individual. We call for a shift from a single-brain to a multi-brain frame of reference. We argue that in many cases the neural processes in one brain are coupled to the neural processes in another brain via the transmission of a signal through the environment. Brainto-brain coupling constrains and simplifies the actions of each individual in a social network, leading to complex joint behaviors that could not have emerged in isolation.","container-title":"Trends in Cognitive Sciences","DOI":"10.1016/j.tics.2011.12.007","ISSN":"13646613","issue":"2","journalAbbreviation":"Trends in Cognitive Sciences","language":"en","license":"https://www.elsevier.com/tdm/userlicense/1.0/","page":"114-121","source":"DOI.org (Crossref)","title":"Brain-to-brain coupling: a mechanism for creating and sharing a social world","title-short":"Brain-to-brain coupling","volume":"16","author":[{"family":"Hasson","given":"Uri"},{"family":"Ghazanfar","given":"Asif A."},{"family":"Galantucci","given":"Bruno"},{"family":"Garrod","given":"Simon"},{"family":"Keysers","given":"Christian"}],"issued":{"date-parts":[["2012",2]]}}},{"id":16372,"uris":["http://zotero.org/users/6239255/items/68XCT968"],"itemData":{"id":16372,"type":"article-journal","container-title":"Annual Review of Neuroscience","DOI":"10.1146/annurev.ne.13.030190.000325","ISSN":"0147-006X, 1545-4126","issue":"1","journalAbbreviation":"Annu. Rev. Neurosci.","language":"en","page":"25-42","source":"DOI.org (Crossref)","title":"The Attention System of the Human Brain","volume":"13","author":[{"family":"Posner","given":"Michael I."},{"family":"Petersen","given":"Steven E."}],"issued":{"date-parts":[["1990",3]]}}},{"id":16174,"uris":["http://zotero.org/users/6239255/items/7I3Q8UPR"],"itemData":{"id":16174,"type":"article-journal","abstract":"Cognitive neuroscience has traditionally focused on simple tasks, presented sparsely and using abstract stimuli. While this approach has yielded fundamental insights into functional specialisation in the brain, its ecological validity remains uncertain. Do these tasks capture how brains function ‘in the wild’, where stimuli are dynamic, multimodal, and crowded? Ecologically valid paradigms that approximate real life scenarios, using stimuli such as films, spoken narratives, music, and multiperson games emerged in response to these concerns over a decade ago. We critically appraise whether this approach has delivered on its promise to deliver new insights into brain function. We highlight the challenges, technological innovations, and clinical opportunities that are required should this field meet its full potential.","container-title":"Trends in Cognitive Sciences","DOI":"10.1016/j.tics.2019.05.004","issue":"8","note":"DOI: 10.1016/j.tics.2019.05.004\nMAG ID: 2955712969\nPMID: 31257145","page":"699-714","title":"Naturalistic Stimuli in Neuroscience: Critically Acclaimed.","volume":"23","author":[{"family":"Sonkusare","given":"Saurabh"},{"family":"Breakspear","given":"Michael"},{"family":"Guo","given":"Christine C."}],"issued":{"date-parts":[["2019",8,1]]}}}],"schema":"https://github.com/citation-style-language/schema/raw/master/csl-citation.json"} </w:instrText>
      </w:r>
      <w:r w:rsidRPr="002947A3">
        <w:fldChar w:fldCharType="separate"/>
      </w:r>
      <w:r w:rsidR="00662B7D" w:rsidRPr="00662B7D">
        <w:rPr>
          <w:vertAlign w:val="superscript"/>
        </w:rPr>
        <w:t>21–23</w:t>
      </w:r>
      <w:r w:rsidRPr="002947A3">
        <w:fldChar w:fldCharType="end"/>
      </w:r>
      <w:r w:rsidRPr="002947A3">
        <w:t>.</w:t>
      </w:r>
    </w:p>
    <w:p w14:paraId="34783EBE" w14:textId="06D14A8A" w:rsidR="00387013" w:rsidRDefault="00444F55" w:rsidP="00387013">
      <w:pPr>
        <w:spacing w:line="240" w:lineRule="auto"/>
        <w:ind w:firstLine="540"/>
        <w:jc w:val="both"/>
      </w:pPr>
      <w:r w:rsidRPr="002947A3">
        <w:t xml:space="preserve">Despite the strengths and utility of in-the-moment ratings, the use of this technique has largely stagnated in </w:t>
      </w:r>
      <w:proofErr w:type="gramStart"/>
      <w:r w:rsidRPr="002947A3">
        <w:t>the neuroimaging</w:t>
      </w:r>
      <w:proofErr w:type="gramEnd"/>
      <w:r w:rsidRPr="002947A3">
        <w:t xml:space="preserve"> literature. This is due to popular interpretations of early studies suggesting that online rating alters neural activity in substantial ways </w:t>
      </w:r>
      <w:r w:rsidRPr="002947A3">
        <w:fldChar w:fldCharType="begin"/>
      </w:r>
      <w:r w:rsidR="00902099">
        <w:instrText xml:space="preserve"> ADDIN ZOTERO_ITEM CSL_CITATION {"citationID":"r8N3YnOf","properties":{"formattedCitation":"\\super 1,2,4\\nosupersub{}","plainCitation":"1,2,4","noteIndex":0},"citationItems":[{"id":16150,"uris":["http://zotero.org/users/6239255/items/G9KQD8CI","http://zotero.org/users/6239255/items/VDN2W5ER"],"itemData":{"id":16150,"type":"article-journal","abstract":"Movies and narratives are increasingly utilized as stimuli in functional magnetic resonance imaging (fMRI), magnetoencephalography (MEG), and electroencephalography (EEG) studies. Emotional reactions of subjects, what they pay attention to, what they memorize, and their cognitive interpretations are all examples of inner experiences that can differ between subjects during watching of movies and listening to narratives inside the scanner. Here, we review literature indicating that behavioral measures of inner experiences play an integral role in this new research paradigm via guiding neuroimaging analysis. We review behavioral methods that have been developed to sample inner experiences during watching of movies and listening to narratives. We also review approaches that allow for joint analyses of the behaviorally sampled inner experiences and neuroimaging data. We suggest that building neurophenomenological frameworks holds potential for solving the interrelationships between inner experiences and their neural underpinnings. Finally, we tentatively suggest that recent developments in machine learning approaches may pave way for inferring different classes of inner experiences directly from the neuroimaging data, thus potentially complementing the behavioral self-reports.","container-title":"Frontiers in Human Neuroscience","DOI":"10.3389/fnhum.2022.813684","note":"DOI: 10.3389/fnhum.2022.813684\nMAG ID: 4210608635","title":"Behavioral Experience-Sampling Methods in Neuroimaging Studies With Movie and Narrative Stimuli","volume":"16","author":[{"family":"Jääskeläinen","given":"Iiro P."},{"literal":"Iiro P. Jä̈askëlainen"},{"family":"Ahveninen","given":"Jyrki"},{"literal":"Jyrki Ahveninen"},{"literal":"Vasily Klucharev"},{"literal":"Vasily Klucharev"},{"literal":"Anna N. Shestakova"},{"literal":"Анна Шестакова"},{"family":"Levy","given":"Jonathan"},{"family":"Levy","given":"Jonathan C."},{"literal":"Jonathan Lévy"}],"issued":{"date-parts":[["2022",1,27]]}}},{"id":16213,"uris":["http://zotero.org/users/6239255/items/44QN75CR"],"itemData":{"id":16213,"type":"article-journal","abstract":"Sharing others’ emotional states may facilitate understanding their intentions and actions. Here we show that networks of brain areas “tick together” in participants who are viewing similar emotional events in a movie. Participants’ brain activity was measured with functional MRI while they watched movies depicting unpleasant, neutral, and pleasant emotions. After scanning, participants watched the movies again and continuously rated their experience of pleasantness–unpleasantness (i.e., valence) and of arousal–calmness. Pearson’s correlation coefficient was used to derive multisubject voxelwise similarity measures [intersubject correlations (ISCs)] of functional MRI data. Valence and arousal time series were used to predict the moment-to-moment ISCs computed using a 17-s moving average. During movie viewing, participants' brain activity was synchronized in lower- and higher-order sensory areas and in corticolimbic emotion circuits. Negative valence was associated with increased ISC in the emotion-processing network (thalamus, ventral striatum, insula) and in the default-mode network (precuneus, temporoparietal junction, medial prefrontal cortex, posterior superior temporal sulcus). High arousal was associated with increased ISC in the somatosensory cortices and visual and dorsal attention networks comprising the visual cortex, bilateral intraparietal sulci, and frontal eye fields. Seed-voxel–based correlation analysis confirmed that these sets of regions constitute dissociable, functional networks. We propose that negative valence synchronizes individuals’ brain areas supporting emotional sensations and understanding of another’s actions, whereas high arousal directs individuals’ attention to similar features of the environment. By enhancing the synchrony of brain activity across individuals, emotions may promote social interaction and facilitate interpersonal understanding.","container-title":"Proceedings of the National Academy of Sciences of the United States of America","DOI":"10.1073/pnas.1206095109","issue":"24","note":"DOI: 10.1073/pnas.1206095109\nMAG ID: 2114016387\nPMCID: 3386135\nPMID: 22623534\nS2ID: 6205a05653976e11aea56e84ce15cd7345434fc3","page":"9599-9604","title":"Emotions promote social interaction by synchronizing brain activity across individuals.","volume":"109","author":[{"family":"Nummenmaa","given":"Lauri"},{"family":"Glerean","given":"Enrico"},{"family":"Viinikainen","given":"Mikko"},{"family":"Jääskeläinen","given":"Iiro P."},{"family":"Hari","given":"Riitta"},{"family":"Sams","given":"Mikko"}],"issued":{"date-parts":[["2012",6,12]]}}},{"id":16295,"uris":["http://zotero.org/users/6239255/items/U73KVB4B"],"itemData":{"id":16295,"type":"article-journal","abstract":"Naturalistic stimuli such as movies, music, and spoken and written stories elicit strong emotions and allow brain imaging of emotions in close-to-real-life conditions. Emotions are multi-component phenomena: relevant stimuli lead to automatic changes in multiple functional components including perception, physiology, behavior, and conscious experiences. Brain activity during naturalistic stimuli reﬂects all these changes, suggesting that parsing emotion-related processing during such complex stimulation is not a straightforward task. Here, I review affective neuroimaging studies that have employed naturalistic stimuli to study emotional processing, focusing especially on experienced emotions. I argue that to investigate emotions with naturalistic stimuli, we need to deﬁne and extract emotion features from both the stimulus and the observer.","container-title":"Frontiers in Human Neuroscience","DOI":"10.3389/fnhum.2021.675068","ISSN":"1662-5161","journalAbbreviation":"Front. Hum. Neurosci.","language":"en","page":"675068","source":"DOI.org (Crossref)","title":"Naturalistic Stimuli in Affective Neuroimaging: A Review","title-short":"Naturalistic Stimuli in Affective Neuroimaging","volume":"15","author":[{"family":"Saarimäki","given":"Heini"}],"issued":{"date-parts":[["2021",6,17]]}}}],"schema":"https://github.com/citation-style-language/schema/raw/master/csl-citation.json"} </w:instrText>
      </w:r>
      <w:r w:rsidRPr="002947A3">
        <w:fldChar w:fldCharType="separate"/>
      </w:r>
      <w:r w:rsidR="00662B7D" w:rsidRPr="00662B7D">
        <w:rPr>
          <w:vertAlign w:val="superscript"/>
        </w:rPr>
        <w:t>1,2,4</w:t>
      </w:r>
      <w:r w:rsidRPr="002947A3">
        <w:fldChar w:fldCharType="end"/>
      </w:r>
      <w:r w:rsidRPr="002947A3">
        <w:t xml:space="preserve">. To date, only a handful of neuroimaging studies that we could find have attempted to capture continuous online self-reported ratings during exposure to a dynamic, feature-rich stimuli </w:t>
      </w:r>
      <w:r w:rsidRPr="002947A3">
        <w:fldChar w:fldCharType="begin"/>
      </w:r>
      <w:r w:rsidR="00902099">
        <w:instrText xml:space="preserve"> ADDIN ZOTERO_ITEM CSL_CITATION {"citationID":"s6MMStzp","properties":{"formattedCitation":"\\super 20,24\\uc0\\u8211{}27\\nosupersub{}","plainCitation":"20,24–27","noteIndex":0},"citationItems":[{"id":16148,"uris":["http://zotero.org/users/6239255/items/M224CHW3"],"itemData":{"id":16148,"type":"article-journal","abstract":"Abstract   Functional neuroimaging of affective systems often includes subjective self-report of the affective response. Although self-report provides valuable information regarding participants' affective responses, prior studies have raised the concern that the attentional demands of reporting on affective experience may obscure neural activations reflecting more natural affective responses. In the present study, we used potent emotion-eliciting amusing and sad films, employed a novel method of continuous self-reported rating of emotion experience, and compared the impact of rating with passive viewing of amusing and sad films. Subjective rating of ongoing emotional responses did not decrease either self-reported experience of emotion or neural activations relative to passive viewing in any brain regions. Rating, relative to passive viewing, produced increased activity in anterior cingulate, insula, and several other areas associated with introspection of emotion. These results support the use of continuous emotion measures and emotionally engaging films to study the dynamics of emotional responding and suggest that there may be some contexts in which the attention to emotion induced by reporting emotion experience does not disrupt emotional responding either behaviorally or neurally.","container-title":"NeuroImage","DOI":"10.1016/j.neuroimage.2005.04.028","issue":"3","note":"DOI: 10.1016/j.neuroimage.2005.04.028\nMAG ID: 2159794757\nPMID: 15946863\nS2ID: 1b1418ee15e84734f1dae89d31123087aeaf0071","page":"656-668","title":"Attention and emotion: Does rating emotion alter neural responses to amusing and sad films?","volume":"27","author":[{"family":"Hutcherson","given":"Cendri A."},{"family":"Goldin","given":"Philip R"},{"family":"Ochsner","given":"Kevin N."},{"family":"Gabrieli","given":"John D. E."},{"family":"Barrett","given":"L. Feldman"},{"family":"Gross","given":"James J."}],"issued":{"date-parts":[["2005",9,1]]}}},{"id":314,"uris":["http://zotero.org/users/6239255/items/4GSNBQ5S","http://zotero.org/users/6239255/items/G6LHHETQ"],"itemData":{"id":314,"type":"article-journal","abstract":"In neuroscience, empathy is often conceived as relatively automatic. The voluntary control that people can exert on brain mechanisms that map the emotions  of others onto our own emotions has received comparatively less attention. Here,  we therefore measured brain activity while participants watched emotional  Hollywood movies under two different instructions: to rate the main characters'  emotions by empathizing with them, or to do so while keeping a detached  perspective. We found that participants yielded highly consistent and similar  ratings of emotions under both conditions. Using intersubject correlation-based  analyses we found that, when encouraged to empathize, participants' brain  activity in limbic (including cingulate and putamen) and somatomotor regions  (including premotor, SI and SII) synchronized more during the movie than when  encouraged to detach. Using intersubject functional connectivity we found that  comparing the empathic and detached perspectives revealed widespread increases in  functional connectivity between large scale networks. Our findings contribute to  the increasing awareness that we have voluntary control over the neural  mechanisms through which we process the emotions of others.","container-title":"NeuroImage","DOI":"10.1016/j.neuroimage.2020.116529","ISSN":"1095-9572 1053-8119","journalAbbreviation":"Neuroimage","language":"eng","license":"Copyright © 2020 The Authors. Published by Elsevier Inc. All rights reserved.","note":"publisher-place: United States\nPMID: 31931155","page":"116529","title":"Changes in brain activity following the voluntary control of empathy.","volume":"216","author":[{"family":"Borja Jimenez","given":"K. C."},{"family":"Abdelgabar","given":"A. R."},{"family":"De Angelis","given":"L."},{"family":"McKay","given":"L. S."},{"family":"Keysers","given":"C."},{"family":"Gazzola","given":"V."}],"issued":{"date-parts":[["2020",8,1]]}}},{"id":16218,"uris":["http://zotero.org/users/6239255/items/34VHQYWP","http://zotero.org/users/6239255/items/NT3EZBXF"],"itemData":{"id":16218,"type":"article-journal","abstract":"Stories can elicit powerful emotions. A key emotional response to narrative plots (e.g., novels, movies, etc.) is suspense. Suspense appears to build on basic aspects of human cognition such as processes of expectation, anticipation, and prediction. However, the neural processes underlying emotional experiences of suspense have not been previously investigated. We acquired functional magnetic resonance imaging (fMRI) data while participants read a suspenseful literary text (E.T.A. Hoffmann's “The Sandman”) subdivided into short text passages. Individual ratings of experienced suspense obtained after each text passage were found to be related to activation in the medial frontal cortex, bilateral frontal regions (along the inferior frontal sulcus), lateral premotor cortex, as well as posterior temporal and temporo-parietal areas. The results indicate that the emotional experience of suspense depends on brain areas associated with social cognition and predictive inference.","container-title":"PLOS ONE","DOI":"10.1371/journal.pone.0124550","issue":"5","note":"DOI: 10.1371/journal.pone.0124550\nMAG ID: 1672641254\nPMCID: 4422438\nPMID: 25946306\nS2ID: 1636d1b052b15a22610343546d90edb347237367","title":"Reading a suspenseful literary text activates brain areas related to social cognition and predictive inference.","volume":"10","author":[{"family":"Lehne","given":"Moritz"},{"family":"Engel","given":"Philipp Philipp"},{"family":"Rohrmeier","given":"Martin"},{"family":"Menninghaus","given":"Winfried"},{"family":"Jacobs","given":"Arthur M."},{"family":"Koelsch","given":"Stefan"}],"issued":{"date-parts":[["2015",5,6]]}}},{"id":16221,"uris":["http://zotero.org/users/6239255/items/5DPAY2YK","http://zotero.org/users/6239255/items/K2M5NHGP"],"itemData":{"id":16221,"type":"article-journal","abstract":"Humans naturally have a sense of humor. Experiencing humor not only encourages social interactions, but also produces positive physiological effects on the human body, such as lowering blood pressure. Recent neuro-imaging studies have shown evidence for distinct mental state changes at work in people experiencing humor. However, the temporal characteristics of these changes remain elusive. In this paper, we objectively measured humor-related mental states from single-trial functional magnetic resonance imaging (fMRI) data obtained while subjects viewed comedy TV programs. Measured fMRI data were labeled on the basis of the lag before or after the viewer’s perception of humor (humor onset) determined by the viewer-reported humor experiences during the fMRI scans. We trained multiple binary classifiers, or decoders, to distinguish between fMRI data obtained at each lag from ones obtained during a neutral state in which subjects were not experiencing humor. As a result, in the right dorsolateral prefrontal cortex and the right temporal area, the decoders showed significant classification accuracies even at two seconds ahead of the humor onsets. Furthermore, given a time series of fMRI data obtained during movie viewing, we found that the decoders with significant performance were also able to predict the upcoming humor events on a volume-by-volume basis. Taking into account the hemodynamic delay, our results suggest that the upcoming humor events are encoded in specific brain areas up to about five seconds before the awareness of experiencing humor. Our results provide evidence that there exists a mental state lasting for a few seconds before actual humor perception, as if a viewer is expecting the future humorous events.","container-title":"PLOS ONE","DOI":"10.1371/journal.pone.0081009","issue":"12","note":"DOI: 10.1371/journal.pone.0081009\nMAG ID: 2017670232\nPMCID: 3852249\nPMID: 24324656\nS2ID: b54e48cfe9a83d683ccae3b9c22c96ac2ecc5cb9","title":"Decoding humor experiences from brain activity of people viewing comedy movies.","volume":"8","author":[{"family":"Sawahata","given":"Yasuhito"},{"family":"Komine","given":"Kazuteru"},{"family":"Morita","given":"Toshiya"},{"family":"Hiruma","given":"Nobuyuki"}],"issued":{"date-parts":[["2013",12,4]]}},"label":"page"},{"id":16220,"uris":["http://zotero.org/users/6239255/items/PD4NV35D","http://zotero.org/users/6239255/items/AMU7KMWM"],"itemData":{"id":16220,"type":"article-journal","abstract":"Abstract   Emotions are often understood in relation to conditioned responses. Narrative emotions, however, cannot be reduced to a simple associative relationship between emotion words and their experienced counterparts. Intensity in stories may arise without any overt emotion depicting words and vice versa. In this fMRI study we investigated BOLD responses to naturally fluctuating emotions evoked by listening to a story. The emotional intensity profile of the text was found through a rating study. The validity of this profile was supported by heart rate variability (HRV) data showing a significant correspondence across participants between intensity ratings and HRV measurements obtained during fMRI. With this ecologically valid stimulus we found that narrative intensity was accompanied by activation in temporal cortices, medial geniculate nuclei in the thalamus and amygdala, brain regions that are all part of the system for processing conditioned emotional responses to auditory stimuli. These findings suggest that this system also underpins narrative emotions in spite of their complex nature. Traditional language regions and premotor cortices were also activated during intense parts of the story whereas orbitofrontal cortex was found linked to emotion with positive valence, regardless of level of intensity.","container-title":"NeuroImage","DOI":"10.1016/j.neuroimage.2011.06.077","issue":"3","note":"DOI: 10.1016/j.neuroimage.2011.06.077\nMAG ID: 2023249509\nPMID: 21749924\nS2ID: 7e27826afb5444264ca1bc0b6fc2a353463beb1a","page":"963-973","title":"Amygdala and heart rate variability responses from listening to emotionally intense parts of a story.","volume":"58","author":[{"family":"Wallentin","given":"Mikkel"},{"family":"Nielsen","given":"Andreas Højlund"},{"family":"Vuust","given":"Peter"},{"family":"Dohn","given":"Anders"},{"family":"Roepstorff","given":"Andreas"},{"family":"Lund","given":"Torben Ellegaard"}],"issued":{"date-parts":[["2011",10,1]]}}}],"schema":"https://github.com/citation-style-language/schema/raw/master/csl-citation.json"} </w:instrText>
      </w:r>
      <w:r w:rsidRPr="002947A3">
        <w:fldChar w:fldCharType="separate"/>
      </w:r>
      <w:r w:rsidR="00662B7D" w:rsidRPr="00662B7D">
        <w:rPr>
          <w:vertAlign w:val="superscript"/>
        </w:rPr>
        <w:t>20,24–27</w:t>
      </w:r>
      <w:r w:rsidRPr="002947A3">
        <w:fldChar w:fldCharType="end"/>
      </w:r>
      <w:r w:rsidRPr="002947A3">
        <w:t xml:space="preserve">. We posit that the broad support for the interpretation that online ratings are inherently problematic in the context of neuroimaging studies may be overstated, as the literature often cited either did not use continuous ratings and dynamic stimuli </w:t>
      </w:r>
      <w:r w:rsidRPr="002947A3">
        <w:fldChar w:fldCharType="begin"/>
      </w:r>
      <w:r w:rsidR="00902099">
        <w:instrText xml:space="preserve"> ADDIN ZOTERO_ITEM CSL_CITATION {"citationID":"5dCgGXW4","properties":{"formattedCitation":"\\super 28,29\\nosupersub{}","plainCitation":"28,29","noteIndex":0},"citationItems":[{"id":16222,"uris":["http://zotero.org/users/6239255/items/M6KWISKJ"],"itemData":{"id":16222,"type":"article-journal","abstract":"Putting feelings into words (affect labeling) has long been thought to help manage negative emotional experiences; however, the mechanisms by which affect labeling produces this benefit remain largely unknown. Recent neuroimaging studies suggest a possible neuro- cognitive pathway for this process, but methodological limitations of previous studies have prevented strong in- ferences from being drawn. A functional magnetic reso- nance imaging study of affect labeling was conducted to remedy these limitations. The results indicated that affect labeling, relative to other forms of encoding, diminished the response of the amygdala and other limbic regions to negative emotional images. Additionally, affect labeling produced increased activity in a single brain region, right ventrolateral prefrontal cortex (RVLPFC). Finally, RVLPFC and amygdala activity during affect labeling were inversely correlated, a relationship that was medi- ated by activity in medial prefrontal cortex (MPFC). These results suggest that affect labeling may diminish emotional reactivity along a pathway from RVLPFC to MPFC to the","container-title":"Psychological Science","DOI":"10.1111/j.1467-9280.2007.01916.x","issue":"5","note":"DOI: 10.1111/j.1467-9280.2007.01916.x\nMAG ID: 2120831831\nPMID: 17576282\nS2ID: 63d77191a8bd6947141e785c20b006bc7f6529c2","page":"421-428","title":"Putting Feelings Into Words Affect Labeling Disrupts Amygdala Activity in Response to Affective Stimuli","volume":"18","author":[{"family":"Lieberman","given":"Matthew D."},{"family":"Eisenberger","given":"Naomi I."},{"family":"Crockett","given":"Molly J."},{"family":"Tom","given":"Sabrina M."},{"family":"Pfeifer","given":"Jennifer H."},{"family":"Way","given":"Baldwin M."}],"issued":{"date-parts":[["2007",5,1]]}}},{"id":16329,"uris":["http://zotero.org/users/6239255/items/NSF9DQXP"],"itemData":{"id":16329,"type":"article-journal","abstract":"Studies using emotionally salient stimuli have demonstrated neural activation in limbic and paralimbic brain regions. In some studies, subjects passively perceive evocative stimuli, while in other studies, they perform speciﬁc cognitive tasks. Evidence is emerging that even a simple cognitive task performed on emotionally salient stimuli can affect neural activation in emotion-associated brain regions. We tested the hypothesis that rating the subjective experience of an aversive visual stimulus would decrease limbic/paralimbic activation and increase activity in medial frontal regions. Ten healthy subjects underwent 15O PET scans while they viewed pictures of aversive (AV) and nonaversive (NA) content, taken from the International Affective Picture System. Subjects appraised pictures on a scale of pleasantness/ unpleasantness during one set of scans (RTNG), and they passively viewed pictures during another set (PSVW). After each scan, emotional responses were assessed. RTNG was associated with signiﬁcantly less intensity of sadness and signiﬁcantly less activation (AV Ϫ NA) of the right insula/amygdala and left insula, relative to PSVW. RTNG also activated the dorsal medial prefrontal cortex and the anterior cingulate sulcus, which were not differentially activated during PSVW. For both RTNG and PSVW, subjects activated the left fusiform gyrus. The results support the proposition that task instructions about how subjects should process evocative stimuli can affect neural activity.","container-title":"NeuroImage","DOI":"10.1016/S1053-8119(02)00051-4","ISSN":"10538119","issue":"3","journalAbbreviation":"NeuroImage","language":"en","license":"https://www.elsevier.com/tdm/userlicense/1.0/","page":"650-659","source":"DOI.org (Crossref)","title":"Subjective rating of emotionally salient stimuli modulates neural activity","volume":"18","author":[{"family":"Taylor","given":"Stephan F"},{"family":"Phan","given":"K.Luan"},{"family":"Decker","given":"Laura R"},{"family":"Liberzon","given":"Israel"}],"issued":{"date-parts":[["2003",3]]}}}],"schema":"https://github.com/citation-style-language/schema/raw/master/csl-citation.json"} </w:instrText>
      </w:r>
      <w:r w:rsidRPr="002947A3">
        <w:fldChar w:fldCharType="separate"/>
      </w:r>
      <w:r w:rsidR="000F1891" w:rsidRPr="000F1891">
        <w:rPr>
          <w:vertAlign w:val="superscript"/>
        </w:rPr>
        <w:t>28,29</w:t>
      </w:r>
      <w:r w:rsidRPr="002947A3">
        <w:fldChar w:fldCharType="end"/>
      </w:r>
      <w:r w:rsidRPr="002947A3">
        <w:t xml:space="preserve"> or contrasted significantly different</w:t>
      </w:r>
      <w:r w:rsidR="00E1367E">
        <w:t xml:space="preserve"> viewing</w:t>
      </w:r>
      <w:r w:rsidRPr="002947A3">
        <w:t xml:space="preserve"> conditions </w:t>
      </w:r>
      <w:r w:rsidRPr="002947A3">
        <w:fldChar w:fldCharType="begin"/>
      </w:r>
      <w:r w:rsidR="00902099">
        <w:instrText xml:space="preserve"> ADDIN ZOTERO_ITEM CSL_CITATION {"citationID":"Wa0EnCm6","properties":{"formattedCitation":"\\super 20,24\\nosupersub{}","plainCitation":"20,24","noteIndex":0},"citationItems":[{"id":16148,"uris":["http://zotero.org/users/6239255/items/M224CHW3"],"itemData":{"id":16148,"type":"article-journal","abstract":"Abstract   Functional neuroimaging of affective systems often includes subjective self-report of the affective response. Although self-report provides valuable information regarding participants' affective responses, prior studies have raised the concern that the attentional demands of reporting on affective experience may obscure neural activations reflecting more natural affective responses. In the present study, we used potent emotion-eliciting amusing and sad films, employed a novel method of continuous self-reported rating of emotion experience, and compared the impact of rating with passive viewing of amusing and sad films. Subjective rating of ongoing emotional responses did not decrease either self-reported experience of emotion or neural activations relative to passive viewing in any brain regions. Rating, relative to passive viewing, produced increased activity in anterior cingulate, insula, and several other areas associated with introspection of emotion. These results support the use of continuous emotion measures and emotionally engaging films to study the dynamics of emotional responding and suggest that there may be some contexts in which the attention to emotion induced by reporting emotion experience does not disrupt emotional responding either behaviorally or neurally.","container-title":"NeuroImage","DOI":"10.1016/j.neuroimage.2005.04.028","issue":"3","note":"DOI: 10.1016/j.neuroimage.2005.04.028\nMAG ID: 2159794757\nPMID: 15946863\nS2ID: 1b1418ee15e84734f1dae89d31123087aeaf0071","page":"656-668","title":"Attention and emotion: Does rating emotion alter neural responses to amusing and sad films?","volume":"27","author":[{"family":"Hutcherson","given":"Cendri A."},{"family":"Goldin","given":"Philip R"},{"family":"Ochsner","given":"Kevin N."},{"family":"Gabrieli","given":"John D. E."},{"family":"Barrett","given":"L. Feldman"},{"family":"Gross","given":"James J."}],"issued":{"date-parts":[["2005",9,1]]}}},{"id":314,"uris":["http://zotero.org/users/6239255/items/4GSNBQ5S","http://zotero.org/users/6239255/items/G6LHHETQ"],"itemData":{"id":314,"type":"article-journal","abstract":"In neuroscience, empathy is often conceived as relatively automatic. The voluntary control that people can exert on brain mechanisms that map the emotions  of others onto our own emotions has received comparatively less attention. Here,  we therefore measured brain activity while participants watched emotional  Hollywood movies under two different instructions: to rate the main characters'  emotions by empathizing with them, or to do so while keeping a detached  perspective. We found that participants yielded highly consistent and similar  ratings of emotions under both conditions. Using intersubject correlation-based  analyses we found that, when encouraged to empathize, participants' brain  activity in limbic (including cingulate and putamen) and somatomotor regions  (including premotor, SI and SII) synchronized more during the movie than when  encouraged to detach. Using intersubject functional connectivity we found that  comparing the empathic and detached perspectives revealed widespread increases in  functional connectivity between large scale networks. Our findings contribute to  the increasing awareness that we have voluntary control over the neural  mechanisms through which we process the emotions of others.","container-title":"NeuroImage","DOI":"10.1016/j.neuroimage.2020.116529","ISSN":"1095-9572 1053-8119","journalAbbreviation":"Neuroimage","language":"eng","license":"Copyright © 2020 The Authors. Published by Elsevier Inc. All rights reserved.","note":"publisher-place: United States\nPMID: 31931155","page":"116529","title":"Changes in brain activity following the voluntary control of empathy.","volume":"216","author":[{"family":"Borja Jimenez","given":"K. C."},{"family":"Abdelgabar","given":"A. R."},{"family":"De Angelis","given":"L."},{"family":"McKay","given":"L. S."},{"family":"Keysers","given":"C."},{"family":"Gazzola","given":"V."}],"issued":{"date-parts":[["2020",8,1]]}}}],"schema":"https://github.com/citation-style-language/schema/raw/master/csl-citation.json"} </w:instrText>
      </w:r>
      <w:r w:rsidRPr="002947A3">
        <w:fldChar w:fldCharType="separate"/>
      </w:r>
      <w:r w:rsidR="00662B7D" w:rsidRPr="00662B7D">
        <w:rPr>
          <w:vertAlign w:val="superscript"/>
        </w:rPr>
        <w:t>20,24</w:t>
      </w:r>
      <w:r w:rsidRPr="002947A3">
        <w:fldChar w:fldCharType="end"/>
      </w:r>
      <w:r w:rsidR="00387013">
        <w:t xml:space="preserve">, </w:t>
      </w:r>
      <w:r w:rsidR="00387013" w:rsidRPr="002947A3">
        <w:t>confounding the act of rating with differences in instruction (i.e., differences may stem from being given a focus rather than rating itself)</w:t>
      </w:r>
      <w:r w:rsidR="00387013" w:rsidRPr="002947A3">
        <w:rPr>
          <w:i/>
        </w:rPr>
        <w:t xml:space="preserve">. </w:t>
      </w:r>
      <w:r w:rsidR="007476A8" w:rsidRPr="002947A3">
        <w:t>While it is true that neural activity captured while continuously rating a stimulus likely differs</w:t>
      </w:r>
      <w:del w:id="161" w:author="Billy Mitchell" w:date="2024-10-31T14:39:00Z" w16du:dateUtc="2024-10-31T18:39:00Z">
        <w:r w:rsidR="007476A8" w:rsidRPr="002947A3" w:rsidDel="00EC62AD">
          <w:delText xml:space="preserve"> significantly</w:delText>
        </w:r>
      </w:del>
      <w:r w:rsidR="007476A8" w:rsidRPr="002947A3">
        <w:t xml:space="preserve"> from passively watching a stimulus with no particular focus or goal, how the act of rating affects neural activity when the focus or goal is kept consistent has not yet been explored</w:t>
      </w:r>
      <w:r w:rsidR="007476A8">
        <w:t>.</w:t>
      </w:r>
    </w:p>
    <w:p w14:paraId="64D9FE65" w14:textId="31B1F226" w:rsidR="007476A8" w:rsidRDefault="00544E7B">
      <w:pPr>
        <w:spacing w:line="240" w:lineRule="auto"/>
        <w:ind w:firstLine="540"/>
        <w:jc w:val="both"/>
        <w:pPrChange w:id="162" w:author="Billy Mitchell" w:date="2024-10-31T14:58:00Z" w16du:dateUtc="2024-10-31T18:58:00Z">
          <w:pPr>
            <w:spacing w:line="240" w:lineRule="auto"/>
            <w:jc w:val="both"/>
          </w:pPr>
        </w:pPrChange>
      </w:pPr>
      <w:r>
        <w:rPr>
          <w:b/>
          <w:bCs/>
          <w:i/>
          <w:iCs/>
        </w:rPr>
        <w:t>Reflective</w:t>
      </w:r>
      <w:del w:id="163" w:author="Chelsea Helion" w:date="2024-10-23T16:16:00Z">
        <w:r w:rsidDel="00544E7B">
          <w:rPr>
            <w:b/>
            <w:bCs/>
            <w:i/>
            <w:iCs/>
          </w:rPr>
          <w:delText xml:space="preserve"> </w:delText>
        </w:r>
      </w:del>
      <w:r w:rsidR="00387013">
        <w:rPr>
          <w:b/>
          <w:bCs/>
          <w:i/>
          <w:iCs/>
        </w:rPr>
        <w:t xml:space="preserve"> active viewing.</w:t>
      </w:r>
      <w:r>
        <w:t xml:space="preserve"> </w:t>
      </w:r>
      <w:r w:rsidR="007476A8" w:rsidRPr="002947A3">
        <w:t xml:space="preserve">One approach for constraining cognition without introducing an active rating or updating process is to have participants </w:t>
      </w:r>
      <w:del w:id="164" w:author="Billy Mitchell" w:date="2024-10-31T14:40:00Z" w16du:dateUtc="2024-10-31T18:40:00Z">
        <w:r w:rsidR="007476A8" w:rsidRPr="002947A3" w:rsidDel="00EC62AD">
          <w:delText xml:space="preserve">passively </w:delText>
        </w:r>
      </w:del>
      <w:r w:rsidR="007476A8" w:rsidRPr="002947A3">
        <w:t>view a dynamic stimulus in the scanner with specific instructions to narrow focus</w:t>
      </w:r>
      <w:r w:rsidR="007476A8">
        <w:t xml:space="preserve"> </w:t>
      </w:r>
      <w:r w:rsidR="007476A8" w:rsidRPr="00544E7B">
        <w:t xml:space="preserve">(i.e., </w:t>
      </w:r>
      <w:r w:rsidR="007476A8" w:rsidRPr="00544E7B">
        <w:fldChar w:fldCharType="begin"/>
      </w:r>
      <w:r w:rsidR="00902099">
        <w:instrText xml:space="preserve"> ADDIN ZOTERO_ITEM CSL_CITATION {"citationID":"OIZRvy1Y","properties":{"formattedCitation":"\\super 30,31\\nosupersub{}","plainCitation":"30,31","noteIndex":0},"citationItems":[{"id":2822,"uris":["http://zotero.org/users/6239255/items/4A6X6BHL"],"itemData":{"id":2822,"type":"article-journal","abstract":"For successful communication, we need to understand the external world consistently with others. This task requires sufficiently similar cognitive  schemas or psychological perspectives that act as filters to guide the selection,  interpretation and storage of sensory information, perceptual objects and events.  Here we show that when individuals adopt a similar psychological perspective  during natural viewing, their brain activity becomes synchronized in specific  brain regions. We measured brain activity with functional magnetic resonance  imaging (fMRI) from 33 healthy participants who viewed a 10-min movie twice,  assuming once a 'social' (detective) and once a 'non-social' (interior decorator)  perspective to the movie events. Pearson's correlation coefficient was used to  derive multisubject voxelwise similarity measures (inter-subject correlations;  ISCs) of functional MRI data. We used k-nearest-neighbor and support vector  machine classifiers as well as a Mantel test on the ISC matrices to reveal brain  areas wherein ISC predicted the participants' current perspective. ISC was  stronger in several brain regions--most robustly in the parahippocampal gyrus,  posterior parietal cortex and lateral occipital cortex--when the participants  viewed the movie with similar rather than different perspectives. Synchronization  was not explained by differences in visual sampling of the movies, as estimated  by eye gaze. We propose that synchronous brain activity across individuals  adopting similar psychological perspectives could be an important neural  mechanism supporting shared understanding of the environment.","container-title":"NeuroImage","DOI":"10.1016/j.neuroimage.2014.06.022","ISSN":"1095-9572 1053-8119","issue":"100","journalAbbreviation":"Neuroimage","language":"eng","license":"Copyright © 2014. Published by Elsevier Inc.","note":"publisher-place: United States\nPMID: 24936687 \nPMCID: PMC4153812","page":"316-324","title":"Synchronous brain activity across individuals underlies shared psychological perspectives.","volume":"100","author":[{"family":"Lahnakoski","given":"Juha M."},{"family":"Glerean","given":"Enrico"},{"family":"Jääskeläinen","given":"Iiro P."},{"family":"Hyönä","given":"Jukka"},{"family":"Hari","given":"Riitta"},{"family":"Sams","given":"Mikko"},{"family":"Nummenmaa","given":"Lauri"}],"issued":{"date-parts":[["2014",10,15]]}}},{"id":1,"uris":["http://zotero.org/users/6239255/items/AEE933CY"],"itemData":{"id":1,"type":"article-journal","abstract":"Significance\n            The degree to which we are engaged in narratives fluctuates over time. What drives these changes in engagement, and how do they affect what we remember? Behavioral studies showed that people experienced similar fluctuations in engagement during a television show or an audio-narrated story and were more engaged during emotional moments. Functional MRI experiments revealed that changes in a pattern of functional brain connectivity predicted changes in narrative engagement. This predictive brain network not only was related to a validated neuromarker of sustained attention but also predicted what narrative events people recalled after the MRI scan. Overall, this study empirically characterizes engagement as emotion-laden attention and reveals system-level dynamics underlying real-world attention and memory.\n          , \n            As we comprehend narratives, our attentional engagement fluctuates over time. Despite theoretical conceptions of narrative engagement as emotion-laden attention, little empirical work has characterized the cognitive and neural processes that comprise subjective engagement in naturalistic contexts or its consequences for memory. Here, we relate fluctuations in narrative engagement to patterns of brain coactivation and test whether neural signatures of engagement predict subsequent memory. In behavioral studies, participants continuously rated how engaged they were as they watched a television episode or listened to a story. Self-reported engagement was synchronized across individuals and driven by the emotional content of the narratives. In functional MRI datasets collected as different individuals watched the same show or listened to the same story, engagement drove neural synchrony, such that default mode network activity was more synchronized across individuals during more engaging moments of the narratives. Furthermore, models based on time-varying functional brain connectivity predicted evolving states of engagement across participants and independent datasets. The functional connections that predicted engagement overlapped with a validated neuromarker of sustained attention and predicted recall of narrative events. Together, our findings characterize the neural signatures of attentional engagement in naturalistic contexts and elucidate relationships among narrative engagement, sustained attention, and event memory.","container-title":"Proceedings of the National Academy of Sciences","DOI":"10.1073/pnas.2021905118","ISSN":"0027-8424, 1091-6490","issue":"33","journalAbbreviation":"Proc. Natl. Acad. Sci. U.S.A.","language":"en","page":"e2021905118","source":"DOI.org (Crossref)","title":"Neural signatures of attentional engagement during narratives and its consequences for event memory","volume":"118","author":[{"family":"Song","given":"Hayoung"},{"family":"Finn","given":"Emily S."},{"family":"Rosenberg","given":"Monica D."}],"issued":{"date-parts":[["2021",8,17]]}}}],"schema":"https://github.com/citation-style-language/schema/raw/master/csl-citation.json"} </w:instrText>
      </w:r>
      <w:r w:rsidR="007476A8" w:rsidRPr="00544E7B">
        <w:fldChar w:fldCharType="separate"/>
      </w:r>
      <w:r w:rsidR="00125F01" w:rsidRPr="00125F01">
        <w:rPr>
          <w:vertAlign w:val="superscript"/>
        </w:rPr>
        <w:t>30,31</w:t>
      </w:r>
      <w:r w:rsidR="007476A8" w:rsidRPr="00544E7B">
        <w:fldChar w:fldCharType="end"/>
      </w:r>
      <w:ins w:id="165" w:author="Billy Mitchell" w:date="2024-11-05T18:38:00Z" w16du:dateUtc="2024-11-05T23:38:00Z">
        <w:r w:rsidR="00125F01">
          <w:t>)</w:t>
        </w:r>
      </w:ins>
      <w:r w:rsidR="007476A8">
        <w:t xml:space="preserve">, or what we term </w:t>
      </w:r>
      <w:r w:rsidR="007476A8">
        <w:rPr>
          <w:i/>
          <w:iCs/>
        </w:rPr>
        <w:t xml:space="preserve">reflective active viewing. </w:t>
      </w:r>
      <w:r w:rsidR="00BD0E4D" w:rsidRPr="00544E7B">
        <w:t xml:space="preserve">Through this approach, </w:t>
      </w:r>
      <w:r w:rsidR="007476A8">
        <w:t>we</w:t>
      </w:r>
      <w:r w:rsidR="007476A8" w:rsidRPr="00544E7B">
        <w:t xml:space="preserve"> </w:t>
      </w:r>
      <w:r w:rsidR="00BD0E4D" w:rsidRPr="00544E7B">
        <w:t xml:space="preserve">can avoid the influence of rating behaviors upon neural data while potentially still capturing a semblance of a subject’s concurrent metacognitive phenomena. </w:t>
      </w:r>
      <w:r w:rsidR="00525660" w:rsidRPr="00544E7B">
        <w:t xml:space="preserve">The validity of this approach outside of a neuroimaging context is supported by findings that within-participant physiological activity (e.g., skin conductance, heart rate, pulse transmission time, general somatic activity) during initial exposure is significantly correlated with the same metrics during a rewatch while self-reporting ratings </w:t>
      </w:r>
      <w:r w:rsidR="00525660" w:rsidRPr="00544E7B">
        <w:fldChar w:fldCharType="begin"/>
      </w:r>
      <w:r w:rsidR="00902099">
        <w:instrText xml:space="preserve"> ADDIN ZOTERO_ITEM CSL_CITATION {"citationID":"OdsIZu8d","properties":{"formattedCitation":"\\super 16,32\\nosupersub{}","plainCitation":"16,32","noteIndex":0},"citationItems":[{"id":16239,"uris":["http://zotero.org/users/6239255/items/HZUJVFEA"],"itemData":{"id":16239,"type":"article-journal","abstract":"Thirty married couples interacted in a low-conflict situation and a high-conflict situation during which continuous physiological measures were obtained. Each spouse returned separately for a second session in which they watched the videotape of the interaction and provided a continuous self-report rating of their own affect while the same physiological measures were again obtained. Observers coded the spouses' affect during each speech unit. The self-reports of affect (a) discriminated the high-conflict interaction from the low-conflict interaction, (b) correlated significantly with marital satisfaction, (c) were coherent between husband and wife, and (d) were significantly related to the observers' coding of the couples' affect. Physiological data obtained during the interaction session were significantly related (using time-series analyses) to physiological data obtained during the recall session. In all comprehensive discussions of emotion the subject's own experience of affect has been considered an important channel of information (see Strongman, 1978). This channel has always been troublesome from an empirical standpoint in terms of meeting psychometric criteria of reliability and validity. One important application of a valid selfreport procedure would be in the study of emotion during social interaction. Ekman, Friesen, and Ellsworth (1972) noted that the study of emotion in the context of social interaction can make a number of unique contributions. One of these contributions is the study of interaction as it unfolds in time, which permits the analysis of the sequential nature of the interaction using time-series analysis. Thus, a method for procuring the self-report of affect that could provide a continuous record over an interaction session would be extremely useful in the study of emotion in social interaction.","container-title":"Journal of Consulting and Clinical Psychology","DOI":"10.1037//0022-006x.53.2.151","issue":"2","note":"DOI: 10.1037//0022-006x.53.2.151\nMAG ID: 2137163739\nPMID: 3998244\nS2ID: 50af045544a3174054d41dd28857928588d643d4","page":"151-160","title":"A valid procedure for obtaining self-report of affect in marital interaction.","volume":"53","author":[{"family":"Gottman","given":"John M."},{"family":"Levenson","given":"Robert W."}],"issued":{"date-parts":[["1985",4,1]]}}},{"id":16238,"uris":["http://zotero.org/users/6239255/items/RNBFAIIW"],"itemData":{"id":16238,"type":"article-journal","abstract":"Thirty married couples were studied during naturalistic interactions to determine the extent to which variation in marital satisfaction could be accounted for by physiological and affective patterns between and within spouses. The authors hypothesized that (a) compared to nondistressed couples' interactions, distressed couples' interactions would show greater physiological interrelatedness or \"linkage,\" more negative affect, and more reciprocity of negative affect and (b) these differences would be more pronounced when the interaction was high in conflict (discussing a marital problem) as opposed to low in conflict (discussing the events of the day). Heart rate, skin conductance, pulse transmission time, and somatic activity from both spouses were analyzed using bivariate time-series techniques to derive a measure of physiological linkage. Self-report affective data (obtained using a video-recall procedure) were analyzed using sequential analyses to derive a measure of affect reciprocity. The hypotheses were strongly supported; 60% of the variance in marital satisfaction was accounted for using measures of physiological linkage alone. Additional nonredundant variance was accounted for by the other physiological and affective measures. Social interaction provides a rich, naturalistic, and theoretically advantageous context for studying the relations among physiological, affective, and behavioral phenomena. Unfortunately, the demands associated with laboratory experimentation extract significant compromises that may escalate until the experimental context bears little relation to natural dyadic interaction. For example, interaction between two strangers may be substituted for interaction between intimates; a carefully \"programmed\" confederate may replace the second person; and finally, the confederate may be replaced by a film, a photograph, an audio recording, or a situation created in the subject's own imagery. In this experiment, naturalistic interaction within a husband-wife dyad was used as the context","container-title":"Journal of Personality and Social Psychology","DOI":"10.1037/0022-3514.45.3.587","issue":"3","note":"DOI: 10.1037/0022-3514.45.3.587\nMAG ID: 2143250836\nPMID: 6620126\nS2ID: cfbdbf3fef2ccb023d7f21fb8a9275443fe4efc7","page":"587-597","title":"Marital interaction: physiological linkage and affective exchange.","volume":"45","author":[{"family":"Levenson","given":"Robert W."},{"family":"Gottman","given":"John M."}],"issued":{"date-parts":[["1983",9,1]]}}}],"schema":"https://github.com/citation-style-language/schema/raw/master/csl-citation.json"} </w:instrText>
      </w:r>
      <w:r w:rsidR="00525660" w:rsidRPr="00544E7B">
        <w:fldChar w:fldCharType="separate"/>
      </w:r>
      <w:r w:rsidR="00662B7D" w:rsidRPr="00662B7D">
        <w:rPr>
          <w:vertAlign w:val="superscript"/>
        </w:rPr>
        <w:t>16,32</w:t>
      </w:r>
      <w:r w:rsidR="00525660" w:rsidRPr="00544E7B">
        <w:fldChar w:fldCharType="end"/>
      </w:r>
      <w:r w:rsidR="00525660" w:rsidRPr="00544E7B">
        <w:t xml:space="preserve">. </w:t>
      </w:r>
    </w:p>
    <w:p w14:paraId="65E0985A" w14:textId="15EC2BA4" w:rsidR="00525660" w:rsidRPr="00544E7B" w:rsidRDefault="007476A8" w:rsidP="00EC62AD">
      <w:pPr>
        <w:spacing w:line="240" w:lineRule="auto"/>
        <w:jc w:val="both"/>
      </w:pPr>
      <w:r>
        <w:tab/>
        <w:t>R</w:t>
      </w:r>
      <w:r w:rsidR="00525660" w:rsidRPr="00544E7B">
        <w:t xml:space="preserve">esearch using this technique has been fruitful, identifying mechanisms through which emotions promote </w:t>
      </w:r>
      <w:proofErr w:type="spellStart"/>
      <w:r w:rsidR="00525660" w:rsidRPr="00544E7B">
        <w:t>prosociality</w:t>
      </w:r>
      <w:proofErr w:type="spellEnd"/>
      <w:r w:rsidR="00525660" w:rsidRPr="00544E7B">
        <w:t xml:space="preserve"> </w:t>
      </w:r>
      <w:r w:rsidR="00525660" w:rsidRPr="00544E7B">
        <w:fldChar w:fldCharType="begin"/>
      </w:r>
      <w:r w:rsidR="00902099">
        <w:instrText xml:space="preserve"> ADDIN ZOTERO_ITEM CSL_CITATION {"citationID":"3mgjJ2AF","properties":{"formattedCitation":"\\super 4\\nosupersub{}","plainCitation":"4","noteIndex":0},"citationItems":[{"id":16213,"uris":["http://zotero.org/users/6239255/items/44QN75CR"],"itemData":{"id":16213,"type":"article-journal","abstract":"Sharing others’ emotional states may facilitate understanding their intentions and actions. Here we show that networks of brain areas “tick together” in participants who are viewing similar emotional events in a movie. Participants’ brain activity was measured with functional MRI while they watched movies depicting unpleasant, neutral, and pleasant emotions. After scanning, participants watched the movies again and continuously rated their experience of pleasantness–unpleasantness (i.e., valence) and of arousal–calmness. Pearson’s correlation coefficient was used to derive multisubject voxelwise similarity measures [intersubject correlations (ISCs)] of functional MRI data. Valence and arousal time series were used to predict the moment-to-moment ISCs computed using a 17-s moving average. During movie viewing, participants' brain activity was synchronized in lower- and higher-order sensory areas and in corticolimbic emotion circuits. Negative valence was associated with increased ISC in the emotion-processing network (thalamus, ventral striatum, insula) and in the default-mode network (precuneus, temporoparietal junction, medial prefrontal cortex, posterior superior temporal sulcus). High arousal was associated with increased ISC in the somatosensory cortices and visual and dorsal attention networks comprising the visual cortex, bilateral intraparietal sulci, and frontal eye fields. Seed-voxel–based correlation analysis confirmed that these sets of regions constitute dissociable, functional networks. We propose that negative valence synchronizes individuals’ brain areas supporting emotional sensations and understanding of another’s actions, whereas high arousal directs individuals’ attention to similar features of the environment. By enhancing the synchrony of brain activity across individuals, emotions may promote social interaction and facilitate interpersonal understanding.","container-title":"Proceedings of the National Academy of Sciences of the United States of America","DOI":"10.1073/pnas.1206095109","issue":"24","note":"DOI: 10.1073/pnas.1206095109\nMAG ID: 2114016387\nPMCID: 3386135\nPMID: 22623534\nS2ID: 6205a05653976e11aea56e84ce15cd7345434fc3","page":"9599-9604","title":"Emotions promote social interaction by synchronizing brain activity across individuals.","volume":"109","author":[{"family":"Nummenmaa","given":"Lauri"},{"family":"Glerean","given":"Enrico"},{"family":"Viinikainen","given":"Mikko"},{"family":"Jääskeläinen","given":"Iiro P."},{"family":"Hari","given":"Riitta"},{"family":"Sams","given":"Mikko"}],"issued":{"date-parts":[["2012",6,12]]}}}],"schema":"https://github.com/citation-style-language/schema/raw/master/csl-citation.json"} </w:instrText>
      </w:r>
      <w:r w:rsidR="00525660" w:rsidRPr="00544E7B">
        <w:fldChar w:fldCharType="separate"/>
      </w:r>
      <w:r w:rsidR="00662B7D" w:rsidRPr="00662B7D">
        <w:rPr>
          <w:vertAlign w:val="superscript"/>
        </w:rPr>
        <w:t>4</w:t>
      </w:r>
      <w:r w:rsidR="00525660" w:rsidRPr="00544E7B">
        <w:fldChar w:fldCharType="end"/>
      </w:r>
      <w:r w:rsidR="00525660" w:rsidRPr="00544E7B">
        <w:t xml:space="preserve"> and neural correlates of both attentional engagement </w:t>
      </w:r>
      <w:r w:rsidR="00525660" w:rsidRPr="00544E7B">
        <w:fldChar w:fldCharType="begin"/>
      </w:r>
      <w:r w:rsidR="00902099">
        <w:instrText xml:space="preserve"> ADDIN ZOTERO_ITEM CSL_CITATION {"citationID":"fEJAbZml","properties":{"formattedCitation":"\\super 31\\nosupersub{}","plainCitation":"31","noteIndex":0},"citationItems":[{"id":1,"uris":["http://zotero.org/users/6239255/items/AEE933CY"],"itemData":{"id":1,"type":"article-journal","abstract":"Significance\n            The degree to which we are engaged in narratives fluctuates over time. What drives these changes in engagement, and how do they affect what we remember? Behavioral studies showed that people experienced similar fluctuations in engagement during a television show or an audio-narrated story and were more engaged during emotional moments. Functional MRI experiments revealed that changes in a pattern of functional brain connectivity predicted changes in narrative engagement. This predictive brain network not only was related to a validated neuromarker of sustained attention but also predicted what narrative events people recalled after the MRI scan. Overall, this study empirically characterizes engagement as emotion-laden attention and reveals system-level dynamics underlying real-world attention and memory.\n          , \n            As we comprehend narratives, our attentional engagement fluctuates over time. Despite theoretical conceptions of narrative engagement as emotion-laden attention, little empirical work has characterized the cognitive and neural processes that comprise subjective engagement in naturalistic contexts or its consequences for memory. Here, we relate fluctuations in narrative engagement to patterns of brain coactivation and test whether neural signatures of engagement predict subsequent memory. In behavioral studies, participants continuously rated how engaged they were as they watched a television episode or listened to a story. Self-reported engagement was synchronized across individuals and driven by the emotional content of the narratives. In functional MRI datasets collected as different individuals watched the same show or listened to the same story, engagement drove neural synchrony, such that default mode network activity was more synchronized across individuals during more engaging moments of the narratives. Furthermore, models based on time-varying functional brain connectivity predicted evolving states of engagement across participants and independent datasets. The functional connections that predicted engagement overlapped with a validated neuromarker of sustained attention and predicted recall of narrative events. Together, our findings characterize the neural signatures of attentional engagement in naturalistic contexts and elucidate relationships among narrative engagement, sustained attention, and event memory.","container-title":"Proceedings of the National Academy of Sciences","DOI":"10.1073/pnas.2021905118","ISSN":"0027-8424, 1091-6490","issue":"33","journalAbbreviation":"Proc. Natl. Acad. Sci. U.S.A.","language":"en","page":"e2021905118","source":"DOI.org (Crossref)","title":"Neural signatures of attentional engagement during narratives and its consequences for event memory","volume":"118","author":[{"family":"Song","given":"Hayoung"},{"family":"Finn","given":"Emily S."},{"family":"Rosenberg","given":"Monica D."}],"issued":{"date-parts":[["2021",8,17]]}}}],"schema":"https://github.com/citation-style-language/schema/raw/master/csl-citation.json"} </w:instrText>
      </w:r>
      <w:r w:rsidR="00525660" w:rsidRPr="00544E7B">
        <w:fldChar w:fldCharType="separate"/>
      </w:r>
      <w:r w:rsidR="000F1891" w:rsidRPr="000F1891">
        <w:rPr>
          <w:vertAlign w:val="superscript"/>
        </w:rPr>
        <w:t>31</w:t>
      </w:r>
      <w:r w:rsidR="00525660" w:rsidRPr="00544E7B">
        <w:fldChar w:fldCharType="end"/>
      </w:r>
      <w:r w:rsidR="00525660" w:rsidRPr="00544E7B">
        <w:t xml:space="preserve"> and of humor </w:t>
      </w:r>
      <w:r w:rsidR="00525660" w:rsidRPr="00544E7B">
        <w:fldChar w:fldCharType="begin"/>
      </w:r>
      <w:r w:rsidR="00902099">
        <w:instrText xml:space="preserve"> ADDIN ZOTERO_ITEM CSL_CITATION {"citationID":"xxDe6EdH","properties":{"formattedCitation":"\\super 33\\nosupersub{}","plainCitation":"33","noteIndex":0},"citationItems":[{"id":16253,"uris":["http://zotero.org/users/6239255/items/NB37WI4P"],"itemData":{"id":16253,"type":"article-journal","abstract":"Humor plays a prominent role in our lives. Thus, understanding the cognitive and neural mechanisms of humor is particularly important. Previous studies that investigated neural substrates of humor used functional MRI and to a lesser extent EEG. In the present study, we conducted intracranial recording in human patients, enabling us to obtain the signal with high temporal precision from within specific brain locations. Our analysis focused on the temporal lobe and the surrounding areas, the temporal lobe was most densely covered in our recording. Thirteen patients watched a fragment of a Charlie Chaplin movie. An independent group of healthy participants rated the same movie fragment, helping us to identify the most funny and the least funny frames of the movie. We compared neural activity occurring during the most funny and least funny frames across frequencies in the range of 1–170 Hz. The most funny compared to least funny parts of the movie were associated with activity modulation in the broadband high-gamma (70−170 Hz; mostly activation) and to a lesser extent gamma band (40−69Hz; activation) and low frequencies (1−12 Hz, delta, theta, alpha bands; mostly deactivation). With regard to regional specificity, we found three types of brain areas: (I) temporal pole, middle and inferior temporal gyrus (both anterior and posterior) in which there was both activation in the high-gamma/gamma bands and deactivation in low frequencies; (II) ventral part of the temporal lobe such as the fusiform gyrus, in which there was mostly deactivation the low frequencies; (III) posterior temporal cortex and its environment, such as the middle occipital and the temporo-parietal junction, in which there was activation in the high-gamma/gamma band. Overall, our results suggest that humor appreciation might be achieved by neural activity across the frequency spectrum.","DOI":"10.1016/j.neuropsychologia.2023.108558","note":"DOI: 10.1016/j.neuropsychologia.2023.108558\nMAG ID: 4365517279\nPMID: 37061128","page":"108558-108558","title":"Intracranial study in humans: Neural spectral changes during watching comedy movie of Charlie Chaplin","volume":"185","author":[{"family":"Axelrod","given":"Vadim"},{"family":"Rozier","given":"Camille"},{"family":"Sohier","given":"Elisa"},{"family":"Lehongre","given":"Katia"},{"family":"Adam","given":"Claude"},{"family":"Lambrecq","given":"Virginie"},{"family":"Navarro","given":"Vincent"},{"family":"Naccache","given":"Lionel"}],"issued":{"date-parts":[["2023",7,1]]}}}],"schema":"https://github.com/citation-style-language/schema/raw/master/csl-citation.json"} </w:instrText>
      </w:r>
      <w:r w:rsidR="00525660" w:rsidRPr="00544E7B">
        <w:fldChar w:fldCharType="separate"/>
      </w:r>
      <w:r w:rsidR="000F1891" w:rsidRPr="000F1891">
        <w:rPr>
          <w:vertAlign w:val="superscript"/>
        </w:rPr>
        <w:t>33</w:t>
      </w:r>
      <w:r w:rsidR="00525660" w:rsidRPr="00544E7B">
        <w:fldChar w:fldCharType="end"/>
      </w:r>
      <w:r w:rsidR="00525660" w:rsidRPr="00544E7B">
        <w:t xml:space="preserve">. </w:t>
      </w:r>
      <w:r w:rsidR="0055170A" w:rsidRPr="00544E7B">
        <w:t>However,</w:t>
      </w:r>
      <w:r>
        <w:t xml:space="preserve"> </w:t>
      </w:r>
      <w:proofErr w:type="gramStart"/>
      <w:r>
        <w:t>the majority of</w:t>
      </w:r>
      <w:proofErr w:type="gramEnd"/>
      <w:r>
        <w:t xml:space="preserve"> these studies have relied on</w:t>
      </w:r>
      <w:r w:rsidR="0055170A" w:rsidRPr="00544E7B">
        <w:t xml:space="preserve"> post-exposure ratings</w:t>
      </w:r>
      <w:r>
        <w:t xml:space="preserve"> to probe subjective experience</w:t>
      </w:r>
      <w:ins w:id="166" w:author="Billy Mitchell" w:date="2024-11-05T19:24:00Z" w16du:dateUtc="2024-11-06T00:24:00Z">
        <w:r w:rsidR="000966EC">
          <w:t xml:space="preserve"> or pooled </w:t>
        </w:r>
      </w:ins>
      <w:ins w:id="167" w:author="Billy Mitchell" w:date="2024-11-05T19:25:00Z" w16du:dateUtc="2024-11-06T00:25:00Z">
        <w:r w:rsidR="000966EC">
          <w:t>independent</w:t>
        </w:r>
      </w:ins>
      <w:ins w:id="168" w:author="Billy Mitchell" w:date="2024-11-05T19:24:00Z" w16du:dateUtc="2024-11-06T00:24:00Z">
        <w:r w:rsidR="000966EC">
          <w:t xml:space="preserve"> ratings</w:t>
        </w:r>
      </w:ins>
      <w:r>
        <w:t xml:space="preserve">. This </w:t>
      </w:r>
      <w:ins w:id="169" w:author="Billy Mitchell" w:date="2024-10-31T14:52:00Z" w16du:dateUtc="2024-10-31T18:52:00Z">
        <w:r w:rsidR="00432112">
          <w:t xml:space="preserve">technique </w:t>
        </w:r>
      </w:ins>
      <w:r w:rsidR="0055170A" w:rsidRPr="00544E7B">
        <w:t xml:space="preserve">may be appropriate for </w:t>
      </w:r>
      <w:ins w:id="170" w:author="Billy Mitchell" w:date="2024-11-05T19:25:00Z" w16du:dateUtc="2024-11-06T00:25:00Z">
        <w:r w:rsidR="000966EC">
          <w:t xml:space="preserve">normative or </w:t>
        </w:r>
      </w:ins>
      <w:r w:rsidR="0055170A" w:rsidRPr="00544E7B">
        <w:t xml:space="preserve">gist-level representations of complex experiences </w:t>
      </w:r>
      <w:r w:rsidR="0055170A" w:rsidRPr="00483932">
        <w:fldChar w:fldCharType="begin"/>
      </w:r>
      <w:r w:rsidR="00902099">
        <w:instrText xml:space="preserve"> ADDIN ZOTERO_ITEM CSL_CITATION {"citationID":"WyRtaqSh","properties":{"formattedCitation":"\\super 34\\nosupersub{}","plainCitation":"34","noteIndex":0},"citationItems":[{"id":16233,"uris":["http://zotero.org/users/6239255/items/BJTH6R7J"],"itemData":{"id":16233,"type":"article-journal","abstract":"Research on fine-grained dynamic psychological processes has increasingly come to rely on continuous self-report measures. Recent studies have extended continuous self-report methods to simultaneously collecting ratings on two dimensions of an experience. For all the variety of approaches, several limitations are inherent to most of them. First, current methods are primarily suited for bipolar, as opposed to unipolar, constructs. Second, respondents report on two dimensions using one hand, which may produce method driven error, including spurious relationships between the two dimensions. Third, two-dimensional reports have primarily been validated for consistency between reporters, rather than the predictive validity of idiosyncratic responses. In a series of tasks, the study reported here addressed these limitations by comparing a previously used method to a newly developed two-handed method, and by explicitly testing the validity of continuous two-dimensional responses. Results show that our new method is easier to use, faster, more accurate, with reduced method-driven dependence between the two dimensions, and preferred by participants. The validity of two-dimensional responding was also demonstrated in comparison to one-dimensional reporting, and in relation to post hoc ratings. Together, these findings suggest that our two-handed method for two-dimensional continuous ratings is a powerful and reliable tool for future research.","container-title":"Behavior Research Methods","DOI":"10.3758/s13428-021-01616-3","issue":"3","note":"DOI: 10.3758/s13428-021-01616-3\nMAG ID: 3181912694\nPMID: 34240335","page":"1-15","title":"Full throttle: Demonstrating the speed, accuracy, and validity of a new method for continuous two-dimensional self-report and annotation.","volume":"53","author":[{"family":"Fayn","given":"Kirill"},{"family":"Willemsen","given":"Steven"},{"family":"Muralikrishnan","given":"R."},{"family":"Manias","given":"Bilquis Castaño"},{"family":"Menninghaus","given":"Winfried"},{"family":"Schlotz","given":"Wolff"}],"issued":{"date-parts":[["2021",7,8]]}}}],"schema":"https://github.com/citation-style-language/schema/raw/master/csl-citation.json"} </w:instrText>
      </w:r>
      <w:r w:rsidR="0055170A" w:rsidRPr="00483932">
        <w:fldChar w:fldCharType="separate"/>
      </w:r>
      <w:r w:rsidR="00125F01" w:rsidRPr="00125F01">
        <w:rPr>
          <w:vertAlign w:val="superscript"/>
        </w:rPr>
        <w:t>34</w:t>
      </w:r>
      <w:r w:rsidR="0055170A" w:rsidRPr="00483932">
        <w:fldChar w:fldCharType="end"/>
      </w:r>
      <w:r w:rsidR="0055170A" w:rsidRPr="00544E7B">
        <w:t xml:space="preserve"> but may fail to accurately</w:t>
      </w:r>
      <w:r w:rsidR="00432112">
        <w:t xml:space="preserve"> capture</w:t>
      </w:r>
      <w:del w:id="171" w:author="Billy Mitchell" w:date="2024-10-31T14:55:00Z" w16du:dateUtc="2024-10-31T18:55:00Z">
        <w:r w:rsidR="0055170A" w:rsidRPr="00544E7B" w:rsidDel="00432112">
          <w:delText xml:space="preserve"> how</w:delText>
        </w:r>
      </w:del>
      <w:r w:rsidR="0055170A" w:rsidRPr="00544E7B">
        <w:t xml:space="preserve"> nuances of dynamic or ongoing evaluations </w:t>
      </w:r>
      <w:ins w:id="172" w:author="Billy Mitchell" w:date="2024-10-31T14:56:00Z" w16du:dateUtc="2024-10-31T18:56:00Z">
        <w:r w:rsidR="00432112">
          <w:t xml:space="preserve">as they </w:t>
        </w:r>
      </w:ins>
      <w:r w:rsidR="0055170A" w:rsidRPr="00544E7B">
        <w:t>were experienced</w:t>
      </w:r>
      <w:ins w:id="173" w:author="Billy Mitchell" w:date="2024-11-05T19:25:00Z" w16du:dateUtc="2024-11-06T00:25:00Z">
        <w:r w:rsidR="000966EC">
          <w:t xml:space="preserve"> by subjects</w:t>
        </w:r>
      </w:ins>
      <w:r w:rsidR="0055170A" w:rsidRPr="00544E7B">
        <w:t xml:space="preserve"> </w:t>
      </w:r>
      <w:r w:rsidR="0055170A" w:rsidRPr="00544E7B">
        <w:rPr>
          <w:i/>
          <w:iCs/>
        </w:rPr>
        <w:t>in the moment</w:t>
      </w:r>
      <w:r w:rsidR="0055170A" w:rsidRPr="00544E7B">
        <w:t>. For example, for a movie with a meaning-changing twist (e.g., “The Sixth Sense”), small features of an interaction or subtle information conveyed by an actor’s facial expressions or verbal tone may be imbued with a different meaning upon recall or rewatch than it was originally assigned during the initial viewing experience. This speaks to the necessity of capturing in-the-moment ratings of experience, and better understanding the implications of this approach for neural activity and downstream cognition.</w:t>
      </w:r>
      <w:r w:rsidR="00F663DD">
        <w:t xml:space="preserve"> We propose that this </w:t>
      </w:r>
      <w:r w:rsidR="00F663DD" w:rsidRPr="002947A3">
        <w:t>type of viewing may be characterized by greater default mode network engagement (i.e., precuneus (</w:t>
      </w:r>
      <w:proofErr w:type="spellStart"/>
      <w:r w:rsidR="00F663DD" w:rsidRPr="002947A3">
        <w:t>pCUN</w:t>
      </w:r>
      <w:proofErr w:type="spellEnd"/>
      <w:r w:rsidR="00F663DD" w:rsidRPr="002947A3">
        <w:t>), inferior parietal lobe (IPL), medial prefrontal cortex (</w:t>
      </w:r>
      <w:proofErr w:type="spellStart"/>
      <w:r w:rsidR="00F663DD" w:rsidRPr="002947A3">
        <w:t>mPFC</w:t>
      </w:r>
      <w:proofErr w:type="spellEnd"/>
      <w:r w:rsidR="00F663DD" w:rsidRPr="002947A3">
        <w:t xml:space="preserve">)) without the added pressure of having to rate their evaluations. However, this type of viewing may also lead to greater lapses in attention, or </w:t>
      </w:r>
      <w:proofErr w:type="gramStart"/>
      <w:r w:rsidR="00F663DD" w:rsidRPr="002947A3">
        <w:t>possible</w:t>
      </w:r>
      <w:proofErr w:type="gramEnd"/>
      <w:r w:rsidR="00F663DD" w:rsidRPr="002947A3">
        <w:t xml:space="preserve"> forgetting of the active goal.</w:t>
      </w:r>
    </w:p>
    <w:p w14:paraId="25C6D865" w14:textId="5C6D2A32" w:rsidR="00900DCE" w:rsidRPr="00544E7B" w:rsidDel="00432112" w:rsidRDefault="00900DCE" w:rsidP="00900DCE">
      <w:pPr>
        <w:spacing w:line="240" w:lineRule="auto"/>
        <w:ind w:firstLine="540"/>
        <w:jc w:val="both"/>
        <w:rPr>
          <w:del w:id="174" w:author="Billy Mitchell" w:date="2024-10-31T14:57:00Z" w16du:dateUtc="2024-10-31T18:57:00Z"/>
        </w:rPr>
      </w:pPr>
    </w:p>
    <w:p w14:paraId="547F6B65" w14:textId="62F8AEE8" w:rsidR="00900DCE" w:rsidRPr="00544E7B" w:rsidDel="00432112" w:rsidRDefault="00900DCE" w:rsidP="00900DCE">
      <w:pPr>
        <w:spacing w:line="240" w:lineRule="auto"/>
        <w:ind w:firstLine="540"/>
        <w:jc w:val="both"/>
        <w:rPr>
          <w:del w:id="175" w:author="Billy Mitchell" w:date="2024-10-31T14:57:00Z" w16du:dateUtc="2024-10-31T18:57:00Z"/>
        </w:rPr>
      </w:pPr>
    </w:p>
    <w:p w14:paraId="2B39BDD9" w14:textId="795AE5F3" w:rsidR="00E06745" w:rsidRPr="00544E7B" w:rsidDel="00432112" w:rsidRDefault="00E06745" w:rsidP="00094790">
      <w:pPr>
        <w:spacing w:line="240" w:lineRule="auto"/>
        <w:ind w:firstLine="540"/>
        <w:jc w:val="both"/>
        <w:rPr>
          <w:del w:id="176" w:author="Billy Mitchell" w:date="2024-10-31T14:57:00Z" w16du:dateUtc="2024-10-31T18:57:00Z"/>
        </w:rPr>
      </w:pPr>
    </w:p>
    <w:p w14:paraId="4AC49F89" w14:textId="2F349C28" w:rsidR="00E06745" w:rsidRPr="00544E7B" w:rsidDel="00432112" w:rsidRDefault="00E06745" w:rsidP="00094790">
      <w:pPr>
        <w:spacing w:line="240" w:lineRule="auto"/>
        <w:ind w:firstLine="540"/>
        <w:jc w:val="both"/>
        <w:rPr>
          <w:del w:id="177" w:author="Billy Mitchell" w:date="2024-10-31T14:57:00Z" w16du:dateUtc="2024-10-31T18:57:00Z"/>
        </w:rPr>
      </w:pPr>
    </w:p>
    <w:p w14:paraId="2C2E8CC5" w14:textId="10576E32" w:rsidR="00094790" w:rsidRPr="00544E7B" w:rsidDel="00432112" w:rsidRDefault="00094790" w:rsidP="00383C25">
      <w:pPr>
        <w:spacing w:line="240" w:lineRule="auto"/>
        <w:ind w:firstLine="540"/>
        <w:jc w:val="both"/>
        <w:rPr>
          <w:del w:id="178" w:author="Billy Mitchell" w:date="2024-10-31T14:57:00Z" w16du:dateUtc="2024-10-31T18:57:00Z"/>
        </w:rPr>
      </w:pPr>
    </w:p>
    <w:p w14:paraId="0C0DB8BA" w14:textId="77777777" w:rsidR="004C4E17" w:rsidRPr="00262C6C" w:rsidDel="00147E95" w:rsidRDefault="004C4E17" w:rsidP="004C4E17">
      <w:pPr>
        <w:spacing w:line="240" w:lineRule="auto"/>
        <w:jc w:val="both"/>
        <w:rPr>
          <w:del w:id="179" w:author="Billy Mitchell" w:date="2024-11-05T17:12:00Z" w16du:dateUtc="2024-11-05T22:12:00Z"/>
        </w:rPr>
      </w:pPr>
    </w:p>
    <w:p w14:paraId="1A784249" w14:textId="27EB8987" w:rsidR="00094790" w:rsidRPr="00262C6C" w:rsidDel="00147E95" w:rsidRDefault="00094790" w:rsidP="00AF6336">
      <w:pPr>
        <w:spacing w:line="240" w:lineRule="auto"/>
        <w:ind w:firstLine="540"/>
        <w:jc w:val="both"/>
        <w:rPr>
          <w:ins w:id="180" w:author="Chelsea Helion" w:date="2024-10-22T15:14:00Z"/>
          <w:del w:id="181" w:author="Billy Mitchell" w:date="2024-11-05T17:12:00Z" w16du:dateUtc="2024-11-05T22:12:00Z"/>
        </w:rPr>
      </w:pPr>
    </w:p>
    <w:p w14:paraId="685D29D7" w14:textId="6EE0C604" w:rsidR="003F613E" w:rsidRPr="006E54B4" w:rsidDel="00147E95" w:rsidRDefault="00147E95">
      <w:pPr>
        <w:spacing w:line="240" w:lineRule="auto"/>
        <w:jc w:val="both"/>
        <w:rPr>
          <w:del w:id="182" w:author="Billy Mitchell" w:date="2024-11-05T17:12:00Z" w16du:dateUtc="2024-11-05T22:12:00Z"/>
          <w:rPrChange w:id="183" w:author="Chelsea Helion" w:date="2024-10-23T10:53:00Z">
            <w:rPr>
              <w:del w:id="184" w:author="Billy Mitchell" w:date="2024-11-05T17:12:00Z" w16du:dateUtc="2024-11-05T22:12:00Z"/>
              <w:rFonts w:ascii="Aptos" w:hAnsi="Aptos"/>
            </w:rPr>
          </w:rPrChange>
        </w:rPr>
        <w:pPrChange w:id="185" w:author="Billy Mitchell" w:date="2024-11-05T17:12:00Z" w16du:dateUtc="2024-11-05T22:12:00Z">
          <w:pPr>
            <w:spacing w:line="240" w:lineRule="auto"/>
            <w:ind w:firstLine="540"/>
            <w:jc w:val="both"/>
          </w:pPr>
        </w:pPrChange>
      </w:pPr>
      <w:ins w:id="186" w:author="Billy Mitchell" w:date="2024-11-05T17:12:00Z" w16du:dateUtc="2024-11-05T22:12:00Z">
        <w:r>
          <w:rPr>
            <w:b/>
            <w:bCs/>
          </w:rPr>
          <w:tab/>
        </w:r>
      </w:ins>
    </w:p>
    <w:p w14:paraId="3B5FE623" w14:textId="2D3020DD" w:rsidR="00A967C5" w:rsidRDefault="00F663DD">
      <w:pPr>
        <w:spacing w:line="240" w:lineRule="auto"/>
        <w:jc w:val="both"/>
        <w:pPrChange w:id="187" w:author="Billy Mitchell" w:date="2024-11-05T17:12:00Z" w16du:dateUtc="2024-11-05T22:12:00Z">
          <w:pPr>
            <w:spacing w:line="240" w:lineRule="auto"/>
            <w:ind w:firstLine="540"/>
            <w:jc w:val="both"/>
          </w:pPr>
        </w:pPrChange>
      </w:pPr>
      <w:r>
        <w:rPr>
          <w:b/>
          <w:bCs/>
        </w:rPr>
        <w:t>Contrasting</w:t>
      </w:r>
      <w:r w:rsidRPr="00E5335E">
        <w:rPr>
          <w:b/>
          <w:bCs/>
        </w:rPr>
        <w:t xml:space="preserve"> Expressive</w:t>
      </w:r>
      <w:r w:rsidR="00ED22D8">
        <w:rPr>
          <w:b/>
          <w:bCs/>
        </w:rPr>
        <w:t xml:space="preserve"> Active</w:t>
      </w:r>
      <w:r w:rsidR="00262C6C">
        <w:rPr>
          <w:b/>
          <w:bCs/>
        </w:rPr>
        <w:t xml:space="preserve"> </w:t>
      </w:r>
      <w:r>
        <w:rPr>
          <w:b/>
          <w:bCs/>
        </w:rPr>
        <w:t>and</w:t>
      </w:r>
      <w:r w:rsidR="007476A8">
        <w:rPr>
          <w:b/>
          <w:bCs/>
        </w:rPr>
        <w:t xml:space="preserve"> Reflective</w:t>
      </w:r>
      <w:r w:rsidR="00ED22D8">
        <w:rPr>
          <w:b/>
          <w:bCs/>
        </w:rPr>
        <w:t xml:space="preserve"> Active</w:t>
      </w:r>
      <w:r w:rsidR="007476A8" w:rsidRPr="00262C6C">
        <w:rPr>
          <w:b/>
          <w:bCs/>
        </w:rPr>
        <w:t xml:space="preserve"> </w:t>
      </w:r>
      <w:r w:rsidR="007476A8">
        <w:rPr>
          <w:b/>
          <w:bCs/>
        </w:rPr>
        <w:t>Viewing</w:t>
      </w:r>
      <w:r w:rsidRPr="00262C6C">
        <w:rPr>
          <w:b/>
          <w:bCs/>
        </w:rPr>
        <w:t xml:space="preserve">. </w:t>
      </w:r>
      <w:r w:rsidR="00262C6C">
        <w:t>In the present research, we</w:t>
      </w:r>
      <w:r w:rsidR="007476A8">
        <w:t xml:space="preserve"> test</w:t>
      </w:r>
      <w:r w:rsidR="00566D6E" w:rsidRPr="00262C6C">
        <w:t xml:space="preserve"> </w:t>
      </w:r>
      <w:ins w:id="188" w:author="Billy Mitchell" w:date="2024-10-31T15:00:00Z" w16du:dateUtc="2024-10-31T19:00:00Z">
        <w:r w:rsidR="00483932">
          <w:t>whether</w:t>
        </w:r>
      </w:ins>
      <w:del w:id="189" w:author="Billy Mitchell" w:date="2024-10-31T15:00:00Z" w16du:dateUtc="2024-10-31T19:00:00Z">
        <w:r w:rsidR="00566D6E" w:rsidRPr="00262C6C" w:rsidDel="00483932">
          <w:delText>term</w:delText>
        </w:r>
      </w:del>
      <w:r w:rsidR="00566D6E" w:rsidRPr="00262C6C">
        <w:t xml:space="preserve"> </w:t>
      </w:r>
      <w:r w:rsidR="00566D6E" w:rsidRPr="00262C6C">
        <w:rPr>
          <w:i/>
          <w:iCs/>
        </w:rPr>
        <w:t xml:space="preserve">expressive active engagement </w:t>
      </w:r>
      <w:r w:rsidR="00566D6E" w:rsidRPr="00262C6C">
        <w:t>-- or collecting in-the-moment continuous self-report ratings of one or more specific questions</w:t>
      </w:r>
      <w:r w:rsidR="000B1B95" w:rsidRPr="00262C6C">
        <w:t xml:space="preserve"> </w:t>
      </w:r>
      <w:r w:rsidR="00566D6E" w:rsidRPr="00262C6C">
        <w:t xml:space="preserve">during initial viewing -- may be a preferable alternative to reflective active engagement. </w:t>
      </w:r>
      <w:r w:rsidRPr="00262C6C">
        <w:t>Expressive engagement may be a useful alternative precisely when reflective engagement techniques are limited: 1) when stimuli are long and/or complex</w:t>
      </w:r>
      <w:ins w:id="190" w:author="Chelsea Helion" w:date="2024-10-25T10:42:00Z">
        <w:del w:id="191" w:author="Billy Mitchell" w:date="2024-11-05T19:32:00Z" w16du:dateUtc="2024-11-06T00:32:00Z">
          <w:r w:rsidR="007C2B01" w:rsidDel="00FB258D">
            <w:delText xml:space="preserve"> </w:delText>
          </w:r>
          <w:r w:rsidR="007C2B01" w:rsidRPr="00FB258D" w:rsidDel="00FB258D">
            <w:delText>(cite)</w:delText>
          </w:r>
        </w:del>
      </w:ins>
      <w:r w:rsidRPr="00FB258D">
        <w:t>,</w:t>
      </w:r>
      <w:r w:rsidRPr="00262C6C">
        <w:t xml:space="preserve"> 2) when the subjective experiences we want to study are subtle, intense, or ambiguous</w:t>
      </w:r>
      <w:ins w:id="192" w:author="Chelsea Helion" w:date="2024-10-25T10:42:00Z">
        <w:del w:id="193" w:author="Billy Mitchell" w:date="2024-11-05T19:32:00Z" w16du:dateUtc="2024-11-06T00:32:00Z">
          <w:r w:rsidR="007C2B01" w:rsidDel="00FB258D">
            <w:delText xml:space="preserve"> </w:delText>
          </w:r>
          <w:r w:rsidR="007C2B01" w:rsidRPr="00FB258D" w:rsidDel="00FB258D">
            <w:delText>(cite)</w:delText>
          </w:r>
        </w:del>
      </w:ins>
      <w:r w:rsidRPr="00FB258D">
        <w:t>,</w:t>
      </w:r>
      <w:r w:rsidRPr="00262C6C">
        <w:t xml:space="preserve"> and 3) when retaining the fidelity of the initial </w:t>
      </w:r>
      <w:r w:rsidR="003125D9" w:rsidRPr="00262C6C">
        <w:t xml:space="preserve">response to the stimulus </w:t>
      </w:r>
      <w:r w:rsidRPr="00262C6C">
        <w:t xml:space="preserve">is </w:t>
      </w:r>
      <w:r w:rsidR="003125D9" w:rsidRPr="00262C6C">
        <w:t xml:space="preserve">more </w:t>
      </w:r>
      <w:r w:rsidRPr="00262C6C">
        <w:t>important</w:t>
      </w:r>
      <w:r w:rsidR="003125D9" w:rsidRPr="00262C6C">
        <w:t xml:space="preserve"> than perhaps </w:t>
      </w:r>
      <w:r w:rsidR="00A967C5" w:rsidRPr="00262C6C">
        <w:t>altering one’s attention to it</w:t>
      </w:r>
      <w:ins w:id="194" w:author="Chelsea Helion" w:date="2024-10-25T10:42:00Z">
        <w:del w:id="195" w:author="Billy Mitchell" w:date="2024-11-05T19:31:00Z" w16du:dateUtc="2024-11-06T00:31:00Z">
          <w:r w:rsidR="007C2B01" w:rsidDel="00FB258D">
            <w:delText xml:space="preserve"> </w:delText>
          </w:r>
          <w:r w:rsidR="007C2B01" w:rsidRPr="007C2B01" w:rsidDel="00FB258D">
            <w:rPr>
              <w:highlight w:val="yellow"/>
              <w:rPrChange w:id="196" w:author="Chelsea Helion" w:date="2024-10-25T10:42:00Z">
                <w:rPr/>
              </w:rPrChange>
            </w:rPr>
            <w:delText>(cite)</w:delText>
          </w:r>
        </w:del>
      </w:ins>
      <w:del w:id="197" w:author="Billy Mitchell" w:date="2024-11-05T19:31:00Z" w16du:dateUtc="2024-11-06T00:31:00Z">
        <w:r w:rsidRPr="007C2B01" w:rsidDel="00FB258D">
          <w:rPr>
            <w:highlight w:val="yellow"/>
            <w:rPrChange w:id="198" w:author="Chelsea Helion" w:date="2024-10-25T10:42:00Z">
              <w:rPr/>
            </w:rPrChange>
          </w:rPr>
          <w:delText>.</w:delText>
        </w:r>
      </w:del>
      <w:ins w:id="199" w:author="Billy Mitchell" w:date="2024-11-05T19:31:00Z" w16du:dateUtc="2024-11-06T00:31:00Z">
        <w:r w:rsidR="00FB258D">
          <w:t xml:space="preserve">. These may be true due to </w:t>
        </w:r>
      </w:ins>
      <w:ins w:id="200" w:author="Billy Mitchell" w:date="2024-11-05T19:32:00Z" w16du:dateUtc="2024-11-06T00:32:00Z">
        <w:r w:rsidR="00FB258D">
          <w:t xml:space="preserve">well-documented </w:t>
        </w:r>
      </w:ins>
      <w:ins w:id="201" w:author="Billy Mitchell" w:date="2024-11-05T19:31:00Z" w16du:dateUtc="2024-11-06T00:31:00Z">
        <w:r w:rsidR="00FB258D">
          <w:t xml:space="preserve">limitations </w:t>
        </w:r>
      </w:ins>
      <w:ins w:id="202" w:author="Billy Mitchell" w:date="2024-11-05T19:32:00Z" w16du:dateUtc="2024-11-06T00:32:00Z">
        <w:r w:rsidR="00FB258D">
          <w:t xml:space="preserve">and biases </w:t>
        </w:r>
      </w:ins>
      <w:ins w:id="203" w:author="Billy Mitchell" w:date="2024-11-05T19:31:00Z" w16du:dateUtc="2024-11-06T00:31:00Z">
        <w:r w:rsidR="00FB258D">
          <w:t>in attention, mem</w:t>
        </w:r>
      </w:ins>
      <w:ins w:id="204" w:author="Billy Mitchell" w:date="2024-11-05T19:32:00Z" w16du:dateUtc="2024-11-06T00:32:00Z">
        <w:r w:rsidR="00FB258D">
          <w:t>ory, and cognitive load</w:t>
        </w:r>
      </w:ins>
      <w:ins w:id="205" w:author="Billy Mitchell" w:date="2024-11-05T19:56:00Z" w16du:dateUtc="2024-11-06T00:56:00Z">
        <w:r w:rsidR="00D57036">
          <w:t xml:space="preserve"> </w:t>
        </w:r>
      </w:ins>
      <w:r w:rsidR="00D57036">
        <w:fldChar w:fldCharType="begin"/>
      </w:r>
      <w:r w:rsidR="00902099">
        <w:instrText xml:space="preserve"> ADDIN ZOTERO_ITEM CSL_CITATION {"citationID":"ji5WiA9U","properties":{"formattedCitation":"\\super 35,36\\nosupersub{}","plainCitation":"35,36","noteIndex":0},"citationItems":[{"id":16388,"uris":["http://zotero.org/users/6239255/items/6A5TNASY"],"itemData":{"id":16388,"type":"article-journal","abstract":"Selective attention, the ability to focus our cognitive resources on information relevant to our goals, influences working memory (WM) performance. Indeed, attention and working memory are increasingly viewed as overlapping constructs. Here, we review recent evidence from human neurophysiological studies demonstrating that top-down modulation serves as a common neural mechanism underlying these two cognitive operations. The core features include activity modulation in stimulus-selective sensory cortices with concurrent engagement of prefrontal and parietal control regions that function as sources of top-down signals. Notably, top-down modulation is engaged during both stimulus-present and stimulus-absent stages of WM tasks, i.e., expectation of an ensuing stimulus to be remembered, selection and encoding of stimuli, maintenance of relevant information in mind and memory retrieval.","container-title":"Trends in Cognitive Sciences","DOI":"10.1016/j.tics.2011.11.014","ISSN":"13646613","issue":"2","journalAbbreviation":"Trends in Cognitive Sciences","language":"en","license":"https://www.elsevier.com/tdm/userlicense/1.0/","page":"129-135","source":"DOI.org (Crossref)","title":"Top-down modulation: bridging selective attention and working memory","title-short":"Top-down modulation","volume":"16","author":[{"family":"Gazzaley","given":"Adam"},{"family":"Nobre","given":"Anna C."}],"issued":{"date-parts":[["2012",2]]}}},{"id":16390,"uris":["http://zotero.org/users/6239255/items/FRZLLZNR"],"itemData":{"id":16390,"type":"article-journal","container-title":"Cognitive Psychology","DOI":"10.1016/0010-0285(90)90003-M","ISSN":"00100285","issue":"1","journalAbbreviation":"Cognitive Psychology","language":"en","license":"https://www.elsevier.com/tdm/userlicense/1.0/","page":"36-71","source":"DOI.org (Crossref)","title":"Verbal overshadowing of visual memories: Some things are better left unsaid","title-short":"Verbal overshadowing of visual memories","volume":"22","author":[{"family":"Schooler","given":"Jonathan W"},{"family":"Engstler-Schooler","given":"Tonya Y"}],"issued":{"date-parts":[["1990",1]]}}}],"schema":"https://github.com/citation-style-language/schema/raw/master/csl-citation.json"} </w:instrText>
      </w:r>
      <w:r w:rsidR="00D57036">
        <w:fldChar w:fldCharType="separate"/>
      </w:r>
      <w:r w:rsidR="006B2FAC" w:rsidRPr="006B2FAC">
        <w:rPr>
          <w:vertAlign w:val="superscript"/>
        </w:rPr>
        <w:t>35,36</w:t>
      </w:r>
      <w:r w:rsidR="00D57036">
        <w:fldChar w:fldCharType="end"/>
      </w:r>
      <w:ins w:id="206" w:author="Billy Mitchell" w:date="2024-11-05T19:32:00Z" w16du:dateUtc="2024-11-06T00:32:00Z">
        <w:r w:rsidR="00FB258D">
          <w:t>.</w:t>
        </w:r>
      </w:ins>
      <w:r w:rsidRPr="00262C6C">
        <w:t xml:space="preserve"> </w:t>
      </w:r>
      <w:r w:rsidR="007C2B01" w:rsidRPr="00262C6C">
        <w:t xml:space="preserve">Maintaining phenomenal fidelity is </w:t>
      </w:r>
      <w:r w:rsidR="007C2B01">
        <w:t>critical</w:t>
      </w:r>
      <w:r w:rsidR="007C2B01" w:rsidRPr="00262C6C">
        <w:t xml:space="preserve"> when researching idiosyncratic subject-specific neural signatures (e.g., </w:t>
      </w:r>
      <w:r w:rsidR="007C2B01" w:rsidRPr="00262C6C">
        <w:fldChar w:fldCharType="begin"/>
      </w:r>
      <w:r w:rsidR="00902099">
        <w:instrText xml:space="preserve"> ADDIN ZOTERO_ITEM CSL_CITATION {"citationID":"Ow6P4PHh","properties":{"formattedCitation":"\\super 26\\nosupersub{}","plainCitation":"26","noteIndex":0},"citationItems":[{"id":16221,"uris":["http://zotero.org/users/6239255/items/5DPAY2YK","http://zotero.org/users/6239255/items/K2M5NHGP"],"itemData":{"id":16221,"type":"article-journal","abstract":"Humans naturally have a sense of humor. Experiencing humor not only encourages social interactions, but also produces positive physiological effects on the human body, such as lowering blood pressure. Recent neuro-imaging studies have shown evidence for distinct mental state changes at work in people experiencing humor. However, the temporal characteristics of these changes remain elusive. In this paper, we objectively measured humor-related mental states from single-trial functional magnetic resonance imaging (fMRI) data obtained while subjects viewed comedy TV programs. Measured fMRI data were labeled on the basis of the lag before or after the viewer’s perception of humor (humor onset) determined by the viewer-reported humor experiences during the fMRI scans. We trained multiple binary classifiers, or decoders, to distinguish between fMRI data obtained at each lag from ones obtained during a neutral state in which subjects were not experiencing humor. As a result, in the right dorsolateral prefrontal cortex and the right temporal area, the decoders showed significant classification accuracies even at two seconds ahead of the humor onsets. Furthermore, given a time series of fMRI data obtained during movie viewing, we found that the decoders with significant performance were also able to predict the upcoming humor events on a volume-by-volume basis. Taking into account the hemodynamic delay, our results suggest that the upcoming humor events are encoded in specific brain areas up to about five seconds before the awareness of experiencing humor. Our results provide evidence that there exists a mental state lasting for a few seconds before actual humor perception, as if a viewer is expecting the future humorous events.","container-title":"PLOS ONE","DOI":"10.1371/journal.pone.0081009","issue":"12","note":"DOI: 10.1371/journal.pone.0081009\nMAG ID: 2017670232\nPMCID: 3852249\nPMID: 24324656\nS2ID: b54e48cfe9a83d683ccae3b9c22c96ac2ecc5cb9","title":"Decoding humor experiences from brain activity of people viewing comedy movies.","volume":"8","author":[{"family":"Sawahata","given":"Yasuhito"},{"family":"Komine","given":"Kazuteru"},{"family":"Morita","given":"Toshiya"},{"family":"Hiruma","given":"Nobuyuki"}],"issued":{"date-parts":[["2013",12,4]]}}}],"schema":"https://github.com/citation-style-language/schema/raw/master/csl-citation.json"} </w:instrText>
      </w:r>
      <w:r w:rsidR="007C2B01" w:rsidRPr="00262C6C">
        <w:fldChar w:fldCharType="separate"/>
      </w:r>
      <w:r w:rsidR="00125F01" w:rsidRPr="00125F01">
        <w:rPr>
          <w:vertAlign w:val="superscript"/>
        </w:rPr>
        <w:t>26</w:t>
      </w:r>
      <w:r w:rsidR="007C2B01" w:rsidRPr="00262C6C">
        <w:fldChar w:fldCharType="end"/>
      </w:r>
      <w:ins w:id="207" w:author="Billy Mitchell" w:date="2024-11-05T18:39:00Z" w16du:dateUtc="2024-11-05T23:39:00Z">
        <w:r w:rsidR="00125F01">
          <w:t>)</w:t>
        </w:r>
      </w:ins>
      <w:r w:rsidR="007C2B01" w:rsidRPr="00262C6C">
        <w:t xml:space="preserve"> or associations </w:t>
      </w:r>
      <w:r w:rsidR="007C2B01" w:rsidRPr="00262C6C">
        <w:lastRenderedPageBreak/>
        <w:t xml:space="preserve">between subject-specific neural activity and concurrent behavioral outcomes (e.g., </w:t>
      </w:r>
      <w:r w:rsidR="007C2B01" w:rsidRPr="002947A3">
        <w:fldChar w:fldCharType="begin"/>
      </w:r>
      <w:r w:rsidR="00902099">
        <w:instrText xml:space="preserve"> ADDIN ZOTERO_ITEM CSL_CITATION {"citationID":"pAChH5sX","properties":{"formattedCitation":"\\super 24\\nosupersub{}","plainCitation":"24","noteIndex":0},"citationItems":[{"id":314,"uris":["http://zotero.org/users/6239255/items/4GSNBQ5S","http://zotero.org/users/6239255/items/G6LHHETQ"],"itemData":{"id":314,"type":"article-journal","abstract":"In neuroscience, empathy is often conceived as relatively automatic. The voluntary control that people can exert on brain mechanisms that map the emotions  of others onto our own emotions has received comparatively less attention. Here,  we therefore measured brain activity while participants watched emotional  Hollywood movies under two different instructions: to rate the main characters'  emotions by empathizing with them, or to do so while keeping a detached  perspective. We found that participants yielded highly consistent and similar  ratings of emotions under both conditions. Using intersubject correlation-based  analyses we found that, when encouraged to empathize, participants' brain  activity in limbic (including cingulate and putamen) and somatomotor regions  (including premotor, SI and SII) synchronized more during the movie than when  encouraged to detach. Using intersubject functional connectivity we found that  comparing the empathic and detached perspectives revealed widespread increases in  functional connectivity between large scale networks. Our findings contribute to  the increasing awareness that we have voluntary control over the neural  mechanisms through which we process the emotions of others.","container-title":"NeuroImage","DOI":"10.1016/j.neuroimage.2020.116529","ISSN":"1095-9572 1053-8119","journalAbbreviation":"Neuroimage","language":"eng","license":"Copyright © 2020 The Authors. Published by Elsevier Inc. All rights reserved.","note":"publisher-place: United States\nPMID: 31931155","page":"116529","title":"Changes in brain activity following the voluntary control of empathy.","volume":"216","author":[{"family":"Borja Jimenez","given":"K. C."},{"family":"Abdelgabar","given":"A. R."},{"family":"De Angelis","given":"L."},{"family":"McKay","given":"L. S."},{"family":"Keysers","given":"C."},{"family":"Gazzola","given":"V."}],"issued":{"date-parts":[["2020",8,1]]}}}],"schema":"https://github.com/citation-style-language/schema/raw/master/csl-citation.json"} </w:instrText>
      </w:r>
      <w:r w:rsidR="007C2B01" w:rsidRPr="002947A3">
        <w:fldChar w:fldCharType="separate"/>
      </w:r>
      <w:r w:rsidR="00125F01" w:rsidRPr="00125F01">
        <w:rPr>
          <w:vertAlign w:val="superscript"/>
        </w:rPr>
        <w:t>24</w:t>
      </w:r>
      <w:r w:rsidR="007C2B01" w:rsidRPr="002947A3">
        <w:fldChar w:fldCharType="end"/>
      </w:r>
      <w:ins w:id="208" w:author="Billy Mitchell" w:date="2024-11-05T18:39:00Z" w16du:dateUtc="2024-11-05T23:39:00Z">
        <w:r w:rsidR="00125F01">
          <w:t>)</w:t>
        </w:r>
      </w:ins>
      <w:r w:rsidR="007C2B01" w:rsidRPr="00262C6C">
        <w:t xml:space="preserve">. </w:t>
      </w:r>
      <w:r w:rsidR="00A967C5" w:rsidRPr="00262C6C">
        <w:t>Despite concerns regarding the alteration of neural activity, s</w:t>
      </w:r>
      <w:r w:rsidRPr="00262C6C">
        <w:t xml:space="preserve">ubjects who expressively engage with and passively view stimuli appear overwhelmingly similar in physiological </w:t>
      </w:r>
      <w:r w:rsidR="00364897" w:rsidRPr="00262C6C">
        <w:fldChar w:fldCharType="begin"/>
      </w:r>
      <w:r w:rsidR="00902099">
        <w:instrText xml:space="preserve"> ADDIN ZOTERO_ITEM CSL_CITATION {"citationID":"uCe2LQMQ","properties":{"formattedCitation":"\\super 37\\nosupersub{}","plainCitation":"37","noteIndex":0},"citationItems":[{"id":16241,"uris":["http://zotero.org/users/6239255/items/T5AZ76GI"],"itemData":{"id":16241,"type":"article-journal","abstract":"Emotion theories commonly postulate that emotions impose coherence across multiple response systems. However, empirical support for this coherence postulate is surprisingly limited. In the present study, the authors (a) examined the within-individual associations among experiential, facial behavioral, and peripheral physiological responses during emotional responding and (b) assessed whether emotion intensity moderates these associations. Experiential, behavioral, and physiological responses were measured second-by-second during a film that induced amusement and sadness. Results indicate that experience and behavior were highly associated but that physiological responses were only modestly associated with experience and behavior. Intensity of amusement experience was associated with greater coherence between behavior and physiological responding; intensity of sadness experience was not. These findings provide new evidence about response system coherence in emotions.","container-title":"Emotion","DOI":"10.1037/1528-3542.5.2.175","issue":"2","note":"DOI: 10.1037/1528-3542.5.2.175\nMAG ID: 2169622879\nPMID: 15982083\nS2ID: e535f9dfa2f85a8c57f963e169b35a291b404e48","page":"175-190","title":"The tie that binds? Coherence among emotion experience, behavior, and physiology.","volume":"5","author":[{"family":"Mauss","given":"Iris B."},{"family":"Levenson","given":"Robert W."},{"family":"McCarter","given":"Loren"},{"family":"Wilhelm","given":"Frank H."},{"family":"Gross","given":"James J."}],"issued":{"date-parts":[["2005",6,1]]}}}],"schema":"https://github.com/citation-style-language/schema/raw/master/csl-citation.json"} </w:instrText>
      </w:r>
      <w:r w:rsidR="00364897" w:rsidRPr="00262C6C">
        <w:fldChar w:fldCharType="separate"/>
      </w:r>
      <w:r w:rsidR="006B2FAC" w:rsidRPr="006B2FAC">
        <w:rPr>
          <w:vertAlign w:val="superscript"/>
        </w:rPr>
        <w:t>37</w:t>
      </w:r>
      <w:r w:rsidR="00364897" w:rsidRPr="00262C6C">
        <w:fldChar w:fldCharType="end"/>
      </w:r>
      <w:r w:rsidRPr="00262C6C">
        <w:t xml:space="preserve"> and experiential </w:t>
      </w:r>
      <w:r w:rsidR="00364897" w:rsidRPr="00262C6C">
        <w:fldChar w:fldCharType="begin"/>
      </w:r>
      <w:r w:rsidR="00902099">
        <w:instrText xml:space="preserve"> ADDIN ZOTERO_ITEM CSL_CITATION {"citationID":"Ahb6aYCz","properties":{"formattedCitation":"\\super 20,38\\nosupersub{}","plainCitation":"20,38","noteIndex":0},"citationItems":[{"id":16148,"uris":["http://zotero.org/users/6239255/items/M224CHW3"],"itemData":{"id":16148,"type":"article-journal","abstract":"Abstract   Functional neuroimaging of affective systems often includes subjective self-report of the affective response. Although self-report provides valuable information regarding participants' affective responses, prior studies have raised the concern that the attentional demands of reporting on affective experience may obscure neural activations reflecting more natural affective responses. In the present study, we used potent emotion-eliciting amusing and sad films, employed a novel method of continuous self-reported rating of emotion experience, and compared the impact of rating with passive viewing of amusing and sad films. Subjective rating of ongoing emotional responses did not decrease either self-reported experience of emotion or neural activations relative to passive viewing in any brain regions. Rating, relative to passive viewing, produced increased activity in anterior cingulate, insula, and several other areas associated with introspection of emotion. These results support the use of continuous emotion measures and emotionally engaging films to study the dynamics of emotional responding and suggest that there may be some contexts in which the attention to emotion induced by reporting emotion experience does not disrupt emotional responding either behaviorally or neurally.","container-title":"NeuroImage","DOI":"10.1016/j.neuroimage.2005.04.028","issue":"3","note":"DOI: 10.1016/j.neuroimage.2005.04.028\nMAG ID: 2159794757\nPMID: 15946863\nS2ID: 1b1418ee15e84734f1dae89d31123087aeaf0071","page":"656-668","title":"Attention and emotion: Does rating emotion alter neural responses to amusing and sad films?","volume":"27","author":[{"family":"Hutcherson","given":"Cendri A."},{"family":"Goldin","given":"Philip R"},{"family":"Ochsner","given":"Kevin N."},{"family":"Gabrieli","given":"John D. E."},{"family":"Barrett","given":"L. Feldman"},{"family":"Gross","given":"James J."}],"issued":{"date-parts":[["2005",9,1]]}}},{"id":16249,"uris":["http://zotero.org/users/6239255/items/68YBCX72","http://zotero.org/users/6239255/items/8IAQCBQ9"],"itemData":{"id":16249,"type":"article-journal","abstract":"Abstract   In empirical aesthetics, self-reports on subjective experiences are an important source of data. In addition to retrospective ratings, continuous ratings of ongoing experiences or perceptions are particularly promising for examining their dynamic trajectory over time. One crucial question in this regard, however, is whether a continuous rating task affects or even disrupts the aesthetic experience of an art performance. To answer this question, we had 65 participants divided into two groups listen to a recording of the Dadaist sound poem Ursonate by Kurt Schwitters. One group was asked to continuously rate their liking throughout the auditory presentation, whereas the other group listened only. We collected 25 aesthetically evaluative ratings after each of the four movements of the Ursonate and 21 emotion ratings at the very end. Furthermore, throughout the entire presentation of the poem we also continuously measured each participant's heart rate and skin conductance. The two groups did not differ in either kind of retrospective self-report. This lack of differences was corroborated by a lack of differences in physiological responses. Furthermore, the task of giving a continuous liking rating was reported to be reasonably well manageable, although not easy. Thus, asking audiences for continuous ratings does not seem too strenuous a task, and it does not systematically alter the subjective experience as captured in retrospective ratings.","container-title":"Poetics","DOI":"10.1016/j.poetic.2020.101497","note":"DOI: 10.1016/j.poetic.2020.101497\nMAG ID: 3092166852","page":"101497","title":"Effects of continuous self-reporting on aesthetic evaluation and emotional responses","volume":"85","author":[{"literal":"Valentin Wagner"},{"family":"Wagner","given":"Valentin"},{"literal":"Mathias Scharinger"},{"family":"Scharinger","given":"Mathias"},{"literal":"Christine A. Knoop"},{"family":"Knoop","given":"Christine A."},{"literal":"Winfried Menninghaus"},{"family":"Menninghaus","given":"Winfried"}],"issued":{"date-parts":[["2020"]]}}}],"schema":"https://github.com/citation-style-language/schema/raw/master/csl-citation.json"} </w:instrText>
      </w:r>
      <w:r w:rsidR="00364897" w:rsidRPr="00262C6C">
        <w:fldChar w:fldCharType="separate"/>
      </w:r>
      <w:r w:rsidR="006B2FAC" w:rsidRPr="006B2FAC">
        <w:rPr>
          <w:vertAlign w:val="superscript"/>
        </w:rPr>
        <w:t>20,38</w:t>
      </w:r>
      <w:r w:rsidR="00364897" w:rsidRPr="00262C6C">
        <w:fldChar w:fldCharType="end"/>
      </w:r>
      <w:r w:rsidR="00364897" w:rsidRPr="00262C6C">
        <w:t xml:space="preserve"> </w:t>
      </w:r>
      <w:r w:rsidRPr="00262C6C">
        <w:t>representations of events</w:t>
      </w:r>
      <w:r w:rsidR="000B1B95" w:rsidRPr="00262C6C">
        <w:t xml:space="preserve">. This </w:t>
      </w:r>
      <w:r w:rsidR="00A967C5" w:rsidRPr="00262C6C">
        <w:t xml:space="preserve">suggests that </w:t>
      </w:r>
      <w:r w:rsidR="000B1B95" w:rsidRPr="00262C6C">
        <w:t xml:space="preserve">active </w:t>
      </w:r>
      <w:r w:rsidR="00A967C5" w:rsidRPr="00262C6C">
        <w:t xml:space="preserve">introspection imposes minimal penalties upon the fidelity of </w:t>
      </w:r>
      <w:r w:rsidRPr="00262C6C">
        <w:t xml:space="preserve">recorded </w:t>
      </w:r>
      <w:r w:rsidR="000B1B95" w:rsidRPr="00262C6C">
        <w:t>phenomena, but this has yet to be tested directly</w:t>
      </w:r>
      <w:r w:rsidR="007C2B01">
        <w:t xml:space="preserve"> in the context of naturalistic neuroimaging</w:t>
      </w:r>
      <w:r w:rsidRPr="00262C6C">
        <w:t xml:space="preserve">. </w:t>
      </w:r>
    </w:p>
    <w:p w14:paraId="65C4E3FC" w14:textId="644AD6BD" w:rsidR="00F663DD" w:rsidRPr="002947A3" w:rsidRDefault="00F663DD" w:rsidP="00E5335E">
      <w:pPr>
        <w:spacing w:line="240" w:lineRule="auto"/>
        <w:ind w:firstLine="540"/>
        <w:jc w:val="both"/>
      </w:pPr>
      <w:r>
        <w:t xml:space="preserve">We propose that expressive active viewing will likely be comprised of two distinct categories of experience. The first is </w:t>
      </w:r>
      <w:r w:rsidRPr="002947A3">
        <w:rPr>
          <w:i/>
          <w:iCs/>
        </w:rPr>
        <w:t>expressive rating</w:t>
      </w:r>
      <w:r w:rsidRPr="002947A3">
        <w:t xml:space="preserve">, in which subjects have the option to express their </w:t>
      </w:r>
      <w:proofErr w:type="gramStart"/>
      <w:r w:rsidRPr="002947A3">
        <w:t>ratings</w:t>
      </w:r>
      <w:proofErr w:type="gramEnd"/>
      <w:r w:rsidRPr="002947A3">
        <w:t xml:space="preserve"> and an event or information did result in an update to their assessments. Expressive </w:t>
      </w:r>
      <w:proofErr w:type="gramStart"/>
      <w:r w:rsidRPr="002947A3">
        <w:t>rating</w:t>
      </w:r>
      <w:proofErr w:type="gramEnd"/>
      <w:r w:rsidRPr="002947A3">
        <w:t xml:space="preserve"> likely </w:t>
      </w:r>
      <w:proofErr w:type="gramStart"/>
      <w:r w:rsidRPr="002947A3">
        <w:t>recruits</w:t>
      </w:r>
      <w:proofErr w:type="gramEnd"/>
      <w:r w:rsidRPr="002947A3">
        <w:t xml:space="preserve"> regions associated with interoception, like the anterior cingulate cortex (ACC) and anterior insula (AI), and quantification, such as the intraparietal sulcus (IPS), in order to maintain awareness of one’s evaluations and to continually pinpoint where those evaluations exist relative to other points on a numeric continuum. The act of rating may also lead people to engage with the narrative more (i.e., superior parietal lobe (SPL)), relative to reflective viewing, to better inform their ratings.</w:t>
      </w:r>
      <w:r>
        <w:t xml:space="preserve"> </w:t>
      </w:r>
      <w:r w:rsidRPr="002947A3">
        <w:t xml:space="preserve">The </w:t>
      </w:r>
      <w:r>
        <w:t xml:space="preserve">second </w:t>
      </w:r>
      <w:r w:rsidRPr="002947A3">
        <w:t xml:space="preserve">category is </w:t>
      </w:r>
      <w:r w:rsidRPr="002947A3">
        <w:rPr>
          <w:i/>
          <w:iCs/>
        </w:rPr>
        <w:t xml:space="preserve">expressive non-rating, </w:t>
      </w:r>
      <w:r w:rsidRPr="002947A3">
        <w:t xml:space="preserve">in which subjects have the option to express their </w:t>
      </w:r>
      <w:proofErr w:type="gramStart"/>
      <w:r w:rsidRPr="002947A3">
        <w:t>ratings</w:t>
      </w:r>
      <w:proofErr w:type="gramEnd"/>
      <w:r w:rsidRPr="002947A3">
        <w:t xml:space="preserve"> but stimulus events were presumably not salient enough to warrant a rating change (e.g., a seemingly irrelevant or uninformative action is depicted). Even when subjects are not rating in an expressive engagement design, they may be recruiting more task-related circuitry and less default mode circuitry, relative to reflective </w:t>
      </w:r>
      <w:r>
        <w:t>viewing</w:t>
      </w:r>
      <w:r w:rsidRPr="002947A3">
        <w:t>, to identify events and information salient to rating.</w:t>
      </w:r>
      <w:r>
        <w:t xml:space="preserve"> </w:t>
      </w:r>
      <w:r w:rsidRPr="002947A3">
        <w:t>These changes in engagement may also lead expressively engaged viewers to demonstrate greater sensory processing (i.e., superior temporal gyrus (STG), occipital lobe (Occ)) and social-emotional responding (i.e., temporoparietal junction (TPJ)/posterior superior temporal sulcus (</w:t>
      </w:r>
      <w:proofErr w:type="spellStart"/>
      <w:r w:rsidRPr="002947A3">
        <w:t>pSTS</w:t>
      </w:r>
      <w:proofErr w:type="spellEnd"/>
      <w:r w:rsidRPr="002947A3">
        <w:t xml:space="preserve">), fusiform face area (FFG)), as well. </w:t>
      </w:r>
    </w:p>
    <w:p w14:paraId="4D6B2E29" w14:textId="7D9B61F2" w:rsidR="00F663DD" w:rsidDel="00F663DD" w:rsidRDefault="00F663DD" w:rsidP="00F663DD">
      <w:pPr>
        <w:spacing w:line="240" w:lineRule="auto"/>
        <w:ind w:firstLine="540"/>
        <w:jc w:val="both"/>
        <w:rPr>
          <w:del w:id="209" w:author="Chelsea Helion" w:date="2024-10-25T11:09:00Z"/>
        </w:rPr>
      </w:pPr>
      <w:r w:rsidRPr="002947A3">
        <w:tab/>
        <w:t xml:space="preserve">Previous work contrasting passive and active viewing conditions while undergoing video fMRI found differences in regions associated with attention and introspection of emotions (i.e., ACC, AI, dorsomedial PFC), but reportedly no evidence of differences in regions that the authors noted were responsible for emotion responses </w:t>
      </w:r>
      <w:r w:rsidRPr="002947A3">
        <w:fldChar w:fldCharType="begin"/>
      </w:r>
      <w:r w:rsidR="00902099">
        <w:instrText xml:space="preserve"> ADDIN ZOTERO_ITEM CSL_CITATION {"citationID":"v4u7fzeB","properties":{"formattedCitation":"\\super 20\\nosupersub{}","plainCitation":"20","noteIndex":0},"citationItems":[{"id":16148,"uris":["http://zotero.org/users/6239255/items/M224CHW3"],"itemData":{"id":16148,"type":"article-journal","abstract":"Abstract   Functional neuroimaging of affective systems often includes subjective self-report of the affective response. Although self-report provides valuable information regarding participants' affective responses, prior studies have raised the concern that the attentional demands of reporting on affective experience may obscure neural activations reflecting more natural affective responses. In the present study, we used potent emotion-eliciting amusing and sad films, employed a novel method of continuous self-reported rating of emotion experience, and compared the impact of rating with passive viewing of amusing and sad films. Subjective rating of ongoing emotional responses did not decrease either self-reported experience of emotion or neural activations relative to passive viewing in any brain regions. Rating, relative to passive viewing, produced increased activity in anterior cingulate, insula, and several other areas associated with introspection of emotion. These results support the use of continuous emotion measures and emotionally engaging films to study the dynamics of emotional responding and suggest that there may be some contexts in which the attention to emotion induced by reporting emotion experience does not disrupt emotional responding either behaviorally or neurally.","container-title":"NeuroImage","DOI":"10.1016/j.neuroimage.2005.04.028","issue":"3","note":"DOI: 10.1016/j.neuroimage.2005.04.028\nMAG ID: 2159794757\nPMID: 15946863\nS2ID: 1b1418ee15e84734f1dae89d31123087aeaf0071","page":"656-668","title":"Attention and emotion: Does rating emotion alter neural responses to amusing and sad films?","volume":"27","author":[{"family":"Hutcherson","given":"Cendri A."},{"family":"Goldin","given":"Philip R"},{"family":"Ochsner","given":"Kevin N."},{"family":"Gabrieli","given":"John D. E."},{"family":"Barrett","given":"L. Feldman"},{"family":"Gross","given":"James J."}],"issued":{"date-parts":[["2005",9,1]]}}}],"schema":"https://github.com/citation-style-language/schema/raw/master/csl-citation.json"} </w:instrText>
      </w:r>
      <w:r w:rsidRPr="002947A3">
        <w:fldChar w:fldCharType="separate"/>
      </w:r>
      <w:r w:rsidR="00662B7D" w:rsidRPr="00662B7D">
        <w:rPr>
          <w:vertAlign w:val="superscript"/>
        </w:rPr>
        <w:t>20</w:t>
      </w:r>
      <w:r w:rsidRPr="002947A3">
        <w:fldChar w:fldCharType="end"/>
      </w:r>
      <w:r w:rsidRPr="002947A3">
        <w:t xml:space="preserve">. Although the studies included likely use the term in a broader sense than how we have used the term thus far, an association test (n studies = 207) of the term ‘rating’ generated using the Neurosynth </w:t>
      </w:r>
      <w:r w:rsidRPr="002947A3">
        <w:fldChar w:fldCharType="begin"/>
      </w:r>
      <w:r w:rsidR="00902099">
        <w:instrText xml:space="preserve"> ADDIN ZOTERO_ITEM CSL_CITATION {"citationID":"HYzfx3F5","properties":{"formattedCitation":"\\super 39\\nosupersub{}","plainCitation":"39","noteIndex":0},"citationItems":[{"id":2374,"uris":["http://zotero.org/users/6239255/items/AYYWX7P9"],"itemData":{"id":2374,"type":"article-journal","container-title":"Frontiers in Neuroinformatics","DOI":"10.3389/conf.fninf.2011.08.00058","ISSN":"1662-5196","journalAbbreviation":"Front. Neuroinform.","source":"DOI.org (Crossref)","title":"NeuroSynth: a new platform for large-scale automated synthesis of human functional neuroimaging data","title-short":"NeuroSynth","URL":"http://www.frontiersin.org/10.3389/conf.fninf.2011.08.00058/event_abstract","volume":"5","author":[{"family":"Yarkoni","given":"Tal"},{"family":"Poldrack","given":"Russell A."},{"family":"Nichols","given":"Thomas E."},{"family":"Van Essen","given":"David C."},{"family":"Wager","given":"Tor D."}],"accessed":{"date-parts":[["2022",12,6]]},"issued":{"date-parts":[["2011"]]}}}],"schema":"https://github.com/citation-style-language/schema/raw/master/csl-citation.json"} </w:instrText>
      </w:r>
      <w:r w:rsidRPr="002947A3">
        <w:fldChar w:fldCharType="separate"/>
      </w:r>
      <w:r w:rsidR="006B2FAC" w:rsidRPr="006B2FAC">
        <w:rPr>
          <w:vertAlign w:val="superscript"/>
        </w:rPr>
        <w:t>39</w:t>
      </w:r>
      <w:r w:rsidRPr="002947A3">
        <w:fldChar w:fldCharType="end"/>
      </w:r>
      <w:r w:rsidRPr="002947A3">
        <w:t xml:space="preserve"> database found clusters in the left and right medial prefrontal cortex (</w:t>
      </w:r>
      <w:proofErr w:type="spellStart"/>
      <w:r w:rsidRPr="002947A3">
        <w:t>mPFC</w:t>
      </w:r>
      <w:proofErr w:type="spellEnd"/>
      <w:r w:rsidRPr="002947A3">
        <w:t xml:space="preserve">), right  pregenual and left </w:t>
      </w:r>
      <w:proofErr w:type="spellStart"/>
      <w:r w:rsidRPr="002947A3">
        <w:t>subgenual</w:t>
      </w:r>
      <w:proofErr w:type="spellEnd"/>
      <w:r w:rsidRPr="002947A3">
        <w:t xml:space="preserve"> ACC, right SPL, right medial temporal pole (</w:t>
      </w:r>
      <w:proofErr w:type="spellStart"/>
      <w:r w:rsidRPr="002947A3">
        <w:t>mTP</w:t>
      </w:r>
      <w:proofErr w:type="spellEnd"/>
      <w:r w:rsidRPr="002947A3">
        <w:t xml:space="preserve">), right IPS, and left AI. These regions are common components in the default mode, dorsal attention, and salience networks, and thus, their activation during rating may represent altered levels of attention, interoception, and sensory processing. </w:t>
      </w:r>
    </w:p>
    <w:p w14:paraId="6BD0A175" w14:textId="77777777" w:rsidR="00F663DD" w:rsidRDefault="00F663DD" w:rsidP="00F663DD">
      <w:pPr>
        <w:spacing w:line="240" w:lineRule="auto"/>
        <w:jc w:val="both"/>
      </w:pPr>
    </w:p>
    <w:p w14:paraId="37916987" w14:textId="52A71A83" w:rsidR="00F663DD" w:rsidRPr="007C2B01" w:rsidDel="00F663DD" w:rsidRDefault="00F663DD">
      <w:pPr>
        <w:spacing w:line="240" w:lineRule="auto"/>
        <w:ind w:firstLine="540"/>
        <w:jc w:val="both"/>
        <w:rPr>
          <w:del w:id="210" w:author="Chelsea Helion" w:date="2024-10-25T11:09:00Z"/>
        </w:rPr>
      </w:pPr>
      <w:r w:rsidRPr="002947A3">
        <w:rPr>
          <w:b/>
          <w:bCs/>
        </w:rPr>
        <w:t xml:space="preserve">Leveraging inter-subject synchrony to yield new insights. </w:t>
      </w:r>
      <w:r w:rsidRPr="002947A3">
        <w:t xml:space="preserve">Traditional univariate contrasts among reflective non-rating, expressive non-rating, and expressive rating would highlight differences in the average magnitude of neural activity that subjects recruit when engaging reflective, focused, and evaluative cognitive states, respectively. However, expressive and reflective engagement may also differ in how consistently neural activity fluctuates over time. As “naturalistic” stimuli </w:t>
      </w:r>
      <w:proofErr w:type="gramStart"/>
      <w:r w:rsidRPr="002947A3">
        <w:t>has</w:t>
      </w:r>
      <w:proofErr w:type="gramEnd"/>
      <w:r w:rsidRPr="002947A3">
        <w:t xml:space="preserve"> become increasingly more popular in the literature, Expressive raters may demonstrate greater synchrony than reflective non-raters in interoceptive (i.e., ACC, AI) and quantitative (i.e., IPS) regions. If engagement does differ between expressive raters and reflective non-raters, we may also expect less synchrony from expressive raters than reflective non-raters in default mode network associated regions (i.e., </w:t>
      </w:r>
      <w:proofErr w:type="spellStart"/>
      <w:r w:rsidRPr="002947A3">
        <w:t>pCUN</w:t>
      </w:r>
      <w:proofErr w:type="spellEnd"/>
      <w:r w:rsidRPr="002947A3">
        <w:t xml:space="preserve">, IPL, </w:t>
      </w:r>
      <w:proofErr w:type="spellStart"/>
      <w:r w:rsidRPr="002947A3">
        <w:t>mPFC</w:t>
      </w:r>
      <w:proofErr w:type="spellEnd"/>
      <w:r w:rsidRPr="002947A3">
        <w:t xml:space="preserve">). </w:t>
      </w:r>
    </w:p>
    <w:p w14:paraId="2BB28EFE" w14:textId="77777777" w:rsidR="00F663DD" w:rsidRDefault="00F663DD" w:rsidP="00F663DD">
      <w:pPr>
        <w:spacing w:line="240" w:lineRule="auto"/>
        <w:ind w:firstLine="540"/>
        <w:jc w:val="both"/>
      </w:pPr>
    </w:p>
    <w:p w14:paraId="237A48C3" w14:textId="0F0F8594" w:rsidR="00624342" w:rsidRDefault="00ED22D8" w:rsidP="00624342">
      <w:pPr>
        <w:spacing w:line="240" w:lineRule="auto"/>
        <w:ind w:firstLine="540"/>
        <w:jc w:val="both"/>
      </w:pPr>
      <w:r>
        <w:rPr>
          <w:b/>
          <w:bCs/>
        </w:rPr>
        <w:t>Examining the downstream impact of expressive</w:t>
      </w:r>
      <w:r w:rsidR="00F663DD">
        <w:rPr>
          <w:b/>
          <w:bCs/>
        </w:rPr>
        <w:t xml:space="preserve"> and reflective</w:t>
      </w:r>
      <w:r>
        <w:rPr>
          <w:b/>
          <w:bCs/>
        </w:rPr>
        <w:t xml:space="preserve"> active viewing on higher order cognition</w:t>
      </w:r>
      <w:r w:rsidR="00E135C6">
        <w:t xml:space="preserve"> </w:t>
      </w:r>
      <w:proofErr w:type="gramStart"/>
      <w:r w:rsidR="00624342">
        <w:t>To</w:t>
      </w:r>
      <w:proofErr w:type="gramEnd"/>
      <w:r w:rsidR="00624342">
        <w:t xml:space="preserve"> examine the impact of expressive active and reflective active viewing on cognition, it is necessary to collect measures that assess diverse aspects of information processing. Here, we focus on two — memory formation and person perception — that have been extensively studied in the literature. Turning first to memory formation, prior work using naturalistic stimuli has largely focused on passive viewing (i.e., viewing without rating or a concrete goal in mind while viewing), occasionally paired with free recall, or a period wherein participants are tasked with recalling as much of the stimuli as they can, and in whatever order they can. This </w:t>
      </w:r>
      <w:r w:rsidR="00624342">
        <w:lastRenderedPageBreak/>
        <w:t>work has been illuminating in terms of identifying how complex information is structured in memory</w:t>
      </w:r>
      <w:ins w:id="211" w:author="Billy Mitchell" w:date="2024-11-05T22:27:00Z" w16du:dateUtc="2024-11-06T03:27:00Z">
        <w:r w:rsidR="00A736DA">
          <w:t xml:space="preserve"> </w:t>
        </w:r>
      </w:ins>
      <w:r w:rsidR="00A736DA">
        <w:fldChar w:fldCharType="begin"/>
      </w:r>
      <w:r w:rsidR="00902099">
        <w:instrText xml:space="preserve"> ADDIN ZOTERO_ITEM CSL_CITATION {"citationID":"rW2sWDSm","properties":{"formattedCitation":"\\super 40\\nosupersub{}","plainCitation":"40","noteIndex":0},"citationItems":[{"id":16392,"uris":["http://zotero.org/users/6239255/items/Q58GD3LR"],"itemData":{"id":16392,"type":"article-journal","abstract":"During realistic, continuous perception, humans automatically segment experiences into discrete events. Using a novel model of cortical event dynamics, we investigate how cortical structures generate event representations during narrative perception and how these events are stored to and retrieved from memory. Our data-driven approach allows us to detect event boundaries as shifts between stable patterns of brain activity without relying on stimulus annotations and reveals a nested hierarchy from short events in sensory regions to long events in highorder areas (including angular gyrus and posterior medial cortex), which represent abstract, multimodal situation models. High-order event boundaries are coupled to increases in hippocampal activity, which predict pattern reinstatement during later free recall. These areas also show evidence of anticipatory reinstatement as subjects listen to a familiar narrative. Based on these results, we propose that brain activity is naturally structured into nested events, which form the basis of long-term memory representations.","container-title":"Neuron","DOI":"10.1016/j.neuron.2017.06.041","ISSN":"08966273","issue":"3","journalAbbreviation":"Neuron","language":"en","page":"709-721.e5","source":"DOI.org (Crossref)","title":"Discovering Event Structure in Continuous Narrative Perception and Memory","volume":"95","author":[{"family":"Baldassano","given":"Christopher"},{"family":"Chen","given":"Janice"},{"family":"Zadbood","given":"Asieh"},{"family":"Pillow","given":"Jonathan W."},{"family":"Hasson","given":"Uri"},{"family":"Norman","given":"Kenneth A."}],"issued":{"date-parts":[["2017",8]]}}}],"schema":"https://github.com/citation-style-language/schema/raw/master/csl-citation.json"} </w:instrText>
      </w:r>
      <w:r w:rsidR="00A736DA">
        <w:fldChar w:fldCharType="separate"/>
      </w:r>
      <w:r w:rsidR="00A736DA" w:rsidRPr="00A736DA">
        <w:rPr>
          <w:vertAlign w:val="superscript"/>
        </w:rPr>
        <w:t>40</w:t>
      </w:r>
      <w:r w:rsidR="00A736DA">
        <w:fldChar w:fldCharType="end"/>
      </w:r>
      <w:del w:id="212" w:author="Billy Mitchell" w:date="2024-11-05T21:59:00Z" w16du:dateUtc="2024-11-06T02:59:00Z">
        <w:r w:rsidR="00624342" w:rsidDel="00535BB8">
          <w:delText xml:space="preserve"> </w:delText>
        </w:r>
        <w:r w:rsidR="00624342" w:rsidRPr="00125F01" w:rsidDel="00535BB8">
          <w:rPr>
            <w:highlight w:val="yellow"/>
            <w:rPrChange w:id="213" w:author="Billy Mitchell" w:date="2024-11-05T18:39:00Z" w16du:dateUtc="2024-11-05T23:39:00Z">
              <w:rPr/>
            </w:rPrChange>
          </w:rPr>
          <w:delText>(cite)</w:delText>
        </w:r>
      </w:del>
      <w:r w:rsidR="00624342">
        <w:t>, the extent to which narrative comprehension is shared across individuals</w:t>
      </w:r>
      <w:ins w:id="214" w:author="Billy Mitchell" w:date="2024-11-05T22:28:00Z" w16du:dateUtc="2024-11-06T03:28:00Z">
        <w:r w:rsidR="00A736DA">
          <w:t xml:space="preserve"> </w:t>
        </w:r>
      </w:ins>
      <w:r w:rsidR="00A736DA">
        <w:fldChar w:fldCharType="begin"/>
      </w:r>
      <w:r w:rsidR="00902099">
        <w:instrText xml:space="preserve"> ADDIN ZOTERO_ITEM CSL_CITATION {"citationID":"WntBndik","properties":{"formattedCitation":"\\super 8\\nosupersub{}","plainCitation":"8","noteIndex":0},"citationItems":[{"id":1563,"uris":["http://zotero.org/users/6239255/items/5M5D4KQB"],"itemData":{"id":1563,"type":"article-journal","container-title":"Nature Neuroscience","DOI":"10.1038/nn.4450","ISSN":"1097-6256, 1546-1726","issue":"1","journalAbbreviation":"Nat Neurosci","language":"en","page":"115-125","source":"DOI.org (Crossref)","title":"Shared memories reveal shared structure in neural activity across individuals","volume":"20","author":[{"family":"Chen","given":"Janice"},{"family":"Leong","given":"Yuan Chang"},{"family":"Honey","given":"Christopher J"},{"family":"Yong","given":"Chung H"},{"family":"Norman","given":"Kenneth A"},{"family":"Hasson","given":"Uri"}],"issued":{"date-parts":[["2017",1]]}}}],"schema":"https://github.com/citation-style-language/schema/raw/master/csl-citation.json"} </w:instrText>
      </w:r>
      <w:r w:rsidR="00A736DA">
        <w:fldChar w:fldCharType="separate"/>
      </w:r>
      <w:r w:rsidR="00A736DA" w:rsidRPr="00A736DA">
        <w:rPr>
          <w:vertAlign w:val="superscript"/>
        </w:rPr>
        <w:t>8</w:t>
      </w:r>
      <w:r w:rsidR="00A736DA">
        <w:fldChar w:fldCharType="end"/>
      </w:r>
      <w:r w:rsidR="00624342">
        <w:t xml:space="preserve">, and the extent to which neural activity during experience is predictive of neural activity during recall </w:t>
      </w:r>
      <w:r w:rsidR="00A736DA">
        <w:fldChar w:fldCharType="begin"/>
      </w:r>
      <w:r w:rsidR="00902099">
        <w:instrText xml:space="preserve"> ADDIN ZOTERO_ITEM CSL_CITATION {"citationID":"XqcI9WkF","properties":{"formattedCitation":"\\super 41\\nosupersub{}","plainCitation":"41","noteIndex":0},"citationItems":[{"id":16394,"uris":["http://zotero.org/users/6239255/items/MYM9FA8Y"],"itemData":{"id":16394,"type":"article-journal","abstract":"Abstract\n            When we remember events, we often do not only recall individual events, but also the connections between them. However, extant research has focused on how humans segment and remember discrete events from continuous input, with far less attention given to how the structure of connections between events impacts memory. Here we conduct a functional magnetic resonance imaging study in which participants watch and recall a series of realistic audiovisual narratives. By transforming narratives into networks of events, we demonstrate that more central events—those with stronger semantic or causal connections to other events—are better remembered. During encoding, central events evoke larger hippocampal event boundary responses associated with memory formation. During recall, high centrality is associated with stronger activation in cortical areas involved in episodic recollection, and more similar neural representations across individuals. Together, these results suggest that when humans encode and retrieve complex real-world experiences, the reliability and accessibility of memory representations is shaped by their location within a network of events.","container-title":"Nature Communications","DOI":"10.1038/s41467-022-31965-2","ISSN":"2041-1723","issue":"1","journalAbbreviation":"Nat Commun","language":"en","page":"4235","source":"DOI.org (Crossref)","title":"Predicting memory from the network structure of naturalistic events","volume":"13","author":[{"family":"Lee","given":"Hongmi"},{"family":"Chen","given":"Janice"}],"issued":{"date-parts":[["2022",7,22]]}}}],"schema":"https://github.com/citation-style-language/schema/raw/master/csl-citation.json"} </w:instrText>
      </w:r>
      <w:r w:rsidR="00A736DA">
        <w:fldChar w:fldCharType="separate"/>
      </w:r>
      <w:r w:rsidR="00A736DA" w:rsidRPr="00A736DA">
        <w:rPr>
          <w:vertAlign w:val="superscript"/>
        </w:rPr>
        <w:t>41</w:t>
      </w:r>
      <w:r w:rsidR="00A736DA">
        <w:fldChar w:fldCharType="end"/>
      </w:r>
      <w:del w:id="215" w:author="Billy Mitchell" w:date="2024-11-05T22:29:00Z" w16du:dateUtc="2024-11-06T03:29:00Z">
        <w:r w:rsidR="00535BB8" w:rsidDel="00A736DA">
          <w:fldChar w:fldCharType="begin"/>
        </w:r>
        <w:r w:rsidR="00535BB8" w:rsidDel="00A736DA">
          <w:delInstrText xml:space="preserve"> ADDIN ZOTERO_ITEM CSL_CITATION {"citationID":"xOvJ36z5","properties":{"formattedCitation":"\\super 8\\nosupersub{}","plainCitation":"8","noteIndex":0},"citationItems":[{"id":1563,"uris":["http://zotero.org/users/6239255/items/5M5D4KQB"],"itemData":{"id":1563,"type":"article-journal","container-title":"Nature Neuroscience","DOI":"10.1038/nn.4450","ISSN":"1097-6256, 1546-1726","issue":"1","journalAbbreviation":"Nat Neurosci","language":"en","page":"115-125","source":"DOI.org (Crossref)","title":"Shared memories reveal shared structure in neural activity across individuals","volume":"20","author":[{"family":"Chen","given":"Janice"},{"family":"Leong","given":"Yuan Chang"},{"family":"Honey","given":"Christopher J"},{"family":"Yong","given":"Chung H"},{"family":"Norman","given":"Kenneth A"},{"family":"Hasson","given":"Uri"}],"issued":{"date-parts":[["2017",1]]}}}],"schema":"https://github.com/citation-style-language/schema/raw/master/csl-citation.json"} </w:delInstrText>
        </w:r>
        <w:r w:rsidR="00535BB8" w:rsidDel="00A736DA">
          <w:fldChar w:fldCharType="separate"/>
        </w:r>
        <w:r w:rsidR="00535BB8" w:rsidRPr="00535BB8" w:rsidDel="00A736DA">
          <w:rPr>
            <w:vertAlign w:val="superscript"/>
          </w:rPr>
          <w:delText>8</w:delText>
        </w:r>
        <w:r w:rsidR="00535BB8" w:rsidDel="00A736DA">
          <w:fldChar w:fldCharType="end"/>
        </w:r>
      </w:del>
      <w:del w:id="216" w:author="Billy Mitchell" w:date="2024-11-05T21:59:00Z" w16du:dateUtc="2024-11-06T02:59:00Z">
        <w:r w:rsidR="00624342" w:rsidRPr="00125F01" w:rsidDel="00535BB8">
          <w:rPr>
            <w:highlight w:val="yellow"/>
            <w:rPrChange w:id="217" w:author="Billy Mitchell" w:date="2024-11-05T18:40:00Z" w16du:dateUtc="2024-11-05T23:40:00Z">
              <w:rPr/>
            </w:rPrChange>
          </w:rPr>
          <w:delText>(cite)</w:delText>
        </w:r>
      </w:del>
      <w:r w:rsidR="00624342">
        <w:t>. Thus, in the present research, we utilized a free recall paradigm to assess whether there were between subject differences in the proportion of scenes recalled between rated (i.e., expressively viewed) and un-rated (i.e., reflectively viewed) film segments. If there are differences in the proportion of scenes recalled between rated and unrated film segments, this would indicate that the act of rating (rather than just considering an active viewing goal) in and of itself may influence how information is attended to, processed, and later retrieved. We predicted that there would not be differences in the proportion of recalled scenes between the two conditions, given the presence of the same active goal — rating certainty in a social outcome — in both viewing conditions.</w:t>
      </w:r>
    </w:p>
    <w:p w14:paraId="62B5639A" w14:textId="17ACF312" w:rsidR="00D71BE0" w:rsidRPr="00E5335E" w:rsidRDefault="00624342" w:rsidP="00624342">
      <w:pPr>
        <w:spacing w:line="240" w:lineRule="auto"/>
        <w:jc w:val="both"/>
        <w:rPr>
          <w:ins w:id="218" w:author="Chelsea Helion" w:date="2024-10-22T13:55:00Z"/>
        </w:rPr>
      </w:pPr>
      <w:commentRangeStart w:id="219"/>
      <w:r>
        <w:t xml:space="preserve">Turning next to person perception, we focused on this construct as building a representation of another person is a multi-faceted process. Some work in social psychology indicates that individuals can get a “gist” of an individual relatively quickly </w:t>
      </w:r>
      <w:r w:rsidR="00DF7FAC">
        <w:rPr>
          <w:highlight w:val="yellow"/>
        </w:rPr>
        <w:fldChar w:fldCharType="begin"/>
      </w:r>
      <w:r w:rsidR="00902099">
        <w:rPr>
          <w:highlight w:val="yellow"/>
        </w:rPr>
        <w:instrText xml:space="preserve"> ADDIN ZOTERO_ITEM CSL_CITATION {"citationID":"elac3RXU","properties":{"formattedCitation":"\\super 42\\nosupersub{}","plainCitation":"42","noteIndex":0},"citationItems":[{"id":16395,"uris":["http://zotero.org/users/6239255/items/7BD9W4V2"],"itemData":{"id":16395,"type":"article-journal","abstract":"A meta-analysis was conducted on the accuracy of predictions of various objective outcomes in the areas of clinical and social psychology from short observations of expressive behavior (under 5 min). The overall effect size for the accuracy of predictions for 38 different results was .39. Studies using longer periods of behavioral observation did not yield greater predictive accuracy; predictions based on observations under 0.5 min in length did not differ significantly from predictions based on 4- and 5-min observations. The type of behavioral channel (such as the face, speech, the body, tone of voice) on which the ratings were based was not related to the accuracy of predictions. Accuracy did not vary significantly between behaviors manipulated in a laboratory and more naturally occurring behavior. Last, effect sizes did not differ significantly for predictions in the areas of clinical psychology, social psychology, and the accuracy of detecting deception. (PsycINFO Database Record (c) 2016 APA, all rights reserved)","container-title":"Psychological Bulletin","DOI":"10.1037/0033-2909.111.2.256","ISSN":"1939-1455(Electronic),0033-2909(Print)","issue":"2","note":"publisher-place: US\npublisher: American Psychological Association","page":"256-274","title":"Thin slices of expressive behavior as predictors of interpersonal consequences: A meta-analysis.","volume":"111","author":[{"family":"Ambady","given":"Nalini"},{"family":"Rosenthal","given":"Robert"}],"issued":{"date-parts":[["1992"]]}}}],"schema":"https://github.com/citation-style-language/schema/raw/master/csl-citation.json"} </w:instrText>
      </w:r>
      <w:r w:rsidR="00DF7FAC">
        <w:rPr>
          <w:highlight w:val="yellow"/>
        </w:rPr>
        <w:fldChar w:fldCharType="separate"/>
      </w:r>
      <w:r w:rsidR="00DF7FAC" w:rsidRPr="00DF7FAC">
        <w:rPr>
          <w:vertAlign w:val="superscript"/>
        </w:rPr>
        <w:t>42</w:t>
      </w:r>
      <w:r w:rsidR="00DF7FAC">
        <w:rPr>
          <w:highlight w:val="yellow"/>
        </w:rPr>
        <w:fldChar w:fldCharType="end"/>
      </w:r>
      <w:r>
        <w:t xml:space="preserve">, and that this gist is predictive of assessments made on longer time scales (i.e., those where individuals have access to more information to integrate into their assessment). Other work has instead argued that attitudes towards others can shift based on relevant information, and that individuals are actively engaged in a cognitive updating process when it comes to assessing others’ traits </w:t>
      </w:r>
      <w:r w:rsidR="00DF7FAC">
        <w:rPr>
          <w:highlight w:val="yellow"/>
        </w:rPr>
        <w:fldChar w:fldCharType="begin"/>
      </w:r>
      <w:r w:rsidR="00902099">
        <w:rPr>
          <w:highlight w:val="yellow"/>
        </w:rPr>
        <w:instrText xml:space="preserve"> ADDIN ZOTERO_ITEM CSL_CITATION {"citationID":"4h89VlpH","properties":{"formattedCitation":"\\super 43,44\\nosupersub{}","plainCitation":"43,44","noteIndex":0},"citationItems":[{"id":16398,"uris":["http://zotero.org/users/6239255/items/YBBSM6PY"],"itemData":{"id":16398,"type":"chapter","abstract":"How easily can our first impressions of others be updated when we learn new, contradictory evidence? We review recent work in the social cognition literature on the ways in which implicit evaluations can be updated in a durable and robust manner. These findings show that implicit evaluations of novel individuals can be revised when the new information is believable and diagnostic, and if it reinterprets the evaluative meaning of the original information. We discuss implications of this evidence for the degree to which evaluative memories can be updated, as well as new directions for theories of human evaluation and implicit cognition. (PsycInfo Database Record (c) 2022 APA, all rights reserved)","collection-title":"Advances in experimental social psychology.","container-title":"Advances in experimental social psychology.","event-place":"San Diego,  CA,  US","ISBN":"978-0-12-812120-7","note":"DOI: 10.1016/bs.aesp.2017.03.001","page":"131-199","publisher":"Elsevier Academic Press","publisher-place":"San Diego,  CA,  US","title":"Changing our implicit minds: How, when, and why implicit evaluations can be rapidly revised.","author":[{"family":"Cone","given":"Jeremy"},{"family":"Mann","given":"Thomas C."},{"family":"Ferguson","given":"Melissa J."}],"issued":{"date-parts":[["2017"]]}}},{"id":16396,"uris":["http://zotero.org/users/6239255/items/SNZQCGF8"],"itemData":{"id":16396,"type":"article-journal","abstract":"Human perceivers continually react to the social world implicitly?that is, spontaneously and rapidly. Earlier research suggested that implicit impressions of other people are slower to change than self-reported impressions in the face of contradictory evidence, often leaving them miscalibrated from what one learns to be true. Recent work, however, has identified conditions under which implicit impressions can be rapidly updated. Here, we review three lines of work showing that implicit impressions are responsive to information that is highly diagnostic, believable, or reframes earlier experience. These findings complement ongoing research on mechanisms of changing implicit impressions in a wider variety of groups, from real people to robots, and provide support for theoretical frameworks that embrace greater unity in the factors that can impact implicit and explicit social cognition.","container-title":"Current Directions in Psychological Science","DOI":"10.1177/0963721419835206","ISSN":"0963-7214","issue":"4","journalAbbreviation":"Curr Dir Psychol Sci","note":"publisher: SAGE Publications Inc","page":"331-336","title":"When and How Implicit First Impressions Can Be Updated","volume":"28","author":[{"family":"Ferguson","given":"Melissa J."},{"family":"Mann","given":"Thomas C."},{"family":"Cone","given":"Jeremy"},{"family":"Shen","given":"Xi"}],"issued":{"date-parts":[["2019",8,1]]}}}],"schema":"https://github.com/citation-style-language/schema/raw/master/csl-citation.json"} </w:instrText>
      </w:r>
      <w:r w:rsidR="00DF7FAC">
        <w:rPr>
          <w:highlight w:val="yellow"/>
        </w:rPr>
        <w:fldChar w:fldCharType="separate"/>
      </w:r>
      <w:r w:rsidR="00B53FEE" w:rsidRPr="00B53FEE">
        <w:rPr>
          <w:vertAlign w:val="superscript"/>
        </w:rPr>
        <w:t>43,44</w:t>
      </w:r>
      <w:r w:rsidR="00DF7FAC">
        <w:rPr>
          <w:highlight w:val="yellow"/>
        </w:rPr>
        <w:fldChar w:fldCharType="end"/>
      </w:r>
      <w:r>
        <w:t>. Taken together, this indicates that arriving at a comprehensive assessment of what individuals are like requires some element of observation and information integration, a process that may be disrupted by the act of rating. If there are no differences between reflective and expressive viewing, this could indicate that stable assessments of others are made even in the presence of both an active goal (both reflective and expressive viewing) and when individuals are tasked with actively tracking their position on that goal (expressive viewing).</w:t>
      </w:r>
      <w:commentRangeEnd w:id="219"/>
      <w:r>
        <w:rPr>
          <w:rStyle w:val="CommentReference"/>
        </w:rPr>
        <w:commentReference w:id="219"/>
      </w:r>
    </w:p>
    <w:p w14:paraId="01120E27" w14:textId="63E00DDF" w:rsidR="002D4039" w:rsidRPr="00E5335E" w:rsidDel="00F663DD" w:rsidRDefault="002D4039" w:rsidP="002D4039">
      <w:pPr>
        <w:spacing w:line="240" w:lineRule="auto"/>
        <w:ind w:firstLine="540"/>
        <w:jc w:val="both"/>
        <w:rPr>
          <w:del w:id="220" w:author="Chelsea Helion" w:date="2024-10-25T11:25:00Z"/>
        </w:rPr>
      </w:pPr>
      <w:commentRangeStart w:id="221"/>
    </w:p>
    <w:p w14:paraId="46C4CF67" w14:textId="295772CA" w:rsidR="00AF6336" w:rsidRPr="00B53FEE" w:rsidDel="00E82062" w:rsidRDefault="00000000" w:rsidP="00321805">
      <w:pPr>
        <w:spacing w:line="240" w:lineRule="auto"/>
        <w:ind w:firstLine="540"/>
        <w:jc w:val="both"/>
        <w:rPr>
          <w:del w:id="222" w:author="Billy Mitchell" w:date="2024-11-05T19:12:00Z" w16du:dateUtc="2024-11-06T00:12:00Z"/>
        </w:rPr>
      </w:pPr>
      <w:r w:rsidRPr="00E5335E">
        <w:rPr>
          <w:b/>
          <w:bCs/>
        </w:rPr>
        <w:t>The Present Research.</w:t>
      </w:r>
      <w:r w:rsidRPr="00E5335E">
        <w:t xml:space="preserve"> </w:t>
      </w:r>
      <w:commentRangeEnd w:id="221"/>
      <w:r w:rsidR="00624342">
        <w:rPr>
          <w:rStyle w:val="CommentReference"/>
        </w:rPr>
        <w:commentReference w:id="221"/>
      </w:r>
      <w:r w:rsidRPr="00E5335E">
        <w:t xml:space="preserve">To test these hypotheses directly, in the present </w:t>
      </w:r>
      <w:proofErr w:type="gramStart"/>
      <w:r w:rsidRPr="00E5335E">
        <w:t>research,  participants</w:t>
      </w:r>
      <w:proofErr w:type="gramEnd"/>
      <w:r w:rsidRPr="00E5335E">
        <w:t xml:space="preserve"> watched video stimuli (a television episode) while being given </w:t>
      </w:r>
      <w:r w:rsidR="00EB5818" w:rsidRPr="00E5335E">
        <w:t>instructions</w:t>
      </w:r>
      <w:r w:rsidRPr="00E5335E">
        <w:t xml:space="preserve"> (</w:t>
      </w:r>
      <w:r w:rsidR="00EB5818" w:rsidRPr="00E5335E">
        <w:t xml:space="preserve">evaluate </w:t>
      </w:r>
      <w:r w:rsidRPr="00E5335E">
        <w:t xml:space="preserve">their certainty that a character </w:t>
      </w:r>
      <w:r w:rsidR="00EB5818" w:rsidRPr="00E5335E">
        <w:t>was guilty or innocent of</w:t>
      </w:r>
      <w:r w:rsidRPr="00E5335E">
        <w:t xml:space="preserve"> commit</w:t>
      </w:r>
      <w:r w:rsidR="00EB5818" w:rsidRPr="00E5335E">
        <w:t>ting</w:t>
      </w:r>
      <w:r w:rsidRPr="00E5335E">
        <w:t xml:space="preserve"> a </w:t>
      </w:r>
      <w:r w:rsidR="00EB5818" w:rsidRPr="00E5335E">
        <w:t xml:space="preserve">specific </w:t>
      </w:r>
      <w:r w:rsidRPr="00E5335E">
        <w:t>crime). In one half of the episode, participants did not give explicit ratings related to the evaluation</w:t>
      </w:r>
      <w:r w:rsidR="00EB5818" w:rsidRPr="00E5335E">
        <w:t xml:space="preserve"> (i.e., reflective </w:t>
      </w:r>
      <w:r w:rsidR="008F5F9D" w:rsidRPr="00E5335E">
        <w:t xml:space="preserve">active </w:t>
      </w:r>
      <w:r w:rsidR="009623C0">
        <w:t>viewing</w:t>
      </w:r>
      <w:r w:rsidR="00EB5818" w:rsidRPr="00E5335E">
        <w:t>)</w:t>
      </w:r>
      <w:r w:rsidR="00321805">
        <w:t>.</w:t>
      </w:r>
      <w:r w:rsidRPr="00B53FEE">
        <w:t xml:space="preserve"> </w:t>
      </w:r>
      <w:r w:rsidR="00321805">
        <w:t xml:space="preserve">For </w:t>
      </w:r>
      <w:r w:rsidRPr="00E5335E">
        <w:t>the other half, participants gave explicit ratings for the evaluation</w:t>
      </w:r>
      <w:r w:rsidR="00EB5818" w:rsidRPr="00E5335E">
        <w:t xml:space="preserve"> </w:t>
      </w:r>
      <w:r w:rsidR="00321805">
        <w:t xml:space="preserve">using </w:t>
      </w:r>
      <w:r w:rsidR="00321805" w:rsidRPr="002947A3">
        <w:t xml:space="preserve">a bipolar, </w:t>
      </w:r>
      <w:proofErr w:type="gramStart"/>
      <w:r w:rsidR="00321805" w:rsidRPr="002947A3">
        <w:t>horizontally-positioned</w:t>
      </w:r>
      <w:proofErr w:type="gramEnd"/>
      <w:r w:rsidR="00321805" w:rsidRPr="002947A3">
        <w:t xml:space="preserve"> scale </w:t>
      </w:r>
      <w:r w:rsidR="00321805">
        <w:t>positioned</w:t>
      </w:r>
      <w:r w:rsidR="00321805" w:rsidRPr="002947A3">
        <w:t xml:space="preserve"> below the video stimulus</w:t>
      </w:r>
      <w:r w:rsidR="00321805">
        <w:t>, initially set to 0%</w:t>
      </w:r>
      <w:r w:rsidR="00321805" w:rsidRPr="002947A3">
        <w:t xml:space="preserve"> certainty</w:t>
      </w:r>
      <w:r w:rsidR="00321805">
        <w:t>, with -100% reflecting complete certainty about the character’s guilt and +100% indicated complete certainty in the character’s innocence</w:t>
      </w:r>
      <w:r w:rsidR="00321805" w:rsidRPr="002947A3">
        <w:t>.</w:t>
      </w:r>
      <w:r w:rsidR="00126307">
        <w:t xml:space="preserve"> The order of the viewing </w:t>
      </w:r>
      <w:proofErr w:type="gramStart"/>
      <w:r w:rsidR="00126307">
        <w:t>condition</w:t>
      </w:r>
      <w:proofErr w:type="gramEnd"/>
      <w:r w:rsidR="00126307">
        <w:t xml:space="preserve"> varied across participants, such that some participants expressively viewed (i.e., rated) the first half and reflectively viewed the second, or vice versa.</w:t>
      </w:r>
      <w:r w:rsidR="00321805" w:rsidRPr="002947A3">
        <w:t xml:space="preserve"> </w:t>
      </w:r>
      <w:r w:rsidRPr="00E5335E">
        <w:t>As such, we were able to more directly isolate the neural effects of rating than the previously noted works</w:t>
      </w:r>
      <w:r w:rsidR="008F5F9D" w:rsidRPr="00E5335E">
        <w:t xml:space="preserve">, both within- </w:t>
      </w:r>
      <w:r w:rsidR="008F5F9D" w:rsidRPr="00E5335E">
        <w:rPr>
          <w:i/>
          <w:iCs/>
        </w:rPr>
        <w:t>and</w:t>
      </w:r>
      <w:r w:rsidR="008F5F9D" w:rsidRPr="00E5335E">
        <w:t xml:space="preserve"> between-participants</w:t>
      </w:r>
      <w:r w:rsidRPr="00E5335E">
        <w:t xml:space="preserve">. </w:t>
      </w:r>
      <w:r w:rsidR="009623C0">
        <w:t>Following the episode viewing, participants were instructed to freely recall the episode contents while still in the scanner (</w:t>
      </w:r>
      <w:commentRangeStart w:id="223"/>
      <w:r w:rsidR="009623C0" w:rsidRPr="00775A24">
        <w:rPr>
          <w:b/>
          <w:bCs/>
          <w:rPrChange w:id="224" w:author="Billy Mitchell" w:date="2024-11-06T08:35:00Z" w16du:dateUtc="2024-11-06T13:35:00Z">
            <w:rPr/>
          </w:rPrChange>
        </w:rPr>
        <w:t>Fig</w:t>
      </w:r>
      <w:ins w:id="225" w:author="Billy Mitchell" w:date="2024-11-06T08:35:00Z" w16du:dateUtc="2024-11-06T13:35:00Z">
        <w:r w:rsidR="00775A24" w:rsidRPr="00775A24">
          <w:rPr>
            <w:b/>
            <w:bCs/>
            <w:rPrChange w:id="226" w:author="Billy Mitchell" w:date="2024-11-06T08:35:00Z" w16du:dateUtc="2024-11-06T13:35:00Z">
              <w:rPr/>
            </w:rPrChange>
          </w:rPr>
          <w:t>ure</w:t>
        </w:r>
      </w:ins>
      <w:r w:rsidR="009623C0" w:rsidRPr="00775A24">
        <w:rPr>
          <w:b/>
          <w:bCs/>
          <w:rPrChange w:id="227" w:author="Billy Mitchell" w:date="2024-11-06T08:35:00Z" w16du:dateUtc="2024-11-06T13:35:00Z">
            <w:rPr/>
          </w:rPrChange>
        </w:rPr>
        <w:t xml:space="preserve"> 2</w:t>
      </w:r>
      <w:commentRangeEnd w:id="223"/>
      <w:r w:rsidR="009623C0">
        <w:rPr>
          <w:rStyle w:val="CommentReference"/>
        </w:rPr>
        <w:commentReference w:id="223"/>
      </w:r>
      <w:r w:rsidR="009623C0">
        <w:t xml:space="preserve">). To assess potential differences in person perception as a function of expressive viewing, a subset of participants rated the main characters on a number of dimensions that have been previously used in the literature to assess complex individuals </w:t>
      </w:r>
      <w:r w:rsidR="00DF2BA1">
        <w:rPr>
          <w:highlight w:val="yellow"/>
        </w:rPr>
        <w:fldChar w:fldCharType="begin"/>
      </w:r>
      <w:r w:rsidR="00902099">
        <w:rPr>
          <w:highlight w:val="yellow"/>
        </w:rPr>
        <w:instrText xml:space="preserve"> ADDIN ZOTERO_ITEM CSL_CITATION {"citationID":"njPmGes8","properties":{"formattedCitation":"\\super 45\\nosupersub{}","plainCitation":"45","noteIndex":0},"citationItems":[{"id":2366,"uris":["http://zotero.org/users/6239255/items/G2NY84W3"],"itemData":{"id":2366,"type":"article-journal","abstract":"Social life requires making inferences about other people. What information do perceivers spontaneously draw upon to make such inferences? Here, we test 4 major theories of person perception, and 1 synthetic theory that combines their features, to determine whether the dimensions of such theories can serve as bases for describing patterns of neural activity during mentalizing. While undergoing functional magnetic resonance imaging, participants made social judgments about well-known public ﬁgures. Patterns of brain activity were then predicted using feature encoding models that represented target people’s positions on theoretical dimensions such as warmth and competence. All 5 theories of person perception proved highly accurate at reconstructing activity patterns, indicating that each could describe the informational basis of mentalizing. Cross-validation indicated that the theories robustly generalized across both targets and participants. The synthetic theory consistently attained the best performance—approximately two-thirds of noise ceiling accuracy––indicating that, in combination, the theories considered here can account for much of the neural representation of other people. Moreover, encoding models trained on the present data could reconstruct patterns of activity associated with mental state representations in independent data, suggesting the use of a common neural code to represent others’ traits and states.","container-title":"Cerebral Cortex","DOI":"10.1093/cercor/bhx216","ISSN":"1047-3211, 1460-2199","issue":"10","journalAbbreviation":"Cereb Cortex","language":"en","page":"3505-3520","source":"DOI.org (Crossref)","title":"Theories of Person Perception Predict Patterns of Neural Activity During Mentalizing","volume":"28","author":[{"family":"Thornton","given":"Mark A"},{"family":"Mitchell","given":"Jason P"}],"issued":{"date-parts":[["2018",10,1]]}}}],"schema":"https://github.com/citation-style-language/schema/raw/master/csl-citation.json"} </w:instrText>
      </w:r>
      <w:r w:rsidR="00DF2BA1">
        <w:rPr>
          <w:highlight w:val="yellow"/>
        </w:rPr>
        <w:fldChar w:fldCharType="separate"/>
      </w:r>
      <w:r w:rsidR="00DF2BA1" w:rsidRPr="00DF2BA1">
        <w:rPr>
          <w:vertAlign w:val="superscript"/>
        </w:rPr>
        <w:t>45</w:t>
      </w:r>
      <w:r w:rsidR="00DF2BA1">
        <w:rPr>
          <w:highlight w:val="yellow"/>
        </w:rPr>
        <w:fldChar w:fldCharType="end"/>
      </w:r>
      <w:r w:rsidR="009623C0">
        <w:t>. W</w:t>
      </w:r>
      <w:r w:rsidRPr="00B53FEE">
        <w:t>e employed complementary analytic approaches - parametric modulation, whole-brain univariate contrasts, and inter-subject correlation (ISC) analyses - to examine the neural effects of continuous rating. Parametric modulation analysis enabled us to examine how variations in rating</w:t>
      </w:r>
      <w:r w:rsidR="00EB5818" w:rsidRPr="00B53FEE">
        <w:t xml:space="preserve"> activity</w:t>
      </w:r>
      <w:r w:rsidRPr="00B53FEE">
        <w:t xml:space="preserve"> modulated neural activity. </w:t>
      </w:r>
      <w:r w:rsidR="00EB5818" w:rsidRPr="00B53FEE">
        <w:t>U</w:t>
      </w:r>
      <w:r w:rsidRPr="00B53FEE">
        <w:t>nivariate</w:t>
      </w:r>
      <w:r w:rsidR="00EB5818" w:rsidRPr="00B53FEE">
        <w:t xml:space="preserve"> contrasts</w:t>
      </w:r>
      <w:r w:rsidRPr="00B53FEE">
        <w:t xml:space="preserve"> allowed us to identify specific brain regions which demonstrate differential activation when</w:t>
      </w:r>
      <w:r w:rsidR="00EB5818" w:rsidRPr="00B53FEE">
        <w:t xml:space="preserve"> different cognitive states </w:t>
      </w:r>
      <w:r w:rsidRPr="00B53FEE">
        <w:t xml:space="preserve">are engaged. </w:t>
      </w:r>
      <w:r w:rsidR="0034534F" w:rsidRPr="00B53FEE">
        <w:t xml:space="preserve">An </w:t>
      </w:r>
      <w:r w:rsidRPr="00B53FEE">
        <w:t xml:space="preserve">ISC approach revealed the consistency of neural temporal dynamics across subjects (i.e., changes over time) within these regions, highlighting shared cognitive processes and temporal dynamics. By integrating these methods, we addressed different aspects of the data </w:t>
      </w:r>
      <w:r w:rsidR="0034534F" w:rsidRPr="00B53FEE">
        <w:t>to match</w:t>
      </w:r>
      <w:r w:rsidRPr="00B53FEE">
        <w:t xml:space="preserve"> the multidimensional nature of the task and stimuli. This comprehensive approach enhances the reliability and depth of our findings and provides a comprehensive understanding of the neural mechanisms underlying subjective rating.</w:t>
      </w:r>
      <w:bookmarkStart w:id="228" w:name="_ykmmu6nyrsmv" w:colFirst="0" w:colLast="0"/>
      <w:bookmarkEnd w:id="228"/>
    </w:p>
    <w:p w14:paraId="73CF35B1" w14:textId="77777777" w:rsidR="00AF6336" w:rsidRPr="00E5335E" w:rsidRDefault="00AF6336">
      <w:pPr>
        <w:spacing w:line="240" w:lineRule="auto"/>
        <w:ind w:firstLine="540"/>
        <w:jc w:val="both"/>
        <w:pPrChange w:id="229" w:author="Billy Mitchell" w:date="2024-11-05T19:12:00Z" w16du:dateUtc="2024-11-06T00:12:00Z">
          <w:pPr>
            <w:pStyle w:val="Heading2"/>
            <w:spacing w:before="0" w:after="0" w:line="240" w:lineRule="auto"/>
            <w:ind w:firstLine="720"/>
            <w:jc w:val="both"/>
          </w:pPr>
        </w:pPrChange>
      </w:pPr>
    </w:p>
    <w:p w14:paraId="07D7E55E" w14:textId="77777777" w:rsidR="00FE3980" w:rsidRPr="00E5335E" w:rsidDel="00E82062" w:rsidRDefault="00FE3980">
      <w:pPr>
        <w:rPr>
          <w:del w:id="230" w:author="Billy Mitchell" w:date="2024-11-05T19:12:00Z" w16du:dateUtc="2024-11-06T00:12:00Z"/>
          <w:b/>
          <w:bCs/>
        </w:rPr>
      </w:pPr>
      <w:r w:rsidRPr="00E5335E">
        <w:rPr>
          <w:b/>
          <w:bCs/>
        </w:rPr>
        <w:br w:type="page"/>
      </w:r>
    </w:p>
    <w:p w14:paraId="641B40D3" w14:textId="7FD213BD" w:rsidR="003F613E" w:rsidRPr="00E5335E" w:rsidDel="00662B7D" w:rsidRDefault="003F613E" w:rsidP="001B3DD2">
      <w:pPr>
        <w:spacing w:line="240" w:lineRule="auto"/>
        <w:jc w:val="both"/>
        <w:rPr>
          <w:moveFrom w:id="231" w:author="Billy Mitchell" w:date="2024-11-05T19:01:00Z" w16du:dateUtc="2024-11-06T00:01:00Z"/>
        </w:rPr>
      </w:pPr>
      <w:moveFromRangeStart w:id="232" w:author="Billy Mitchell" w:date="2024-11-05T19:01:00Z" w:name="move181725684"/>
      <w:commentRangeStart w:id="233"/>
      <w:moveFrom w:id="234" w:author="Billy Mitchell" w:date="2024-11-05T19:01:00Z" w16du:dateUtc="2024-11-06T00:01:00Z">
        <w:r w:rsidRPr="00E5335E" w:rsidDel="00662B7D">
          <w:rPr>
            <w:noProof/>
          </w:rPr>
          <w:drawing>
            <wp:inline distT="0" distB="0" distL="0" distR="0" wp14:anchorId="10A1D310" wp14:editId="5503B6F8">
              <wp:extent cx="5932884" cy="3143250"/>
              <wp:effectExtent l="0" t="0" r="0" b="0"/>
              <wp:docPr id="1460260942" name="Picture 1" descr="A screen shot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260942" name="Picture 1" descr="A screen shot of a screen&#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32884" cy="3143250"/>
                      </a:xfrm>
                      <a:prstGeom prst="rect">
                        <a:avLst/>
                      </a:prstGeom>
                    </pic:spPr>
                  </pic:pic>
                </a:graphicData>
              </a:graphic>
            </wp:inline>
          </w:drawing>
        </w:r>
        <w:commentRangeEnd w:id="233"/>
        <w:r w:rsidR="00321805" w:rsidDel="00662B7D">
          <w:rPr>
            <w:rStyle w:val="CommentReference"/>
          </w:rPr>
          <w:commentReference w:id="233"/>
        </w:r>
      </w:moveFrom>
    </w:p>
    <w:p w14:paraId="0492D92A" w14:textId="3A57DC00" w:rsidR="003F613E" w:rsidRPr="00E5335E" w:rsidDel="00662B7D" w:rsidRDefault="003F613E" w:rsidP="001B3DD2">
      <w:pPr>
        <w:spacing w:line="240" w:lineRule="auto"/>
        <w:jc w:val="both"/>
        <w:rPr>
          <w:moveFrom w:id="235" w:author="Billy Mitchell" w:date="2024-11-05T19:01:00Z" w16du:dateUtc="2024-11-06T00:01:00Z"/>
        </w:rPr>
      </w:pPr>
      <w:moveFrom w:id="236" w:author="Billy Mitchell" w:date="2024-11-05T19:01:00Z" w16du:dateUtc="2024-11-06T00:01:00Z">
        <w:r w:rsidRPr="00E5335E" w:rsidDel="00662B7D">
          <w:t>Figure 2. Task design.</w:t>
        </w:r>
      </w:moveFrom>
    </w:p>
    <w:moveFromRangeEnd w:id="232"/>
    <w:p w14:paraId="0F1DFB38" w14:textId="4291DC2B" w:rsidR="00A565EC" w:rsidRDefault="00A565EC">
      <w:pPr>
        <w:spacing w:line="240" w:lineRule="auto"/>
        <w:jc w:val="both"/>
        <w:rPr>
          <w:ins w:id="237" w:author="Billy Mitchell" w:date="2024-11-06T01:43:00Z" w16du:dateUtc="2024-11-06T06:43:00Z"/>
          <w:b/>
        </w:rPr>
      </w:pPr>
      <w:ins w:id="238" w:author="Billy Mitchell" w:date="2024-10-30T09:47:00Z" w16du:dateUtc="2024-10-30T13:47:00Z">
        <w:r>
          <w:rPr>
            <w:b/>
          </w:rPr>
          <w:t>RESULTS</w:t>
        </w:r>
      </w:ins>
    </w:p>
    <w:p w14:paraId="39052514" w14:textId="77777777" w:rsidR="00DE3DC3" w:rsidRDefault="00DE3DC3">
      <w:pPr>
        <w:spacing w:line="240" w:lineRule="auto"/>
        <w:jc w:val="both"/>
        <w:rPr>
          <w:ins w:id="239" w:author="Billy Mitchell" w:date="2024-10-30T09:47:00Z" w16du:dateUtc="2024-10-30T13:47:00Z"/>
          <w:b/>
        </w:rPr>
        <w:pPrChange w:id="240" w:author="Billy Mitchell" w:date="2024-10-30T09:47:00Z" w16du:dateUtc="2024-10-30T13:47:00Z">
          <w:pPr>
            <w:spacing w:line="240" w:lineRule="auto"/>
            <w:ind w:firstLine="720"/>
            <w:jc w:val="both"/>
          </w:pPr>
        </w:pPrChange>
      </w:pPr>
    </w:p>
    <w:p w14:paraId="5ACBD264" w14:textId="206904B0" w:rsidR="00FE3980" w:rsidRPr="00E5335E" w:rsidDel="00E82062" w:rsidRDefault="00FE3980">
      <w:pPr>
        <w:rPr>
          <w:del w:id="241" w:author="Billy Mitchell" w:date="2024-11-05T19:12:00Z" w16du:dateUtc="2024-11-06T00:12:00Z"/>
          <w:b/>
          <w:bCs/>
        </w:rPr>
      </w:pPr>
    </w:p>
    <w:p w14:paraId="4C4B07B5" w14:textId="1E2994C6" w:rsidR="00126307" w:rsidDel="00E82062" w:rsidRDefault="00321805">
      <w:pPr>
        <w:rPr>
          <w:del w:id="242" w:author="Billy Mitchell" w:date="2024-11-05T19:12:00Z" w16du:dateUtc="2024-11-06T00:12:00Z"/>
          <w:b/>
          <w:bCs/>
        </w:rPr>
        <w:pPrChange w:id="243" w:author="Billy Mitchell" w:date="2024-11-05T19:12:00Z" w16du:dateUtc="2024-11-06T00:12:00Z">
          <w:pPr>
            <w:pStyle w:val="Heading1"/>
            <w:spacing w:before="0" w:after="0" w:line="240" w:lineRule="auto"/>
            <w:jc w:val="both"/>
          </w:pPr>
        </w:pPrChange>
      </w:pPr>
      <w:r>
        <w:rPr>
          <w:b/>
          <w:bCs/>
        </w:rPr>
        <w:t>Behavioral task performance</w:t>
      </w:r>
    </w:p>
    <w:p w14:paraId="381EA158" w14:textId="42685702" w:rsidR="0076279C" w:rsidRPr="00E5335E" w:rsidRDefault="00126307">
      <w:pPr>
        <w:pPrChange w:id="244" w:author="Billy Mitchell" w:date="2024-11-05T19:12:00Z" w16du:dateUtc="2024-11-06T00:12:00Z">
          <w:pPr>
            <w:pStyle w:val="Heading1"/>
            <w:spacing w:before="0" w:after="0" w:line="240" w:lineRule="auto"/>
            <w:jc w:val="both"/>
          </w:pPr>
        </w:pPrChange>
      </w:pPr>
      <w:del w:id="245" w:author="Billy Mitchell" w:date="2024-11-05T19:09:00Z" w16du:dateUtc="2024-11-06T00:09:00Z">
        <w:r w:rsidRPr="006E54B4" w:rsidDel="00E82062">
          <w:rPr>
            <w:noProof/>
          </w:rPr>
          <w:drawing>
            <wp:anchor distT="0" distB="0" distL="114300" distR="114300" simplePos="0" relativeHeight="251657215" behindDoc="0" locked="0" layoutInCell="1" allowOverlap="1" wp14:anchorId="4FDC3904" wp14:editId="37DECC48">
              <wp:simplePos x="0" y="0"/>
              <wp:positionH relativeFrom="margin">
                <wp:posOffset>0</wp:posOffset>
              </wp:positionH>
              <wp:positionV relativeFrom="paragraph">
                <wp:posOffset>499955</wp:posOffset>
              </wp:positionV>
              <wp:extent cx="5943600" cy="3731895"/>
              <wp:effectExtent l="0" t="0" r="0" b="0"/>
              <wp:wrapTopAndBottom/>
              <wp:docPr id="863467343" name="Picture 1" descr="A group of brain imag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467343" name="Picture 1" descr="A group of brain images&#10;&#10;Description automatically generated with medium confidenc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3731895"/>
                      </a:xfrm>
                      <a:prstGeom prst="rect">
                        <a:avLst/>
                      </a:prstGeom>
                      <a:noFill/>
                      <a:ln>
                        <a:noFill/>
                      </a:ln>
                    </pic:spPr>
                  </pic:pic>
                </a:graphicData>
              </a:graphic>
            </wp:anchor>
          </w:drawing>
        </w:r>
      </w:del>
    </w:p>
    <w:p w14:paraId="63D78C4F" w14:textId="793CE1D6" w:rsidR="00DE0869" w:rsidRPr="00E5335E" w:rsidRDefault="00126307" w:rsidP="00FE3980">
      <w:pPr>
        <w:spacing w:line="240" w:lineRule="auto"/>
        <w:ind w:firstLine="720"/>
        <w:jc w:val="both"/>
      </w:pPr>
      <w:bookmarkStart w:id="246" w:name="_l89pprm7u1jz" w:colFirst="0" w:colLast="0"/>
      <w:bookmarkEnd w:id="246"/>
      <w:r>
        <w:rPr>
          <w:b/>
          <w:bCs/>
        </w:rPr>
        <w:t xml:space="preserve">Participants in both viewing orders exhibited similar levels of rating frequency. </w:t>
      </w:r>
      <w:commentRangeStart w:id="247"/>
      <w:del w:id="248" w:author="Billy Mitchell" w:date="2024-11-05T21:01:00Z" w16du:dateUtc="2024-11-06T02:01:00Z">
        <w:r w:rsidRPr="006E54B4" w:rsidDel="00FB7334">
          <w:rPr>
            <w:rPrChange w:id="249" w:author="Chelsea Helion" w:date="2024-10-23T10:53:00Z">
              <w:rPr>
                <w:rFonts w:ascii="Aptos" w:hAnsi="Aptos"/>
              </w:rPr>
            </w:rPrChange>
          </w:rPr>
          <w:delText xml:space="preserve"> </w:delText>
        </w:r>
      </w:del>
      <w:commentRangeEnd w:id="247"/>
      <w:r w:rsidR="00400CBA" w:rsidRPr="006E54B4">
        <w:rPr>
          <w:rStyle w:val="CommentReference"/>
        </w:rPr>
        <w:commentReference w:id="247"/>
      </w:r>
      <w:r w:rsidR="00400CBA" w:rsidRPr="00E5335E">
        <w:t xml:space="preserve">No significant differences were observed between run 1 </w:t>
      </w:r>
      <w:r w:rsidRPr="00E5335E">
        <w:t>(mean Run 1 = 22.6 ± 22.7 button presses) and run 2 (mean Run 2 = 25.9 ± 27.6 button presses) regarding the average volume of buttons presses per subject (95% CI = (-21.</w:t>
      </w:r>
      <w:proofErr w:type="gramStart"/>
      <w:r w:rsidRPr="00E5335E">
        <w:t>3 ,</w:t>
      </w:r>
      <w:proofErr w:type="gramEnd"/>
      <w:r w:rsidRPr="00E5335E">
        <w:t xml:space="preserve"> 14.6), t(27) = -0.4, p = 0.7). On a questionnaire which followed the primary task, all subjects indicated that they felt that they fully understood the task instructions. Only a single subject endorsed having difficulty using the button device, but the cited issue occurred during a task unrelated to the current analysis. </w:t>
      </w:r>
    </w:p>
    <w:p w14:paraId="6731F628" w14:textId="27EACCC0" w:rsidR="00950C6D" w:rsidRDefault="001D1567" w:rsidP="00FE3980">
      <w:pPr>
        <w:spacing w:line="240" w:lineRule="auto"/>
        <w:ind w:firstLine="720"/>
        <w:jc w:val="both"/>
        <w:rPr>
          <w:ins w:id="250" w:author="Chelsea Helion" w:date="2024-10-25T19:02:00Z"/>
        </w:rPr>
      </w:pPr>
      <w:r w:rsidRPr="00E5335E">
        <w:rPr>
          <w:b/>
          <w:bCs/>
        </w:rPr>
        <w:t>Subjects report</w:t>
      </w:r>
      <w:r w:rsidR="00950C6D">
        <w:rPr>
          <w:b/>
          <w:bCs/>
        </w:rPr>
        <w:t>ed</w:t>
      </w:r>
      <w:r w:rsidRPr="00E5335E">
        <w:rPr>
          <w:b/>
          <w:bCs/>
        </w:rPr>
        <w:t xml:space="preserve"> high engagement and plot comprehension.</w:t>
      </w:r>
      <w:r w:rsidRPr="00E5335E">
        <w:t xml:space="preserve"> </w:t>
      </w:r>
      <w:r w:rsidR="00DC2666" w:rsidRPr="00E5335E">
        <w:t>To identify potential i</w:t>
      </w:r>
      <w:r w:rsidRPr="00E5335E">
        <w:t xml:space="preserve">mpediments to stimulus engagement and comprehension </w:t>
      </w:r>
      <w:r w:rsidR="00DC2666" w:rsidRPr="00E5335E">
        <w:t xml:space="preserve">of our stimuli given its length and narrative complexity, </w:t>
      </w:r>
      <w:r w:rsidRPr="00E5335E">
        <w:t xml:space="preserve">we </w:t>
      </w:r>
      <w:r w:rsidR="00DC2666" w:rsidRPr="00E5335E">
        <w:t xml:space="preserve">collected a series of </w:t>
      </w:r>
      <w:r w:rsidR="00126307">
        <w:t>post</w:t>
      </w:r>
      <w:ins w:id="251" w:author="Billy Mitchell" w:date="2024-11-06T10:36:00Z" w16du:dateUtc="2024-11-06T15:36:00Z">
        <w:r w:rsidR="00D96ECC">
          <w:t>-</w:t>
        </w:r>
      </w:ins>
      <w:r w:rsidR="00126307">
        <w:t xml:space="preserve">scan </w:t>
      </w:r>
      <w:r w:rsidR="00DC2666" w:rsidRPr="00E5335E">
        <w:t xml:space="preserve">self-report measures about participants’ viewing experiences. </w:t>
      </w:r>
      <w:r w:rsidRPr="00E5335E">
        <w:t>On a 5-point scale (range = 0-4), ranging from ‘Not at all’ to ‘Extremely’, the median score of all participant ratings indicate that the task was viewed as “very engaging” (one-sample t-test: mean = 2.5, 95% CI = (2.2 , 2.7) , t(33) = 18.3, p &lt; 0.001), that the plot was “not at all difficult” to follow (one-sample t-test: mean = 0.41, 95% CI = (0.15, 0.67), t(33) = 3.2, p = 0.002), and that the audio was “not at all” difficult to understand (one-sample t-test: mean = 0.29, 95% CI = (0.13 , 0.46), t(33) = 3.7, p &lt; 0.001 ). Engagement and plot comprehension difficulties were strongly negatively correlated (</w:t>
      </w:r>
      <w:proofErr w:type="gramStart"/>
      <w:r w:rsidRPr="00E5335E">
        <w:t>r(</w:t>
      </w:r>
      <w:proofErr w:type="gramEnd"/>
      <w:r w:rsidRPr="00E5335E">
        <w:t>32) = -0.55, p &lt; 0.001).</w:t>
      </w:r>
    </w:p>
    <w:p w14:paraId="765FCE8A" w14:textId="4EC78382" w:rsidR="0036567C" w:rsidRDefault="00FB7334" w:rsidP="0036567C">
      <w:pPr>
        <w:spacing w:line="240" w:lineRule="auto"/>
        <w:ind w:firstLine="720"/>
        <w:jc w:val="both"/>
        <w:rPr>
          <w:ins w:id="252" w:author="Billy Mitchell" w:date="2024-11-06T00:58:00Z" w16du:dateUtc="2024-11-06T05:58:00Z"/>
        </w:rPr>
      </w:pPr>
      <w:ins w:id="253" w:author="Billy Mitchell" w:date="2024-11-05T21:02:00Z" w16du:dateUtc="2024-11-06T02:02:00Z">
        <w:r>
          <w:rPr>
            <w:b/>
            <w:bCs/>
          </w:rPr>
          <w:t>Scene recall did not differ between rating co</w:t>
        </w:r>
      </w:ins>
      <w:ins w:id="254" w:author="Billy Mitchell" w:date="2024-11-05T21:03:00Z" w16du:dateUtc="2024-11-06T02:03:00Z">
        <w:r>
          <w:rPr>
            <w:b/>
            <w:bCs/>
          </w:rPr>
          <w:t>nditions.</w:t>
        </w:r>
      </w:ins>
      <w:ins w:id="255" w:author="Billy Mitchell" w:date="2024-11-05T21:16:00Z" w16du:dateUtc="2024-11-06T02:16:00Z">
        <w:r w:rsidR="00396705">
          <w:rPr>
            <w:b/>
            <w:bCs/>
          </w:rPr>
          <w:t xml:space="preserve"> </w:t>
        </w:r>
      </w:ins>
      <w:ins w:id="256" w:author="Billy Mitchell" w:date="2024-11-06T01:16:00Z" w16du:dateUtc="2024-11-06T06:16:00Z">
        <w:r w:rsidR="00F26708">
          <w:t>Twenty-eight</w:t>
        </w:r>
      </w:ins>
      <w:ins w:id="257" w:author="Billy Mitchell" w:date="2024-11-06T01:17:00Z" w16du:dateUtc="2024-11-06T06:17:00Z">
        <w:r w:rsidR="001E33D0">
          <w:t xml:space="preserve"> (n = 28)</w:t>
        </w:r>
      </w:ins>
      <w:ins w:id="258" w:author="Billy Mitchell" w:date="2024-11-06T01:16:00Z" w16du:dateUtc="2024-11-06T06:16:00Z">
        <w:r w:rsidR="00F26708">
          <w:t xml:space="preserve"> of the thirty-five subjects used in neural analyses completed post-exposure free recall of the stimulus which was able to be transcribed and analyzed</w:t>
        </w:r>
      </w:ins>
      <w:ins w:id="259" w:author="Billy Mitchell" w:date="2024-11-06T01:17:00Z" w16du:dateUtc="2024-11-06T06:17:00Z">
        <w:r w:rsidR="001E33D0">
          <w:t xml:space="preserve">. </w:t>
        </w:r>
      </w:ins>
      <w:ins w:id="260" w:author="Billy Mitchell" w:date="2024-11-06T00:58:00Z" w16du:dateUtc="2024-11-06T05:58:00Z">
        <w:r w:rsidR="0036567C">
          <w:t>A paired samples t-test found no differences</w:t>
        </w:r>
      </w:ins>
      <w:ins w:id="261" w:author="Billy Mitchell" w:date="2024-11-06T01:01:00Z" w16du:dateUtc="2024-11-06T06:01:00Z">
        <w:r w:rsidR="0036567C">
          <w:t xml:space="preserve"> (mean difference = 0.04)</w:t>
        </w:r>
      </w:ins>
      <w:ins w:id="262" w:author="Billy Mitchell" w:date="2024-11-06T00:58:00Z" w16du:dateUtc="2024-11-06T05:58:00Z">
        <w:r w:rsidR="0036567C">
          <w:t xml:space="preserve"> in the </w:t>
        </w:r>
      </w:ins>
      <w:ins w:id="263" w:author="Billy Mitchell" w:date="2024-11-06T01:06:00Z" w16du:dateUtc="2024-11-06T06:06:00Z">
        <w:r w:rsidR="00F26708">
          <w:t>magnitude</w:t>
        </w:r>
      </w:ins>
      <w:ins w:id="264" w:author="Billy Mitchell" w:date="2024-11-06T00:58:00Z" w16du:dateUtc="2024-11-06T05:58:00Z">
        <w:r w:rsidR="0036567C">
          <w:t xml:space="preserve"> of scenes recalled </w:t>
        </w:r>
      </w:ins>
      <w:ins w:id="265" w:author="Billy Mitchell" w:date="2024-11-06T01:06:00Z" w16du:dateUtc="2024-11-06T06:06:00Z">
        <w:r w:rsidR="00F26708">
          <w:t>within</w:t>
        </w:r>
      </w:ins>
      <w:ins w:id="266" w:author="Billy Mitchell" w:date="2024-11-06T00:58:00Z" w16du:dateUtc="2024-11-06T05:58:00Z">
        <w:r w:rsidR="0036567C">
          <w:t xml:space="preserve"> subject while expressively rating and </w:t>
        </w:r>
      </w:ins>
      <w:ins w:id="267" w:author="Billy Mitchell" w:date="2024-11-06T00:59:00Z" w16du:dateUtc="2024-11-06T05:59:00Z">
        <w:r w:rsidR="0036567C">
          <w:t>reflectively not-rating the video</w:t>
        </w:r>
      </w:ins>
      <w:ins w:id="268" w:author="Billy Mitchell" w:date="2024-11-06T01:00:00Z" w16du:dateUtc="2024-11-06T06:00:00Z">
        <w:r w:rsidR="0036567C">
          <w:t xml:space="preserve"> </w:t>
        </w:r>
        <w:r w:rsidR="0036567C" w:rsidRPr="00E5335E">
          <w:t>(95% CI = (-</w:t>
        </w:r>
        <w:r w:rsidR="0036567C">
          <w:t>0</w:t>
        </w:r>
        <w:r w:rsidR="0036567C" w:rsidRPr="00E5335E">
          <w:t>.</w:t>
        </w:r>
        <w:proofErr w:type="gramStart"/>
        <w:r w:rsidR="0036567C">
          <w:t>03</w:t>
        </w:r>
        <w:r w:rsidR="0036567C" w:rsidRPr="00E5335E">
          <w:t xml:space="preserve"> ,</w:t>
        </w:r>
        <w:proofErr w:type="gramEnd"/>
        <w:r w:rsidR="0036567C" w:rsidRPr="00E5335E">
          <w:t xml:space="preserve"> </w:t>
        </w:r>
        <w:r w:rsidR="0036567C">
          <w:t>0.11</w:t>
        </w:r>
        <w:r w:rsidR="0036567C" w:rsidRPr="00E5335E">
          <w:t xml:space="preserve">), t(27) = </w:t>
        </w:r>
        <w:r w:rsidR="0036567C">
          <w:t>1.17</w:t>
        </w:r>
        <w:r w:rsidR="0036567C" w:rsidRPr="00E5335E">
          <w:t>, p = 0.</w:t>
        </w:r>
        <w:r w:rsidR="0036567C">
          <w:t>3</w:t>
        </w:r>
        <w:r w:rsidR="0036567C" w:rsidRPr="00E5335E">
          <w:t>)</w:t>
        </w:r>
      </w:ins>
      <w:ins w:id="269" w:author="Billy Mitchell" w:date="2024-11-06T00:59:00Z" w16du:dateUtc="2024-11-06T05:59:00Z">
        <w:r w:rsidR="0036567C">
          <w:t>.</w:t>
        </w:r>
      </w:ins>
      <w:ins w:id="270" w:author="Billy Mitchell" w:date="2024-11-06T01:03:00Z" w16du:dateUtc="2024-11-06T06:03:00Z">
        <w:r w:rsidR="0036567C">
          <w:t xml:space="preserve"> We could alternatively use a chi-square test to determine if there is a relationship </w:t>
        </w:r>
      </w:ins>
      <w:proofErr w:type="gramStart"/>
      <w:ins w:id="271" w:author="Billy Mitchell" w:date="2024-11-06T01:04:00Z" w16du:dateUtc="2024-11-06T06:04:00Z">
        <w:r w:rsidR="0036567C">
          <w:t>among</w:t>
        </w:r>
        <w:proofErr w:type="gramEnd"/>
        <w:r w:rsidR="0036567C">
          <w:t xml:space="preserve"> the proportion of scenes recalled and not recalled</w:t>
        </w:r>
      </w:ins>
      <w:ins w:id="272" w:author="Billy Mitchell" w:date="2024-11-06T01:05:00Z" w16du:dateUtc="2024-11-06T06:05:00Z">
        <w:r w:rsidR="0036567C">
          <w:t xml:space="preserve"> while expressively rating and reflectively not rating</w:t>
        </w:r>
      </w:ins>
      <w:ins w:id="273" w:author="Billy Mitchell" w:date="2024-11-06T01:07:00Z" w16du:dateUtc="2024-11-06T06:07:00Z">
        <w:r w:rsidR="00F26708">
          <w:t xml:space="preserve"> between subjects</w:t>
        </w:r>
      </w:ins>
      <w:ins w:id="274" w:author="Billy Mitchell" w:date="2024-11-06T01:05:00Z" w16du:dateUtc="2024-11-06T06:05:00Z">
        <w:r w:rsidR="0036567C">
          <w:t xml:space="preserve">. This approach also failed to </w:t>
        </w:r>
      </w:ins>
      <w:ins w:id="275" w:author="Billy Mitchell" w:date="2024-11-06T01:07:00Z" w16du:dateUtc="2024-11-06T06:07:00Z">
        <w:r w:rsidR="00F26708">
          <w:t>identify significant differences (</w:t>
        </w:r>
      </w:ins>
      <w:ins w:id="276" w:author="Billy Mitchell" w:date="2024-11-06T01:12:00Z" w16du:dateUtc="2024-11-06T06:12:00Z">
        <w:r w:rsidR="00F26708" w:rsidRPr="00F26708">
          <w:t>χ2(1, N</w:t>
        </w:r>
      </w:ins>
      <w:ins w:id="277" w:author="Billy Mitchell" w:date="2024-11-06T01:17:00Z" w16du:dateUtc="2024-11-06T06:17:00Z">
        <w:r w:rsidR="001E33D0">
          <w:t xml:space="preserve"> </w:t>
        </w:r>
      </w:ins>
      <w:ins w:id="278" w:author="Billy Mitchell" w:date="2024-11-06T01:12:00Z" w16du:dateUtc="2024-11-06T06:12:00Z">
        <w:r w:rsidR="00F26708" w:rsidRPr="00F26708">
          <w:t>=</w:t>
        </w:r>
      </w:ins>
      <w:ins w:id="279" w:author="Billy Mitchell" w:date="2024-11-06T01:17:00Z" w16du:dateUtc="2024-11-06T06:17:00Z">
        <w:r w:rsidR="001E33D0">
          <w:t xml:space="preserve"> </w:t>
        </w:r>
      </w:ins>
      <w:ins w:id="280" w:author="Billy Mitchell" w:date="2024-11-06T01:12:00Z" w16du:dateUtc="2024-11-06T06:12:00Z">
        <w:r w:rsidR="00F26708">
          <w:t>28</w:t>
        </w:r>
        <w:r w:rsidR="00F26708" w:rsidRPr="00F26708">
          <w:t>) = 0.</w:t>
        </w:r>
      </w:ins>
      <w:ins w:id="281" w:author="Billy Mitchell" w:date="2024-11-06T01:18:00Z" w16du:dateUtc="2024-11-06T06:18:00Z">
        <w:r w:rsidR="001E33D0">
          <w:t>85</w:t>
        </w:r>
      </w:ins>
      <w:ins w:id="282" w:author="Billy Mitchell" w:date="2024-11-06T01:12:00Z" w16du:dateUtc="2024-11-06T06:12:00Z">
        <w:r w:rsidR="00F26708" w:rsidRPr="00F26708">
          <w:t>, p = 0.</w:t>
        </w:r>
      </w:ins>
      <w:ins w:id="283" w:author="Billy Mitchell" w:date="2024-11-06T01:17:00Z" w16du:dateUtc="2024-11-06T06:17:00Z">
        <w:r w:rsidR="001E33D0">
          <w:t>36</w:t>
        </w:r>
      </w:ins>
      <w:ins w:id="284" w:author="Billy Mitchell" w:date="2024-11-06T01:07:00Z" w16du:dateUtc="2024-11-06T06:07:00Z">
        <w:r w:rsidR="00F26708">
          <w:t xml:space="preserve">). </w:t>
        </w:r>
      </w:ins>
      <w:ins w:id="285" w:author="Billy Mitchell" w:date="2024-11-06T01:40:00Z" w16du:dateUtc="2024-11-06T06:40:00Z">
        <w:r w:rsidR="00DE3DC3" w:rsidRPr="00DE3DC3">
          <w:t>It is possible that relying solely on summary statistics to detect differences in multivariate data may overlook more nuanced patterns. To address this, we constructed dissimilarity matrices using Spearman rank correlations across subjects based on scene recall. We then employed bootstrapped permutation testing (n = 5000) to assess whether the strength of these correlations varied depending on which half of the session subjects engaged in expressive rating versus reflective non-rating. Our analysis revealed no statistically significant difference between the rating conditions (mean difference = -0.02, p = 0.20).</w:t>
        </w:r>
      </w:ins>
    </w:p>
    <w:p w14:paraId="4A942A2C" w14:textId="1BFCCF50" w:rsidR="00FB7334" w:rsidDel="00DE3DC3" w:rsidRDefault="00950C6D" w:rsidP="0016388E">
      <w:pPr>
        <w:spacing w:line="240" w:lineRule="auto"/>
        <w:ind w:firstLine="720"/>
        <w:jc w:val="both"/>
        <w:rPr>
          <w:del w:id="286" w:author="Billy Mitchell" w:date="2024-11-05T21:09:00Z" w16du:dateUtc="2024-11-06T02:09:00Z"/>
        </w:rPr>
      </w:pPr>
      <w:ins w:id="287" w:author="Chelsea Helion" w:date="2024-10-25T19:02:00Z">
        <w:del w:id="288" w:author="Billy Mitchell" w:date="2024-11-05T21:02:00Z" w16du:dateUtc="2024-11-06T02:02:00Z">
          <w:r w:rsidDel="00FB7334">
            <w:rPr>
              <w:b/>
              <w:bCs/>
            </w:rPr>
            <w:delText>Insert memory results.</w:delText>
          </w:r>
        </w:del>
      </w:ins>
      <w:ins w:id="289" w:author="Billy Mitchell" w:date="2024-11-05T21:03:00Z" w16du:dateUtc="2024-11-06T02:03:00Z">
        <w:r w:rsidR="00FB7334">
          <w:rPr>
            <w:b/>
            <w:bCs/>
          </w:rPr>
          <w:t xml:space="preserve">Character </w:t>
        </w:r>
      </w:ins>
      <w:ins w:id="290" w:author="Billy Mitchell" w:date="2024-11-05T21:08:00Z" w16du:dateUtc="2024-11-06T02:08:00Z">
        <w:r w:rsidR="00FB7334">
          <w:rPr>
            <w:b/>
            <w:bCs/>
          </w:rPr>
          <w:t>representations did not differ between rating cond</w:t>
        </w:r>
      </w:ins>
      <w:ins w:id="291" w:author="Billy Mitchell" w:date="2024-11-05T21:09:00Z" w16du:dateUtc="2024-11-06T02:09:00Z">
        <w:r w:rsidR="00FB7334">
          <w:rPr>
            <w:b/>
            <w:bCs/>
          </w:rPr>
          <w:t xml:space="preserve">itions. </w:t>
        </w:r>
      </w:ins>
      <w:ins w:id="292" w:author="Billy Mitchell" w:date="2024-11-06T01:37:00Z" w16du:dateUtc="2024-11-06T06:37:00Z">
        <w:r w:rsidR="00DE3DC3">
          <w:t xml:space="preserve">We again used </w:t>
        </w:r>
      </w:ins>
      <w:ins w:id="293" w:author="Billy Mitchell" w:date="2024-11-06T01:40:00Z" w16du:dateUtc="2024-11-06T06:40:00Z">
        <w:r w:rsidR="00DE3DC3">
          <w:t>dissimilarity matrices</w:t>
        </w:r>
      </w:ins>
      <w:ins w:id="294" w:author="Billy Mitchell" w:date="2024-11-06T01:38:00Z" w16du:dateUtc="2024-11-06T06:38:00Z">
        <w:r w:rsidR="00DE3DC3">
          <w:t xml:space="preserve"> to</w:t>
        </w:r>
      </w:ins>
      <w:ins w:id="295" w:author="Billy Mitchell" w:date="2024-11-06T01:41:00Z" w16du:dateUtc="2024-11-06T06:41:00Z">
        <w:r w:rsidR="00DE3DC3">
          <w:t xml:space="preserve"> determine whether rating </w:t>
        </w:r>
        <w:proofErr w:type="gramStart"/>
        <w:r w:rsidR="00DE3DC3">
          <w:t>condition</w:t>
        </w:r>
        <w:proofErr w:type="gramEnd"/>
        <w:r w:rsidR="00DE3DC3">
          <w:t xml:space="preserve"> yielded observable differences in character asses</w:t>
        </w:r>
      </w:ins>
      <w:ins w:id="296" w:author="Billy Mitchell" w:date="2024-11-06T01:42:00Z" w16du:dateUtc="2024-11-06T06:42:00Z">
        <w:r w:rsidR="00DE3DC3">
          <w:t>sments. Using</w:t>
        </w:r>
        <w:r w:rsidR="00DE3DC3" w:rsidRPr="00DE3DC3">
          <w:t xml:space="preserve"> bootstrapped permutation testing (n = 5000)</w:t>
        </w:r>
        <w:r w:rsidR="00DE3DC3">
          <w:t xml:space="preserve">, we did not find any statistically significant </w:t>
        </w:r>
        <w:r w:rsidR="00DE3DC3" w:rsidRPr="00DE3DC3">
          <w:t>difference</w:t>
        </w:r>
        <w:r w:rsidR="00DE3DC3">
          <w:t>s</w:t>
        </w:r>
        <w:r w:rsidR="00DE3DC3" w:rsidRPr="00DE3DC3">
          <w:t xml:space="preserve"> between the rating conditions (mean difference = </w:t>
        </w:r>
      </w:ins>
      <w:ins w:id="297" w:author="Billy Mitchell" w:date="2024-11-06T01:43:00Z" w16du:dateUtc="2024-11-06T06:43:00Z">
        <w:r w:rsidR="00DE3DC3">
          <w:t>0.01</w:t>
        </w:r>
      </w:ins>
      <w:ins w:id="298" w:author="Billy Mitchell" w:date="2024-11-06T01:42:00Z" w16du:dateUtc="2024-11-06T06:42:00Z">
        <w:r w:rsidR="00DE3DC3" w:rsidRPr="00DE3DC3">
          <w:t>, p = 0.</w:t>
        </w:r>
      </w:ins>
      <w:ins w:id="299" w:author="Billy Mitchell" w:date="2024-11-06T01:43:00Z" w16du:dateUtc="2024-11-06T06:43:00Z">
        <w:r w:rsidR="00DE3DC3">
          <w:t>56</w:t>
        </w:r>
      </w:ins>
      <w:ins w:id="300" w:author="Billy Mitchell" w:date="2024-11-06T01:42:00Z" w16du:dateUtc="2024-11-06T06:42:00Z">
        <w:r w:rsidR="00DE3DC3" w:rsidRPr="00DE3DC3">
          <w:t>).</w:t>
        </w:r>
      </w:ins>
    </w:p>
    <w:p w14:paraId="31450340" w14:textId="77777777" w:rsidR="00DE3DC3" w:rsidRDefault="00DE3DC3" w:rsidP="00DE3DC3">
      <w:pPr>
        <w:spacing w:line="240" w:lineRule="auto"/>
        <w:ind w:firstLine="720"/>
        <w:jc w:val="both"/>
        <w:rPr>
          <w:ins w:id="301" w:author="Billy Mitchell" w:date="2024-11-06T01:43:00Z" w16du:dateUtc="2024-11-06T06:43:00Z"/>
          <w:b/>
          <w:bCs/>
        </w:rPr>
      </w:pPr>
    </w:p>
    <w:p w14:paraId="55262788" w14:textId="667E9360" w:rsidR="00950C6D" w:rsidDel="00E82062" w:rsidRDefault="00950C6D">
      <w:pPr>
        <w:spacing w:line="240" w:lineRule="auto"/>
        <w:ind w:firstLine="720"/>
        <w:jc w:val="both"/>
        <w:rPr>
          <w:ins w:id="302" w:author="Chelsea Helion" w:date="2024-10-25T19:02:00Z"/>
          <w:del w:id="303" w:author="Billy Mitchell" w:date="2024-11-05T19:12:00Z" w16du:dateUtc="2024-11-06T00:12:00Z"/>
          <w:b/>
          <w:bCs/>
        </w:rPr>
      </w:pPr>
      <w:ins w:id="304" w:author="Chelsea Helion" w:date="2024-10-25T19:02:00Z">
        <w:del w:id="305" w:author="Billy Mitchell" w:date="2024-11-05T21:09:00Z" w16du:dateUtc="2024-11-06T02:09:00Z">
          <w:r w:rsidDel="00FB7334">
            <w:rPr>
              <w:b/>
              <w:bCs/>
            </w:rPr>
            <w:delText>Insert person perception results.</w:delText>
          </w:r>
        </w:del>
      </w:ins>
    </w:p>
    <w:p w14:paraId="5F2EA7E3" w14:textId="7FD623BE" w:rsidR="00DE0869" w:rsidRPr="00E5335E" w:rsidRDefault="001D1567" w:rsidP="0016388E">
      <w:pPr>
        <w:spacing w:line="240" w:lineRule="auto"/>
        <w:ind w:firstLine="720"/>
        <w:jc w:val="both"/>
      </w:pPr>
      <w:del w:id="306" w:author="Billy Mitchell" w:date="2024-11-05T19:12:00Z" w16du:dateUtc="2024-11-06T00:12:00Z">
        <w:r w:rsidRPr="006E54B4" w:rsidDel="00E82062">
          <w:rPr>
            <w:noProof/>
          </w:rPr>
          <w:delText xml:space="preserve"> </w:delText>
        </w:r>
      </w:del>
    </w:p>
    <w:p w14:paraId="16CE7B58" w14:textId="6B2BE704" w:rsidR="00950C6D" w:rsidRPr="006E54B4" w:rsidDel="00E82062" w:rsidRDefault="00950C6D" w:rsidP="00CF2D02">
      <w:pPr>
        <w:spacing w:line="240" w:lineRule="auto"/>
        <w:jc w:val="both"/>
        <w:rPr>
          <w:ins w:id="307" w:author="Chelsea Helion" w:date="2024-10-25T19:02:00Z"/>
          <w:del w:id="308" w:author="Billy Mitchell" w:date="2024-11-05T19:12:00Z" w16du:dateUtc="2024-11-06T00:12:00Z"/>
          <w:rPrChange w:id="309" w:author="Chelsea Helion" w:date="2024-10-23T10:53:00Z">
            <w:rPr>
              <w:ins w:id="310" w:author="Chelsea Helion" w:date="2024-10-25T19:02:00Z"/>
              <w:del w:id="311" w:author="Billy Mitchell" w:date="2024-11-05T19:12:00Z" w16du:dateUtc="2024-11-06T00:12:00Z"/>
              <w:rFonts w:ascii="Aptos" w:hAnsi="Aptos"/>
            </w:rPr>
          </w:rPrChange>
        </w:rPr>
      </w:pPr>
      <w:r>
        <w:rPr>
          <w:b/>
          <w:bCs/>
        </w:rPr>
        <w:t>Neuroimaging results</w:t>
      </w:r>
      <w:ins w:id="312" w:author="Billy Mitchell" w:date="2024-11-05T22:07:00Z" w16du:dateUtc="2024-11-06T03:07:00Z">
        <w:r w:rsidR="00535BB8">
          <w:rPr>
            <w:b/>
            <w:bCs/>
          </w:rPr>
          <w:t xml:space="preserve">. </w:t>
        </w:r>
      </w:ins>
    </w:p>
    <w:p w14:paraId="643BEAD1" w14:textId="77777777" w:rsidR="00CF2D02" w:rsidRPr="006E54B4" w:rsidRDefault="00CF2D02" w:rsidP="00CF2D02">
      <w:pPr>
        <w:spacing w:line="240" w:lineRule="auto"/>
        <w:jc w:val="both"/>
        <w:rPr>
          <w:rPrChange w:id="313" w:author="Chelsea Helion" w:date="2024-10-23T10:53:00Z">
            <w:rPr>
              <w:rFonts w:ascii="Aptos" w:hAnsi="Aptos"/>
            </w:rPr>
          </w:rPrChange>
        </w:rPr>
      </w:pPr>
    </w:p>
    <w:p w14:paraId="367DC151" w14:textId="5F3850A5" w:rsidR="00DE0869" w:rsidRPr="006E54B4" w:rsidDel="00E82062" w:rsidRDefault="00950C6D">
      <w:pPr>
        <w:spacing w:line="240" w:lineRule="auto"/>
        <w:ind w:firstLine="720"/>
        <w:jc w:val="both"/>
        <w:rPr>
          <w:del w:id="314" w:author="Billy Mitchell" w:date="2024-11-05T19:10:00Z" w16du:dateUtc="2024-11-06T00:10:00Z"/>
          <w:rPrChange w:id="315" w:author="Chelsea Helion" w:date="2024-10-23T10:53:00Z">
            <w:rPr>
              <w:del w:id="316" w:author="Billy Mitchell" w:date="2024-11-05T19:10:00Z" w16du:dateUtc="2024-11-06T00:10:00Z"/>
              <w:rFonts w:ascii="Aptos" w:hAnsi="Aptos"/>
            </w:rPr>
          </w:rPrChange>
        </w:rPr>
      </w:pPr>
      <w:r>
        <w:rPr>
          <w:b/>
          <w:bCs/>
        </w:rPr>
        <w:t>Increased rating frequency was positively associated with</w:t>
      </w:r>
      <w:r w:rsidR="00EF26B5" w:rsidRPr="00E5335E">
        <w:rPr>
          <w:b/>
          <w:bCs/>
        </w:rPr>
        <w:t xml:space="preserve"> </w:t>
      </w:r>
      <w:r w:rsidR="00C64A9F" w:rsidRPr="00E5335E">
        <w:rPr>
          <w:b/>
          <w:bCs/>
        </w:rPr>
        <w:t xml:space="preserve">activation of neural circuitry implicated in </w:t>
      </w:r>
      <w:r w:rsidR="00EF26B5" w:rsidRPr="00E5335E">
        <w:rPr>
          <w:b/>
          <w:bCs/>
        </w:rPr>
        <w:t>sensory integration, attention, and self-monitoring.</w:t>
      </w:r>
      <w:r w:rsidR="00EF26B5" w:rsidRPr="00E5335E">
        <w:t xml:space="preserve"> We used parametric modulation to identify regions sensitive to variability in rating behavior. </w:t>
      </w:r>
      <w:r w:rsidR="00FE3980" w:rsidRPr="00E5335E">
        <w:t>T</w:t>
      </w:r>
      <w:r w:rsidR="00EF26B5" w:rsidRPr="00E5335E">
        <w:t>he frequency of our rating proxy (i.e., button presses</w:t>
      </w:r>
      <w:r>
        <w:t xml:space="preserve"> per TR</w:t>
      </w:r>
      <w:r w:rsidR="00EF26B5" w:rsidRPr="00E5335E">
        <w:t xml:space="preserve">) </w:t>
      </w:r>
      <w:r w:rsidR="00FE3980" w:rsidRPr="00E5335E">
        <w:t xml:space="preserve">was used </w:t>
      </w:r>
      <w:r w:rsidR="00EF26B5" w:rsidRPr="00E5335E">
        <w:t>as a regressor applied to data from each subject’s expressive engagement run</w:t>
      </w:r>
      <w:r>
        <w:t>. This</w:t>
      </w:r>
      <w:r w:rsidR="00EF26B5" w:rsidRPr="00E5335E">
        <w:t xml:space="preserve"> revealed significant activation clusters, primarily in the left hemisphere (</w:t>
      </w:r>
      <w:r w:rsidR="00EF26B5" w:rsidRPr="00E5335E">
        <w:rPr>
          <w:b/>
          <w:bCs/>
        </w:rPr>
        <w:t>Figure 3</w:t>
      </w:r>
      <w:r w:rsidR="00EF26B5" w:rsidRPr="00E5335E">
        <w:t>). Notable activations include</w:t>
      </w:r>
      <w:r w:rsidR="00DC2666" w:rsidRPr="00E5335E">
        <w:t>d</w:t>
      </w:r>
      <w:r w:rsidR="00EF26B5" w:rsidRPr="00E5335E">
        <w:t xml:space="preserve"> the left postcentral gyrus (</w:t>
      </w:r>
      <w:proofErr w:type="spellStart"/>
      <w:r w:rsidR="00EF26B5" w:rsidRPr="00E5335E">
        <w:t>PoCG</w:t>
      </w:r>
      <w:proofErr w:type="spellEnd"/>
      <w:r w:rsidR="00EF26B5" w:rsidRPr="00E5335E">
        <w:t>) extending into the precentral gyrus (</w:t>
      </w:r>
      <w:proofErr w:type="spellStart"/>
      <w:r w:rsidR="00EF26B5" w:rsidRPr="00E5335E">
        <w:t>PrCG</w:t>
      </w:r>
      <w:proofErr w:type="spellEnd"/>
      <w:r w:rsidR="00EF26B5" w:rsidRPr="00E5335E">
        <w:t xml:space="preserve">), the anterior cingulate cortex (ACC) extending into the mid-cingulate cortex, the Rolandic operculum (ROL) extending into the supramarginal gyrus (SMG), and the supplementary motor area (SMA). Additional activations were observed in the </w:t>
      </w:r>
      <w:r w:rsidR="00EF26B5" w:rsidRPr="00E5335E">
        <w:lastRenderedPageBreak/>
        <w:t xml:space="preserve">right cerebellum (lobules 4 and 5), the left inferior parietal lobule (IPL), and the left anterior insula (AI). All cluster peak activations were contained within either the somatosensory motor network, salience/ventral attention network A (SVAN A), or dorsal attention network  B (DAN B) under the Schaefer-Kong functional parcellation schema </w:t>
      </w:r>
      <w:r w:rsidR="008926E2" w:rsidRPr="00E5335E">
        <w:fldChar w:fldCharType="begin"/>
      </w:r>
      <w:r w:rsidR="00902099">
        <w:instrText xml:space="preserve"> ADDIN ZOTERO_ITEM CSL_CITATION {"citationID":"FGPrz7Cy","properties":{"formattedCitation":"\\super 46,47\\nosupersub{}","plainCitation":"46,47","noteIndex":0},"citationItems":[{"id":1493,"uris":["http://zotero.org/users/6239255/items/FZC43B73"],"itemData":{"id":1493,"type":"article-journal","abstract":"Abstract\n            Resting-state functional magnetic resonance imaging (rs-fMRI) allows estimation of individual-specific cortical parcellations. We have previously developed a multi-session hierarchical Bayesian model (MS-HBM) for estimating high-quality individual-specific network-level parcellations. Here, we extend the model to estimate individual-specific areal-level parcellations. While network-level parcellations comprise spatially distributed networks spanning the cortex, the consensus is that areal-level parcels should be spatially localized, that is, should not span multiple lobes. There is disagreement about whether areal-level parcels should be strictly contiguous or comprise multiple noncontiguous components; therefore, we considered three areal-level MS-HBM variants spanning these range of possibilities. Individual-specific MS-HBM parcellations estimated using 10 min of data generalized better than other approaches using 150 min of data to out-of-sample rs-fMRI and task-fMRI from the same individuals. Resting-state functional connectivity derived from MS-HBM parcellations also achieved the best behavioral prediction performance. Among the three MS-HBM variants, the strictly contiguous MS-HBM exhibited the best resting-state homogeneity and most uniform within-parcel task activation. In terms of behavioral prediction, the gradient-infused MS-HBM was numerically the best, but differences among MS-HBM variants were not statistically significant. Overall, these results suggest that areal-level MS-HBMs can capture behaviorally meaningful individual-specific parcellation features beyond group-level parcellations. Multi-resolution trained models and parcellations are publicly available (https://github.com/ThomasYeoLab/CBIG/tree/master/stable_projects/brain_parcellation/Kong2022_ArealMSHBM).","container-title":"Cerebral Cortex","DOI":"10.1093/cercor/bhab101","ISSN":"1047-3211, 1460-2199","issue":"10","language":"en","page":"4477-4500","source":"DOI.org (Crossref)","title":"Individual-Specific Areal-Level Parcellations Improve Functional Connectivity Prediction of Behavior","volume":"31","author":[{"family":"Kong","given":"Ru"},{"family":"Yang","given":"Qing"},{"family":"Gordon","given":"Evan"},{"family":"Xue","given":"Aihuiping"},{"family":"Yan","given":"Xiaoxuan"},{"family":"Orban","given":"Csaba"},{"family":"Zuo","given":"Xi-Nian"},{"family":"Spreng","given":"Nathan"},{"family":"Ge","given":"Tian"},{"family":"Holmes","given":"Avram"},{"family":"Eickhoff","given":"Simon"},{"family":"Yeo","given":"B T Thomas"}],"issued":{"date-parts":[["2021",8,26]]}}},{"id":1483,"uris":["http://zotero.org/users/6239255/items/TJZVPB56"],"itemData":{"id":1483,"type":"article-journal","container-title":"Cerebral Cortex","DOI":"10.1093/cercor/bhx179","ISSN":"1047-3211, 1460-2199","issue":"9","language":"en","page":"3095-3114","source":"DOI.org (Crossref)","title":"Local-Global Parcellation of the Human Cerebral Cortex from Intrinsic Functional Connectivity MRI","volume":"28","author":[{"family":"Schaefer","given":"Alexander"},{"family":"Kong","given":"Ru"},{"family":"Gordon","given":"Evan M"},{"family":"Laumann","given":"Timothy O"},{"family":"Zuo","given":"Xi-Nian"},{"family":"Holmes","given":"Avram J"},{"family":"Eickhoff","given":"Simon B"},{"family":"Yeo","given":"B T Thomas"}],"issued":{"date-parts":[["2018",9,1]]}}}],"schema":"https://github.com/citation-style-language/schema/raw/master/csl-citation.json"} </w:instrText>
      </w:r>
      <w:r w:rsidR="008926E2" w:rsidRPr="00E5335E">
        <w:fldChar w:fldCharType="separate"/>
      </w:r>
      <w:r w:rsidR="00DF2BA1" w:rsidRPr="00DF2BA1">
        <w:rPr>
          <w:vertAlign w:val="superscript"/>
        </w:rPr>
        <w:t>46,47</w:t>
      </w:r>
      <w:r w:rsidR="008926E2" w:rsidRPr="00E5335E">
        <w:fldChar w:fldCharType="end"/>
      </w:r>
      <w:r w:rsidR="00EF26B5" w:rsidRPr="00E5335E">
        <w:t>. The clusters observed suggest that rating frequency modulated activity in regions associated with attention and sensory integration (</w:t>
      </w:r>
      <w:proofErr w:type="spellStart"/>
      <w:r w:rsidR="00EF26B5" w:rsidRPr="00E5335E">
        <w:t>dACC</w:t>
      </w:r>
      <w:proofErr w:type="spellEnd"/>
      <w:r w:rsidR="00EF26B5" w:rsidRPr="00E5335E">
        <w:t>, IPL, ROL), motor control (</w:t>
      </w:r>
      <w:proofErr w:type="spellStart"/>
      <w:r w:rsidR="00EF26B5" w:rsidRPr="00E5335E">
        <w:t>PoCG</w:t>
      </w:r>
      <w:proofErr w:type="spellEnd"/>
      <w:r w:rsidR="00EF26B5" w:rsidRPr="00E5335E">
        <w:t xml:space="preserve">, SMA, </w:t>
      </w:r>
      <w:proofErr w:type="spellStart"/>
      <w:r w:rsidR="00EF26B5" w:rsidRPr="00E5335E">
        <w:t>Cereb</w:t>
      </w:r>
      <w:proofErr w:type="spellEnd"/>
      <w:r w:rsidR="00EF26B5" w:rsidRPr="00E5335E">
        <w:t>), and self-monitoring (</w:t>
      </w:r>
      <w:proofErr w:type="spellStart"/>
      <w:r w:rsidR="00EF26B5" w:rsidRPr="00E5335E">
        <w:t>dACC</w:t>
      </w:r>
      <w:proofErr w:type="spellEnd"/>
      <w:r w:rsidR="00EF26B5" w:rsidRPr="00E5335E">
        <w:t xml:space="preserve">, IPL, </w:t>
      </w:r>
      <w:del w:id="317" w:author="Billy Mitchell" w:date="2024-11-05T19:10:00Z" w16du:dateUtc="2024-11-06T00:10:00Z">
        <w:r w:rsidR="001D1567" w:rsidRPr="006E54B4" w:rsidDel="00E82062">
          <w:rPr>
            <w:noProof/>
          </w:rPr>
          <w:drawing>
            <wp:anchor distT="0" distB="0" distL="114300" distR="114300" simplePos="0" relativeHeight="251656190" behindDoc="0" locked="0" layoutInCell="1" allowOverlap="1" wp14:anchorId="4B2DDFA7" wp14:editId="39B78FFE">
              <wp:simplePos x="0" y="0"/>
              <wp:positionH relativeFrom="margin">
                <wp:align>center</wp:align>
              </wp:positionH>
              <wp:positionV relativeFrom="paragraph">
                <wp:posOffset>1957646</wp:posOffset>
              </wp:positionV>
              <wp:extent cx="6215380" cy="1969135"/>
              <wp:effectExtent l="0" t="0" r="0" b="0"/>
              <wp:wrapTopAndBottom/>
              <wp:docPr id="1093569022" name="Picture 2" descr="A group of images of a b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569022" name="Picture 2" descr="A group of images of a brain&#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215380" cy="1969135"/>
                      </a:xfrm>
                      <a:prstGeom prst="rect">
                        <a:avLst/>
                      </a:prstGeom>
                      <a:noFill/>
                      <a:ln>
                        <a:noFill/>
                      </a:ln>
                    </pic:spPr>
                  </pic:pic>
                </a:graphicData>
              </a:graphic>
              <wp14:sizeRelH relativeFrom="margin">
                <wp14:pctWidth>0</wp14:pctWidth>
              </wp14:sizeRelH>
              <wp14:sizeRelV relativeFrom="margin">
                <wp14:pctHeight>0</wp14:pctHeight>
              </wp14:sizeRelV>
            </wp:anchor>
          </w:drawing>
        </w:r>
      </w:del>
      <w:r w:rsidR="00EF26B5" w:rsidRPr="00E5335E">
        <w:t>AI).</w:t>
      </w:r>
      <w:del w:id="318" w:author="Billy Mitchell" w:date="2024-11-05T19:10:00Z" w16du:dateUtc="2024-11-06T00:10:00Z">
        <w:r w:rsidR="001D1567" w:rsidRPr="006E54B4" w:rsidDel="00E82062">
          <w:delText xml:space="preserve"> </w:delText>
        </w:r>
      </w:del>
    </w:p>
    <w:p w14:paraId="0C6B9370" w14:textId="3EE2ABA8" w:rsidR="00CF2D02" w:rsidRPr="006E54B4" w:rsidDel="00E82062" w:rsidRDefault="00CF2D02">
      <w:pPr>
        <w:spacing w:line="240" w:lineRule="auto"/>
        <w:ind w:firstLine="720"/>
        <w:jc w:val="both"/>
        <w:rPr>
          <w:del w:id="319" w:author="Billy Mitchell" w:date="2024-11-05T19:10:00Z" w16du:dateUtc="2024-11-06T00:10:00Z"/>
          <w:rPrChange w:id="320" w:author="Chelsea Helion" w:date="2024-10-23T10:53:00Z">
            <w:rPr>
              <w:del w:id="321" w:author="Billy Mitchell" w:date="2024-11-05T19:10:00Z" w16du:dateUtc="2024-11-06T00:10:00Z"/>
              <w:rFonts w:ascii="Aptos" w:hAnsi="Aptos"/>
            </w:rPr>
          </w:rPrChange>
        </w:rPr>
        <w:pPrChange w:id="322" w:author="Billy Mitchell" w:date="2024-11-06T01:43:00Z" w16du:dateUtc="2024-11-06T06:43:00Z">
          <w:pPr>
            <w:spacing w:line="240" w:lineRule="auto"/>
            <w:jc w:val="both"/>
          </w:pPr>
        </w:pPrChange>
      </w:pPr>
      <w:del w:id="323" w:author="Billy Mitchell" w:date="2024-11-05T19:10:00Z" w16du:dateUtc="2024-11-06T00:10:00Z">
        <w:r w:rsidRPr="006E54B4" w:rsidDel="00E82062">
          <w:rPr>
            <w:rPrChange w:id="324" w:author="Chelsea Helion" w:date="2024-10-23T10:53:00Z">
              <w:rPr>
                <w:rFonts w:ascii="Aptos" w:hAnsi="Aptos"/>
              </w:rPr>
            </w:rPrChange>
          </w:rPr>
          <w:delText>Figure 4. Expressive versus reflective rating.</w:delText>
        </w:r>
      </w:del>
    </w:p>
    <w:p w14:paraId="4A014114" w14:textId="77777777" w:rsidR="00CF2D02" w:rsidRPr="006E54B4" w:rsidRDefault="00CF2D02">
      <w:pPr>
        <w:spacing w:line="240" w:lineRule="auto"/>
        <w:ind w:firstLine="720"/>
        <w:jc w:val="both"/>
        <w:rPr>
          <w:b/>
          <w:bCs/>
          <w:rPrChange w:id="325" w:author="Chelsea Helion" w:date="2024-10-23T10:53:00Z">
            <w:rPr>
              <w:rFonts w:ascii="Aptos" w:hAnsi="Aptos"/>
              <w:b/>
              <w:bCs/>
            </w:rPr>
          </w:rPrChange>
        </w:rPr>
        <w:pPrChange w:id="326" w:author="Billy Mitchell" w:date="2024-11-06T01:43:00Z" w16du:dateUtc="2024-11-06T06:43:00Z">
          <w:pPr>
            <w:spacing w:line="240" w:lineRule="auto"/>
            <w:jc w:val="both"/>
          </w:pPr>
        </w:pPrChange>
      </w:pPr>
    </w:p>
    <w:p w14:paraId="4973A30C" w14:textId="05FD4597" w:rsidR="00DE0869" w:rsidRPr="00E5335E" w:rsidRDefault="0001532D" w:rsidP="00FE3980">
      <w:pPr>
        <w:spacing w:line="240" w:lineRule="auto"/>
        <w:ind w:firstLine="720"/>
        <w:jc w:val="both"/>
      </w:pPr>
      <w:r>
        <w:rPr>
          <w:b/>
          <w:bCs/>
        </w:rPr>
        <w:t>Expressive rating</w:t>
      </w:r>
      <w:r w:rsidR="00510A8A">
        <w:rPr>
          <w:b/>
          <w:bCs/>
        </w:rPr>
        <w:t xml:space="preserve"> </w:t>
      </w:r>
      <w:r w:rsidRPr="00E5335E">
        <w:rPr>
          <w:b/>
          <w:bCs/>
        </w:rPr>
        <w:t>elicits greater activation from attention, sensation, and control regions</w:t>
      </w:r>
      <w:r w:rsidR="00510A8A">
        <w:rPr>
          <w:b/>
          <w:bCs/>
        </w:rPr>
        <w:t xml:space="preserve"> relative to </w:t>
      </w:r>
      <w:r>
        <w:rPr>
          <w:b/>
          <w:bCs/>
        </w:rPr>
        <w:t xml:space="preserve">expressive non-rating and </w:t>
      </w:r>
      <w:r w:rsidR="00510A8A">
        <w:rPr>
          <w:b/>
          <w:bCs/>
        </w:rPr>
        <w:t>reflective viewing</w:t>
      </w:r>
      <w:r w:rsidR="00AF6336" w:rsidRPr="00E5335E">
        <w:rPr>
          <w:b/>
          <w:bCs/>
        </w:rPr>
        <w:t xml:space="preserve">. </w:t>
      </w:r>
      <w:r w:rsidRPr="00E5335E">
        <w:t xml:space="preserve">To examine the effects of rating during expressive </w:t>
      </w:r>
      <w:r>
        <w:t>viewing</w:t>
      </w:r>
      <w:r w:rsidRPr="00E5335E">
        <w:t xml:space="preserve">, we conducted two types of contrasts: </w:t>
      </w:r>
      <w:commentRangeStart w:id="327"/>
      <w:r w:rsidRPr="00E5335E">
        <w:t xml:space="preserve">1) </w:t>
      </w:r>
      <w:r w:rsidR="00EF3E33" w:rsidRPr="00E5335E">
        <w:t xml:space="preserve">a contrast comparing rated TRs while expressively </w:t>
      </w:r>
      <w:r>
        <w:t>viewing</w:t>
      </w:r>
      <w:r w:rsidRPr="00E5335E">
        <w:t xml:space="preserve"> </w:t>
      </w:r>
      <w:r w:rsidR="00EF3E33" w:rsidRPr="00E5335E">
        <w:t xml:space="preserve">to non-rated TRs while expressively </w:t>
      </w:r>
      <w:r>
        <w:t>viewing</w:t>
      </w:r>
      <w:r w:rsidRPr="00E5335E">
        <w:t xml:space="preserve"> </w:t>
      </w:r>
      <w:r w:rsidR="00EF3E33" w:rsidRPr="00E5335E">
        <w:t>(i.e., within subject</w:t>
      </w:r>
      <w:r w:rsidR="00950C6D">
        <w:t>, within the same stimulus run</w:t>
      </w:r>
      <w:r w:rsidR="00EF3E33" w:rsidRPr="00E5335E">
        <w:t xml:space="preserve">), and 2) </w:t>
      </w:r>
      <w:r w:rsidRPr="00E5335E">
        <w:t xml:space="preserve">a contrast comparing rated TRs while expressively </w:t>
      </w:r>
      <w:r>
        <w:t>viewing</w:t>
      </w:r>
      <w:r w:rsidRPr="00E5335E">
        <w:t xml:space="preserve"> to non-rated TRs while reflectively engaged</w:t>
      </w:r>
      <w:r w:rsidR="00EF3E33" w:rsidRPr="00E5335E">
        <w:t xml:space="preserve"> (i.e., between subjects</w:t>
      </w:r>
      <w:r w:rsidR="00950C6D">
        <w:t>, within the same stimulus run</w:t>
      </w:r>
      <w:r w:rsidR="00EF3E33" w:rsidRPr="00E5335E">
        <w:t>)</w:t>
      </w:r>
      <w:r w:rsidRPr="00E5335E">
        <w:t xml:space="preserve">. </w:t>
      </w:r>
      <w:commentRangeEnd w:id="327"/>
      <w:r w:rsidR="00E75ABA">
        <w:rPr>
          <w:rStyle w:val="CommentReference"/>
        </w:rPr>
        <w:commentReference w:id="327"/>
      </w:r>
      <w:r w:rsidR="00EF3E33" w:rsidRPr="00E5335E">
        <w:t xml:space="preserve">Contrasting all three task components allows us to identify which neural circuitry is engaged when task demands are more (i.e., expressive non-rating) or less (i.e., reflective </w:t>
      </w:r>
      <w:r w:rsidR="00950C6D">
        <w:t>viewing</w:t>
      </w:r>
      <w:r w:rsidR="00EF3E33" w:rsidRPr="00E5335E">
        <w:t xml:space="preserve">) </w:t>
      </w:r>
      <w:proofErr w:type="gramStart"/>
      <w:r w:rsidR="00EF3E33" w:rsidRPr="00E5335E">
        <w:t>similar to</w:t>
      </w:r>
      <w:proofErr w:type="gramEnd"/>
      <w:r w:rsidR="00EF3E33" w:rsidRPr="00E5335E">
        <w:t xml:space="preserve"> expressive rating, thereby offering insights into how </w:t>
      </w:r>
      <w:r w:rsidR="00950C6D">
        <w:t>the act of explicitly rating subjective experience</w:t>
      </w:r>
      <w:r w:rsidR="00950C6D" w:rsidRPr="00E5335E">
        <w:t xml:space="preserve"> </w:t>
      </w:r>
      <w:r w:rsidR="00EF3E33" w:rsidRPr="00E5335E">
        <w:t>modulates brain responses</w:t>
      </w:r>
      <w:r w:rsidR="00950C6D">
        <w:t xml:space="preserve"> when the viewing goal is held constant </w:t>
      </w:r>
      <w:r w:rsidRPr="00E5335E">
        <w:t>(</w:t>
      </w:r>
      <w:r w:rsidRPr="00E5335E">
        <w:rPr>
          <w:b/>
        </w:rPr>
        <w:t>Figure 4</w:t>
      </w:r>
      <w:r w:rsidRPr="00E5335E">
        <w:t>).</w:t>
      </w:r>
    </w:p>
    <w:p w14:paraId="2501B31B" w14:textId="615B523A" w:rsidR="00950C6D" w:rsidRDefault="00000000" w:rsidP="00FE3980">
      <w:pPr>
        <w:spacing w:line="240" w:lineRule="auto"/>
        <w:ind w:firstLine="720"/>
        <w:jc w:val="both"/>
      </w:pPr>
      <w:r w:rsidRPr="00E5335E">
        <w:t xml:space="preserve">Both contrasts </w:t>
      </w:r>
      <w:r w:rsidR="00C64A9F" w:rsidRPr="00E5335E">
        <w:t>indicated</w:t>
      </w:r>
      <w:r w:rsidRPr="00E5335E">
        <w:t xml:space="preserve"> significant activations primarily in parietal, frontal, and occipital regions, but more extensive frontal activation was observed within the expressive</w:t>
      </w:r>
      <w:r w:rsidR="00C64A9F" w:rsidRPr="00E5335E">
        <w:t xml:space="preserve"> rating – </w:t>
      </w:r>
      <w:r w:rsidRPr="00E5335E">
        <w:t>reflective</w:t>
      </w:r>
      <w:r w:rsidR="00C64A9F" w:rsidRPr="00E5335E">
        <w:t xml:space="preserve"> </w:t>
      </w:r>
      <w:r w:rsidR="00950C6D">
        <w:t xml:space="preserve">viewing </w:t>
      </w:r>
      <w:r w:rsidRPr="00E5335E">
        <w:t>contrast.</w:t>
      </w:r>
      <w:r w:rsidR="00950C6D">
        <w:t xml:space="preserve"> </w:t>
      </w:r>
      <w:r w:rsidR="00950C6D" w:rsidRPr="002947A3">
        <w:t xml:space="preserve">Major activations in the expressive rating – reflective </w:t>
      </w:r>
      <w:r w:rsidR="00950C6D">
        <w:t>viewing</w:t>
      </w:r>
      <w:r w:rsidR="00950C6D" w:rsidRPr="002947A3">
        <w:t xml:space="preserve"> contrast included the left superior parietal lobule extending into the inferior parietal lobule, the right superior parietal lobule, and the right angular gyrus. Additional clusters were observed in the left middle occipital gyrus, right supramarginal gyrus, bilateral inferior frontal gyri, and right insula. </w:t>
      </w:r>
    </w:p>
    <w:p w14:paraId="41D6DA19" w14:textId="0FFA4177" w:rsidR="00DE0869" w:rsidRPr="00E5335E" w:rsidDel="00E82062" w:rsidRDefault="00000000" w:rsidP="00FE3980">
      <w:pPr>
        <w:spacing w:line="240" w:lineRule="auto"/>
        <w:ind w:firstLine="720"/>
        <w:jc w:val="both"/>
        <w:rPr>
          <w:del w:id="328" w:author="Billy Mitchell" w:date="2024-11-05T19:12:00Z" w16du:dateUtc="2024-11-06T00:12:00Z"/>
        </w:rPr>
      </w:pPr>
      <w:r w:rsidRPr="00E5335E">
        <w:t>Key clusters of the expressive</w:t>
      </w:r>
      <w:r w:rsidR="00950C6D">
        <w:t xml:space="preserve"> rating</w:t>
      </w:r>
      <w:r w:rsidRPr="00E5335E">
        <w:t xml:space="preserve">-expressive </w:t>
      </w:r>
      <w:r w:rsidR="00950C6D">
        <w:t xml:space="preserve">non-rating </w:t>
      </w:r>
      <w:r w:rsidRPr="00E5335E">
        <w:t>contrast included the left inferior parietal lobule and the right inferior parietal lobule extending into the supramarginal and angular gyri, the right dorsolateral prefrontal cortex, and the superior parietal lobules bilaterally. Other notable activations were found in the right middle occipital gyrus, middle and inferior temporal lobules, right insula and inferior frontal gyrus</w:t>
      </w:r>
      <w:r w:rsidR="00C64A9F" w:rsidRPr="00E5335E">
        <w:t>,</w:t>
      </w:r>
      <w:r w:rsidRPr="00E5335E">
        <w:t xml:space="preserve"> and bilateral anterior cingulate cortex. Major activations in the expressive</w:t>
      </w:r>
      <w:r w:rsidR="00C64A9F" w:rsidRPr="00E5335E">
        <w:t xml:space="preserve"> rating – </w:t>
      </w:r>
      <w:r w:rsidRPr="00E5335E">
        <w:t>reflective</w:t>
      </w:r>
      <w:r w:rsidR="00C64A9F" w:rsidRPr="00E5335E">
        <w:t xml:space="preserve"> non-rating</w:t>
      </w:r>
      <w:r w:rsidRPr="00E5335E">
        <w:t xml:space="preserve"> contrast included the left superior parietal lobule extending into the inferior parietal lobule, the right superior parietal lobule, and the right angular gyrus. Additional clusters were observed in the left middle occipital gyrus, right supramarginal gyrus, bilateral inferior frontal gyri, and right insula.</w:t>
      </w:r>
      <w:r w:rsidR="00D611D6">
        <w:t xml:space="preserve"> </w:t>
      </w:r>
      <w:r w:rsidRPr="00E5335E">
        <w:t>While precise spatial coordinates varied slightly between contrasts, almost all regions activated by the expressive</w:t>
      </w:r>
      <w:r w:rsidR="00C64A9F" w:rsidRPr="00E5335E">
        <w:t xml:space="preserve"> rating </w:t>
      </w:r>
      <w:r w:rsidRPr="00E5335E">
        <w:t>-</w:t>
      </w:r>
      <w:r w:rsidR="00C64A9F" w:rsidRPr="00E5335E">
        <w:t xml:space="preserve"> </w:t>
      </w:r>
      <w:r w:rsidRPr="00E5335E">
        <w:t xml:space="preserve">expressive </w:t>
      </w:r>
      <w:r w:rsidR="00C64A9F" w:rsidRPr="00E5335E">
        <w:t xml:space="preserve">non-rating </w:t>
      </w:r>
      <w:r w:rsidRPr="00E5335E">
        <w:t>contrast were activated by the expressive</w:t>
      </w:r>
      <w:r w:rsidR="00C64A9F" w:rsidRPr="00E5335E">
        <w:t xml:space="preserve"> rating </w:t>
      </w:r>
      <w:r w:rsidRPr="00E5335E">
        <w:t>-</w:t>
      </w:r>
      <w:r w:rsidR="00C64A9F" w:rsidRPr="00E5335E">
        <w:t xml:space="preserve"> </w:t>
      </w:r>
      <w:r w:rsidRPr="00E5335E">
        <w:t xml:space="preserve">reflective </w:t>
      </w:r>
      <w:r w:rsidR="00D611D6">
        <w:t xml:space="preserve">viewing </w:t>
      </w:r>
      <w:r w:rsidRPr="00E5335E">
        <w:t>contrast. However, expressive</w:t>
      </w:r>
      <w:r w:rsidR="00C64A9F" w:rsidRPr="00E5335E">
        <w:t xml:space="preserve"> rating – </w:t>
      </w:r>
      <w:r w:rsidRPr="00E5335E">
        <w:t>reflective</w:t>
      </w:r>
      <w:r w:rsidR="00C64A9F" w:rsidRPr="00E5335E">
        <w:t xml:space="preserve"> </w:t>
      </w:r>
      <w:r w:rsidR="00D611D6">
        <w:t>viewing</w:t>
      </w:r>
      <w:r w:rsidRPr="00E5335E">
        <w:t xml:space="preserve"> contrasts</w:t>
      </w:r>
      <w:r w:rsidR="00D611D6">
        <w:t xml:space="preserve"> uniquely</w:t>
      </w:r>
      <w:r w:rsidRPr="00E5335E">
        <w:t xml:space="preserve"> </w:t>
      </w:r>
      <w:r w:rsidR="00C64A9F" w:rsidRPr="00E5335E">
        <w:t>indicated</w:t>
      </w:r>
      <w:r w:rsidRPr="00E5335E">
        <w:t xml:space="preserve"> activation in the bilateral fusiform gyri, bilateral hippocampi, and motor regions such as the supplementary motor area and precentral gyrus, none of which achieved significance in the expressive</w:t>
      </w:r>
      <w:r w:rsidR="00C64A9F" w:rsidRPr="00E5335E">
        <w:t xml:space="preserve"> rating </w:t>
      </w:r>
      <w:r w:rsidRPr="00E5335E">
        <w:t>-</w:t>
      </w:r>
      <w:r w:rsidR="00C64A9F" w:rsidRPr="00E5335E">
        <w:t xml:space="preserve"> </w:t>
      </w:r>
      <w:r w:rsidRPr="00E5335E">
        <w:t xml:space="preserve">expressive </w:t>
      </w:r>
      <w:r w:rsidR="00C64A9F" w:rsidRPr="00E5335E">
        <w:t xml:space="preserve">non-rating </w:t>
      </w:r>
      <w:r w:rsidRPr="00E5335E">
        <w:t>contrast. T</w:t>
      </w:r>
      <w:r w:rsidR="00D611D6">
        <w:t>aken together, these results</w:t>
      </w:r>
      <w:del w:id="329" w:author="Billy Mitchell" w:date="2024-11-05T19:11:00Z" w16du:dateUtc="2024-11-06T00:11:00Z">
        <w:r w:rsidR="001D1567" w:rsidRPr="006E54B4" w:rsidDel="00E82062">
          <w:rPr>
            <w:noProof/>
          </w:rPr>
          <w:drawing>
            <wp:anchor distT="0" distB="0" distL="114300" distR="114300" simplePos="0" relativeHeight="251663360" behindDoc="0" locked="0" layoutInCell="1" allowOverlap="1" wp14:anchorId="65CDB3EA" wp14:editId="1DC6FC82">
              <wp:simplePos x="0" y="0"/>
              <wp:positionH relativeFrom="margin">
                <wp:align>center</wp:align>
              </wp:positionH>
              <wp:positionV relativeFrom="paragraph">
                <wp:posOffset>448322</wp:posOffset>
              </wp:positionV>
              <wp:extent cx="6409082" cy="1975449"/>
              <wp:effectExtent l="0" t="0" r="0" b="6350"/>
              <wp:wrapTopAndBottom/>
              <wp:docPr id="1430380400" name="Picture 3" descr="A group of images of a b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380400" name="Picture 3" descr="A group of images of a brain&#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409082" cy="1975449"/>
                      </a:xfrm>
                      <a:prstGeom prst="rect">
                        <a:avLst/>
                      </a:prstGeom>
                      <a:noFill/>
                      <a:ln>
                        <a:noFill/>
                      </a:ln>
                    </pic:spPr>
                  </pic:pic>
                </a:graphicData>
              </a:graphic>
            </wp:anchor>
          </w:drawing>
        </w:r>
      </w:del>
      <w:r w:rsidRPr="00E5335E">
        <w:t xml:space="preserve"> indicate recruitment of attentional, sensory, and motor processes during rating</w:t>
      </w:r>
      <w:r w:rsidR="00D611D6">
        <w:t xml:space="preserve"> relative to non-rating, even in the context of a similar viewing goal</w:t>
      </w:r>
      <w:r w:rsidRPr="00E5335E">
        <w:t>.</w:t>
      </w:r>
    </w:p>
    <w:p w14:paraId="5C691287" w14:textId="281A1529" w:rsidR="001D1567" w:rsidRPr="00E5335E" w:rsidDel="00E82062" w:rsidRDefault="001D1567" w:rsidP="00CF2D02">
      <w:pPr>
        <w:spacing w:line="240" w:lineRule="auto"/>
        <w:jc w:val="both"/>
        <w:rPr>
          <w:del w:id="330" w:author="Billy Mitchell" w:date="2024-11-05T19:11:00Z" w16du:dateUtc="2024-11-06T00:11:00Z"/>
          <w:bCs/>
        </w:rPr>
      </w:pPr>
    </w:p>
    <w:p w14:paraId="174AE305" w14:textId="27E7AD33" w:rsidR="00CF2D02" w:rsidRPr="00E5335E" w:rsidDel="00E82062" w:rsidRDefault="00CF2D02" w:rsidP="00CF2D02">
      <w:pPr>
        <w:spacing w:line="240" w:lineRule="auto"/>
        <w:jc w:val="both"/>
        <w:rPr>
          <w:del w:id="331" w:author="Billy Mitchell" w:date="2024-11-05T19:11:00Z" w16du:dateUtc="2024-11-06T00:11:00Z"/>
          <w:bCs/>
        </w:rPr>
      </w:pPr>
      <w:del w:id="332" w:author="Billy Mitchell" w:date="2024-11-05T19:11:00Z" w16du:dateUtc="2024-11-06T00:11:00Z">
        <w:r w:rsidRPr="00E5335E" w:rsidDel="00E82062">
          <w:rPr>
            <w:bCs/>
          </w:rPr>
          <w:delText>Figure 5. Reflective versus expressive rating.</w:delText>
        </w:r>
      </w:del>
    </w:p>
    <w:p w14:paraId="60CE95A1" w14:textId="77777777" w:rsidR="00CF2D02" w:rsidRPr="00E5335E" w:rsidRDefault="00CF2D02">
      <w:pPr>
        <w:spacing w:line="240" w:lineRule="auto"/>
        <w:ind w:firstLine="720"/>
        <w:jc w:val="both"/>
        <w:rPr>
          <w:b/>
        </w:rPr>
        <w:pPrChange w:id="333" w:author="Billy Mitchell" w:date="2024-11-05T19:12:00Z" w16du:dateUtc="2024-11-06T00:12:00Z">
          <w:pPr>
            <w:spacing w:line="240" w:lineRule="auto"/>
            <w:jc w:val="both"/>
          </w:pPr>
        </w:pPrChange>
      </w:pPr>
    </w:p>
    <w:p w14:paraId="7836EC6A" w14:textId="4AFC1CAC" w:rsidR="00D611D6" w:rsidRDefault="00000000" w:rsidP="00E5335E">
      <w:pPr>
        <w:spacing w:line="240" w:lineRule="auto"/>
        <w:ind w:firstLine="720"/>
        <w:jc w:val="both"/>
      </w:pPr>
      <w:r w:rsidRPr="00E5335E">
        <w:rPr>
          <w:b/>
        </w:rPr>
        <w:t xml:space="preserve">Reflective </w:t>
      </w:r>
      <w:r w:rsidR="00D611D6">
        <w:rPr>
          <w:b/>
        </w:rPr>
        <w:t>viewing</w:t>
      </w:r>
      <w:r w:rsidRPr="00E5335E">
        <w:rPr>
          <w:b/>
        </w:rPr>
        <w:t xml:space="preserve">, relative to expressive rating, elicits greater activation from default mode network. </w:t>
      </w:r>
      <w:r w:rsidRPr="00E5335E">
        <w:t xml:space="preserve">When examining regions which demonstrated greater activation while not rating, we </w:t>
      </w:r>
      <w:r w:rsidR="00405EA4" w:rsidRPr="00E5335E">
        <w:t xml:space="preserve">identified </w:t>
      </w:r>
      <w:r w:rsidRPr="00E5335E">
        <w:t>a similar pattern: both contrasts i</w:t>
      </w:r>
      <w:r w:rsidR="00405EA4" w:rsidRPr="00E5335E">
        <w:t>ndicated</w:t>
      </w:r>
      <w:r w:rsidRPr="00E5335E">
        <w:t xml:space="preserve"> significant activation in default mode network regions, but </w:t>
      </w:r>
      <w:r w:rsidR="00D611D6">
        <w:t xml:space="preserve">the </w:t>
      </w:r>
      <w:r w:rsidRPr="00E5335E">
        <w:t>reflective</w:t>
      </w:r>
      <w:r w:rsidR="00D611D6">
        <w:t xml:space="preserve"> viewing </w:t>
      </w:r>
      <w:r w:rsidRPr="00E5335E">
        <w:t xml:space="preserve">-expressive </w:t>
      </w:r>
      <w:r w:rsidR="00405EA4" w:rsidRPr="00E5335E">
        <w:t xml:space="preserve">rating </w:t>
      </w:r>
      <w:r w:rsidRPr="00E5335E">
        <w:t>differences were more extensive and robust (</w:t>
      </w:r>
      <w:r w:rsidRPr="00E5335E">
        <w:rPr>
          <w:b/>
        </w:rPr>
        <w:t>Figure 5</w:t>
      </w:r>
      <w:r w:rsidRPr="00E5335E">
        <w:t>). We specifically observed engagement of the bilateral precuneus (</w:t>
      </w:r>
      <w:proofErr w:type="spellStart"/>
      <w:r w:rsidRPr="00E5335E">
        <w:t>pCUN</w:t>
      </w:r>
      <w:proofErr w:type="spellEnd"/>
      <w:r w:rsidRPr="00E5335E">
        <w:t>), cuneus (CUN), calcarine cortex, temporoparietal junction (TPJ), middle temporal gyrus (MTG), the temporal poles (TP), and superior temporal sulcus (STS) across both designs.</w:t>
      </w:r>
      <w:r w:rsidR="00D611D6">
        <w:t xml:space="preserve"> We also found increased activation in regions associated with sensory processing (see Supplemental Materials for full activation details). </w:t>
      </w:r>
    </w:p>
    <w:p w14:paraId="304EDBD1" w14:textId="5B55FA9C" w:rsidR="0034534F" w:rsidRPr="00E5335E" w:rsidRDefault="00000000" w:rsidP="00FE3980">
      <w:pPr>
        <w:spacing w:line="240" w:lineRule="auto"/>
        <w:ind w:firstLine="720"/>
        <w:jc w:val="both"/>
      </w:pPr>
      <w:r w:rsidRPr="00E5335E">
        <w:rPr>
          <w:b/>
        </w:rPr>
        <w:t xml:space="preserve">Reflective </w:t>
      </w:r>
      <w:r w:rsidR="00D611D6">
        <w:rPr>
          <w:b/>
        </w:rPr>
        <w:t>viewing</w:t>
      </w:r>
      <w:r w:rsidRPr="00E5335E">
        <w:rPr>
          <w:b/>
        </w:rPr>
        <w:t>, relative to expressive non-rating, recruited greater default mode network activation</w:t>
      </w:r>
      <w:r w:rsidRPr="00E5335E">
        <w:t xml:space="preserve">. The two types of non-rating behavior captured within this study may represent fundamentally different cognitive phenomena. In the former, subjects were able to more </w:t>
      </w:r>
      <w:r w:rsidRPr="00E5335E">
        <w:lastRenderedPageBreak/>
        <w:t xml:space="preserve">passively consider the target question without having to continuously provide any clear signal of their underlying cognitive activity, thus activity may be relatively more heterogeneous. The latter consists of events or periods that subjects determined to be insignificant by not changing their ratings, which should thus consist of relatively more homogeneous cognitive states. To </w:t>
      </w:r>
      <w:r w:rsidR="00405EA4" w:rsidRPr="00E5335E">
        <w:t xml:space="preserve">examine </w:t>
      </w:r>
      <w:r w:rsidRPr="00E5335E">
        <w:t xml:space="preserve">how reflective and expressive engagement alter viewing experiences, we contrasted non-rating activity during reflective </w:t>
      </w:r>
      <w:r w:rsidR="00FE49C0">
        <w:t xml:space="preserve">viewing </w:t>
      </w:r>
      <w:r w:rsidRPr="00E5335E">
        <w:t xml:space="preserve">runs with non-rating activity during expressive </w:t>
      </w:r>
      <w:r w:rsidR="00FE49C0">
        <w:t xml:space="preserve">viewing </w:t>
      </w:r>
      <w:r w:rsidRPr="00E5335E">
        <w:t xml:space="preserve">runs. </w:t>
      </w:r>
    </w:p>
    <w:p w14:paraId="523D917E" w14:textId="6F0FEB53" w:rsidR="00A77E81" w:rsidRDefault="00167DA6" w:rsidP="00A77E81">
      <w:pPr>
        <w:spacing w:line="240" w:lineRule="auto"/>
        <w:ind w:firstLine="720"/>
        <w:jc w:val="both"/>
      </w:pPr>
      <w:r w:rsidRPr="00E5335E">
        <w:t xml:space="preserve">Subjects who reflectively watched the video stimuli demonstrated activation clusters of a </w:t>
      </w:r>
      <w:commentRangeStart w:id="334"/>
      <w:r w:rsidRPr="00E5335E">
        <w:t xml:space="preserve">greater magnitude </w:t>
      </w:r>
      <w:commentRangeEnd w:id="334"/>
      <w:r w:rsidR="00FE49C0">
        <w:rPr>
          <w:rStyle w:val="CommentReference"/>
        </w:rPr>
        <w:commentReference w:id="334"/>
      </w:r>
      <w:r w:rsidRPr="00E5335E">
        <w:t xml:space="preserve">in the right temporoparietal junction, right cuneus extending into the precuneus, right insula extending into the inferior frontal orbital cortex, right dorsolateral prefrontal cortex extending into the middle frontal gyrus, and right inferior parietal lobule extending into the supramarginal and angular gyri. In contrast, the inverse comparison revealed a single significant cluster in the left angular gyrus which is considered part of the default mode network A under the Schaefer-Kong functional parcellation schema </w:t>
      </w:r>
      <w:r w:rsidR="008926E2" w:rsidRPr="00E5335E">
        <w:fldChar w:fldCharType="begin"/>
      </w:r>
      <w:r w:rsidR="00902099">
        <w:instrText xml:space="preserve"> ADDIN ZOTERO_ITEM CSL_CITATION {"citationID":"Em62Ysuq","properties":{"formattedCitation":"\\super 46,47\\nosupersub{}","plainCitation":"46,47","noteIndex":0},"citationItems":[{"id":1493,"uris":["http://zotero.org/users/6239255/items/FZC43B73"],"itemData":{"id":1493,"type":"article-journal","abstract":"Abstract\n            Resting-state functional magnetic resonance imaging (rs-fMRI) allows estimation of individual-specific cortical parcellations. We have previously developed a multi-session hierarchical Bayesian model (MS-HBM) for estimating high-quality individual-specific network-level parcellations. Here, we extend the model to estimate individual-specific areal-level parcellations. While network-level parcellations comprise spatially distributed networks spanning the cortex, the consensus is that areal-level parcels should be spatially localized, that is, should not span multiple lobes. There is disagreement about whether areal-level parcels should be strictly contiguous or comprise multiple noncontiguous components; therefore, we considered three areal-level MS-HBM variants spanning these range of possibilities. Individual-specific MS-HBM parcellations estimated using 10 min of data generalized better than other approaches using 150 min of data to out-of-sample rs-fMRI and task-fMRI from the same individuals. Resting-state functional connectivity derived from MS-HBM parcellations also achieved the best behavioral prediction performance. Among the three MS-HBM variants, the strictly contiguous MS-HBM exhibited the best resting-state homogeneity and most uniform within-parcel task activation. In terms of behavioral prediction, the gradient-infused MS-HBM was numerically the best, but differences among MS-HBM variants were not statistically significant. Overall, these results suggest that areal-level MS-HBMs can capture behaviorally meaningful individual-specific parcellation features beyond group-level parcellations. Multi-resolution trained models and parcellations are publicly available (https://github.com/ThomasYeoLab/CBIG/tree/master/stable_projects/brain_parcellation/Kong2022_ArealMSHBM).","container-title":"Cerebral Cortex","DOI":"10.1093/cercor/bhab101","ISSN":"1047-3211, 1460-2199","issue":"10","language":"en","page":"4477-4500","source":"DOI.org (Crossref)","title":"Individual-Specific Areal-Level Parcellations Improve Functional Connectivity Prediction of Behavior","volume":"31","author":[{"family":"Kong","given":"Ru"},{"family":"Yang","given":"Qing"},{"family":"Gordon","given":"Evan"},{"family":"Xue","given":"Aihuiping"},{"family":"Yan","given":"Xiaoxuan"},{"family":"Orban","given":"Csaba"},{"family":"Zuo","given":"Xi-Nian"},{"family":"Spreng","given":"Nathan"},{"family":"Ge","given":"Tian"},{"family":"Holmes","given":"Avram"},{"family":"Eickhoff","given":"Simon"},{"family":"Yeo","given":"B T Thomas"}],"issued":{"date-parts":[["2021",8,26]]}}},{"id":1483,"uris":["http://zotero.org/users/6239255/items/TJZVPB56"],"itemData":{"id":1483,"type":"article-journal","container-title":"Cerebral Cortex","DOI":"10.1093/cercor/bhx179","ISSN":"1047-3211, 1460-2199","issue":"9","language":"en","page":"3095-3114","source":"DOI.org (Crossref)","title":"Local-Global Parcellation of the Human Cerebral Cortex from Intrinsic Functional Connectivity MRI","volume":"28","author":[{"family":"Schaefer","given":"Alexander"},{"family":"Kong","given":"Ru"},{"family":"Gordon","given":"Evan M"},{"family":"Laumann","given":"Timothy O"},{"family":"Zuo","given":"Xi-Nian"},{"family":"Holmes","given":"Avram J"},{"family":"Eickhoff","given":"Simon B"},{"family":"Yeo","given":"B T Thomas"}],"issued":{"date-parts":[["2018",9,1]]}}}],"schema":"https://github.com/citation-style-language/schema/raw/master/csl-citation.json"} </w:instrText>
      </w:r>
      <w:r w:rsidR="008926E2" w:rsidRPr="00E5335E">
        <w:fldChar w:fldCharType="separate"/>
      </w:r>
      <w:r w:rsidR="00DF2BA1" w:rsidRPr="00DF2BA1">
        <w:rPr>
          <w:vertAlign w:val="superscript"/>
        </w:rPr>
        <w:t>46,47</w:t>
      </w:r>
      <w:r w:rsidR="008926E2" w:rsidRPr="00E5335E">
        <w:fldChar w:fldCharType="end"/>
      </w:r>
      <w:r w:rsidRPr="00E5335E">
        <w:t xml:space="preserve">. Although many of the structures which appeared significant are typically also considered part of the default mode network (i.e., </w:t>
      </w:r>
      <w:proofErr w:type="spellStart"/>
      <w:r w:rsidRPr="00E5335E">
        <w:t>pCUN</w:t>
      </w:r>
      <w:proofErr w:type="spellEnd"/>
      <w:r w:rsidRPr="00E5335E">
        <w:t xml:space="preserve">, </w:t>
      </w:r>
      <w:proofErr w:type="spellStart"/>
      <w:r w:rsidRPr="00E5335E">
        <w:t>mPFC</w:t>
      </w:r>
      <w:proofErr w:type="spellEnd"/>
      <w:r w:rsidRPr="00E5335E">
        <w:t>, IPL), under the Schaefer-Kong functional parcellation schema</w:t>
      </w:r>
      <w:ins w:id="335" w:author="Billy Mitchell" w:date="2024-11-05T18:42:00Z" w16du:dateUtc="2024-11-05T23:42:00Z">
        <w:r w:rsidR="00125F01">
          <w:t xml:space="preserve"> </w:t>
        </w:r>
      </w:ins>
      <w:del w:id="336" w:author="Billy Mitchell" w:date="2024-11-05T18:41:00Z" w16du:dateUtc="2024-11-05T23:41:00Z">
        <w:r w:rsidRPr="006E54B4" w:rsidDel="00125F01">
          <w:rPr>
            <w:rPrChange w:id="337" w:author="Chelsea Helion" w:date="2024-10-23T10:53:00Z">
              <w:rPr>
                <w:rFonts w:ascii="Aptos" w:hAnsi="Aptos"/>
              </w:rPr>
            </w:rPrChange>
          </w:rPr>
          <w:delText xml:space="preserve"> </w:delText>
        </w:r>
      </w:del>
      <w:r w:rsidR="00125F01">
        <w:fldChar w:fldCharType="begin"/>
      </w:r>
      <w:r w:rsidR="00902099">
        <w:instrText xml:space="preserve"> ADDIN ZOTERO_ITEM CSL_CITATION {"citationID":"5siKOWMb","properties":{"formattedCitation":"\\super 46\\nosupersub{}","plainCitation":"46","noteIndex":0},"citationItems":[{"id":1493,"uris":["http://zotero.org/users/6239255/items/FZC43B73"],"itemData":{"id":1493,"type":"article-journal","abstract":"Abstract\n            Resting-state functional magnetic resonance imaging (rs-fMRI) allows estimation of individual-specific cortical parcellations. We have previously developed a multi-session hierarchical Bayesian model (MS-HBM) for estimating high-quality individual-specific network-level parcellations. Here, we extend the model to estimate individual-specific areal-level parcellations. While network-level parcellations comprise spatially distributed networks spanning the cortex, the consensus is that areal-level parcels should be spatially localized, that is, should not span multiple lobes. There is disagreement about whether areal-level parcels should be strictly contiguous or comprise multiple noncontiguous components; therefore, we considered three areal-level MS-HBM variants spanning these range of possibilities. Individual-specific MS-HBM parcellations estimated using 10 min of data generalized better than other approaches using 150 min of data to out-of-sample rs-fMRI and task-fMRI from the same individuals. Resting-state functional connectivity derived from MS-HBM parcellations also achieved the best behavioral prediction performance. Among the three MS-HBM variants, the strictly contiguous MS-HBM exhibited the best resting-state homogeneity and most uniform within-parcel task activation. In terms of behavioral prediction, the gradient-infused MS-HBM was numerically the best, but differences among MS-HBM variants were not statistically significant. Overall, these results suggest that areal-level MS-HBMs can capture behaviorally meaningful individual-specific parcellation features beyond group-level parcellations. Multi-resolution trained models and parcellations are publicly available (https://github.com/ThomasYeoLab/CBIG/tree/master/stable_projects/brain_parcellation/Kong2022_ArealMSHBM).","container-title":"Cerebral Cortex","DOI":"10.1093/cercor/bhab101","ISSN":"1047-3211, 1460-2199","issue":"10","language":"en","page":"4477-4500","source":"DOI.org (Crossref)","title":"Individual-Specific Areal-Level Parcellations Improve Functional Connectivity Prediction of Behavior","volume":"31","author":[{"family":"Kong","given":"Ru"},{"family":"Yang","given":"Qing"},{"family":"Gordon","given":"Evan"},{"family":"Xue","given":"Aihuiping"},{"family":"Yan","given":"Xiaoxuan"},{"family":"Orban","given":"Csaba"},{"family":"Zuo","given":"Xi-Nian"},{"family":"Spreng","given":"Nathan"},{"family":"Ge","given":"Tian"},{"family":"Holmes","given":"Avram"},{"family":"Eickhoff","given":"Simon"},{"family":"Yeo","given":"B T Thomas"}],"issued":{"date-parts":[["2021",8,26]]}}}],"schema":"https://github.com/citation-style-language/schema/raw/master/csl-citation.json"} </w:instrText>
      </w:r>
      <w:r w:rsidR="00125F01">
        <w:fldChar w:fldCharType="separate"/>
      </w:r>
      <w:r w:rsidR="00DF2BA1" w:rsidRPr="00DF2BA1">
        <w:rPr>
          <w:vertAlign w:val="superscript"/>
        </w:rPr>
        <w:t>46</w:t>
      </w:r>
      <w:r w:rsidR="00125F01">
        <w:fldChar w:fldCharType="end"/>
      </w:r>
      <w:del w:id="338" w:author="Billy Mitchell" w:date="2024-11-05T18:41:00Z" w16du:dateUtc="2024-11-05T23:41:00Z">
        <w:r w:rsidRPr="006E54B4" w:rsidDel="00125F01">
          <w:rPr>
            <w:rPrChange w:id="339" w:author="Chelsea Helion" w:date="2024-10-23T10:53:00Z">
              <w:rPr>
                <w:rFonts w:ascii="Aptos" w:hAnsi="Aptos"/>
              </w:rPr>
            </w:rPrChange>
          </w:rPr>
          <w:delText>(2022)</w:delText>
        </w:r>
      </w:del>
      <w:r w:rsidRPr="006E54B4">
        <w:rPr>
          <w:rPrChange w:id="340" w:author="Chelsea Helion" w:date="2024-10-23T10:53:00Z">
            <w:rPr>
              <w:rFonts w:ascii="Aptos" w:hAnsi="Aptos"/>
            </w:rPr>
          </w:rPrChange>
        </w:rPr>
        <w:t>, their peak activations were within control networks B and C as well as part of the salience / ventral attention network B, in the case of the IPS. Regardless, these results (</w:t>
      </w:r>
      <w:r w:rsidRPr="006E54B4">
        <w:rPr>
          <w:b/>
          <w:bCs/>
          <w:rPrChange w:id="341" w:author="Chelsea Helion" w:date="2024-10-23T10:53:00Z">
            <w:rPr>
              <w:rFonts w:ascii="Aptos" w:hAnsi="Aptos"/>
              <w:b/>
              <w:bCs/>
            </w:rPr>
          </w:rPrChange>
        </w:rPr>
        <w:t>Figure 6</w:t>
      </w:r>
      <w:r w:rsidRPr="006E54B4">
        <w:rPr>
          <w:rPrChange w:id="342" w:author="Chelsea Helion" w:date="2024-10-23T10:53:00Z">
            <w:rPr>
              <w:rFonts w:ascii="Aptos" w:hAnsi="Aptos"/>
            </w:rPr>
          </w:rPrChange>
        </w:rPr>
        <w:t>) may indicate that reflectively engaged watchers demonstrated greater activation of traditional default mode network structures (</w:t>
      </w:r>
      <w:proofErr w:type="spellStart"/>
      <w:r w:rsidRPr="006E54B4">
        <w:rPr>
          <w:rPrChange w:id="343" w:author="Chelsea Helion" w:date="2024-10-23T10:53:00Z">
            <w:rPr>
              <w:rFonts w:ascii="Aptos" w:hAnsi="Aptos"/>
            </w:rPr>
          </w:rPrChange>
        </w:rPr>
        <w:t>pCUN</w:t>
      </w:r>
      <w:proofErr w:type="spellEnd"/>
      <w:r w:rsidRPr="006E54B4">
        <w:rPr>
          <w:rPrChange w:id="344" w:author="Chelsea Helion" w:date="2024-10-23T10:53:00Z">
            <w:rPr>
              <w:rFonts w:ascii="Aptos" w:hAnsi="Aptos"/>
            </w:rPr>
          </w:rPrChange>
        </w:rPr>
        <w:t xml:space="preserve">, </w:t>
      </w:r>
      <w:proofErr w:type="spellStart"/>
      <w:r w:rsidRPr="006E54B4">
        <w:rPr>
          <w:rPrChange w:id="345" w:author="Chelsea Helion" w:date="2024-10-23T10:53:00Z">
            <w:rPr>
              <w:rFonts w:ascii="Aptos" w:hAnsi="Aptos"/>
            </w:rPr>
          </w:rPrChange>
        </w:rPr>
        <w:t>mPFC</w:t>
      </w:r>
      <w:proofErr w:type="spellEnd"/>
      <w:r w:rsidRPr="006E54B4">
        <w:rPr>
          <w:rPrChange w:id="346" w:author="Chelsea Helion" w:date="2024-10-23T10:53:00Z">
            <w:rPr>
              <w:rFonts w:ascii="Aptos" w:hAnsi="Aptos"/>
            </w:rPr>
          </w:rPrChange>
        </w:rPr>
        <w:t xml:space="preserve">, IPL) than expressive watchers, even when </w:t>
      </w:r>
      <w:r w:rsidR="00405EA4" w:rsidRPr="006E54B4">
        <w:rPr>
          <w:rPrChange w:id="347" w:author="Chelsea Helion" w:date="2024-10-23T10:53:00Z">
            <w:rPr>
              <w:rFonts w:ascii="Aptos" w:hAnsi="Aptos"/>
            </w:rPr>
          </w:rPrChange>
        </w:rPr>
        <w:t xml:space="preserve">the latter were </w:t>
      </w:r>
      <w:r w:rsidRPr="006E54B4">
        <w:rPr>
          <w:rPrChange w:id="348" w:author="Chelsea Helion" w:date="2024-10-23T10:53:00Z">
            <w:rPr>
              <w:rFonts w:ascii="Aptos" w:hAnsi="Aptos"/>
            </w:rPr>
          </w:rPrChange>
        </w:rPr>
        <w:t xml:space="preserve">not </w:t>
      </w:r>
      <w:r w:rsidR="00405EA4" w:rsidRPr="006E54B4">
        <w:rPr>
          <w:rPrChange w:id="349" w:author="Chelsea Helion" w:date="2024-10-23T10:53:00Z">
            <w:rPr>
              <w:rFonts w:ascii="Aptos" w:hAnsi="Aptos"/>
            </w:rPr>
          </w:rPrChange>
        </w:rPr>
        <w:t xml:space="preserve">actively providing </w:t>
      </w:r>
      <w:r w:rsidRPr="006E54B4">
        <w:rPr>
          <w:rPrChange w:id="350" w:author="Chelsea Helion" w:date="2024-10-23T10:53:00Z">
            <w:rPr>
              <w:rFonts w:ascii="Aptos" w:hAnsi="Aptos"/>
            </w:rPr>
          </w:rPrChange>
        </w:rPr>
        <w:t>rating</w:t>
      </w:r>
      <w:r w:rsidR="00405EA4" w:rsidRPr="006E54B4">
        <w:rPr>
          <w:rPrChange w:id="351" w:author="Chelsea Helion" w:date="2024-10-23T10:53:00Z">
            <w:rPr>
              <w:rFonts w:ascii="Aptos" w:hAnsi="Aptos"/>
            </w:rPr>
          </w:rPrChange>
        </w:rPr>
        <w:t>s</w:t>
      </w:r>
      <w:r w:rsidRPr="006E54B4">
        <w:rPr>
          <w:rPrChange w:id="352" w:author="Chelsea Helion" w:date="2024-10-23T10:53:00Z">
            <w:rPr>
              <w:rFonts w:ascii="Aptos" w:hAnsi="Aptos"/>
            </w:rPr>
          </w:rPrChange>
        </w:rPr>
        <w:t>.</w:t>
      </w:r>
    </w:p>
    <w:p w14:paraId="15B6D7BC" w14:textId="77777777" w:rsidR="00FE49C0" w:rsidRPr="002947A3" w:rsidRDefault="00FE49C0" w:rsidP="00FE49C0">
      <w:pPr>
        <w:spacing w:line="240" w:lineRule="auto"/>
        <w:ind w:firstLine="720"/>
        <w:jc w:val="both"/>
      </w:pPr>
      <w:r>
        <w:rPr>
          <w:b/>
          <w:bCs/>
        </w:rPr>
        <w:t xml:space="preserve">Having the opportunity to rate may be a distinct mental state, even in the absence of </w:t>
      </w:r>
      <w:proofErr w:type="gramStart"/>
      <w:r>
        <w:rPr>
          <w:b/>
          <w:bCs/>
        </w:rPr>
        <w:t>explicitly rating</w:t>
      </w:r>
      <w:proofErr w:type="gramEnd"/>
      <w:r>
        <w:rPr>
          <w:b/>
          <w:bCs/>
        </w:rPr>
        <w:t xml:space="preserve">. </w:t>
      </w:r>
      <w:r>
        <w:t>Next, we aimed to assess whether being able to rate subjective experience evoked different patterns of neural activity, regardless of whether one was actively rating at the time</w:t>
      </w:r>
      <w:commentRangeStart w:id="353"/>
      <w:r>
        <w:t>. To do so,</w:t>
      </w:r>
      <w:r w:rsidRPr="002947A3">
        <w:t xml:space="preserve"> we matched activation clusters</w:t>
      </w:r>
      <w:r>
        <w:t xml:space="preserve"> in the reflective viewing – expressing rating and expressive non-rating – reflective viewing contrasts</w:t>
      </w:r>
      <w:r w:rsidRPr="002947A3">
        <w:t xml:space="preserve"> by peak voxel coordinates</w:t>
      </w:r>
      <w:r>
        <w:t>.</w:t>
      </w:r>
      <w:r w:rsidRPr="002947A3">
        <w:t xml:space="preserve"> 11 default mode clusters from the expressive non-rating – expressive rating contrast corresponded with 14 in the reflective </w:t>
      </w:r>
      <w:r>
        <w:t>viewing</w:t>
      </w:r>
      <w:r w:rsidRPr="002947A3">
        <w:t xml:space="preserve"> -expressive rating contrast. </w:t>
      </w:r>
      <w:commentRangeEnd w:id="353"/>
      <w:r>
        <w:rPr>
          <w:rStyle w:val="CommentReference"/>
        </w:rPr>
        <w:commentReference w:id="353"/>
      </w:r>
      <w:r w:rsidRPr="002947A3">
        <w:t>However, only two auditory and one language cluster from the expressive non-rating – expressive rating contrast had counterparts, compared to seven auditory, five visual, and two language clusters in the reflective non-rating – expressive rating contrast. Both contrasts also showed activations in the ventromedial prefrontal cortex (</w:t>
      </w:r>
      <w:proofErr w:type="spellStart"/>
      <w:r w:rsidRPr="002947A3">
        <w:t>vmPFC</w:t>
      </w:r>
      <w:proofErr w:type="spellEnd"/>
      <w:r w:rsidRPr="002947A3">
        <w:t>), though these activations were again more extensive in the reflective</w:t>
      </w:r>
      <w:r>
        <w:t xml:space="preserve"> viewing</w:t>
      </w:r>
      <w:r w:rsidRPr="002947A3">
        <w:t xml:space="preserve"> - expressive rating contrast. These findings underscore the consistent involvement of the default mode network in periods of passive engagement. However, these findings also suggest that being in the mental state of rating </w:t>
      </w:r>
      <w:r>
        <w:t xml:space="preserve">in and of itself </w:t>
      </w:r>
      <w:r w:rsidRPr="002947A3">
        <w:t xml:space="preserve">can produce differences in sensory processing, relative to reflective </w:t>
      </w:r>
      <w:r>
        <w:t>viewing</w:t>
      </w:r>
      <w:r w:rsidRPr="002947A3">
        <w:t>, even when the physical act of rating is not actively happening.</w:t>
      </w:r>
    </w:p>
    <w:p w14:paraId="64BDE5D1" w14:textId="1BF20DCA" w:rsidR="00FE49C0" w:rsidRPr="006E54B4" w:rsidDel="00E82062" w:rsidRDefault="00E82062" w:rsidP="00A77E81">
      <w:pPr>
        <w:spacing w:line="240" w:lineRule="auto"/>
        <w:ind w:firstLine="720"/>
        <w:jc w:val="both"/>
        <w:rPr>
          <w:del w:id="354" w:author="Billy Mitchell" w:date="2024-11-05T19:12:00Z" w16du:dateUtc="2024-11-06T00:12:00Z"/>
          <w:rPrChange w:id="355" w:author="Chelsea Helion" w:date="2024-10-23T10:53:00Z">
            <w:rPr>
              <w:del w:id="356" w:author="Billy Mitchell" w:date="2024-11-05T19:12:00Z" w16du:dateUtc="2024-11-06T00:12:00Z"/>
              <w:rFonts w:ascii="Aptos" w:hAnsi="Aptos"/>
            </w:rPr>
          </w:rPrChange>
        </w:rPr>
      </w:pPr>
      <w:ins w:id="357" w:author="Billy Mitchell" w:date="2024-11-05T19:12:00Z" w16du:dateUtc="2024-11-06T00:12:00Z">
        <w:r>
          <w:tab/>
        </w:r>
      </w:ins>
    </w:p>
    <w:p w14:paraId="7F027D4B" w14:textId="1017C097" w:rsidR="001D1567" w:rsidRPr="006E54B4" w:rsidDel="00E82062" w:rsidRDefault="001D1567" w:rsidP="00B53FEE">
      <w:pPr>
        <w:spacing w:line="240" w:lineRule="auto"/>
        <w:jc w:val="both"/>
        <w:rPr>
          <w:del w:id="358" w:author="Billy Mitchell" w:date="2024-11-05T19:11:00Z" w16du:dateUtc="2024-11-06T00:11:00Z"/>
          <w:rPrChange w:id="359" w:author="Chelsea Helion" w:date="2024-10-23T10:53:00Z">
            <w:rPr>
              <w:del w:id="360" w:author="Billy Mitchell" w:date="2024-11-05T19:11:00Z" w16du:dateUtc="2024-11-06T00:11:00Z"/>
              <w:rFonts w:ascii="Aptos" w:hAnsi="Aptos"/>
            </w:rPr>
          </w:rPrChange>
        </w:rPr>
      </w:pPr>
      <w:del w:id="361" w:author="Billy Mitchell" w:date="2024-11-05T19:11:00Z" w16du:dateUtc="2024-11-06T00:11:00Z">
        <w:r w:rsidRPr="006E54B4" w:rsidDel="00E82062">
          <w:rPr>
            <w:noProof/>
          </w:rPr>
          <w:drawing>
            <wp:anchor distT="0" distB="0" distL="114300" distR="114300" simplePos="0" relativeHeight="251664384" behindDoc="0" locked="0" layoutInCell="1" allowOverlap="1" wp14:anchorId="053DF084" wp14:editId="5113F9A4">
              <wp:simplePos x="0" y="0"/>
              <wp:positionH relativeFrom="margin">
                <wp:align>right</wp:align>
              </wp:positionH>
              <wp:positionV relativeFrom="paragraph">
                <wp:posOffset>224287</wp:posOffset>
              </wp:positionV>
              <wp:extent cx="5943600" cy="3534410"/>
              <wp:effectExtent l="0" t="0" r="0" b="0"/>
              <wp:wrapTopAndBottom/>
              <wp:docPr id="1086728920" name="Picture 4" descr="A diagram of the b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728920" name="Picture 4" descr="A diagram of the brain&#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3534410"/>
                      </a:xfrm>
                      <a:prstGeom prst="rect">
                        <a:avLst/>
                      </a:prstGeom>
                      <a:noFill/>
                      <a:ln>
                        <a:noFill/>
                      </a:ln>
                    </pic:spPr>
                  </pic:pic>
                </a:graphicData>
              </a:graphic>
            </wp:anchor>
          </w:drawing>
        </w:r>
      </w:del>
    </w:p>
    <w:p w14:paraId="5BCA7775" w14:textId="7A441D05" w:rsidR="001D1567" w:rsidRPr="006E54B4" w:rsidDel="00E82062" w:rsidRDefault="001D1567" w:rsidP="00B53FEE">
      <w:pPr>
        <w:spacing w:line="240" w:lineRule="auto"/>
        <w:jc w:val="both"/>
        <w:rPr>
          <w:del w:id="362" w:author="Billy Mitchell" w:date="2024-11-05T19:11:00Z" w16du:dateUtc="2024-11-06T00:11:00Z"/>
          <w:rPrChange w:id="363" w:author="Chelsea Helion" w:date="2024-10-23T10:53:00Z">
            <w:rPr>
              <w:del w:id="364" w:author="Billy Mitchell" w:date="2024-11-05T19:11:00Z" w16du:dateUtc="2024-11-06T00:11:00Z"/>
              <w:rFonts w:ascii="Aptos" w:hAnsi="Aptos"/>
            </w:rPr>
          </w:rPrChange>
        </w:rPr>
      </w:pPr>
    </w:p>
    <w:p w14:paraId="18E07517" w14:textId="260D2086" w:rsidR="00DE0869" w:rsidRPr="006E54B4" w:rsidDel="00E82062" w:rsidRDefault="00A77E81" w:rsidP="00B53FEE">
      <w:pPr>
        <w:spacing w:line="240" w:lineRule="auto"/>
        <w:jc w:val="both"/>
        <w:rPr>
          <w:del w:id="365" w:author="Billy Mitchell" w:date="2024-11-05T19:11:00Z" w16du:dateUtc="2024-11-06T00:11:00Z"/>
          <w:rPrChange w:id="366" w:author="Chelsea Helion" w:date="2024-10-23T10:53:00Z">
            <w:rPr>
              <w:del w:id="367" w:author="Billy Mitchell" w:date="2024-11-05T19:11:00Z" w16du:dateUtc="2024-11-06T00:11:00Z"/>
              <w:rFonts w:ascii="Aptos" w:hAnsi="Aptos"/>
            </w:rPr>
          </w:rPrChange>
        </w:rPr>
      </w:pPr>
      <w:del w:id="368" w:author="Billy Mitchell" w:date="2024-11-05T19:11:00Z" w16du:dateUtc="2024-11-06T00:11:00Z">
        <w:r w:rsidRPr="006E54B4" w:rsidDel="00E82062">
          <w:rPr>
            <w:rPrChange w:id="369" w:author="Chelsea Helion" w:date="2024-10-23T10:53:00Z">
              <w:rPr>
                <w:rFonts w:ascii="Aptos" w:hAnsi="Aptos"/>
              </w:rPr>
            </w:rPrChange>
          </w:rPr>
          <w:delText xml:space="preserve">Figure 6. Comparing non-rating related activation between reflective and expressive viewing. </w:delText>
        </w:r>
        <w:r w:rsidR="00167DA6" w:rsidRPr="006E54B4" w:rsidDel="00E82062">
          <w:rPr>
            <w:rPrChange w:id="370" w:author="Chelsea Helion" w:date="2024-10-23T10:53:00Z">
              <w:rPr>
                <w:rFonts w:ascii="Aptos" w:hAnsi="Aptos"/>
              </w:rPr>
            </w:rPrChange>
          </w:rPr>
          <w:delText xml:space="preserve"> </w:delText>
        </w:r>
      </w:del>
    </w:p>
    <w:p w14:paraId="5F1EBA97" w14:textId="7566E16B" w:rsidR="00A77E81" w:rsidRPr="006E54B4" w:rsidDel="00E82062" w:rsidRDefault="00A77E81">
      <w:pPr>
        <w:spacing w:line="240" w:lineRule="auto"/>
        <w:jc w:val="both"/>
        <w:rPr>
          <w:del w:id="371" w:author="Billy Mitchell" w:date="2024-11-05T19:12:00Z" w16du:dateUtc="2024-11-06T00:12:00Z"/>
          <w:b/>
          <w:rPrChange w:id="372" w:author="Chelsea Helion" w:date="2024-10-23T10:53:00Z">
            <w:rPr>
              <w:del w:id="373" w:author="Billy Mitchell" w:date="2024-11-05T19:12:00Z" w16du:dateUtc="2024-11-06T00:12:00Z"/>
              <w:rFonts w:ascii="Aptos" w:hAnsi="Aptos"/>
              <w:b/>
            </w:rPr>
          </w:rPrChange>
        </w:rPr>
        <w:pPrChange w:id="374" w:author="Billy Mitchell" w:date="2024-11-05T19:12:00Z" w16du:dateUtc="2024-11-06T00:12:00Z">
          <w:pPr>
            <w:spacing w:line="240" w:lineRule="auto"/>
            <w:ind w:firstLine="720"/>
            <w:jc w:val="both"/>
          </w:pPr>
        </w:pPrChange>
      </w:pPr>
    </w:p>
    <w:p w14:paraId="618FE3B4" w14:textId="11380D8A" w:rsidR="00A77E81" w:rsidRPr="006E54B4" w:rsidDel="00E82062" w:rsidRDefault="00A77E81">
      <w:pPr>
        <w:spacing w:line="240" w:lineRule="auto"/>
        <w:jc w:val="both"/>
        <w:rPr>
          <w:del w:id="375" w:author="Billy Mitchell" w:date="2024-11-05T19:12:00Z" w16du:dateUtc="2024-11-06T00:12:00Z"/>
          <w:b/>
          <w:rPrChange w:id="376" w:author="Chelsea Helion" w:date="2024-10-23T10:53:00Z">
            <w:rPr>
              <w:del w:id="377" w:author="Billy Mitchell" w:date="2024-11-05T19:12:00Z" w16du:dateUtc="2024-11-06T00:12:00Z"/>
              <w:rFonts w:ascii="Aptos" w:hAnsi="Aptos"/>
              <w:b/>
            </w:rPr>
          </w:rPrChange>
        </w:rPr>
        <w:pPrChange w:id="378" w:author="Billy Mitchell" w:date="2024-11-05T19:12:00Z" w16du:dateUtc="2024-11-06T00:12:00Z">
          <w:pPr>
            <w:spacing w:line="240" w:lineRule="auto"/>
            <w:ind w:firstLine="720"/>
            <w:jc w:val="both"/>
          </w:pPr>
        </w:pPrChange>
      </w:pPr>
    </w:p>
    <w:p w14:paraId="14865E90" w14:textId="30565664" w:rsidR="00A77E81" w:rsidRPr="006E54B4" w:rsidDel="00E82062" w:rsidRDefault="00A77E81">
      <w:pPr>
        <w:spacing w:line="240" w:lineRule="auto"/>
        <w:jc w:val="both"/>
        <w:rPr>
          <w:del w:id="379" w:author="Billy Mitchell" w:date="2024-11-05T19:12:00Z" w16du:dateUtc="2024-11-06T00:12:00Z"/>
          <w:b/>
          <w:rPrChange w:id="380" w:author="Chelsea Helion" w:date="2024-10-23T10:53:00Z">
            <w:rPr>
              <w:del w:id="381" w:author="Billy Mitchell" w:date="2024-11-05T19:12:00Z" w16du:dateUtc="2024-11-06T00:12:00Z"/>
              <w:rFonts w:ascii="Aptos" w:hAnsi="Aptos"/>
              <w:b/>
            </w:rPr>
          </w:rPrChange>
        </w:rPr>
        <w:pPrChange w:id="382" w:author="Billy Mitchell" w:date="2024-11-05T19:12:00Z" w16du:dateUtc="2024-11-06T00:12:00Z">
          <w:pPr>
            <w:spacing w:line="240" w:lineRule="auto"/>
            <w:ind w:firstLine="720"/>
            <w:jc w:val="both"/>
          </w:pPr>
        </w:pPrChange>
      </w:pPr>
    </w:p>
    <w:p w14:paraId="03532A6D" w14:textId="3FD16107" w:rsidR="00A77E81" w:rsidRPr="006E54B4" w:rsidDel="00E82062" w:rsidRDefault="00A77E81">
      <w:pPr>
        <w:spacing w:line="240" w:lineRule="auto"/>
        <w:jc w:val="both"/>
        <w:rPr>
          <w:del w:id="383" w:author="Billy Mitchell" w:date="2024-11-05T19:12:00Z" w16du:dateUtc="2024-11-06T00:12:00Z"/>
          <w:b/>
          <w:rPrChange w:id="384" w:author="Chelsea Helion" w:date="2024-10-23T10:53:00Z">
            <w:rPr>
              <w:del w:id="385" w:author="Billy Mitchell" w:date="2024-11-05T19:12:00Z" w16du:dateUtc="2024-11-06T00:12:00Z"/>
              <w:rFonts w:ascii="Aptos" w:hAnsi="Aptos"/>
              <w:b/>
            </w:rPr>
          </w:rPrChange>
        </w:rPr>
        <w:pPrChange w:id="386" w:author="Billy Mitchell" w:date="2024-11-05T19:12:00Z" w16du:dateUtc="2024-11-06T00:12:00Z">
          <w:pPr>
            <w:spacing w:line="240" w:lineRule="auto"/>
            <w:ind w:firstLine="720"/>
            <w:jc w:val="both"/>
          </w:pPr>
        </w:pPrChange>
      </w:pPr>
    </w:p>
    <w:p w14:paraId="1AB0728D" w14:textId="628BFD87" w:rsidR="00A77E81" w:rsidRPr="006E54B4" w:rsidDel="00E82062" w:rsidRDefault="00A77E81">
      <w:pPr>
        <w:spacing w:line="240" w:lineRule="auto"/>
        <w:jc w:val="both"/>
        <w:rPr>
          <w:del w:id="387" w:author="Billy Mitchell" w:date="2024-11-05T19:12:00Z" w16du:dateUtc="2024-11-06T00:12:00Z"/>
          <w:b/>
          <w:rPrChange w:id="388" w:author="Chelsea Helion" w:date="2024-10-23T10:53:00Z">
            <w:rPr>
              <w:del w:id="389" w:author="Billy Mitchell" w:date="2024-11-05T19:12:00Z" w16du:dateUtc="2024-11-06T00:12:00Z"/>
              <w:rFonts w:ascii="Aptos" w:hAnsi="Aptos"/>
              <w:b/>
            </w:rPr>
          </w:rPrChange>
        </w:rPr>
        <w:pPrChange w:id="390" w:author="Billy Mitchell" w:date="2024-11-05T19:12:00Z" w16du:dateUtc="2024-11-06T00:12:00Z">
          <w:pPr>
            <w:spacing w:line="240" w:lineRule="auto"/>
            <w:ind w:firstLine="720"/>
            <w:jc w:val="both"/>
          </w:pPr>
        </w:pPrChange>
      </w:pPr>
    </w:p>
    <w:p w14:paraId="45660AA0" w14:textId="0D2A0F62" w:rsidR="00A77E81" w:rsidRPr="006E54B4" w:rsidDel="00E82062" w:rsidRDefault="00A77E81">
      <w:pPr>
        <w:spacing w:line="240" w:lineRule="auto"/>
        <w:jc w:val="both"/>
        <w:rPr>
          <w:del w:id="391" w:author="Billy Mitchell" w:date="2024-11-05T19:12:00Z" w16du:dateUtc="2024-11-06T00:12:00Z"/>
          <w:b/>
          <w:rPrChange w:id="392" w:author="Chelsea Helion" w:date="2024-10-23T10:53:00Z">
            <w:rPr>
              <w:del w:id="393" w:author="Billy Mitchell" w:date="2024-11-05T19:12:00Z" w16du:dateUtc="2024-11-06T00:12:00Z"/>
              <w:rFonts w:ascii="Aptos" w:hAnsi="Aptos"/>
              <w:b/>
            </w:rPr>
          </w:rPrChange>
        </w:rPr>
        <w:pPrChange w:id="394" w:author="Billy Mitchell" w:date="2024-11-05T19:12:00Z" w16du:dateUtc="2024-11-06T00:12:00Z">
          <w:pPr>
            <w:spacing w:line="240" w:lineRule="auto"/>
            <w:ind w:firstLine="720"/>
            <w:jc w:val="both"/>
          </w:pPr>
        </w:pPrChange>
      </w:pPr>
    </w:p>
    <w:p w14:paraId="3969BF20" w14:textId="6CE40840" w:rsidR="00A77E81" w:rsidRPr="006E54B4" w:rsidDel="00E82062" w:rsidRDefault="00A77E81">
      <w:pPr>
        <w:spacing w:line="240" w:lineRule="auto"/>
        <w:jc w:val="both"/>
        <w:rPr>
          <w:del w:id="395" w:author="Billy Mitchell" w:date="2024-11-05T19:12:00Z" w16du:dateUtc="2024-11-06T00:12:00Z"/>
          <w:b/>
          <w:rPrChange w:id="396" w:author="Chelsea Helion" w:date="2024-10-23T10:53:00Z">
            <w:rPr>
              <w:del w:id="397" w:author="Billy Mitchell" w:date="2024-11-05T19:12:00Z" w16du:dateUtc="2024-11-06T00:12:00Z"/>
              <w:rFonts w:ascii="Aptos" w:hAnsi="Aptos"/>
              <w:b/>
            </w:rPr>
          </w:rPrChange>
        </w:rPr>
        <w:pPrChange w:id="398" w:author="Billy Mitchell" w:date="2024-11-05T19:12:00Z" w16du:dateUtc="2024-11-06T00:12:00Z">
          <w:pPr>
            <w:spacing w:line="240" w:lineRule="auto"/>
            <w:ind w:firstLine="720"/>
            <w:jc w:val="both"/>
          </w:pPr>
        </w:pPrChange>
      </w:pPr>
    </w:p>
    <w:p w14:paraId="3415A5AA" w14:textId="385D8F51" w:rsidR="00A77E81" w:rsidRPr="006E54B4" w:rsidDel="00E82062" w:rsidRDefault="00A77E81">
      <w:pPr>
        <w:spacing w:line="240" w:lineRule="auto"/>
        <w:jc w:val="both"/>
        <w:rPr>
          <w:del w:id="399" w:author="Billy Mitchell" w:date="2024-11-05T19:12:00Z" w16du:dateUtc="2024-11-06T00:12:00Z"/>
          <w:b/>
          <w:rPrChange w:id="400" w:author="Chelsea Helion" w:date="2024-10-23T10:53:00Z">
            <w:rPr>
              <w:del w:id="401" w:author="Billy Mitchell" w:date="2024-11-05T19:12:00Z" w16du:dateUtc="2024-11-06T00:12:00Z"/>
              <w:rFonts w:ascii="Aptos" w:hAnsi="Aptos"/>
              <w:b/>
            </w:rPr>
          </w:rPrChange>
        </w:rPr>
        <w:pPrChange w:id="402" w:author="Billy Mitchell" w:date="2024-11-05T19:12:00Z" w16du:dateUtc="2024-11-06T00:12:00Z">
          <w:pPr>
            <w:spacing w:line="240" w:lineRule="auto"/>
            <w:ind w:firstLine="720"/>
            <w:jc w:val="both"/>
          </w:pPr>
        </w:pPrChange>
      </w:pPr>
    </w:p>
    <w:p w14:paraId="22963A3D" w14:textId="4A2CBC67" w:rsidR="00A77E81" w:rsidRPr="006E54B4" w:rsidDel="00E82062" w:rsidRDefault="00A77E81">
      <w:pPr>
        <w:spacing w:line="240" w:lineRule="auto"/>
        <w:jc w:val="both"/>
        <w:rPr>
          <w:del w:id="403" w:author="Billy Mitchell" w:date="2024-11-05T19:12:00Z" w16du:dateUtc="2024-11-06T00:12:00Z"/>
          <w:b/>
          <w:rPrChange w:id="404" w:author="Chelsea Helion" w:date="2024-10-23T10:53:00Z">
            <w:rPr>
              <w:del w:id="405" w:author="Billy Mitchell" w:date="2024-11-05T19:12:00Z" w16du:dateUtc="2024-11-06T00:12:00Z"/>
              <w:rFonts w:ascii="Aptos" w:hAnsi="Aptos"/>
              <w:b/>
            </w:rPr>
          </w:rPrChange>
        </w:rPr>
        <w:pPrChange w:id="406" w:author="Billy Mitchell" w:date="2024-11-05T19:12:00Z" w16du:dateUtc="2024-11-06T00:12:00Z">
          <w:pPr>
            <w:spacing w:line="240" w:lineRule="auto"/>
            <w:ind w:firstLine="720"/>
            <w:jc w:val="both"/>
          </w:pPr>
        </w:pPrChange>
      </w:pPr>
    </w:p>
    <w:p w14:paraId="0B4D2FA5" w14:textId="27F7AF0F" w:rsidR="00A77E81" w:rsidRPr="006E54B4" w:rsidDel="00E82062" w:rsidRDefault="00A77E81">
      <w:pPr>
        <w:spacing w:line="240" w:lineRule="auto"/>
        <w:jc w:val="both"/>
        <w:rPr>
          <w:del w:id="407" w:author="Billy Mitchell" w:date="2024-11-05T19:12:00Z" w16du:dateUtc="2024-11-06T00:12:00Z"/>
          <w:b/>
          <w:rPrChange w:id="408" w:author="Chelsea Helion" w:date="2024-10-23T10:53:00Z">
            <w:rPr>
              <w:del w:id="409" w:author="Billy Mitchell" w:date="2024-11-05T19:12:00Z" w16du:dateUtc="2024-11-06T00:12:00Z"/>
              <w:rFonts w:ascii="Aptos" w:hAnsi="Aptos"/>
              <w:b/>
            </w:rPr>
          </w:rPrChange>
        </w:rPr>
        <w:pPrChange w:id="410" w:author="Billy Mitchell" w:date="2024-11-05T19:12:00Z" w16du:dateUtc="2024-11-06T00:12:00Z">
          <w:pPr>
            <w:spacing w:line="240" w:lineRule="auto"/>
            <w:ind w:firstLine="720"/>
            <w:jc w:val="both"/>
          </w:pPr>
        </w:pPrChange>
      </w:pPr>
    </w:p>
    <w:p w14:paraId="276F0BE9" w14:textId="4D2770DF" w:rsidR="001D1567" w:rsidRPr="006E54B4" w:rsidDel="00E82062" w:rsidRDefault="001D1567" w:rsidP="00B53FEE">
      <w:pPr>
        <w:spacing w:line="240" w:lineRule="auto"/>
        <w:jc w:val="both"/>
        <w:rPr>
          <w:del w:id="411" w:author="Billy Mitchell" w:date="2024-11-05T19:12:00Z" w16du:dateUtc="2024-11-06T00:12:00Z"/>
          <w:bCs/>
          <w:noProof/>
          <w:rPrChange w:id="412" w:author="Chelsea Helion" w:date="2024-10-23T10:53:00Z">
            <w:rPr>
              <w:del w:id="413" w:author="Billy Mitchell" w:date="2024-11-05T19:12:00Z" w16du:dateUtc="2024-11-06T00:12:00Z"/>
              <w:rFonts w:ascii="Aptos" w:hAnsi="Aptos"/>
              <w:bCs/>
              <w:noProof/>
            </w:rPr>
          </w:rPrChange>
        </w:rPr>
      </w:pPr>
    </w:p>
    <w:p w14:paraId="6FDA7571" w14:textId="0B6C1D8A" w:rsidR="00A77E81" w:rsidRPr="00E5335E" w:rsidDel="00E82062" w:rsidRDefault="001D1567" w:rsidP="00B53FEE">
      <w:pPr>
        <w:spacing w:line="240" w:lineRule="auto"/>
        <w:jc w:val="both"/>
        <w:rPr>
          <w:moveFrom w:id="414" w:author="Billy Mitchell" w:date="2024-11-05T19:11:00Z" w16du:dateUtc="2024-11-06T00:11:00Z"/>
          <w:bCs/>
        </w:rPr>
      </w:pPr>
      <w:moveFromRangeStart w:id="415" w:author="Billy Mitchell" w:date="2024-11-05T19:11:00Z" w:name="move181726332"/>
      <w:moveFrom w:id="416" w:author="Billy Mitchell" w:date="2024-11-05T19:11:00Z" w16du:dateUtc="2024-11-06T00:11:00Z">
        <w:r w:rsidRPr="006E54B4" w:rsidDel="00E82062">
          <w:rPr>
            <w:noProof/>
          </w:rPr>
          <w:drawing>
            <wp:inline distT="0" distB="0" distL="0" distR="0" wp14:anchorId="6741D168" wp14:editId="19E06874">
              <wp:extent cx="5943600" cy="2346325"/>
              <wp:effectExtent l="0" t="0" r="0" b="0"/>
              <wp:docPr id="1539118921" name="Picture 5" descr="A close-up of a b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118921" name="Picture 5" descr="A close-up of a brain&#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2346325"/>
                      </a:xfrm>
                      <a:prstGeom prst="rect">
                        <a:avLst/>
                      </a:prstGeom>
                      <a:noFill/>
                      <a:ln>
                        <a:noFill/>
                      </a:ln>
                    </pic:spPr>
                  </pic:pic>
                </a:graphicData>
              </a:graphic>
            </wp:inline>
          </w:drawing>
        </w:r>
        <w:r w:rsidR="00A77E81" w:rsidRPr="00E5335E" w:rsidDel="00E82062">
          <w:rPr>
            <w:bCs/>
          </w:rPr>
          <w:t>Figure 7. Differences in neural synchrony during expressive and reflective rating.</w:t>
        </w:r>
      </w:moveFrom>
    </w:p>
    <w:moveFromRangeEnd w:id="415"/>
    <w:p w14:paraId="48802B97" w14:textId="5C5964EF" w:rsidR="00A77E81" w:rsidRPr="00E5335E" w:rsidDel="00E82062" w:rsidRDefault="00A77E81">
      <w:pPr>
        <w:spacing w:line="240" w:lineRule="auto"/>
        <w:jc w:val="both"/>
        <w:rPr>
          <w:del w:id="417" w:author="Billy Mitchell" w:date="2024-11-05T19:12:00Z" w16du:dateUtc="2024-11-06T00:12:00Z"/>
          <w:b/>
        </w:rPr>
        <w:pPrChange w:id="418" w:author="Billy Mitchell" w:date="2024-11-05T19:12:00Z" w16du:dateUtc="2024-11-06T00:12:00Z">
          <w:pPr>
            <w:spacing w:line="240" w:lineRule="auto"/>
            <w:ind w:firstLine="720"/>
            <w:jc w:val="both"/>
          </w:pPr>
        </w:pPrChange>
      </w:pPr>
    </w:p>
    <w:p w14:paraId="75F8A0D5" w14:textId="0A6A6459" w:rsidR="00DE0869" w:rsidRPr="00E5335E" w:rsidRDefault="00FE49C0">
      <w:pPr>
        <w:spacing w:line="240" w:lineRule="auto"/>
        <w:jc w:val="both"/>
        <w:rPr>
          <w:b/>
        </w:rPr>
        <w:pPrChange w:id="419" w:author="Billy Mitchell" w:date="2024-11-05T19:12:00Z" w16du:dateUtc="2024-11-06T00:12:00Z">
          <w:pPr>
            <w:spacing w:line="240" w:lineRule="auto"/>
            <w:ind w:firstLine="720"/>
            <w:jc w:val="both"/>
          </w:pPr>
        </w:pPrChange>
      </w:pPr>
      <w:r w:rsidRPr="00E5335E">
        <w:rPr>
          <w:b/>
        </w:rPr>
        <w:t>Rat</w:t>
      </w:r>
      <w:r>
        <w:rPr>
          <w:b/>
        </w:rPr>
        <w:t>ing was associated with increased</w:t>
      </w:r>
      <w:r w:rsidRPr="00E5335E">
        <w:rPr>
          <w:b/>
        </w:rPr>
        <w:t xml:space="preserve"> </w:t>
      </w:r>
      <w:r>
        <w:rPr>
          <w:b/>
        </w:rPr>
        <w:t xml:space="preserve">inter-subject </w:t>
      </w:r>
      <w:r w:rsidR="00167DA6" w:rsidRPr="00E5335E">
        <w:rPr>
          <w:b/>
        </w:rPr>
        <w:t>synchroniz</w:t>
      </w:r>
      <w:r>
        <w:rPr>
          <w:b/>
        </w:rPr>
        <w:t>ation</w:t>
      </w:r>
      <w:r w:rsidR="00167DA6" w:rsidRPr="00E5335E">
        <w:rPr>
          <w:b/>
        </w:rPr>
        <w:t xml:space="preserve"> in control networks, while non-rat</w:t>
      </w:r>
      <w:r>
        <w:rPr>
          <w:b/>
        </w:rPr>
        <w:t>ing was associated with increased</w:t>
      </w:r>
      <w:r w:rsidR="00167DA6" w:rsidRPr="00E5335E">
        <w:rPr>
          <w:b/>
        </w:rPr>
        <w:t xml:space="preserve"> synchron</w:t>
      </w:r>
      <w:r>
        <w:rPr>
          <w:b/>
        </w:rPr>
        <w:t>y</w:t>
      </w:r>
      <w:r w:rsidR="00167DA6" w:rsidRPr="00E5335E">
        <w:rPr>
          <w:b/>
        </w:rPr>
        <w:t xml:space="preserve"> in attention and default mode networks. </w:t>
      </w:r>
      <w:r w:rsidR="00167DA6" w:rsidRPr="00E5335E">
        <w:rPr>
          <w:bCs/>
        </w:rPr>
        <w:t xml:space="preserve">The results of our ISC analysis, which examined intra-condition synchrony during expressive rating and reflective </w:t>
      </w:r>
      <w:r>
        <w:rPr>
          <w:bCs/>
        </w:rPr>
        <w:t>viewing</w:t>
      </w:r>
      <w:r w:rsidR="00167DA6" w:rsidRPr="00E5335E">
        <w:rPr>
          <w:bCs/>
        </w:rPr>
        <w:t>, followed trends seen in previous analyses (</w:t>
      </w:r>
      <w:r w:rsidR="00167DA6" w:rsidRPr="00E5335E">
        <w:rPr>
          <w:b/>
        </w:rPr>
        <w:t>Figure 7</w:t>
      </w:r>
      <w:r w:rsidR="00167DA6" w:rsidRPr="00E5335E">
        <w:rPr>
          <w:bCs/>
        </w:rPr>
        <w:t>). When subjects were reflectively engaged with a stimulus, they demonstrated significantly greater synchrony (i.e., neural dynamics) than</w:t>
      </w:r>
      <w:r w:rsidR="00A57B68" w:rsidRPr="00E5335E">
        <w:rPr>
          <w:bCs/>
        </w:rPr>
        <w:t xml:space="preserve"> expressive</w:t>
      </w:r>
      <w:r w:rsidR="00167DA6" w:rsidRPr="00E5335E">
        <w:rPr>
          <w:bCs/>
        </w:rPr>
        <w:t xml:space="preserve"> raters in the right </w:t>
      </w:r>
      <w:proofErr w:type="spellStart"/>
      <w:r w:rsidR="00167DA6" w:rsidRPr="00E5335E">
        <w:rPr>
          <w:bCs/>
        </w:rPr>
        <w:t>pCUN</w:t>
      </w:r>
      <w:proofErr w:type="spellEnd"/>
      <w:r w:rsidR="00167DA6" w:rsidRPr="00E5335E">
        <w:rPr>
          <w:bCs/>
        </w:rPr>
        <w:t xml:space="preserve"> (Schaefer-Kong parcellation 225 of 400), </w:t>
      </w:r>
      <w:r w:rsidR="00405EA4" w:rsidRPr="00E5335E">
        <w:rPr>
          <w:bCs/>
        </w:rPr>
        <w:t xml:space="preserve">and </w:t>
      </w:r>
      <w:r w:rsidR="00167DA6" w:rsidRPr="00E5335E">
        <w:rPr>
          <w:bCs/>
        </w:rPr>
        <w:t xml:space="preserve">bilateral TPJ (Schaefer-Kong parcellations 108, 311, and 337 of 400). Within the Schaefer-Kong defined functional networks, these regions are part of the default mode (B), salience and ventral attention (B), and auditory networks. However, </w:t>
      </w:r>
      <w:r w:rsidR="00A57B68" w:rsidRPr="00E5335E">
        <w:rPr>
          <w:bCs/>
        </w:rPr>
        <w:t xml:space="preserve">expressive </w:t>
      </w:r>
      <w:r w:rsidR="00167DA6" w:rsidRPr="00E5335E">
        <w:rPr>
          <w:bCs/>
        </w:rPr>
        <w:t xml:space="preserve">raters demonstrated greater synchrony than </w:t>
      </w:r>
      <w:r w:rsidR="00A57B68" w:rsidRPr="00E5335E">
        <w:rPr>
          <w:bCs/>
        </w:rPr>
        <w:t xml:space="preserve">reflective </w:t>
      </w:r>
      <w:r w:rsidR="00167DA6" w:rsidRPr="00E5335E">
        <w:rPr>
          <w:bCs/>
        </w:rPr>
        <w:t>non-raters in the left AI (Schaefer-Kong parcellation 56 of 400) and right IPS (Schaefer-Kong parcellation 248 of 400). Both are considered part of the control network (A).</w:t>
      </w:r>
      <w:r w:rsidR="00167DA6" w:rsidRPr="00E5335E">
        <w:rPr>
          <w:b/>
        </w:rPr>
        <w:t xml:space="preserve"> </w:t>
      </w:r>
    </w:p>
    <w:p w14:paraId="366B5A97" w14:textId="77777777" w:rsidR="00FE3980" w:rsidRPr="006E54B4" w:rsidDel="00B53FEE" w:rsidRDefault="00FE3980">
      <w:pPr>
        <w:rPr>
          <w:del w:id="420" w:author="Billy Mitchell" w:date="2024-11-05T22:49:00Z" w16du:dateUtc="2024-11-06T03:49:00Z"/>
          <w:b/>
          <w:bCs/>
        </w:rPr>
      </w:pPr>
      <w:bookmarkStart w:id="421" w:name="_ff7ui3r811kl" w:colFirst="0" w:colLast="0"/>
      <w:bookmarkEnd w:id="421"/>
      <w:r w:rsidRPr="006E54B4">
        <w:rPr>
          <w:b/>
          <w:bCs/>
        </w:rPr>
        <w:br w:type="page"/>
      </w:r>
    </w:p>
    <w:p w14:paraId="3524B403" w14:textId="1BB97FDF" w:rsidR="00DE0869" w:rsidRPr="006E54B4" w:rsidRDefault="00000000" w:rsidP="00FE3980">
      <w:pPr>
        <w:rPr>
          <w:b/>
          <w:bCs/>
        </w:rPr>
      </w:pPr>
      <w:r w:rsidRPr="006E54B4">
        <w:rPr>
          <w:b/>
          <w:bCs/>
        </w:rPr>
        <w:t>Discussion</w:t>
      </w:r>
    </w:p>
    <w:p w14:paraId="4E7EA768" w14:textId="0960340E" w:rsidR="00DE3855" w:rsidRPr="00FE49C0" w:rsidRDefault="00DE3855" w:rsidP="00DE3855">
      <w:pPr>
        <w:spacing w:line="240" w:lineRule="auto"/>
        <w:ind w:firstLine="720"/>
        <w:jc w:val="both"/>
        <w:rPr>
          <w:rFonts w:eastAsia="Times New Roman"/>
          <w:color w:val="000000"/>
          <w:lang w:val="en-US"/>
        </w:rPr>
      </w:pPr>
      <w:commentRangeStart w:id="422"/>
      <w:r w:rsidRPr="00FE49C0">
        <w:t xml:space="preserve">The present study aimed to characterize how neural activity differed while continuously rating or not rating a video stimulus under otherwise identical instructional conditions and focal topics. </w:t>
      </w:r>
      <w:commentRangeEnd w:id="422"/>
      <w:r w:rsidR="00297C72">
        <w:rPr>
          <w:rStyle w:val="CommentReference"/>
        </w:rPr>
        <w:commentReference w:id="422"/>
      </w:r>
      <w:r w:rsidRPr="00FE49C0">
        <w:t>We sought to answer this question comprehensively, examining</w:t>
      </w:r>
      <w:r w:rsidR="00167DA6" w:rsidRPr="00FE49C0">
        <w:t>:</w:t>
      </w:r>
      <w:r w:rsidRPr="00FE49C0">
        <w:t xml:space="preserve"> </w:t>
      </w:r>
      <w:r w:rsidR="00167DA6" w:rsidRPr="00FE49C0">
        <w:t xml:space="preserve">1) </w:t>
      </w:r>
      <w:r w:rsidRPr="00FE49C0">
        <w:t>differences in average activity magnitude between discrete engagement states</w:t>
      </w:r>
      <w:r w:rsidR="00167DA6" w:rsidRPr="00FE49C0">
        <w:t xml:space="preserve">, </w:t>
      </w:r>
      <w:commentRangeStart w:id="423"/>
      <w:r w:rsidR="00167DA6" w:rsidRPr="00FE49C0">
        <w:t>2)</w:t>
      </w:r>
      <w:r w:rsidRPr="00FE49C0">
        <w:t xml:space="preserve"> variations in activity that correlated with variations </w:t>
      </w:r>
      <w:r w:rsidR="00167DA6" w:rsidRPr="00FE49C0">
        <w:t xml:space="preserve">in </w:t>
      </w:r>
      <w:r w:rsidRPr="00FE49C0">
        <w:t>rating behavior</w:t>
      </w:r>
      <w:r w:rsidR="00167DA6" w:rsidRPr="00FE49C0">
        <w:t>,</w:t>
      </w:r>
      <w:r w:rsidRPr="00FE49C0">
        <w:t xml:space="preserve"> and</w:t>
      </w:r>
      <w:r w:rsidR="00167DA6" w:rsidRPr="00FE49C0">
        <w:t xml:space="preserve"> 3) differences in</w:t>
      </w:r>
      <w:r w:rsidRPr="00FE49C0">
        <w:t xml:space="preserve"> intragroup </w:t>
      </w:r>
      <w:r w:rsidR="00167DA6" w:rsidRPr="00FE49C0">
        <w:t xml:space="preserve">neural </w:t>
      </w:r>
      <w:r w:rsidRPr="00FE49C0">
        <w:t xml:space="preserve">synchrony. </w:t>
      </w:r>
      <w:commentRangeEnd w:id="423"/>
      <w:r w:rsidR="00297C72">
        <w:rPr>
          <w:rStyle w:val="CommentReference"/>
        </w:rPr>
        <w:commentReference w:id="423"/>
      </w:r>
      <w:r w:rsidRPr="00FE49C0">
        <w:t xml:space="preserve">In doing so, this study extends </w:t>
      </w:r>
      <w:r w:rsidR="00297C72">
        <w:t xml:space="preserve">prior </w:t>
      </w:r>
      <w:r w:rsidRPr="00FE49C0">
        <w:t>results</w:t>
      </w:r>
      <w:r w:rsidR="00297C72">
        <w:t xml:space="preserve"> examining studies that exclusively examined passive viewing </w:t>
      </w:r>
      <w:r w:rsidR="00902099">
        <w:rPr>
          <w:highlight w:val="yellow"/>
        </w:rPr>
        <w:fldChar w:fldCharType="begin"/>
      </w:r>
      <w:r w:rsidR="00902099">
        <w:rPr>
          <w:highlight w:val="yellow"/>
        </w:rPr>
        <w:instrText xml:space="preserve"> ADDIN ZOTERO_ITEM CSL_CITATION {"citationID":"KKN3dyUc","properties":{"formattedCitation":"\\super 4,30,31\\nosupersub{}","plainCitation":"4,30,31","noteIndex":0},"citationItems":[{"id":16213,"uris":["http://zotero.org/users/6239255/items/44QN75CR"],"itemData":{"id":16213,"type":"article-journal","abstract":"Sharing others’ emotional states may facilitate understanding their intentions and actions. Here we show that networks of brain areas “tick together” in participants who are viewing similar emotional events in a movie. Participants’ brain activity was measured with functional MRI while they watched movies depicting unpleasant, neutral, and pleasant emotions. After scanning, participants watched the movies again and continuously rated their experience of pleasantness–unpleasantness (i.e., valence) and of arousal–calmness. Pearson’s correlation coefficient was used to derive multisubject voxelwise similarity measures [intersubject correlations (ISCs)] of functional MRI data. Valence and arousal time series were used to predict the moment-to-moment ISCs computed using a 17-s moving average. During movie viewing, participants' brain activity was synchronized in lower- and higher-order sensory areas and in corticolimbic emotion circuits. Negative valence was associated with increased ISC in the emotion-processing network (thalamus, ventral striatum, insula) and in the default-mode network (precuneus, temporoparietal junction, medial prefrontal cortex, posterior superior temporal sulcus). High arousal was associated with increased ISC in the somatosensory cortices and visual and dorsal attention networks comprising the visual cortex, bilateral intraparietal sulci, and frontal eye fields. Seed-voxel–based correlation analysis confirmed that these sets of regions constitute dissociable, functional networks. We propose that negative valence synchronizes individuals’ brain areas supporting emotional sensations and understanding of another’s actions, whereas high arousal directs individuals’ attention to similar features of the environment. By enhancing the synchrony of brain activity across individuals, emotions may promote social interaction and facilitate interpersonal understanding.","container-title":"Proceedings of the National Academy of Sciences of the United States of America","DOI":"10.1073/pnas.1206095109","issue":"24","note":"DOI: 10.1073/pnas.1206095109\nMAG ID: 2114016387\nPMCID: 3386135\nPMID: 22623534\nS2ID: 6205a05653976e11aea56e84ce15cd7345434fc3","page":"9599-9604","title":"Emotions promote social interaction by synchronizing brain activity across individuals.","volume":"109","author":[{"family":"Nummenmaa","given":"Lauri"},{"family":"Glerean","given":"Enrico"},{"family":"Viinikainen","given":"Mikko"},{"family":"Jääskeläinen","given":"Iiro P."},{"family":"Hari","given":"Riitta"},{"family":"Sams","given":"Mikko"}],"issued":{"date-parts":[["2012",6,12]]}}},{"id":2822,"uris":["http://zotero.org/users/6239255/items/4A6X6BHL"],"itemData":{"id":2822,"type":"article-journal","abstract":"For successful communication, we need to understand the external world consistently with others. This task requires sufficiently similar cognitive  schemas or psychological perspectives that act as filters to guide the selection,  interpretation and storage of sensory information, perceptual objects and events.  Here we show that when individuals adopt a similar psychological perspective  during natural viewing, their brain activity becomes synchronized in specific  brain regions. We measured brain activity with functional magnetic resonance  imaging (fMRI) from 33 healthy participants who viewed a 10-min movie twice,  assuming once a 'social' (detective) and once a 'non-social' (interior decorator)  perspective to the movie events. Pearson's correlation coefficient was used to  derive multisubject voxelwise similarity measures (inter-subject correlations;  ISCs) of functional MRI data. We used k-nearest-neighbor and support vector  machine classifiers as well as a Mantel test on the ISC matrices to reveal brain  areas wherein ISC predicted the participants' current perspective. ISC was  stronger in several brain regions--most robustly in the parahippocampal gyrus,  posterior parietal cortex and lateral occipital cortex--when the participants  viewed the movie with similar rather than different perspectives. Synchronization  was not explained by differences in visual sampling of the movies, as estimated  by eye gaze. We propose that synchronous brain activity across individuals  adopting similar psychological perspectives could be an important neural  mechanism supporting shared understanding of the environment.","container-title":"NeuroImage","DOI":"10.1016/j.neuroimage.2014.06.022","ISSN":"1095-9572 1053-8119","issue":"100","journalAbbreviation":"Neuroimage","language":"eng","license":"Copyright © 2014. Published by Elsevier Inc.","note":"publisher-place: United States\nPMID: 24936687 \nPMCID: PMC4153812","page":"316-324","title":"Synchronous brain activity across individuals underlies shared psychological perspectives.","volume":"100","author":[{"family":"Lahnakoski","given":"Juha M."},{"family":"Glerean","given":"Enrico"},{"family":"Jääskeläinen","given":"Iiro P."},{"family":"Hyönä","given":"Jukka"},{"family":"Hari","given":"Riitta"},{"family":"Sams","given":"Mikko"},{"family":"Nummenmaa","given":"Lauri"}],"issued":{"date-parts":[["2014",10,15]]}}},{"id":1,"uris":["http://zotero.org/users/6239255/items/AEE933CY"],"itemData":{"id":1,"type":"article-journal","abstract":"Significance\n            The degree to which we are engaged in narratives fluctuates over time. What drives these changes in engagement, and how do they affect what we remember? Behavioral studies showed that people experienced similar fluctuations in engagement during a television show or an audio-narrated story and were more engaged during emotional moments. Functional MRI experiments revealed that changes in a pattern of functional brain connectivity predicted changes in narrative engagement. This predictive brain network not only was related to a validated neuromarker of sustained attention but also predicted what narrative events people recalled after the MRI scan. Overall, this study empirically characterizes engagement as emotion-laden attention and reveals system-level dynamics underlying real-world attention and memory.\n          , \n            As we comprehend narratives, our attentional engagement fluctuates over time. Despite theoretical conceptions of narrative engagement as emotion-laden attention, little empirical work has characterized the cognitive and neural processes that comprise subjective engagement in naturalistic contexts or its consequences for memory. Here, we relate fluctuations in narrative engagement to patterns of brain coactivation and test whether neural signatures of engagement predict subsequent memory. In behavioral studies, participants continuously rated how engaged they were as they watched a television episode or listened to a story. Self-reported engagement was synchronized across individuals and driven by the emotional content of the narratives. In functional MRI datasets collected as different individuals watched the same show or listened to the same story, engagement drove neural synchrony, such that default mode network activity was more synchronized across individuals during more engaging moments of the narratives. Furthermore, models based on time-varying functional brain connectivity predicted evolving states of engagement across participants and independent datasets. The functional connections that predicted engagement overlapped with a validated neuromarker of sustained attention and predicted recall of narrative events. Together, our findings characterize the neural signatures of attentional engagement in naturalistic contexts and elucidate relationships among narrative engagement, sustained attention, and event memory.","container-title":"Proceedings of the National Academy of Sciences","DOI":"10.1073/pnas.2021905118","ISSN":"0027-8424, 1091-6490","issue":"33","journalAbbreviation":"Proc. Natl. Acad. Sci. U.S.A.","language":"en","page":"e2021905118","source":"DOI.org (Crossref)","title":"Neural signatures of attentional engagement during narratives and its consequences for event memory","volume":"118","author":[{"family":"Song","given":"Hayoung"},{"family":"Finn","given":"Emily S."},{"family":"Rosenberg","given":"Monica D."}],"issued":{"date-parts":[["2021",8,17]]}}}],"schema":"https://github.com/citation-style-language/schema/raw/master/csl-citation.json"} </w:instrText>
      </w:r>
      <w:r w:rsidR="00902099">
        <w:rPr>
          <w:highlight w:val="yellow"/>
        </w:rPr>
        <w:fldChar w:fldCharType="separate"/>
      </w:r>
      <w:r w:rsidR="00902099" w:rsidRPr="00902099">
        <w:rPr>
          <w:vertAlign w:val="superscript"/>
        </w:rPr>
        <w:t>4,30,31</w:t>
      </w:r>
      <w:r w:rsidR="00902099">
        <w:rPr>
          <w:highlight w:val="yellow"/>
        </w:rPr>
        <w:fldChar w:fldCharType="end"/>
      </w:r>
      <w:r w:rsidR="00297C72">
        <w:t xml:space="preserve">, or contrasted passive and expressive viewing without maintaining goal </w:t>
      </w:r>
      <w:del w:id="424" w:author="Billy Mitchell" w:date="2024-11-08T11:52:00Z" w16du:dateUtc="2024-11-08T16:52:00Z">
        <w:r w:rsidR="00297C72" w:rsidDel="00902099">
          <w:delText>congurency</w:delText>
        </w:r>
      </w:del>
      <w:ins w:id="425" w:author="Billy Mitchell" w:date="2024-11-08T11:52:00Z" w16du:dateUtc="2024-11-08T16:52:00Z">
        <w:r w:rsidR="00902099">
          <w:t>congruence</w:t>
        </w:r>
      </w:ins>
      <w:r w:rsidR="00297C72">
        <w:t xml:space="preserve"> </w:t>
      </w:r>
      <w:r w:rsidR="00902099">
        <w:rPr>
          <w:highlight w:val="yellow"/>
        </w:rPr>
        <w:fldChar w:fldCharType="begin"/>
      </w:r>
      <w:r w:rsidR="00902099">
        <w:rPr>
          <w:highlight w:val="yellow"/>
        </w:rPr>
        <w:instrText xml:space="preserve"> ADDIN ZOTERO_ITEM CSL_CITATION {"citationID":"59FnPC5c","properties":{"formattedCitation":"\\super 20\\nosupersub{}","plainCitation":"20","noteIndex":0},"citationItems":[{"id":16148,"uris":["http://zotero.org/users/6239255/items/M224CHW3"],"itemData":{"id":16148,"type":"article-journal","abstract":"Abstract   Functional neuroimaging of affective systems often includes subjective self-report of the affective response. Although self-report provides valuable information regarding participants' affective responses, prior studies have raised the concern that the attentional demands of reporting on affective experience may obscure neural activations reflecting more natural affective responses. In the present study, we used potent emotion-eliciting amusing and sad films, employed a novel method of continuous self-reported rating of emotion experience, and compared the impact of rating with passive viewing of amusing and sad films. Subjective rating of ongoing emotional responses did not decrease either self-reported experience of emotion or neural activations relative to passive viewing in any brain regions. Rating, relative to passive viewing, produced increased activity in anterior cingulate, insula, and several other areas associated with introspection of emotion. These results support the use of continuous emotion measures and emotionally engaging films to study the dynamics of emotional responding and suggest that there may be some contexts in which the attention to emotion induced by reporting emotion experience does not disrupt emotional responding either behaviorally or neurally.","container-title":"NeuroImage","DOI":"10.1016/j.neuroimage.2005.04.028","issue":"3","note":"DOI: 10.1016/j.neuroimage.2005.04.028\nMAG ID: 2159794757\nPMID: 15946863\nS2ID: 1b1418ee15e84734f1dae89d31123087aeaf0071","page":"656-668","title":"Attention and emotion: Does rating emotion alter neural responses to amusing and sad films?","volume":"27","author":[{"family":"Hutcherson","given":"Cendri A."},{"family":"Goldin","given":"Philip R"},{"family":"Ochsner","given":"Kevin N."},{"family":"Gabrieli","given":"John D. E."},{"family":"Barrett","given":"L. Feldman"},{"family":"Gross","given":"James J."}],"issued":{"date-parts":[["2005",9,1]]}}}],"schema":"https://github.com/citation-style-language/schema/raw/master/csl-citation.json"} </w:instrText>
      </w:r>
      <w:r w:rsidR="00902099">
        <w:rPr>
          <w:highlight w:val="yellow"/>
        </w:rPr>
        <w:fldChar w:fldCharType="separate"/>
      </w:r>
      <w:r w:rsidR="00902099" w:rsidRPr="00902099">
        <w:rPr>
          <w:vertAlign w:val="superscript"/>
        </w:rPr>
        <w:t>20</w:t>
      </w:r>
      <w:r w:rsidR="00902099">
        <w:rPr>
          <w:highlight w:val="yellow"/>
        </w:rPr>
        <w:fldChar w:fldCharType="end"/>
      </w:r>
      <w:r w:rsidR="00297C72">
        <w:t xml:space="preserve">. </w:t>
      </w:r>
      <w:commentRangeStart w:id="426"/>
      <w:r w:rsidRPr="00FE49C0">
        <w:rPr>
          <w:rFonts w:eastAsia="Times New Roman"/>
          <w:color w:val="000000"/>
          <w:lang w:val="en-US"/>
        </w:rPr>
        <w:t>Based upon this previous work and supplemental priors from an automated meta-analysis, we expected rating to demonstrate increased activity in</w:t>
      </w:r>
      <w:r w:rsidR="00297C72">
        <w:rPr>
          <w:rFonts w:eastAsia="Times New Roman"/>
          <w:color w:val="000000"/>
          <w:lang w:val="en-US"/>
        </w:rPr>
        <w:t xml:space="preserve"> circuitry associated with </w:t>
      </w:r>
      <w:r w:rsidR="00297C72" w:rsidRPr="00DE3DC3">
        <w:rPr>
          <w:rFonts w:eastAsia="Times New Roman"/>
          <w:color w:val="000000"/>
          <w:highlight w:val="yellow"/>
          <w:lang w:val="en-US"/>
          <w:rPrChange w:id="427" w:author="Billy Mitchell" w:date="2024-11-06T01:44:00Z" w16du:dateUtc="2024-11-06T06:44:00Z">
            <w:rPr>
              <w:rFonts w:eastAsia="Times New Roman"/>
              <w:color w:val="000000"/>
              <w:lang w:val="en-US"/>
            </w:rPr>
          </w:rPrChange>
        </w:rPr>
        <w:t>X (), Y (), and Z ().</w:t>
      </w:r>
      <w:r w:rsidR="00297C72">
        <w:rPr>
          <w:rFonts w:eastAsia="Times New Roman"/>
          <w:color w:val="000000"/>
          <w:lang w:val="en-US"/>
        </w:rPr>
        <w:t xml:space="preserve"> </w:t>
      </w:r>
      <w:r w:rsidRPr="00FE49C0">
        <w:rPr>
          <w:rFonts w:eastAsia="Times New Roman"/>
          <w:color w:val="000000"/>
          <w:lang w:val="en-US"/>
        </w:rPr>
        <w:t xml:space="preserve"> </w:t>
      </w:r>
      <w:commentRangeStart w:id="428"/>
      <w:r w:rsidRPr="00FE49C0">
        <w:rPr>
          <w:rFonts w:eastAsia="Times New Roman"/>
          <w:color w:val="000000"/>
          <w:lang w:val="en-US"/>
        </w:rPr>
        <w:t xml:space="preserve">ACC, AI, IPS SPL, STG, Occ, TPJ and FFG </w:t>
      </w:r>
      <w:commentRangeEnd w:id="428"/>
      <w:r w:rsidR="00297C72">
        <w:rPr>
          <w:rStyle w:val="CommentReference"/>
        </w:rPr>
        <w:commentReference w:id="428"/>
      </w:r>
      <w:r w:rsidRPr="00FE49C0">
        <w:rPr>
          <w:rFonts w:eastAsia="Times New Roman"/>
          <w:color w:val="000000"/>
          <w:lang w:val="en-US"/>
        </w:rPr>
        <w:t xml:space="preserve">and </w:t>
      </w:r>
      <w:r w:rsidR="00A77E81" w:rsidRPr="00FE49C0">
        <w:rPr>
          <w:rFonts w:eastAsia="Times New Roman"/>
          <w:color w:val="000000"/>
          <w:lang w:val="en-US"/>
        </w:rPr>
        <w:t xml:space="preserve">show </w:t>
      </w:r>
      <w:r w:rsidRPr="00FE49C0">
        <w:rPr>
          <w:rFonts w:eastAsia="Times New Roman"/>
          <w:color w:val="000000"/>
          <w:lang w:val="en-US"/>
        </w:rPr>
        <w:t>more consistent activity in ACC, AI, and IPS.</w:t>
      </w:r>
      <w:r w:rsidRPr="00FE49C0">
        <w:t xml:space="preserve"> </w:t>
      </w:r>
      <w:r w:rsidRPr="00FE49C0">
        <w:rPr>
          <w:rFonts w:eastAsia="Times New Roman"/>
          <w:color w:val="000000"/>
          <w:lang w:val="en-US"/>
        </w:rPr>
        <w:t xml:space="preserve">We also expected </w:t>
      </w:r>
      <w:r w:rsidR="009C0CFA" w:rsidRPr="00FE49C0">
        <w:rPr>
          <w:rFonts w:eastAsia="Times New Roman"/>
          <w:color w:val="000000"/>
          <w:lang w:val="en-US"/>
        </w:rPr>
        <w:t>reflective non-rating</w:t>
      </w:r>
      <w:r w:rsidRPr="00FE49C0">
        <w:rPr>
          <w:rFonts w:eastAsia="Times New Roman"/>
          <w:color w:val="000000"/>
          <w:lang w:val="en-US"/>
        </w:rPr>
        <w:t xml:space="preserve"> to demonstrate increased activity and more consistent activity in </w:t>
      </w:r>
      <w:commentRangeStart w:id="429"/>
      <w:proofErr w:type="spellStart"/>
      <w:r w:rsidRPr="00FE49C0">
        <w:rPr>
          <w:rFonts w:eastAsia="Times New Roman"/>
          <w:color w:val="000000"/>
          <w:lang w:val="en-US"/>
        </w:rPr>
        <w:t>pCUN</w:t>
      </w:r>
      <w:proofErr w:type="spellEnd"/>
      <w:r w:rsidRPr="00FE49C0">
        <w:rPr>
          <w:rFonts w:eastAsia="Times New Roman"/>
          <w:color w:val="000000"/>
          <w:lang w:val="en-US"/>
        </w:rPr>
        <w:t xml:space="preserve">, IPL, and </w:t>
      </w:r>
      <w:proofErr w:type="spellStart"/>
      <w:r w:rsidRPr="00FE49C0">
        <w:rPr>
          <w:rFonts w:eastAsia="Times New Roman"/>
          <w:color w:val="000000"/>
          <w:lang w:val="en-US"/>
        </w:rPr>
        <w:t>mPFC</w:t>
      </w:r>
      <w:commentRangeEnd w:id="429"/>
      <w:proofErr w:type="spellEnd"/>
      <w:r w:rsidR="00297C72">
        <w:rPr>
          <w:rStyle w:val="CommentReference"/>
        </w:rPr>
        <w:commentReference w:id="429"/>
      </w:r>
      <w:r w:rsidRPr="00FE49C0">
        <w:rPr>
          <w:rFonts w:eastAsia="Times New Roman"/>
          <w:color w:val="000000"/>
          <w:lang w:val="en-US"/>
        </w:rPr>
        <w:t xml:space="preserve">. </w:t>
      </w:r>
      <w:r w:rsidR="00297C72">
        <w:rPr>
          <w:rFonts w:eastAsia="Times New Roman"/>
          <w:color w:val="000000"/>
          <w:lang w:val="en-US"/>
        </w:rPr>
        <w:t>We</w:t>
      </w:r>
      <w:r w:rsidRPr="00FE49C0">
        <w:rPr>
          <w:rFonts w:eastAsia="Times New Roman"/>
          <w:color w:val="000000"/>
          <w:lang w:val="en-US"/>
        </w:rPr>
        <w:t xml:space="preserve"> also expected</w:t>
      </w:r>
      <w:r w:rsidR="00297C72">
        <w:rPr>
          <w:rFonts w:eastAsia="Times New Roman"/>
          <w:color w:val="000000"/>
          <w:lang w:val="en-US"/>
        </w:rPr>
        <w:t xml:space="preserve"> that being in the mental state of rating – even when not physically doing so – would be associated with</w:t>
      </w:r>
      <w:r w:rsidRPr="00FE49C0">
        <w:rPr>
          <w:rFonts w:eastAsia="Times New Roman"/>
          <w:color w:val="000000"/>
          <w:lang w:val="en-US"/>
        </w:rPr>
        <w:t xml:space="preserve"> increased activation from attention and salience regions.</w:t>
      </w:r>
    </w:p>
    <w:p w14:paraId="19A60C29" w14:textId="2072ABA2" w:rsidR="00DE3855" w:rsidRPr="00FE49C0" w:rsidRDefault="00DE3855" w:rsidP="00DE3855">
      <w:pPr>
        <w:spacing w:line="240" w:lineRule="auto"/>
        <w:ind w:firstLine="720"/>
        <w:jc w:val="both"/>
        <w:textAlignment w:val="center"/>
        <w:rPr>
          <w:rFonts w:eastAsia="Times New Roman"/>
          <w:color w:val="000000"/>
          <w:lang w:val="en-US"/>
        </w:rPr>
      </w:pPr>
      <w:r w:rsidRPr="00FE49C0">
        <w:rPr>
          <w:rFonts w:eastAsia="Times New Roman"/>
          <w:color w:val="000000"/>
          <w:lang w:val="en-US"/>
        </w:rPr>
        <w:t>In line with our hypothes</w:t>
      </w:r>
      <w:r w:rsidR="00297C72">
        <w:rPr>
          <w:rFonts w:eastAsia="Times New Roman"/>
          <w:color w:val="000000"/>
          <w:lang w:val="en-US"/>
        </w:rPr>
        <w:t>e</w:t>
      </w:r>
      <w:r w:rsidRPr="00FE49C0">
        <w:rPr>
          <w:rFonts w:eastAsia="Times New Roman"/>
          <w:color w:val="000000"/>
          <w:lang w:val="en-US"/>
        </w:rPr>
        <w:t xml:space="preserve">s, we found that rating did recruit greater activation from </w:t>
      </w:r>
      <w:commentRangeStart w:id="430"/>
      <w:r w:rsidRPr="00FE49C0">
        <w:rPr>
          <w:rFonts w:eastAsia="Times New Roman"/>
          <w:color w:val="000000"/>
          <w:lang w:val="en-US"/>
        </w:rPr>
        <w:t>IPS, SPL, Occ, and FFG</w:t>
      </w:r>
      <w:commentRangeEnd w:id="430"/>
      <w:r w:rsidR="00A41260">
        <w:rPr>
          <w:rStyle w:val="CommentReference"/>
        </w:rPr>
        <w:commentReference w:id="430"/>
      </w:r>
      <w:r w:rsidRPr="00FE49C0">
        <w:rPr>
          <w:rFonts w:eastAsia="Times New Roman"/>
          <w:color w:val="000000"/>
          <w:lang w:val="en-US"/>
        </w:rPr>
        <w:t xml:space="preserve">,  relative to reflective </w:t>
      </w:r>
      <w:r w:rsidR="00297C72">
        <w:rPr>
          <w:rFonts w:eastAsia="Times New Roman"/>
          <w:color w:val="000000"/>
          <w:lang w:val="en-US"/>
        </w:rPr>
        <w:t>viewing</w:t>
      </w:r>
      <w:r w:rsidRPr="00FE49C0">
        <w:rPr>
          <w:rFonts w:eastAsia="Times New Roman"/>
          <w:color w:val="000000"/>
          <w:lang w:val="en-US"/>
        </w:rPr>
        <w:t xml:space="preserve">, while </w:t>
      </w:r>
      <w:r w:rsidR="00297C72">
        <w:rPr>
          <w:rFonts w:eastAsia="Times New Roman"/>
          <w:color w:val="000000"/>
          <w:lang w:val="en-US"/>
        </w:rPr>
        <w:t xml:space="preserve">expressive </w:t>
      </w:r>
      <w:r w:rsidRPr="00FE49C0">
        <w:rPr>
          <w:rFonts w:eastAsia="Times New Roman"/>
          <w:color w:val="000000"/>
          <w:lang w:val="en-US"/>
        </w:rPr>
        <w:t xml:space="preserve">non-rating recruited greater activation in IPL, </w:t>
      </w:r>
      <w:proofErr w:type="spellStart"/>
      <w:r w:rsidRPr="00FE49C0">
        <w:rPr>
          <w:rFonts w:eastAsia="Times New Roman"/>
          <w:color w:val="000000"/>
          <w:lang w:val="en-US"/>
        </w:rPr>
        <w:t>pCun</w:t>
      </w:r>
      <w:proofErr w:type="spellEnd"/>
      <w:r w:rsidRPr="00FE49C0">
        <w:rPr>
          <w:rFonts w:eastAsia="Times New Roman"/>
          <w:color w:val="000000"/>
          <w:lang w:val="en-US"/>
        </w:rPr>
        <w:t xml:space="preserve">, and </w:t>
      </w:r>
      <w:proofErr w:type="spellStart"/>
      <w:r w:rsidRPr="00FE49C0">
        <w:rPr>
          <w:rFonts w:eastAsia="Times New Roman"/>
          <w:color w:val="000000"/>
          <w:lang w:val="en-US"/>
        </w:rPr>
        <w:t>vmPFC</w:t>
      </w:r>
      <w:proofErr w:type="spellEnd"/>
      <w:r w:rsidRPr="00FE49C0">
        <w:rPr>
          <w:rFonts w:eastAsia="Times New Roman"/>
          <w:color w:val="000000"/>
          <w:lang w:val="en-US"/>
        </w:rPr>
        <w:t xml:space="preserve"> relative to </w:t>
      </w:r>
      <w:r w:rsidR="00297C72">
        <w:rPr>
          <w:rFonts w:eastAsia="Times New Roman"/>
          <w:color w:val="000000"/>
          <w:lang w:val="en-US"/>
        </w:rPr>
        <w:t xml:space="preserve">expressive </w:t>
      </w:r>
      <w:r w:rsidRPr="00FE49C0">
        <w:rPr>
          <w:rFonts w:eastAsia="Times New Roman"/>
          <w:color w:val="000000"/>
          <w:lang w:val="en-US"/>
        </w:rPr>
        <w:t>rating. However, contrary to our hypothes</w:t>
      </w:r>
      <w:r w:rsidR="00A41260">
        <w:rPr>
          <w:rFonts w:eastAsia="Times New Roman"/>
          <w:color w:val="000000"/>
          <w:lang w:val="en-US"/>
        </w:rPr>
        <w:t>e</w:t>
      </w:r>
      <w:r w:rsidRPr="00FE49C0">
        <w:rPr>
          <w:rFonts w:eastAsia="Times New Roman"/>
          <w:color w:val="000000"/>
          <w:lang w:val="en-US"/>
        </w:rPr>
        <w:t xml:space="preserve">s, we did not find differences between the </w:t>
      </w:r>
      <w:commentRangeStart w:id="431"/>
      <w:r w:rsidRPr="00FE49C0">
        <w:rPr>
          <w:rFonts w:eastAsia="Times New Roman"/>
          <w:color w:val="000000"/>
          <w:lang w:val="en-US"/>
        </w:rPr>
        <w:t xml:space="preserve">two conditions </w:t>
      </w:r>
      <w:commentRangeEnd w:id="431"/>
      <w:r w:rsidR="00297C72">
        <w:rPr>
          <w:rStyle w:val="CommentReference"/>
        </w:rPr>
        <w:commentReference w:id="431"/>
      </w:r>
      <w:r w:rsidRPr="00FE49C0">
        <w:rPr>
          <w:rFonts w:eastAsia="Times New Roman"/>
          <w:color w:val="000000"/>
          <w:lang w:val="en-US"/>
        </w:rPr>
        <w:t xml:space="preserve">in activation of the ACC, AI, or STG. Additionally, we found that </w:t>
      </w:r>
      <w:commentRangeStart w:id="432"/>
      <w:r w:rsidRPr="00FE49C0">
        <w:rPr>
          <w:rFonts w:eastAsia="Times New Roman"/>
          <w:color w:val="000000"/>
          <w:lang w:val="en-US"/>
        </w:rPr>
        <w:t xml:space="preserve">non-rating </w:t>
      </w:r>
      <w:commentRangeEnd w:id="432"/>
      <w:r w:rsidR="00297C72">
        <w:rPr>
          <w:rStyle w:val="CommentReference"/>
        </w:rPr>
        <w:commentReference w:id="432"/>
      </w:r>
      <w:r w:rsidRPr="00FE49C0">
        <w:rPr>
          <w:rFonts w:eastAsia="Times New Roman"/>
          <w:color w:val="000000"/>
          <w:lang w:val="en-US"/>
        </w:rPr>
        <w:t xml:space="preserve">elicited greater </w:t>
      </w:r>
      <w:proofErr w:type="spellStart"/>
      <w:r w:rsidRPr="00FE49C0">
        <w:rPr>
          <w:rFonts w:eastAsia="Times New Roman"/>
          <w:color w:val="000000"/>
          <w:lang w:val="en-US"/>
        </w:rPr>
        <w:t>pSTS</w:t>
      </w:r>
      <w:proofErr w:type="spellEnd"/>
      <w:r w:rsidRPr="00FE49C0">
        <w:rPr>
          <w:rFonts w:eastAsia="Times New Roman"/>
          <w:color w:val="000000"/>
          <w:lang w:val="en-US"/>
        </w:rPr>
        <w:t xml:space="preserve"> / TPJ activation relative to rating, which was the opposite of what we predicted. </w:t>
      </w:r>
      <w:r w:rsidR="00A57B68" w:rsidRPr="00FE49C0">
        <w:rPr>
          <w:rFonts w:eastAsia="Times New Roman"/>
          <w:color w:val="000000"/>
          <w:lang w:val="en-US"/>
        </w:rPr>
        <w:t>Expressive r</w:t>
      </w:r>
      <w:r w:rsidRPr="00FE49C0">
        <w:rPr>
          <w:rFonts w:eastAsia="Times New Roman"/>
          <w:color w:val="000000"/>
          <w:lang w:val="en-US"/>
        </w:rPr>
        <w:t xml:space="preserve">aters did demonstrate more similar activity to one another over time than </w:t>
      </w:r>
      <w:r w:rsidR="00A57B68" w:rsidRPr="00FE49C0">
        <w:rPr>
          <w:rFonts w:eastAsia="Times New Roman"/>
          <w:color w:val="000000"/>
          <w:lang w:val="en-US"/>
        </w:rPr>
        <w:t xml:space="preserve">reflective </w:t>
      </w:r>
      <w:r w:rsidR="00297C72">
        <w:rPr>
          <w:rFonts w:eastAsia="Times New Roman"/>
          <w:color w:val="000000"/>
          <w:lang w:val="en-US"/>
        </w:rPr>
        <w:t xml:space="preserve">viewers </w:t>
      </w:r>
      <w:r w:rsidRPr="00FE49C0">
        <w:rPr>
          <w:rFonts w:eastAsia="Times New Roman"/>
          <w:color w:val="000000"/>
          <w:lang w:val="en-US"/>
        </w:rPr>
        <w:t>in portions of the IPS and AI</w:t>
      </w:r>
      <w:r w:rsidR="00297C72">
        <w:rPr>
          <w:rFonts w:eastAsia="Times New Roman"/>
          <w:color w:val="000000"/>
          <w:lang w:val="en-US"/>
        </w:rPr>
        <w:t>,</w:t>
      </w:r>
      <w:r w:rsidRPr="00FE49C0">
        <w:rPr>
          <w:rFonts w:eastAsia="Times New Roman"/>
          <w:color w:val="000000"/>
          <w:lang w:val="en-US"/>
        </w:rPr>
        <w:t xml:space="preserve"> while </w:t>
      </w:r>
      <w:r w:rsidR="00A57B68" w:rsidRPr="00FE49C0">
        <w:rPr>
          <w:rFonts w:eastAsia="Times New Roman"/>
          <w:color w:val="000000"/>
          <w:lang w:val="en-US"/>
        </w:rPr>
        <w:t xml:space="preserve">reflective </w:t>
      </w:r>
      <w:r w:rsidR="00297C72">
        <w:rPr>
          <w:rFonts w:eastAsia="Times New Roman"/>
          <w:color w:val="000000"/>
          <w:lang w:val="en-US"/>
        </w:rPr>
        <w:t>viewers</w:t>
      </w:r>
      <w:r w:rsidRPr="00FE49C0">
        <w:rPr>
          <w:rFonts w:eastAsia="Times New Roman"/>
          <w:color w:val="000000"/>
          <w:lang w:val="en-US"/>
        </w:rPr>
        <w:t xml:space="preserve"> demonstrated more intragroup similarity in </w:t>
      </w:r>
      <w:proofErr w:type="spellStart"/>
      <w:r w:rsidRPr="00FE49C0">
        <w:rPr>
          <w:rFonts w:eastAsia="Times New Roman"/>
          <w:color w:val="000000"/>
          <w:lang w:val="en-US"/>
        </w:rPr>
        <w:t>pCUN</w:t>
      </w:r>
      <w:proofErr w:type="spellEnd"/>
      <w:r w:rsidRPr="00FE49C0">
        <w:rPr>
          <w:rFonts w:eastAsia="Times New Roman"/>
          <w:color w:val="000000"/>
          <w:lang w:val="en-US"/>
        </w:rPr>
        <w:t xml:space="preserve"> and TPJ. No significant group synchrony differences were observed in IPL, </w:t>
      </w:r>
      <w:proofErr w:type="spellStart"/>
      <w:r w:rsidRPr="00FE49C0">
        <w:rPr>
          <w:rFonts w:eastAsia="Times New Roman"/>
          <w:color w:val="000000"/>
          <w:lang w:val="en-US"/>
        </w:rPr>
        <w:t>mPFC</w:t>
      </w:r>
      <w:proofErr w:type="spellEnd"/>
      <w:r w:rsidRPr="00FE49C0">
        <w:rPr>
          <w:rFonts w:eastAsia="Times New Roman"/>
          <w:color w:val="000000"/>
          <w:lang w:val="en-US"/>
        </w:rPr>
        <w:t xml:space="preserve">, or ACC, contrary to our hypothesis. While no regions were consistently recruited across </w:t>
      </w:r>
      <w:r w:rsidR="00167DA6" w:rsidRPr="00FE49C0">
        <w:rPr>
          <w:rFonts w:eastAsia="Times New Roman"/>
          <w:color w:val="000000"/>
          <w:lang w:val="en-US"/>
        </w:rPr>
        <w:t xml:space="preserve">all </w:t>
      </w:r>
      <w:r w:rsidRPr="00FE49C0">
        <w:rPr>
          <w:rFonts w:eastAsia="Times New Roman"/>
          <w:color w:val="000000"/>
          <w:lang w:val="en-US"/>
        </w:rPr>
        <w:t xml:space="preserve">parametric, univariate, and intersubject correlational analyses, portions of the right MTL, bilateral TPJ, right IPS, and right </w:t>
      </w:r>
      <w:proofErr w:type="spellStart"/>
      <w:r w:rsidRPr="00FE49C0">
        <w:rPr>
          <w:rFonts w:eastAsia="Times New Roman"/>
          <w:color w:val="000000"/>
          <w:lang w:val="en-US"/>
        </w:rPr>
        <w:t>pCun</w:t>
      </w:r>
      <w:proofErr w:type="spellEnd"/>
      <w:r w:rsidRPr="00FE49C0">
        <w:rPr>
          <w:rFonts w:eastAsia="Times New Roman"/>
          <w:color w:val="000000"/>
          <w:lang w:val="en-US"/>
        </w:rPr>
        <w:t xml:space="preserve"> were active in both the univariate and intersubject correlational analyses, though the exact localization of activation clusters differed slightly from analysis to analysis. Left AI was only active in </w:t>
      </w:r>
      <w:proofErr w:type="gramStart"/>
      <w:r w:rsidRPr="00FE49C0">
        <w:rPr>
          <w:rFonts w:eastAsia="Times New Roman"/>
          <w:color w:val="000000"/>
          <w:lang w:val="en-US"/>
        </w:rPr>
        <w:t>the parametric</w:t>
      </w:r>
      <w:proofErr w:type="gramEnd"/>
      <w:r w:rsidRPr="00FE49C0">
        <w:rPr>
          <w:rFonts w:eastAsia="Times New Roman"/>
          <w:color w:val="000000"/>
          <w:lang w:val="en-US"/>
        </w:rPr>
        <w:t xml:space="preserve"> modulation and intersubject correlational analyses. In general, rating appeared to differentially recruit control, attention, salience, memory, and visual networks </w:t>
      </w:r>
      <w:proofErr w:type="gramStart"/>
      <w:r w:rsidRPr="00FE49C0">
        <w:rPr>
          <w:rFonts w:eastAsia="Times New Roman"/>
          <w:color w:val="000000"/>
          <w:lang w:val="en-US"/>
        </w:rPr>
        <w:t>while not</w:t>
      </w:r>
      <w:proofErr w:type="gramEnd"/>
      <w:r w:rsidRPr="00FE49C0">
        <w:rPr>
          <w:rFonts w:eastAsia="Times New Roman"/>
          <w:color w:val="000000"/>
          <w:lang w:val="en-US"/>
        </w:rPr>
        <w:t xml:space="preserve"> rating appeared to recruit default mode and auditory networks, with some additional recruitment from visual and salience structures not recruited by rating.</w:t>
      </w:r>
      <w:commentRangeEnd w:id="426"/>
      <w:r w:rsidR="00A41260">
        <w:rPr>
          <w:rStyle w:val="CommentReference"/>
        </w:rPr>
        <w:commentReference w:id="426"/>
      </w:r>
    </w:p>
    <w:p w14:paraId="5C1A9547" w14:textId="3A61DD2F" w:rsidR="00DE0869" w:rsidRPr="00FE49C0" w:rsidRDefault="00000000" w:rsidP="00DE3855">
      <w:pPr>
        <w:spacing w:line="240" w:lineRule="auto"/>
        <w:ind w:firstLine="720"/>
        <w:jc w:val="both"/>
        <w:rPr>
          <w:bCs/>
        </w:rPr>
      </w:pPr>
      <w:r w:rsidRPr="00FE49C0">
        <w:rPr>
          <w:b/>
        </w:rPr>
        <w:t xml:space="preserve">Interpretation </w:t>
      </w:r>
      <w:r w:rsidR="00745ABA" w:rsidRPr="00FE49C0">
        <w:rPr>
          <w:b/>
        </w:rPr>
        <w:t>of Results.</w:t>
      </w:r>
      <w:r w:rsidRPr="00FE49C0">
        <w:rPr>
          <w:b/>
        </w:rPr>
        <w:t xml:space="preserve"> </w:t>
      </w:r>
      <w:r w:rsidR="00C918C3" w:rsidRPr="00FE49C0">
        <w:t>Identifying the networks associated with activated neural regions during expressive and reflective engagement enhances our understanding of the specific cognitive and emotional processes involved, links brain activity to behaviors, and improves the ecological validity and applicability of our findings.</w:t>
      </w:r>
      <w:commentRangeStart w:id="433"/>
      <w:r w:rsidR="00C918C3" w:rsidRPr="00FE49C0">
        <w:t xml:space="preserve"> </w:t>
      </w:r>
      <w:r w:rsidR="00DE3855" w:rsidRPr="00FE49C0">
        <w:rPr>
          <w:bCs/>
        </w:rPr>
        <w:t>One interpretation of these results is that rating demanded complex problem-solving and error monitoring via top-down, voluntary attention for sustained periods of time in search of unexpected, decision-relevant stimuli. Reflective viewing</w:t>
      </w:r>
      <w:r w:rsidR="00F21D6A">
        <w:rPr>
          <w:bCs/>
        </w:rPr>
        <w:t xml:space="preserve"> instead potentially</w:t>
      </w:r>
      <w:r w:rsidR="00DE3855" w:rsidRPr="00FE49C0">
        <w:rPr>
          <w:bCs/>
        </w:rPr>
        <w:t xml:space="preserve"> generated more mind-wandering</w:t>
      </w:r>
      <w:r w:rsidR="00F21D6A">
        <w:rPr>
          <w:bCs/>
        </w:rPr>
        <w:t xml:space="preserve">, </w:t>
      </w:r>
      <w:r w:rsidR="00DE3855" w:rsidRPr="00FE49C0">
        <w:rPr>
          <w:bCs/>
        </w:rPr>
        <w:t>mentalizing</w:t>
      </w:r>
      <w:r w:rsidR="00F21D6A">
        <w:rPr>
          <w:bCs/>
        </w:rPr>
        <w:t xml:space="preserve">, </w:t>
      </w:r>
      <w:r w:rsidR="00DE3855" w:rsidRPr="00FE49C0">
        <w:rPr>
          <w:bCs/>
        </w:rPr>
        <w:t xml:space="preserve">and may have promoted broader sensory processing while noting unexpected, decision-relevant stimuli. </w:t>
      </w:r>
      <w:commentRangeEnd w:id="433"/>
      <w:r w:rsidR="00F21D6A">
        <w:rPr>
          <w:rStyle w:val="CommentReference"/>
        </w:rPr>
        <w:commentReference w:id="433"/>
      </w:r>
    </w:p>
    <w:p w14:paraId="6BE2844C" w14:textId="67AF5708" w:rsidR="004C0767" w:rsidRPr="00FE49C0" w:rsidRDefault="00745330" w:rsidP="007C01F4">
      <w:pPr>
        <w:spacing w:line="240" w:lineRule="auto"/>
        <w:ind w:firstLine="720"/>
        <w:jc w:val="both"/>
        <w:rPr>
          <w:bCs/>
        </w:rPr>
      </w:pPr>
      <w:r>
        <w:rPr>
          <w:bCs/>
        </w:rPr>
        <w:t>Many of these results</w:t>
      </w:r>
      <w:r w:rsidR="008D4759" w:rsidRPr="00FE49C0">
        <w:rPr>
          <w:bCs/>
        </w:rPr>
        <w:t xml:space="preserve"> largely aligned with</w:t>
      </w:r>
      <w:r w:rsidR="00F21D6A">
        <w:rPr>
          <w:bCs/>
        </w:rPr>
        <w:t xml:space="preserve"> earlier work contrasting passive viewing with expressive viewing </w:t>
      </w:r>
      <w:r w:rsidR="00125F01">
        <w:rPr>
          <w:bCs/>
        </w:rPr>
        <w:fldChar w:fldCharType="begin"/>
      </w:r>
      <w:r w:rsidR="00902099">
        <w:rPr>
          <w:bCs/>
        </w:rPr>
        <w:instrText xml:space="preserve"> ADDIN ZOTERO_ITEM CSL_CITATION {"citationID":"jZeg5cse","properties":{"formattedCitation":"\\super 20\\nosupersub{}","plainCitation":"20","noteIndex":0},"citationItems":[{"id":16148,"uris":["http://zotero.org/users/6239255/items/M224CHW3"],"itemData":{"id":16148,"type":"article-journal","abstract":"Abstract   Functional neuroimaging of affective systems often includes subjective self-report of the affective response. Although self-report provides valuable information regarding participants' affective responses, prior studies have raised the concern that the attentional demands of reporting on affective experience may obscure neural activations reflecting more natural affective responses. In the present study, we used potent emotion-eliciting amusing and sad films, employed a novel method of continuous self-reported rating of emotion experience, and compared the impact of rating with passive viewing of amusing and sad films. Subjective rating of ongoing emotional responses did not decrease either self-reported experience of emotion or neural activations relative to passive viewing in any brain regions. Rating, relative to passive viewing, produced increased activity in anterior cingulate, insula, and several other areas associated with introspection of emotion. These results support the use of continuous emotion measures and emotionally engaging films to study the dynamics of emotional responding and suggest that there may be some contexts in which the attention to emotion induced by reporting emotion experience does not disrupt emotional responding either behaviorally or neurally.","container-title":"NeuroImage","DOI":"10.1016/j.neuroimage.2005.04.028","issue":"3","note":"DOI: 10.1016/j.neuroimage.2005.04.028\nMAG ID: 2159794757\nPMID: 15946863\nS2ID: 1b1418ee15e84734f1dae89d31123087aeaf0071","page":"656-668","title":"Attention and emotion: Does rating emotion alter neural responses to amusing and sad films?","volume":"27","author":[{"family":"Hutcherson","given":"Cendri A."},{"family":"Goldin","given":"Philip R"},{"family":"Ochsner","given":"Kevin N."},{"family":"Gabrieli","given":"John D. E."},{"family":"Barrett","given":"L. Feldman"},{"family":"Gross","given":"James J."}],"issued":{"date-parts":[["2005",9,1]]}}}],"schema":"https://github.com/citation-style-language/schema/raw/master/csl-citation.json"} </w:instrText>
      </w:r>
      <w:r w:rsidR="00125F01">
        <w:rPr>
          <w:bCs/>
        </w:rPr>
        <w:fldChar w:fldCharType="separate"/>
      </w:r>
      <w:r w:rsidR="00662B7D" w:rsidRPr="00662B7D">
        <w:rPr>
          <w:vertAlign w:val="superscript"/>
        </w:rPr>
        <w:t>20</w:t>
      </w:r>
      <w:r w:rsidR="00125F01">
        <w:rPr>
          <w:bCs/>
        </w:rPr>
        <w:fldChar w:fldCharType="end"/>
      </w:r>
      <w:r w:rsidR="00F21D6A">
        <w:rPr>
          <w:bCs/>
        </w:rPr>
        <w:t>. However,</w:t>
      </w:r>
      <w:r>
        <w:rPr>
          <w:bCs/>
        </w:rPr>
        <w:t xml:space="preserve"> the inclusion of the reflective viewing, or holding a consistent goal across both rating and non-rating runs, yielded a distinct pattern of results.</w:t>
      </w:r>
      <w:r w:rsidR="008D4759" w:rsidRPr="00FE49C0">
        <w:rPr>
          <w:bCs/>
        </w:rPr>
        <w:t xml:space="preserve"> For example, activation of the TPJ, TP, and </w:t>
      </w:r>
      <w:proofErr w:type="spellStart"/>
      <w:r w:rsidR="008D4759" w:rsidRPr="00FE49C0">
        <w:rPr>
          <w:bCs/>
        </w:rPr>
        <w:t>pCUN</w:t>
      </w:r>
      <w:proofErr w:type="spellEnd"/>
      <w:r w:rsidR="008D4759" w:rsidRPr="00FE49C0">
        <w:rPr>
          <w:bCs/>
        </w:rPr>
        <w:t xml:space="preserve"> may suggest differences in social cognition as a product of </w:t>
      </w:r>
      <w:r w:rsidR="007C01F4">
        <w:rPr>
          <w:bCs/>
        </w:rPr>
        <w:t>maintaining an active viewing goal</w:t>
      </w:r>
      <w:r w:rsidR="008D4759" w:rsidRPr="00FE49C0">
        <w:rPr>
          <w:bCs/>
        </w:rPr>
        <w:t xml:space="preserve">. </w:t>
      </w:r>
      <w:commentRangeStart w:id="434"/>
      <w:r w:rsidR="008D4759" w:rsidRPr="00FE49C0">
        <w:rPr>
          <w:bCs/>
        </w:rPr>
        <w:t xml:space="preserve">The extent to which this </w:t>
      </w:r>
      <w:r w:rsidR="00167DA6" w:rsidRPr="00FE49C0">
        <w:rPr>
          <w:bCs/>
        </w:rPr>
        <w:t>may be</w:t>
      </w:r>
      <w:r w:rsidR="008D4759" w:rsidRPr="00FE49C0">
        <w:rPr>
          <w:bCs/>
        </w:rPr>
        <w:t xml:space="preserve"> a </w:t>
      </w:r>
      <w:r w:rsidR="008E6275" w:rsidRPr="00FE49C0">
        <w:rPr>
          <w:bCs/>
        </w:rPr>
        <w:t>consequence</w:t>
      </w:r>
      <w:r w:rsidR="008D4759" w:rsidRPr="00FE49C0">
        <w:rPr>
          <w:bCs/>
        </w:rPr>
        <w:t xml:space="preserve"> of </w:t>
      </w:r>
      <w:r w:rsidR="008E6275" w:rsidRPr="00FE49C0">
        <w:rPr>
          <w:bCs/>
        </w:rPr>
        <w:t xml:space="preserve">social </w:t>
      </w:r>
      <w:r w:rsidR="008D4759" w:rsidRPr="00FE49C0">
        <w:rPr>
          <w:bCs/>
        </w:rPr>
        <w:t>task demands is unclear.</w:t>
      </w:r>
      <w:r w:rsidR="00745ABA" w:rsidRPr="00FE49C0">
        <w:rPr>
          <w:bCs/>
        </w:rPr>
        <w:t xml:space="preserve"> Our task demands differed from Hutcherson et al.’s in that our designated focus was an explicitly social question</w:t>
      </w:r>
      <w:r w:rsidR="008E6275" w:rsidRPr="00FE49C0">
        <w:rPr>
          <w:bCs/>
        </w:rPr>
        <w:t xml:space="preserve"> (i.e., </w:t>
      </w:r>
      <w:proofErr w:type="gramStart"/>
      <w:r w:rsidR="008E6275" w:rsidRPr="00FE49C0">
        <w:rPr>
          <w:bCs/>
        </w:rPr>
        <w:t>subject’s</w:t>
      </w:r>
      <w:proofErr w:type="gramEnd"/>
      <w:r w:rsidR="008E6275" w:rsidRPr="00FE49C0">
        <w:rPr>
          <w:bCs/>
        </w:rPr>
        <w:t xml:space="preserve"> certainty of the guilt or innocence of a character)</w:t>
      </w:r>
      <w:r w:rsidR="00745ABA" w:rsidRPr="00FE49C0">
        <w:rPr>
          <w:bCs/>
        </w:rPr>
        <w:t xml:space="preserve">, which may differ from an </w:t>
      </w:r>
      <w:r w:rsidR="00A77E81" w:rsidRPr="00FE49C0">
        <w:rPr>
          <w:bCs/>
        </w:rPr>
        <w:t xml:space="preserve">explicitly </w:t>
      </w:r>
      <w:r w:rsidR="00745ABA" w:rsidRPr="00FE49C0">
        <w:rPr>
          <w:bCs/>
        </w:rPr>
        <w:t>emotional question. When assessing a person’s guilt or innocence, there is theoretically a correct answer that one could ascertain</w:t>
      </w:r>
      <w:r w:rsidR="008E6275" w:rsidRPr="00FE49C0">
        <w:rPr>
          <w:bCs/>
        </w:rPr>
        <w:t xml:space="preserve"> from the information provided. As such, there may be more to gain from focusing greater attention upon events to identify relevant, potentially obscured, information and more carefully analyzing </w:t>
      </w:r>
      <w:r w:rsidR="008E6275" w:rsidRPr="00FE49C0">
        <w:rPr>
          <w:bCs/>
        </w:rPr>
        <w:lastRenderedPageBreak/>
        <w:t xml:space="preserve">character interactions. This might not be equally true for emotions. </w:t>
      </w:r>
      <w:commentRangeEnd w:id="434"/>
      <w:r w:rsidR="007C01F4">
        <w:rPr>
          <w:rStyle w:val="CommentReference"/>
        </w:rPr>
        <w:commentReference w:id="434"/>
      </w:r>
      <w:r w:rsidR="008E6275" w:rsidRPr="00FE49C0">
        <w:rPr>
          <w:bCs/>
        </w:rPr>
        <w:t>O</w:t>
      </w:r>
      <w:r w:rsidR="00745ABA" w:rsidRPr="00FE49C0">
        <w:rPr>
          <w:bCs/>
        </w:rPr>
        <w:t xml:space="preserve">ne’s emotional reaction to </w:t>
      </w:r>
      <w:r w:rsidR="008E6275" w:rsidRPr="00FE49C0">
        <w:rPr>
          <w:bCs/>
        </w:rPr>
        <w:t xml:space="preserve">the same </w:t>
      </w:r>
      <w:r w:rsidR="00745ABA" w:rsidRPr="00FE49C0">
        <w:rPr>
          <w:bCs/>
        </w:rPr>
        <w:t>events</w:t>
      </w:r>
      <w:r w:rsidR="008E6275" w:rsidRPr="00FE49C0">
        <w:rPr>
          <w:bCs/>
        </w:rPr>
        <w:t xml:space="preserve">, however, may be </w:t>
      </w:r>
      <w:r w:rsidR="00745ABA" w:rsidRPr="00FE49C0">
        <w:rPr>
          <w:bCs/>
        </w:rPr>
        <w:t>comparatively subjective</w:t>
      </w:r>
      <w:r w:rsidR="008E6275" w:rsidRPr="00FE49C0">
        <w:rPr>
          <w:bCs/>
        </w:rPr>
        <w:t xml:space="preserve"> and less informed by careful attention or problem-solving</w:t>
      </w:r>
      <w:r w:rsidR="00745ABA" w:rsidRPr="00FE49C0">
        <w:rPr>
          <w:bCs/>
        </w:rPr>
        <w:t xml:space="preserve">. However, more studies analyzing the effects of rating are needed to conclusively determine the effect that different task demands have upon neural activity while rating. </w:t>
      </w:r>
    </w:p>
    <w:p w14:paraId="64393EF2" w14:textId="1E493AE9" w:rsidR="004C0767" w:rsidRPr="00F91824" w:rsidRDefault="00785A46" w:rsidP="00DE3855">
      <w:pPr>
        <w:spacing w:line="240" w:lineRule="auto"/>
        <w:ind w:firstLine="720"/>
        <w:jc w:val="both"/>
        <w:rPr>
          <w:bCs/>
        </w:rPr>
      </w:pPr>
      <w:r w:rsidRPr="00FE49C0">
        <w:rPr>
          <w:b/>
        </w:rPr>
        <w:t>Additional</w:t>
      </w:r>
      <w:r w:rsidR="00DE3855" w:rsidRPr="00FE49C0">
        <w:rPr>
          <w:b/>
        </w:rPr>
        <w:t xml:space="preserve"> Findings.</w:t>
      </w:r>
      <w:r w:rsidRPr="00FE49C0">
        <w:rPr>
          <w:b/>
        </w:rPr>
        <w:t xml:space="preserve"> </w:t>
      </w:r>
      <w:r w:rsidR="004C0767" w:rsidRPr="00FE49C0">
        <w:rPr>
          <w:bCs/>
        </w:rPr>
        <w:t xml:space="preserve">A few </w:t>
      </w:r>
      <w:proofErr w:type="gramStart"/>
      <w:r w:rsidR="004C0767" w:rsidRPr="00FE49C0">
        <w:rPr>
          <w:bCs/>
        </w:rPr>
        <w:t>unanticipated-but-observed</w:t>
      </w:r>
      <w:proofErr w:type="gramEnd"/>
      <w:r w:rsidR="004C0767" w:rsidRPr="00FE49C0">
        <w:rPr>
          <w:bCs/>
        </w:rPr>
        <w:t xml:space="preserve"> trends might provide additional insight into the cognitive differences underlying expressive and reflective viewing.</w:t>
      </w:r>
      <w:r w:rsidR="004C0767" w:rsidRPr="006E54B4">
        <w:t xml:space="preserve"> </w:t>
      </w:r>
      <w:r w:rsidR="004C0767" w:rsidRPr="00F91824">
        <w:rPr>
          <w:bCs/>
        </w:rPr>
        <w:t xml:space="preserve">For example, bilateral hippocampi were significantly activated when rating was compared to reflective, but not expressive, non-rating. This may further support the notion that expressive viewing facilitates deeper engagement with stimulus plot as subjects encode or recall episodic events to inform their ratings, even when not actively changing their ratings. Upon seeing this finding, we examined scene recall accuracy from a surprise free recall task that followed the stimulus to examine memory differences could be observed depending upon whether subjects expressively or reflectively viewed a scene. </w:t>
      </w:r>
      <w:r w:rsidR="007C01F4">
        <w:rPr>
          <w:bCs/>
        </w:rPr>
        <w:t xml:space="preserve">We did not find a significant difference in the proportion of scenes recalled from expressive viewing runs (M, SD) and reflective viewing runs (M, SD). </w:t>
      </w:r>
      <w:r w:rsidR="004C0767" w:rsidRPr="00F91824">
        <w:rPr>
          <w:bCs/>
        </w:rPr>
        <w:t>(</w:t>
      </w:r>
      <w:r w:rsidR="004C0767" w:rsidRPr="00F91824">
        <w:rPr>
          <w:bCs/>
          <w:i/>
          <w:iCs/>
        </w:rPr>
        <w:t>x</w:t>
      </w:r>
      <w:r w:rsidR="004C0767" w:rsidRPr="00F91824">
        <w:rPr>
          <w:bCs/>
          <w:vertAlign w:val="superscript"/>
        </w:rPr>
        <w:t>2</w:t>
      </w:r>
      <w:r w:rsidR="004C0767" w:rsidRPr="00F91824">
        <w:rPr>
          <w:bCs/>
        </w:rPr>
        <w:t xml:space="preserve"> (1, N = 980) = 1.1004, </w:t>
      </w:r>
      <w:r w:rsidR="004C0767" w:rsidRPr="00F91824">
        <w:rPr>
          <w:bCs/>
          <w:i/>
          <w:iCs/>
        </w:rPr>
        <w:t>p</w:t>
      </w:r>
      <w:r w:rsidR="004C0767" w:rsidRPr="00F91824">
        <w:rPr>
          <w:bCs/>
        </w:rPr>
        <w:t xml:space="preserve"> = 0.294). Though we could not demonstrate memory differences by condition with this analysis, scene recall variability was overall low, which may limit our power to detect significant differences. </w:t>
      </w:r>
    </w:p>
    <w:p w14:paraId="71A4EC42" w14:textId="4218C86A" w:rsidR="004C0767" w:rsidRPr="00F91824" w:rsidRDefault="004C0767" w:rsidP="004C0767">
      <w:pPr>
        <w:spacing w:line="240" w:lineRule="auto"/>
        <w:ind w:firstLine="720"/>
        <w:jc w:val="both"/>
        <w:rPr>
          <w:bCs/>
        </w:rPr>
      </w:pPr>
      <w:r w:rsidRPr="00F91824">
        <w:rPr>
          <w:bCs/>
        </w:rPr>
        <w:t xml:space="preserve">Another noted trend was the activation of </w:t>
      </w:r>
      <w:r w:rsidR="003F1AFF">
        <w:rPr>
          <w:bCs/>
        </w:rPr>
        <w:t xml:space="preserve">distinct areas of the </w:t>
      </w:r>
      <w:r w:rsidRPr="00F91824">
        <w:rPr>
          <w:bCs/>
        </w:rPr>
        <w:t>control and salience network</w:t>
      </w:r>
      <w:r w:rsidR="003F1AFF">
        <w:rPr>
          <w:bCs/>
        </w:rPr>
        <w:t>s</w:t>
      </w:r>
      <w:r w:rsidRPr="00F91824">
        <w:rPr>
          <w:bCs/>
        </w:rPr>
        <w:t xml:space="preserve"> within the expressive rating and non-rating contrast, but not </w:t>
      </w:r>
      <w:r w:rsidR="003F1AFF">
        <w:rPr>
          <w:bCs/>
        </w:rPr>
        <w:t xml:space="preserve">within </w:t>
      </w:r>
      <w:r w:rsidRPr="00F91824">
        <w:rPr>
          <w:bCs/>
        </w:rPr>
        <w:t xml:space="preserve">the expressive rating and reflective </w:t>
      </w:r>
      <w:r w:rsidR="003F1AFF">
        <w:rPr>
          <w:bCs/>
        </w:rPr>
        <w:t>viewing</w:t>
      </w:r>
      <w:r w:rsidRPr="00F91824">
        <w:rPr>
          <w:bCs/>
        </w:rPr>
        <w:t xml:space="preserve"> contrast. </w:t>
      </w:r>
      <w:r w:rsidR="003F1AFF">
        <w:rPr>
          <w:bCs/>
        </w:rPr>
        <w:t>This</w:t>
      </w:r>
      <w:r w:rsidRPr="00F91824">
        <w:rPr>
          <w:bCs/>
        </w:rPr>
        <w:t xml:space="preserve"> suggests the need for flexible behavioral regulation under changing conditions and bottom-up salience detection</w:t>
      </w:r>
      <w:r w:rsidR="003F1AFF">
        <w:rPr>
          <w:bCs/>
        </w:rPr>
        <w:t xml:space="preserve"> when tasked with explicitly rating subjective experience</w:t>
      </w:r>
      <w:r w:rsidRPr="00F91824">
        <w:rPr>
          <w:bCs/>
        </w:rPr>
        <w:t xml:space="preserve"> </w:t>
      </w:r>
      <w:r w:rsidR="00F209AB" w:rsidRPr="00F91824">
        <w:rPr>
          <w:bCs/>
        </w:rPr>
        <w:fldChar w:fldCharType="begin"/>
      </w:r>
      <w:r w:rsidR="00902099">
        <w:rPr>
          <w:bCs/>
        </w:rPr>
        <w:instrText xml:space="preserve"> ADDIN ZOTERO_ITEM CSL_CITATION {"citationID":"SH97KzVp","properties":{"formattedCitation":"\\super 48,49\\nosupersub{}","plainCitation":"48,49","noteIndex":0},"citationItems":[{"id":16364,"uris":["http://zotero.org/users/6239255/items/LHKMUCY5"],"itemData":{"id":16364,"type":"article-journal","abstract":"Real-world complex systems may be mathematically modeled as graphs, revealing properties of the system. Here we study graphs of functional brain organization in healthy adults using resting state functional connectivity MRI. We propose two novel brain-wide graphs, one of 264 putative functional areas, the other a modification of voxelwise networks that eliminates potentially artificial short-distance relationships. These graphs contain many subgraphs in good agreement with known functional brain systems. Other subgraphs lack established functional identities; we suggest possible functional characteristics for these subgraphs. Further, graph measures of the areal network indicate that the default mode subgraph shares network properties with sensory and motor subgraphs: it is internally integrated but isolated from other subgraphs, much like a “processing” system. The modified voxelwise graph also reveals spatial motifs in the patterning of systems across the cortex.","container-title":"Neuron","DOI":"10.1016/j.neuron.2011.09.006","ISSN":"08966273","issue":"4","journalAbbreviation":"Neuron","language":"en","license":"https://www.elsevier.com/tdm/userlicense/1.0/","page":"665-678","source":"DOI.org (Crossref)","title":"Functional Network Organization of the Human Brain","volume":"72","author":[{"family":"Power","given":"Jonathan D."},{"family":"Cohen","given":"Alexander L."},{"family":"Nelson","given":"Steven M."},{"family":"Wig","given":"Gagan S."},{"family":"Barnes","given":"Kelly Anne"},{"family":"Church","given":"Jessica A."},{"family":"Vogel","given":"Alecia C."},{"family":"Laumann","given":"Timothy O."},{"family":"Miezin","given":"Fran M."},{"family":"Schlaggar","given":"Bradley L."},{"family":"Petersen","given":"Steven E."}],"issued":{"date-parts":[["2011",11]]}}},{"id":16281,"uris":["http://zotero.org/users/6239255/items/QF8M7898"],"itemData":{"id":16281,"type":"article-journal","abstract":"Information processing in the cerebral cortex involves interactions among distributed areas. Anatomical connectivity suggests that certain areas form local hierarchical relations such as within the visual system. Other connectivity patterns, particularly among association areas, suggest the presence of large-scale circuits without clear hierarchical relations. In this study the organization of networks in the human cerebrum was explored using resting-state functional connectivity MRI. Data from 1,000 subjects were registered using surface-based alignment. A clustering approach was employed to identify and replicate networks of functionally coupled regions across the cerebral cortex. The results revealed local networks confined to sensory and motor cortices as well as distributed networks of association regions. Within the sensory and motor cortices, functional connectivity followed topographic representations across adjacent areas. In association cortex, the connectivity patterns often showed abrupt transitions between network boundaries. Focused analyses were performed to better understand properties of network connectivity. A canonical sensory-motor pathway involving primary visual area, putative middle temporal area complex (MT+), lateral intraparietal area, and frontal eye field was analyzed to explore how interactions might arise within and between networks. Results showed that adjacent regions of the MT+ complex demonstrate differential connectivity consistent with a hierarchical pathway that spans networks. The functional connectivity of parietal and prefrontal association cortices was next explored. Distinct connectivity profiles of neighboring regions suggest they participate in distributed networks that, while showing evidence for interactions, are embedded within largely parallel, interdigitated circuits. We conclude by discussing the organization of these large-scale cerebral networks in relation to monkey anatomy and their potential evolutionary expansion in humans to support cognition.","container-title":"Journal of Neurophysiology","DOI":"10.1152/jn.00338.2011","ISSN":"0022-3077, 1522-1598","issue":"3","journalAbbreviation":"Journal of Neurophysiology","language":"en","page":"1125-1165","source":"DOI.org (Crossref)","title":"The organization of the human cerebral cortex estimated by intrinsic functional connectivity","volume":"106","author":[{"family":"Yeo","given":"B. T. Thomas"},{"family":"Krienen","given":"Fenna M."},{"family":"Sepulcre","given":"Jorge"},{"family":"Sabuncu","given":"Mert R."},{"family":"Lashkari","given":"Danial"},{"family":"Hollinshead","given":"Marisa"},{"family":"Roffman","given":"Joshua L."},{"family":"Smoller","given":"Jordan W."},{"family":"Zöllei","given":"Lilla"},{"family":"Polimeni","given":"Jonathan R."},{"family":"Fischl","given":"Bruce"},{"family":"Liu","given":"Hesheng"},{"family":"Buckner","given":"Randy L."}],"issued":{"date-parts":[["2011",9]]}}}],"schema":"https://github.com/citation-style-language/schema/raw/master/csl-citation.json"} </w:instrText>
      </w:r>
      <w:r w:rsidR="00F209AB" w:rsidRPr="00F91824">
        <w:rPr>
          <w:bCs/>
        </w:rPr>
        <w:fldChar w:fldCharType="separate"/>
      </w:r>
      <w:r w:rsidR="00DF2BA1" w:rsidRPr="00DF2BA1">
        <w:rPr>
          <w:vertAlign w:val="superscript"/>
        </w:rPr>
        <w:t>48,49</w:t>
      </w:r>
      <w:r w:rsidR="00F209AB" w:rsidRPr="00F91824">
        <w:rPr>
          <w:bCs/>
        </w:rPr>
        <w:fldChar w:fldCharType="end"/>
      </w:r>
      <w:r w:rsidRPr="00F91824">
        <w:rPr>
          <w:bCs/>
        </w:rPr>
        <w:t>. This ma</w:t>
      </w:r>
      <w:r w:rsidR="008E6275" w:rsidRPr="00F91824">
        <w:rPr>
          <w:bCs/>
        </w:rPr>
        <w:t>y</w:t>
      </w:r>
      <w:r w:rsidRPr="00F91824">
        <w:rPr>
          <w:bCs/>
        </w:rPr>
        <w:t xml:space="preserve"> represent categorically different attentional engagement, as subjects critically evaluate a continuous stream of relevant and irrelevant details to inform their evaluations to an extent not present when ratings do not need to be quantified. However, contradictory evidence may be observed in the non-rating and rating contrasts. </w:t>
      </w:r>
      <w:commentRangeStart w:id="435"/>
      <w:r w:rsidRPr="00F91824">
        <w:rPr>
          <w:bCs/>
        </w:rPr>
        <w:t xml:space="preserve">As previously noted, most regions activated within the reflective non-rating and expressive rating contrast were also activated within the expressive non-rating and </w:t>
      </w:r>
      <w:r w:rsidR="003F1AFF">
        <w:rPr>
          <w:bCs/>
        </w:rPr>
        <w:t xml:space="preserve">expressive </w:t>
      </w:r>
      <w:r w:rsidRPr="00F91824">
        <w:rPr>
          <w:bCs/>
        </w:rPr>
        <w:t xml:space="preserve">rating contrast with the noted exception of sensory processing regions. </w:t>
      </w:r>
      <w:commentRangeEnd w:id="435"/>
      <w:r w:rsidR="003F1AFF">
        <w:rPr>
          <w:rStyle w:val="CommentReference"/>
        </w:rPr>
        <w:commentReference w:id="435"/>
      </w:r>
      <w:r w:rsidRPr="00F91824">
        <w:rPr>
          <w:bCs/>
        </w:rPr>
        <w:t>Elevated activation in sensory regions might be interpreted as more focused or broader attention to audio or video features of the stimulus while reflectively, not expressively, viewing</w:t>
      </w:r>
      <w:r w:rsidR="008E6275" w:rsidRPr="00F91824">
        <w:rPr>
          <w:bCs/>
        </w:rPr>
        <w:t xml:space="preserve"> </w:t>
      </w:r>
      <w:r w:rsidR="005466D0" w:rsidRPr="00F91824">
        <w:rPr>
          <w:bCs/>
        </w:rPr>
        <w:fldChar w:fldCharType="begin"/>
      </w:r>
      <w:r w:rsidR="00902099">
        <w:rPr>
          <w:bCs/>
        </w:rPr>
        <w:instrText xml:space="preserve"> ADDIN ZOTERO_ITEM CSL_CITATION {"citationID":"StiEtIGC","properties":{"formattedCitation":"\\super 22\\nosupersub{}","plainCitation":"22","noteIndex":0},"citationItems":[{"id":16372,"uris":["http://zotero.org/users/6239255/items/68XCT968"],"itemData":{"id":16372,"type":"article-journal","container-title":"Annual Review of Neuroscience","DOI":"10.1146/annurev.ne.13.030190.000325","ISSN":"0147-006X, 1545-4126","issue":"1","journalAbbreviation":"Annu. Rev. Neurosci.","language":"en","page":"25-42","source":"DOI.org (Crossref)","title":"The Attention System of the Human Brain","volume":"13","author":[{"family":"Posner","given":"Michael I."},{"family":"Petersen","given":"Steven E."}],"issued":{"date-parts":[["1990",3]]}}}],"schema":"https://github.com/citation-style-language/schema/raw/master/csl-citation.json"} </w:instrText>
      </w:r>
      <w:r w:rsidR="005466D0" w:rsidRPr="00F91824">
        <w:rPr>
          <w:bCs/>
        </w:rPr>
        <w:fldChar w:fldCharType="separate"/>
      </w:r>
      <w:r w:rsidR="00662B7D" w:rsidRPr="00662B7D">
        <w:rPr>
          <w:vertAlign w:val="superscript"/>
        </w:rPr>
        <w:t>22</w:t>
      </w:r>
      <w:r w:rsidR="005466D0" w:rsidRPr="00F91824">
        <w:rPr>
          <w:bCs/>
        </w:rPr>
        <w:fldChar w:fldCharType="end"/>
      </w:r>
      <w:r w:rsidRPr="00F91824">
        <w:rPr>
          <w:bCs/>
        </w:rPr>
        <w:t xml:space="preserve">. However, design is confounded with condition (i.e., all expressive-expressive contrasts are within-subject and expressive-reflective contrasts are between-subject) which complicates interpretations of sensory motor differences specifically, as previous studies have shown that sensory-motor regions exhibit low inter-subject but high intra-subject functional connectivity variability relative to association regions </w:t>
      </w:r>
      <w:r w:rsidR="00446140" w:rsidRPr="00F91824">
        <w:rPr>
          <w:bCs/>
        </w:rPr>
        <w:fldChar w:fldCharType="begin"/>
      </w:r>
      <w:r w:rsidR="00902099">
        <w:rPr>
          <w:bCs/>
        </w:rPr>
        <w:instrText xml:space="preserve"> ADDIN ZOTERO_ITEM CSL_CITATION {"citationID":"rjNqfnm2","properties":{"formattedCitation":"\\super 50\\uc0\\u8211{}52\\nosupersub{}","plainCitation":"50–52","noteIndex":0},"citationItems":[{"id":16283,"uris":["http://zotero.org/users/6239255/items/TJQDNGZX"],"itemData":{"id":16283,"type":"article-journal","abstract":"Resting-state functional magnetic resonance imaging (rs-fMRI) offers the opportunity to delineate individual-speciﬁc brain networks. A major question is whether individual-speciﬁc network topography (i.e., location and spatial arrangement) is behaviorally relevant. Here, we propose a multi-session hierarchical Bayesian model (MS-HBM) for estimating individualspeciﬁc cortical networks and investigate whether individual-speciﬁc network topography can predict human behavior. The multiple layers of the MS-HBM explicitly differentiate intra-subject (within-subject) from inter-subject (between-subject) network variability. By ignoring intra-subject variability, previous network mappings might confuse intra-subject variability for inter-subject differences. Compared with other approaches, MS-HBM parcellations generalized better to new rs-fMRI and task-fMRI data from the same subjects. More speciﬁcally, MS-HBM parcellations estimated from a single rs-fMRI session (10 min) showed comparable generalizability as parcellations estimated by 2 state-of-the-art methods using 5 sessions (50 min). We also showed that behavioral phenotypes across cognition, personality, and emotion could be predicted by individual-speciﬁc network topography with modest accuracy, comparable to previous reports predicting phenotypes based on connectivity strength. Network topography estimated by MS-HBM was more effective for behavioral prediction than network size, as well as network topography estimated by other parcellation approaches. Thus, similar to connectivity strength, individual-speciﬁc network topography might also serve as a ﬁngerprint of human behavior.","container-title":"Cerebral Cortex","DOI":"10.1093/cercor/bhy123","ISSN":"1047-3211, 1460-2199","issue":"6","language":"en","license":"https://academic.oup.com/journals/pages/open_access/funder_policies/chorus/standard_publication_model","page":"2533-2551","source":"DOI.org (Crossref)","title":"Spatial Topography of Individual-Specific Cortical Networks Predicts Human Cognition, Personality, and Emotion","volume":"29","author":[{"family":"Kong","given":"Ru"},{"family":"Li","given":"Jingwei"},{"family":"Orban","given":"Csaba"},{"family":"Sabuncu","given":"Mert R"},{"family":"Liu","given":"Hesheng"},{"family":"Schaefer","given":"Alexander"},{"family":"Sun","given":"Nanbo"},{"family":"Zuo","given":"Xi-Nian"},{"family":"Holmes","given":"Avram J"},{"family":"Eickhoff","given":"Simon B"},{"family":"Yeo","given":"B T Thomas"}],"issued":{"date-parts":[["2019",6,1]]}}},{"id":16284,"uris":["http://zotero.org/users/6239255/items/LH8ZZACS"],"itemData":{"id":16284,"type":"article-journal","container-title":"Neuron","DOI":"10.1016/j.neuron.2015.06.037","ISSN":"08966273","issue":"3","journalAbbreviation":"Neuron","language":"en","page":"657-670","source":"DOI.org (Crossref)","title":"Functional System and Areal Organization of a Highly Sampled Individual Human Brain","volume":"87","author":[{"family":"Laumann","given":"Timothy O."},{"family":"Gordon","given":"Evan M."},{"family":"Adeyemo","given":"Babatunde"},{"family":"Snyder","given":"Abraham Z."},{"family":"Joo","given":"Sung Jun"},{"family":"Chen","given":"Mei-Yen"},{"family":"Gilmore","given":"Adrian W."},{"family":"McDermott","given":"Kathleen B."},{"family":"Nelson","given":"Steven M."},{"family":"Dosenbach","given":"Nico U.F."},{"family":"Schlaggar","given":"Bradley L."},{"family":"Mumford","given":"Jeanette A."},{"family":"Poldrack","given":"Russell A."},{"family":"Petersen","given":"Steven E."}],"issued":{"date-parts":[["2015",8]]}}},{"id":16282,"uris":["http://zotero.org/users/6239255/items/AN8BBCMI"],"itemData":{"id":16282,"type":"article-journal","abstract":"The fact that people think or behave differently from one another is rooted in individual differences in brain anatomy and connectivity. Here we used repeated-measurement resting-state functional MRI to explore inter-subject variability in connectivity. Individual differences in functional connectivity were heterogeneous across the cortex, with significantly higher variability in heteromodal association cortex and lower variability in unimodal cortices. Inter-subject variability in connectivity was significantly correlated with the degree of evolutionary cortical expansion, suggesting a potential evolutionary root of functional variability. The connectivity variability was also related to variability in sulcal depth but not cortical thickness, positively correlated with the degree of long-range connectivity but negatively correlated with local connectivity. A meta-analysis further revealed that regions predicting individual differences in cognitive domains are predominantly located in regions of high connectivity variability. Our findings have potential implications for understanding brain evolution and development, guiding intervention, and interpreting statistical maps in neuroimaging.","container-title":"Neuron","DOI":"10.1016/j.neuron.2012.12.028","ISSN":"08966273","issue":"3","journalAbbreviation":"Neuron","language":"en","page":"586-595","source":"DOI.org (Crossref)","title":"Individual Variability in Functional Connectivity Architecture of the Human Brain","volume":"77","author":[{"family":"Mueller","given":"Sophia"},{"family":"Wang","given":"Danhong"},{"family":"Fox","given":"Michael D."},{"family":"Yeo","given":"B.T. Thomas"},{"family":"Sepulcre","given":"Jorge"},{"family":"Sabuncu","given":"Mert R."},{"family":"Shafee","given":"Rebecca"},{"family":"Lu","given":"Jie"},{"family":"Liu","given":"Hesheng"}],"issued":{"date-parts":[["2013",2]]}}}],"schema":"https://github.com/citation-style-language/schema/raw/master/csl-citation.json"} </w:instrText>
      </w:r>
      <w:r w:rsidR="00446140" w:rsidRPr="00F91824">
        <w:rPr>
          <w:bCs/>
        </w:rPr>
        <w:fldChar w:fldCharType="separate"/>
      </w:r>
      <w:r w:rsidR="00DF2BA1" w:rsidRPr="00DF2BA1">
        <w:rPr>
          <w:vertAlign w:val="superscript"/>
        </w:rPr>
        <w:t>50–52</w:t>
      </w:r>
      <w:r w:rsidR="00446140" w:rsidRPr="00F91824">
        <w:rPr>
          <w:bCs/>
        </w:rPr>
        <w:fldChar w:fldCharType="end"/>
      </w:r>
      <w:r w:rsidRPr="00F91824">
        <w:rPr>
          <w:bCs/>
        </w:rPr>
        <w:t>. As such, statistically significant activation under between subject contrasts, but not within subject contrasts, may simply reflect reduced between-subject activation variability.</w:t>
      </w:r>
    </w:p>
    <w:p w14:paraId="02DDBBDC" w14:textId="18C467BF" w:rsidR="00DE0869" w:rsidRPr="00F91824" w:rsidRDefault="004C0767" w:rsidP="008D4759">
      <w:pPr>
        <w:spacing w:line="240" w:lineRule="auto"/>
        <w:ind w:firstLine="720"/>
        <w:jc w:val="both"/>
        <w:rPr>
          <w:bCs/>
        </w:rPr>
      </w:pPr>
      <w:r w:rsidRPr="00F91824">
        <w:rPr>
          <w:bCs/>
        </w:rPr>
        <w:t xml:space="preserve">We hypothesized that expressive rating would yield significantly greater </w:t>
      </w:r>
      <w:proofErr w:type="spellStart"/>
      <w:r w:rsidRPr="00F91824">
        <w:rPr>
          <w:bCs/>
        </w:rPr>
        <w:t>dACC</w:t>
      </w:r>
      <w:proofErr w:type="spellEnd"/>
      <w:r w:rsidRPr="00F91824">
        <w:rPr>
          <w:bCs/>
        </w:rPr>
        <w:t xml:space="preserve"> activation than reflective non-rating, under the assumption that it would reflect increased task demands for decision-making and error detection in subjects' personal hypotheses. While we failed to observe this between expressive rating and reflective non-rating, we did observe robust activation of the </w:t>
      </w:r>
      <w:proofErr w:type="spellStart"/>
      <w:r w:rsidRPr="00F91824">
        <w:rPr>
          <w:bCs/>
        </w:rPr>
        <w:t>dACC</w:t>
      </w:r>
      <w:proofErr w:type="spellEnd"/>
      <w:r w:rsidRPr="00F91824">
        <w:rPr>
          <w:bCs/>
        </w:rPr>
        <w:t xml:space="preserve"> between expressive rating and non-rating, which may better fit with our hypothesis than initially expected. As previously noted, reflective viewing is a somewhat heterogeneous signal. Any given moment of reflective viewing, whether the subject is experiencing high or low error detection, is behaviorally indistinguishable from any other because we lack ratings (though, it may at some point prove possible to rely upon some yet-undiscovered reliable physiological or neural signature of this type of cognition). On the other hand, periods of expressive non-rating reflect an evaluative process which determined that nothing of sufficient salience had occurred in the past moment. This acts as a much starker contrast to some aspects of expressive rating's neural profile due to greater homogeneity in both conditions. Additional support for this interpretation comes from the parametric modulation analysis</w:t>
      </w:r>
      <w:r w:rsidR="00A77E81" w:rsidRPr="00F91824">
        <w:rPr>
          <w:bCs/>
        </w:rPr>
        <w:t xml:space="preserve"> which </w:t>
      </w:r>
      <w:r w:rsidRPr="00F91824">
        <w:rPr>
          <w:bCs/>
        </w:rPr>
        <w:t xml:space="preserve">found that increased rating behavior positively </w:t>
      </w:r>
      <w:r w:rsidRPr="00F91824">
        <w:rPr>
          <w:bCs/>
        </w:rPr>
        <w:lastRenderedPageBreak/>
        <w:t xml:space="preserve">correlated with increased </w:t>
      </w:r>
      <w:proofErr w:type="spellStart"/>
      <w:r w:rsidRPr="00F91824">
        <w:rPr>
          <w:bCs/>
        </w:rPr>
        <w:t>dACC</w:t>
      </w:r>
      <w:proofErr w:type="spellEnd"/>
      <w:r w:rsidRPr="00F91824">
        <w:rPr>
          <w:bCs/>
        </w:rPr>
        <w:t xml:space="preserve"> activity</w:t>
      </w:r>
      <w:r w:rsidR="00A77E81" w:rsidRPr="00F91824">
        <w:rPr>
          <w:bCs/>
        </w:rPr>
        <w:t xml:space="preserve">. </w:t>
      </w:r>
      <w:r w:rsidR="003F1AFF">
        <w:rPr>
          <w:bCs/>
        </w:rPr>
        <w:t xml:space="preserve"> </w:t>
      </w:r>
      <w:r w:rsidR="00A77E81" w:rsidRPr="00F91824">
        <w:rPr>
          <w:bCs/>
        </w:rPr>
        <w:t>T</w:t>
      </w:r>
      <w:r w:rsidRPr="00F91824">
        <w:rPr>
          <w:bCs/>
        </w:rPr>
        <w:t>he contrast between reflective and expressive non-rating</w:t>
      </w:r>
      <w:r w:rsidR="00A77E81" w:rsidRPr="00F91824">
        <w:rPr>
          <w:bCs/>
        </w:rPr>
        <w:t xml:space="preserve"> f</w:t>
      </w:r>
      <w:r w:rsidRPr="00F91824">
        <w:rPr>
          <w:bCs/>
        </w:rPr>
        <w:t xml:space="preserve">ound greater activation of some task-related regions, including the </w:t>
      </w:r>
      <w:proofErr w:type="spellStart"/>
      <w:r w:rsidRPr="00F91824">
        <w:rPr>
          <w:bCs/>
        </w:rPr>
        <w:t>dPFC</w:t>
      </w:r>
      <w:proofErr w:type="spellEnd"/>
      <w:r w:rsidRPr="00F91824">
        <w:rPr>
          <w:bCs/>
        </w:rPr>
        <w:t>, IPL, and SMG, under reflective viewing</w:t>
      </w:r>
      <w:r w:rsidR="00A77E81" w:rsidRPr="00F91824">
        <w:rPr>
          <w:bCs/>
        </w:rPr>
        <w:t>, which also supports this interpretation</w:t>
      </w:r>
      <w:r w:rsidRPr="00F91824">
        <w:rPr>
          <w:bCs/>
        </w:rPr>
        <w:t xml:space="preserve">. This ACC activation also differs notably from what the </w:t>
      </w:r>
      <w:r w:rsidR="003F1AFF">
        <w:rPr>
          <w:bCs/>
        </w:rPr>
        <w:t>N</w:t>
      </w:r>
      <w:r w:rsidRPr="00F91824">
        <w:rPr>
          <w:bCs/>
        </w:rPr>
        <w:t xml:space="preserve">eurosynth meta-analysis suggested might activate while rating, as the portions of the ACC that were active in that analysis (i.e., pregenual and </w:t>
      </w:r>
      <w:proofErr w:type="spellStart"/>
      <w:r w:rsidRPr="00F91824">
        <w:rPr>
          <w:bCs/>
        </w:rPr>
        <w:t>subgenual</w:t>
      </w:r>
      <w:proofErr w:type="spellEnd"/>
      <w:r w:rsidRPr="00F91824">
        <w:rPr>
          <w:bCs/>
        </w:rPr>
        <w:t xml:space="preserve"> ACC) would reflect altered emotional responses</w:t>
      </w:r>
      <w:r w:rsidR="008E6275" w:rsidRPr="00F91824">
        <w:rPr>
          <w:bCs/>
        </w:rPr>
        <w:t xml:space="preserve"> </w:t>
      </w:r>
      <w:r w:rsidR="005466D0" w:rsidRPr="00F91824">
        <w:rPr>
          <w:bCs/>
        </w:rPr>
        <w:fldChar w:fldCharType="begin"/>
      </w:r>
      <w:r w:rsidR="00902099">
        <w:rPr>
          <w:bCs/>
        </w:rPr>
        <w:instrText xml:space="preserve"> ADDIN ZOTERO_ITEM CSL_CITATION {"citationID":"e6yXAfm5","properties":{"formattedCitation":"\\super 53\\nosupersub{}","plainCitation":"53","noteIndex":0},"citationItems":[{"id":16371,"uris":["http://zotero.org/users/6239255/items/ECRZQ2M5"],"itemData":{"id":16371,"type":"article-journal","abstract":"Negative emotional stimuli activate a broad network, including the medial prefrontal (mPFC) and anterior cingulate (ACC) cortices. An early influential view dichotomized these regions into dorsal-caudal “cognitive” and ventral-rostral “affective” subdivisions. In this review, we examine a wealth of recent research on negative emotions in animals and humans, using the example of fear/anxiety, and conclude that, contrary to the traditional dichotomy, both subdivisions make key contributions to emotional processing. Specifically, dorsal-caudal regions of the ACC/mPFC are involved in appraisal and expression of negative emotion, while ventral-rostral portions of the ACC/mPFC have a regulatory role with respect to limbic regions involved in generating emotional responses. Moreover, this new framework is broadly consistent with emerging data on other negative and positive emotions.","container-title":"Trends in Cognitive Sciences","DOI":"10.1016/j.tics.2010.11.004","ISSN":"13646613","issue":"2","journalAbbreviation":"Trends in Cognitive Sciences","language":"en","license":"https://www.elsevier.com/tdm/userlicense/1.0/","page":"85-93","source":"DOI.org (Crossref)","title":"Emotional processing in anterior cingulate and medial prefrontal cortex","volume":"15","author":[{"family":"Etkin","given":"Amit"},{"family":"Egner","given":"Tobias"},{"family":"Kalisch","given":"Raffael"}],"issued":{"date-parts":[["2011",2]]}}}],"schema":"https://github.com/citation-style-language/schema/raw/master/csl-citation.json"} </w:instrText>
      </w:r>
      <w:r w:rsidR="005466D0" w:rsidRPr="00F91824">
        <w:rPr>
          <w:bCs/>
        </w:rPr>
        <w:fldChar w:fldCharType="separate"/>
      </w:r>
      <w:r w:rsidR="00DF2BA1" w:rsidRPr="00DF2BA1">
        <w:rPr>
          <w:vertAlign w:val="superscript"/>
        </w:rPr>
        <w:t>53</w:t>
      </w:r>
      <w:r w:rsidR="005466D0" w:rsidRPr="00F91824">
        <w:rPr>
          <w:bCs/>
        </w:rPr>
        <w:fldChar w:fldCharType="end"/>
      </w:r>
      <w:r w:rsidRPr="00F91824">
        <w:rPr>
          <w:bCs/>
        </w:rPr>
        <w:t xml:space="preserve">. In line with </w:t>
      </w:r>
      <w:r w:rsidR="003F1AFF">
        <w:rPr>
          <w:bCs/>
        </w:rPr>
        <w:t xml:space="preserve">prior work </w:t>
      </w:r>
      <w:r w:rsidR="00125F01">
        <w:rPr>
          <w:bCs/>
        </w:rPr>
        <w:fldChar w:fldCharType="begin"/>
      </w:r>
      <w:r w:rsidR="00902099">
        <w:rPr>
          <w:bCs/>
        </w:rPr>
        <w:instrText xml:space="preserve"> ADDIN ZOTERO_ITEM CSL_CITATION {"citationID":"jq4P1KRL","properties":{"formattedCitation":"\\super 20\\nosupersub{}","plainCitation":"20","noteIndex":0},"citationItems":[{"id":16148,"uris":["http://zotero.org/users/6239255/items/M224CHW3"],"itemData":{"id":16148,"type":"article-journal","abstract":"Abstract   Functional neuroimaging of affective systems often includes subjective self-report of the affective response. Although self-report provides valuable information regarding participants' affective responses, prior studies have raised the concern that the attentional demands of reporting on affective experience may obscure neural activations reflecting more natural affective responses. In the present study, we used potent emotion-eliciting amusing and sad films, employed a novel method of continuous self-reported rating of emotion experience, and compared the impact of rating with passive viewing of amusing and sad films. Subjective rating of ongoing emotional responses did not decrease either self-reported experience of emotion or neural activations relative to passive viewing in any brain regions. Rating, relative to passive viewing, produced increased activity in anterior cingulate, insula, and several other areas associated with introspection of emotion. These results support the use of continuous emotion measures and emotionally engaging films to study the dynamics of emotional responding and suggest that there may be some contexts in which the attention to emotion induced by reporting emotion experience does not disrupt emotional responding either behaviorally or neurally.","container-title":"NeuroImage","DOI":"10.1016/j.neuroimage.2005.04.028","issue":"3","note":"DOI: 10.1016/j.neuroimage.2005.04.028\nMAG ID: 2159794757\nPMID: 15946863\nS2ID: 1b1418ee15e84734f1dae89d31123087aeaf0071","page":"656-668","title":"Attention and emotion: Does rating emotion alter neural responses to amusing and sad films?","volume":"27","author":[{"family":"Hutcherson","given":"Cendri A."},{"family":"Goldin","given":"Philip R"},{"family":"Ochsner","given":"Kevin N."},{"family":"Gabrieli","given":"John D. E."},{"family":"Barrett","given":"L. Feldman"},{"family":"Gross","given":"James J."}],"issued":{"date-parts":[["2005",9,1]]}}}],"schema":"https://github.com/citation-style-language/schema/raw/master/csl-citation.json"} </w:instrText>
      </w:r>
      <w:r w:rsidR="00125F01">
        <w:rPr>
          <w:bCs/>
        </w:rPr>
        <w:fldChar w:fldCharType="separate"/>
      </w:r>
      <w:r w:rsidR="00662B7D" w:rsidRPr="00662B7D">
        <w:rPr>
          <w:vertAlign w:val="superscript"/>
        </w:rPr>
        <w:t>20</w:t>
      </w:r>
      <w:r w:rsidR="00125F01">
        <w:rPr>
          <w:bCs/>
        </w:rPr>
        <w:fldChar w:fldCharType="end"/>
      </w:r>
      <w:r w:rsidRPr="00F91824">
        <w:rPr>
          <w:bCs/>
        </w:rPr>
        <w:t>, we have little evidence to suggest substantiative differences between emotion responses while expressively and reflectively viewing a stimulus</w:t>
      </w:r>
      <w:r w:rsidR="003F1AFF">
        <w:rPr>
          <w:bCs/>
        </w:rPr>
        <w:t>.</w:t>
      </w:r>
    </w:p>
    <w:p w14:paraId="51E48605" w14:textId="77777777" w:rsidR="00A77E81" w:rsidRPr="00F91824" w:rsidRDefault="008E6275" w:rsidP="008E6275">
      <w:pPr>
        <w:spacing w:line="240" w:lineRule="auto"/>
        <w:ind w:firstLine="720"/>
        <w:jc w:val="both"/>
        <w:rPr>
          <w:bCs/>
        </w:rPr>
      </w:pPr>
      <w:r w:rsidRPr="00F91824">
        <w:rPr>
          <w:b/>
        </w:rPr>
        <w:t xml:space="preserve">Relevance to Other Research. </w:t>
      </w:r>
      <w:r w:rsidRPr="00F91824">
        <w:rPr>
          <w:bCs/>
        </w:rPr>
        <w:t xml:space="preserve">By highlighting regions largely affected and unaffected by continuous rating, we have contributed to a shared understanding of the strengths and weaknesses that different approaches to study social and affective neuroscience possess. These results emphasize that activity in many higher-cognition association regions and limbic structures outside of attention networks remain relatively unaffected when rating, while attention and sensory processing appear most widely altered. </w:t>
      </w:r>
      <w:r w:rsidRPr="00F91824">
        <w:rPr>
          <w:bCs/>
          <w:u w:val="single"/>
        </w:rPr>
        <w:t>In other words, we found little evidence to suggest that active online rating alone substantively alters emotion responding or higher cognition, though it may alter what we pay attention to and how engaged we are with the stimulus</w:t>
      </w:r>
      <w:r w:rsidRPr="00F91824">
        <w:rPr>
          <w:bCs/>
        </w:rPr>
        <w:t xml:space="preserve">. </w:t>
      </w:r>
    </w:p>
    <w:p w14:paraId="1EB2A508" w14:textId="37DA6F17" w:rsidR="008E6275" w:rsidRPr="00F91824" w:rsidRDefault="008E6275" w:rsidP="008E6275">
      <w:pPr>
        <w:spacing w:line="240" w:lineRule="auto"/>
        <w:ind w:firstLine="720"/>
        <w:jc w:val="both"/>
        <w:rPr>
          <w:bCs/>
        </w:rPr>
      </w:pPr>
      <w:commentRangeStart w:id="436"/>
      <w:r w:rsidRPr="00F91824">
        <w:rPr>
          <w:bCs/>
        </w:rPr>
        <w:t xml:space="preserve">If altered neural activity in a specific region is a substantial concern when using this approach, it may be possible to regress out rating-related activation during pre-processing using a study design </w:t>
      </w:r>
      <w:proofErr w:type="gramStart"/>
      <w:r w:rsidRPr="00F91824">
        <w:rPr>
          <w:bCs/>
        </w:rPr>
        <w:t>similar to</w:t>
      </w:r>
      <w:proofErr w:type="gramEnd"/>
      <w:r w:rsidRPr="00F91824">
        <w:rPr>
          <w:bCs/>
        </w:rPr>
        <w:t xml:space="preserve"> what we had used here (i.e., contrasting a rating and non-rating group to the same stimulus). </w:t>
      </w:r>
      <w:commentRangeEnd w:id="436"/>
      <w:r w:rsidR="00EC6475">
        <w:rPr>
          <w:rStyle w:val="CommentReference"/>
        </w:rPr>
        <w:commentReference w:id="436"/>
      </w:r>
      <w:r w:rsidRPr="00F91824">
        <w:rPr>
          <w:bCs/>
        </w:rPr>
        <w:t>Such statistical adjustments may better isolate the neural responses specific to the social and affective processes they intend to target. These results and this approach may also be of interest to researchers developing computational models of dynamic decision-making, as rating-related activation may be a variable that they wish to represent. Lastly, these results may enhance ROI selection, as the regions we identified as being differentially activated by rating or not rating could inform the selection of regions of interest in future studies on dynamic decision-making.</w:t>
      </w:r>
    </w:p>
    <w:p w14:paraId="3817056E" w14:textId="7B9402D7" w:rsidR="00DE0869" w:rsidRPr="00F91824" w:rsidRDefault="00000000" w:rsidP="00FE3980">
      <w:pPr>
        <w:spacing w:line="240" w:lineRule="auto"/>
        <w:ind w:firstLine="720"/>
        <w:jc w:val="both"/>
      </w:pPr>
      <w:r w:rsidRPr="00F91824">
        <w:rPr>
          <w:b/>
        </w:rPr>
        <w:t xml:space="preserve">Limitations. </w:t>
      </w:r>
      <w:r w:rsidRPr="00F91824">
        <w:t xml:space="preserve">Several limitations should be acknowledged </w:t>
      </w:r>
      <w:proofErr w:type="gramStart"/>
      <w:r w:rsidRPr="00F91824">
        <w:t>in light of</w:t>
      </w:r>
      <w:proofErr w:type="gramEnd"/>
      <w:r w:rsidRPr="00F91824">
        <w:t xml:space="preserve"> the findings of this study. First, the sample size of 35 participants, though adequate for our analyses, may limit the generalizability of our findings. Although we aimed to balance the size of the sample in each condition, fewer subjects were in the reflective-expressive engagement ordered condition (n=15) than in the expressive-reflective engagement ordered condition (n=20) due to the previously noted exclusions. The choice of stimulus, a single </w:t>
      </w:r>
      <w:r w:rsidR="00EC6475">
        <w:t xml:space="preserve">television </w:t>
      </w:r>
      <w:r w:rsidRPr="00F91824">
        <w:t xml:space="preserve">episode, also constrains the generalizability of our findings. </w:t>
      </w:r>
      <w:commentRangeStart w:id="437"/>
      <w:r w:rsidRPr="00F91824">
        <w:t>Different mediums, genres, emotional tones, or narrative complexities might elicit distinct neural activation patterns</w:t>
      </w:r>
      <w:r w:rsidR="008D4759" w:rsidRPr="00F91824">
        <w:t xml:space="preserve"> </w:t>
      </w:r>
      <w:r w:rsidR="00227A75" w:rsidRPr="00F91824">
        <w:fldChar w:fldCharType="begin"/>
      </w:r>
      <w:r w:rsidR="00902099">
        <w:instrText xml:space="preserve"> ADDIN ZOTERO_ITEM CSL_CITATION {"citationID":"utpBOYuT","properties":{"formattedCitation":"\\super 54\\nosupersub{}","plainCitation":"54","noteIndex":0},"citationItems":[{"id":16370,"uris":["http://zotero.org/users/6239255/items/QFG6FRZH"],"itemData":{"id":16370,"type":"article-journal","abstract":"This article describes a new method for assessing the effect of a given film on viewers’ brain activity. Brain activity was measured using functional magnetic resonance imaging (fMRI) during free viewing of films, and inter-subject correlation analysis (ISC) was used to assess similarities in the spatiotemporal responses across viewers’ brains during movie watching. Our results demonstrate that some films can exert considerable control over brain activity and eye movements. However, this was not the case for all types of motion picture sequences, and the level of control over viewers’ brain activity differed as a function of movie content, editing, and directing style. We propose that ISC may be useful to film studies by providing a quantitative neuroscientific assessment of the impact of different styles of filmmaking on viewers’ brains, and a valuable method for the film industry to better assess its products. Finally, we suggest that this method brings together two separate and largely unrelated disciplines, cognitive neuroscience and film studies, and may open the way for a new interdisciplinary field of “neurocinematic” studies.","container-title":"Projections","issue":"1","language":"en","page":"1-26","source":"Zotero","title":"Neurocinematics: The Neuroscience of Film","volume":"2","author":[{"family":"Hasson","given":"Uri"},{"family":"Landesman","given":"Ohad"},{"family":"Knappmeyer","given":"Barbara"},{"family":"Vallines","given":"Ignacio"},{"family":"Rubin","given":"Nava"},{"family":"Heeger","given":"David J"}],"issued":{"date-parts":[["2008"]]}}}],"schema":"https://github.com/citation-style-language/schema/raw/master/csl-citation.json"} </w:instrText>
      </w:r>
      <w:r w:rsidR="00227A75" w:rsidRPr="00F91824">
        <w:fldChar w:fldCharType="separate"/>
      </w:r>
      <w:r w:rsidR="00DF2BA1" w:rsidRPr="00DF2BA1">
        <w:rPr>
          <w:vertAlign w:val="superscript"/>
        </w:rPr>
        <w:t>54</w:t>
      </w:r>
      <w:r w:rsidR="00227A75" w:rsidRPr="00F91824">
        <w:fldChar w:fldCharType="end"/>
      </w:r>
      <w:r w:rsidRPr="00F91824">
        <w:t xml:space="preserve">. </w:t>
      </w:r>
      <w:commentRangeEnd w:id="437"/>
      <w:r w:rsidR="00EC6475">
        <w:rPr>
          <w:rStyle w:val="CommentReference"/>
        </w:rPr>
        <w:commentReference w:id="437"/>
      </w:r>
      <w:r w:rsidRPr="00F91824">
        <w:t xml:space="preserve">While the duration of our selected stimulus is in some ways a strength of the study, as it allowed for greater narrative complexity, it also limited the quantity and type of stimuli which we were able to test this behavior within. The stimulus choice also affected the rate of rating changes. The average number of </w:t>
      </w:r>
      <w:proofErr w:type="gramStart"/>
      <w:r w:rsidRPr="00F91824">
        <w:t>button</w:t>
      </w:r>
      <w:proofErr w:type="gramEnd"/>
      <w:r w:rsidRPr="00F91824">
        <w:t xml:space="preserve"> presses per minute was only 1.01 and 1.16 in the first and second halves of the episode, respectively, with standard deviations of 8.07 and 8.15 button presses per minute, respectively. While this may simply be representative of the relatively slow speed with which social information is often shared, perceived, and processed</w:t>
      </w:r>
      <w:r w:rsidR="00127A38" w:rsidRPr="00F91824">
        <w:t xml:space="preserve"> </w:t>
      </w:r>
      <w:r w:rsidR="00127A38" w:rsidRPr="00F91824">
        <w:fldChar w:fldCharType="begin"/>
      </w:r>
      <w:r w:rsidR="00902099">
        <w:instrText xml:space="preserve"> ADDIN ZOTERO_ITEM CSL_CITATION {"citationID":"nhp1KRO2","properties":{"formattedCitation":"\\super 55\\nosupersub{}","plainCitation":"55","noteIndex":0},"citationItems":[{"id":1896,"uris":["http://zotero.org/users/6239255/items/PAB5DXAK"],"itemData":{"id":1896,"type":"article-journal","container-title":"Nature Human Behaviour","DOI":"10.1038/s41562-019-0590-x","ISSN":"2397-3374","issue":"5","journalAbbreviation":"Nat Hum Behav","language":"en","page":"426-435","source":"DOI.org (Crossref)","title":"Resolving uncertainty in a social world","volume":"3","author":[{"family":"FeldmanHall","given":"Oriel"},{"family":"Shenhav","given":"Amitai"}],"issued":{"date-parts":[["2019",5]]}}}],"schema":"https://github.com/citation-style-language/schema/raw/master/csl-citation.json"} </w:instrText>
      </w:r>
      <w:r w:rsidR="00127A38" w:rsidRPr="00F91824">
        <w:fldChar w:fldCharType="separate"/>
      </w:r>
      <w:r w:rsidR="00DF2BA1" w:rsidRPr="00DF2BA1">
        <w:rPr>
          <w:vertAlign w:val="superscript"/>
        </w:rPr>
        <w:t>55</w:t>
      </w:r>
      <w:r w:rsidR="00127A38" w:rsidRPr="00F91824">
        <w:fldChar w:fldCharType="end"/>
      </w:r>
      <w:r w:rsidRPr="00F91824">
        <w:t xml:space="preserve">, tracking another metric, such as certainty of luminance changes in a video, may result in much more varied and rapid rating behaviors, thus potentially increasing the ability of our analyses to discern meaningful neural signals.  </w:t>
      </w:r>
    </w:p>
    <w:p w14:paraId="66382AD8" w14:textId="3BF74FD4" w:rsidR="00DE0869" w:rsidRPr="00F91824" w:rsidRDefault="00000000" w:rsidP="00FE3980">
      <w:pPr>
        <w:spacing w:line="240" w:lineRule="auto"/>
        <w:ind w:firstLine="720"/>
        <w:jc w:val="both"/>
      </w:pPr>
      <w:r w:rsidRPr="00F91824">
        <w:t>Functional MRI itself has inherent limitations, including temporal resolution constraints</w:t>
      </w:r>
      <w:r w:rsidR="008D4759" w:rsidRPr="00F91824">
        <w:t xml:space="preserve"> </w:t>
      </w:r>
      <w:r w:rsidR="00127A38" w:rsidRPr="00F91824">
        <w:fldChar w:fldCharType="begin"/>
      </w:r>
      <w:r w:rsidR="00902099">
        <w:instrText xml:space="preserve"> ADDIN ZOTERO_ITEM CSL_CITATION {"citationID":"gxY5bTYf","properties":{"formattedCitation":"\\super 56\\nosupersub{}","plainCitation":"56","noteIndex":0},"citationItems":[{"id":16369,"uris":["http://zotero.org/users/6239255/items/9MUM8KKB"],"itemData":{"id":16369,"type":"article-journal","abstract":"Functional magnetic resonance imaging (fMRI) has become the mainstay of neuroimaging in the neural and cognitive sciences. It measures haemodynamic changes following neural activity and has the potential, eventually, to reveal the intimate details of brain organization. But in a Review Article, Nikos Logothetis strikes a note of caution: the conclusions drawn from fMRI data often ignore the actual limitations of the methodology. Logothetis gives an overview of current fMRI technology and outlines our understanding of the haemodynamic signals and the constraints they impose on the interpretation of neuroimaging data.","container-title":"Nature","DOI":"10.1038/nature06976","ISSN":"1476-4687","issue":"7197","journalAbbreviation":"Nature","page":"869-878","title":"What we can do and what we cannot do with fMRI","volume":"453","author":[{"family":"Logothetis","given":"Nikos K."}],"issued":{"date-parts":[["2008",6,1]]}}}],"schema":"https://github.com/citation-style-language/schema/raw/master/csl-citation.json"} </w:instrText>
      </w:r>
      <w:r w:rsidR="00127A38" w:rsidRPr="00F91824">
        <w:fldChar w:fldCharType="separate"/>
      </w:r>
      <w:r w:rsidR="00DF2BA1" w:rsidRPr="00DF2BA1">
        <w:rPr>
          <w:vertAlign w:val="superscript"/>
        </w:rPr>
        <w:t>56</w:t>
      </w:r>
      <w:r w:rsidR="00127A38" w:rsidRPr="00F91824">
        <w:fldChar w:fldCharType="end"/>
      </w:r>
      <w:r w:rsidRPr="00F91824">
        <w:t xml:space="preserve">. Although ratings sometimes changed and were sampled at a high rate, all behavioral data must be </w:t>
      </w:r>
      <w:r w:rsidR="00FE3980" w:rsidRPr="00F91824">
        <w:t>down sampled</w:t>
      </w:r>
      <w:r w:rsidRPr="00F91824">
        <w:t xml:space="preserve"> to match the imaging rate, or TR, of fMRI, which results in a lower resolution model of complex phenomena due to limits on the temporal precision of our tools. Although the framewise displacement reported by subjects suggested minimal head motion issues, fMRI’s susceptibility to motion artifacts represents another factor limiting the precision of our neural data</w:t>
      </w:r>
      <w:r w:rsidR="003C4EAE" w:rsidRPr="00F91824">
        <w:t xml:space="preserve"> </w:t>
      </w:r>
      <w:r w:rsidR="003C4EAE" w:rsidRPr="00F91824">
        <w:fldChar w:fldCharType="begin"/>
      </w:r>
      <w:r w:rsidR="00902099">
        <w:instrText xml:space="preserve"> ADDIN ZOTERO_ITEM CSL_CITATION {"citationID":"AZP4FI9E","properties":{"formattedCitation":"\\super 57\\nosupersub{}","plainCitation":"57","noteIndex":0},"citationItems":[{"id":16368,"uris":["http://zotero.org/users/6239255/items/M3MX3MN3"],"itemData":{"id":16368,"type":"article-journal","abstract":"Here, we demonstrate that subject motion produces substantial changes in the timecourses of resting state functional connectivity MRI (rs-fcMRI) data despite  compensatory spatial registration and regression of motion estimates from the  data. These changes cause systematic but spurious correlation structures  throughout the brain. Specifically, many long-distance correlations are decreased  by subject motion, whereas many short-distance correlations are increased. These  changes in rs-fcMRI correlations do not arise from, nor are they adequately  countered by, some common functional connectivity processing steps. Two indices  of data quality are proposed, and a simple method to reduce motion-related  effects in rs-fcMRI analyses is demonstrated that should be flexibly  implementable across a variety of software platforms. We demonstrate how  application of this technique impacts our own data, modifying previous  conclusions about brain development. These results suggest the need for greater  care in dealing with subject motion, and the need to critically revisit previous  rs-fcMRI work that may not have adequately controlled for effects of transient  subject movements.","container-title":"NeuroImage","DOI":"10.1016/j.neuroimage.2011.10.018","ISSN":"1095-9572 1053-8119","issue":"3","journalAbbreviation":"Neuroimage","language":"eng","license":"Copyright © 2011 Elsevier Inc. All rights reserved.","note":"publisher-place: United States\nPMID: 22019881 \nPMCID: PMC3254728","page":"2142-2154","title":"Spurious but systematic correlations in functional connectivity MRI networks arise from subject motion.","volume":"59","author":[{"family":"Power","given":"Jonathan D."},{"family":"Barnes","given":"Kelly A."},{"family":"Snyder","given":"Abraham Z."},{"family":"Schlaggar","given":"Bradley L."},{"family":"Petersen","given":"Steven E."}],"issued":{"date-parts":[["2012",2,1]]}}}],"schema":"https://github.com/citation-style-language/schema/raw/master/csl-citation.json"} </w:instrText>
      </w:r>
      <w:r w:rsidR="003C4EAE" w:rsidRPr="00F91824">
        <w:fldChar w:fldCharType="separate"/>
      </w:r>
      <w:r w:rsidR="00DF2BA1" w:rsidRPr="00DF2BA1">
        <w:rPr>
          <w:vertAlign w:val="superscript"/>
        </w:rPr>
        <w:t>57</w:t>
      </w:r>
      <w:r w:rsidR="003C4EAE" w:rsidRPr="00F91824">
        <w:fldChar w:fldCharType="end"/>
      </w:r>
      <w:r w:rsidRPr="00F91824">
        <w:t xml:space="preserve">. Additionally, while using dynamic, feature-rich video stimuli may be </w:t>
      </w:r>
      <w:r w:rsidRPr="00F91824">
        <w:rPr>
          <w:i/>
        </w:rPr>
        <w:t xml:space="preserve">relatively </w:t>
      </w:r>
      <w:r w:rsidRPr="00F91824">
        <w:t xml:space="preserve">more naturalistic than other approaches to study social and affective phenomena, an MRI still represents a </w:t>
      </w:r>
      <w:r w:rsidRPr="00F91824">
        <w:lastRenderedPageBreak/>
        <w:t>fundamentally artificial environment. Although our stimuli and task mirror some aspects of social observation, they may be less directly social than, for example, dyadic interactions</w:t>
      </w:r>
      <w:r w:rsidR="003C4EAE" w:rsidRPr="00F91824">
        <w:t xml:space="preserve"> </w:t>
      </w:r>
      <w:r w:rsidR="003C4EAE" w:rsidRPr="00F91824">
        <w:fldChar w:fldCharType="begin"/>
      </w:r>
      <w:r w:rsidR="00902099">
        <w:instrText xml:space="preserve"> ADDIN ZOTERO_ITEM CSL_CITATION {"citationID":"48VGx9Ti","properties":{"formattedCitation":"\\super 16,58\\uc0\\u8211{}60\\nosupersub{}","plainCitation":"16,58–60","noteIndex":0},"citationItems":[{"id":16238,"uris":["http://zotero.org/users/6239255/items/RNBFAIIW"],"itemData":{"id":16238,"type":"article-journal","abstract":"Thirty married couples were studied during naturalistic interactions to determine the extent to which variation in marital satisfaction could be accounted for by physiological and affective patterns between and within spouses. The authors hypothesized that (a) compared to nondistressed couples' interactions, distressed couples' interactions would show greater physiological interrelatedness or \"linkage,\" more negative affect, and more reciprocity of negative affect and (b) these differences would be more pronounced when the interaction was high in conflict (discussing a marital problem) as opposed to low in conflict (discussing the events of the day). Heart rate, skin conductance, pulse transmission time, and somatic activity from both spouses were analyzed using bivariate time-series techniques to derive a measure of physiological linkage. Self-report affective data (obtained using a video-recall procedure) were analyzed using sequential analyses to derive a measure of affect reciprocity. The hypotheses were strongly supported; 60% of the variance in marital satisfaction was accounted for using measures of physiological linkage alone. Additional nonredundant variance was accounted for by the other physiological and affective measures. Social interaction provides a rich, naturalistic, and theoretically advantageous context for studying the relations among physiological, affective, and behavioral phenomena. Unfortunately, the demands associated with laboratory experimentation extract significant compromises that may escalate until the experimental context bears little relation to natural dyadic interaction. For example, interaction between two strangers may be substituted for interaction between intimates; a carefully \"programmed\" confederate may replace the second person; and finally, the confederate may be replaced by a film, a photograph, an audio recording, or a situation created in the subject's own imagery. In this experiment, naturalistic interaction within a husband-wife dyad was used as the context","container-title":"Journal of Personality and Social Psychology","DOI":"10.1037/0022-3514.45.3.587","issue":"3","note":"DOI: 10.1037/0022-3514.45.3.587\nMAG ID: 2143250836\nPMID: 6620126\nS2ID: cfbdbf3fef2ccb023d7f21fb8a9275443fe4efc7","page":"587-597","title":"Marital interaction: physiological linkage and affective exchange.","volume":"45","author":[{"family":"Levenson","given":"Robert W."},{"family":"Gottman","given":"John M."}],"issued":{"date-parts":[["1983",9,1]]}}},{"id":16366,"uris":["http://zotero.org/users/6239255/items/AXIRVPRD"],"itemData":{"id":16366,"type":"article-journal","container-title":"PsyArxiv","DOI":"https://doi.org/10.31234/osf.io/3crua","language":"English","title":"Dynamics of Language Use and Alignment in Different-Age Conversation Partners.","URL":"https://osf.io/preprints/psyarxiv/3crua","author":[{"family":"Reilly","given":"Jaime"},{"family":"Ulichney","given":"Virginia"},{"family":"Sacks","given":"Benjamin"},{"family":"Duncan","given":"Anna"},{"family":"Weinstein","given":"Sarah M."},{"family":"Giovannetti","given":"Tania"},{"family":"Helion","given":"Chelsea"},{"family":"Cooney","given":"Gus"}],"issued":{"date-parts":[["2023"]]}}},{"id":16365,"uris":["http://zotero.org/users/6239255/items/XCHLZ9DS"],"itemData":{"id":16365,"type":"article-journal","abstract":"Abstract\n            Conversation is a primary means of social influence, but its effects on brain activity remain unknown. Previous work on conversation and social influence has emphasized public compliance, largely setting private beliefs aside. Here, we show that consensus-building conversation aligns future brain activity within groups, with alignment persisting through novel experiences participants did not discuss. Participants watched ambiguous movie clips during fMRI scanning, then conversed in groups with the goal of coming to a consensus about each clip’s narrative. After conversation, participants’ brains were scanned while viewing the clips again, along with novel clips from the same movies. Groups that reached consensus showed greater similarity of brain activity after conversation. Participants perceived as having high social status spoke more and signaled disbelief in others, and their groups had unequal turn-taking and lower neural alignment. By contrast, participants with central positions in their real-world social networks encouraged others to speak, facilitating greater group neural alignment. Socially central participants were also more likely to become neurally aligned to others in their groups.","container-title":"Nature Communications","DOI":"10.1038/s41467-023-43253-8","ISSN":"2041-1723","issue":"1","journalAbbreviation":"Nat Commun","language":"en","page":"3936","source":"DOI.org (Crossref)","title":"Consensus-building conversation leads to neural alignment","volume":"15","author":[{"family":"Sievers","given":"Beau"},{"family":"Welker","given":"Christopher"},{"family":"Hasson","given":"Uri"},{"family":"Kleinbaum","given":"Adam M."},{"family":"Wheatley","given":"Thalia"}],"issued":{"date-parts":[["2024",5,10]]}}},{"id":16367,"uris":["http://zotero.org/users/6239255/items/IPMTCUXJ"],"itemData":{"id":16367,"type":"article-journal","abstract":"Conversation?a verbal interaction between two or more people?is a complex, pervasive, and consequential human behavior. Conversations have been studied across many academic disciplines. However, advances in recording and analysis techniques over the last decade have allowed researchers to more directly and precisely examine conversations in natural contexts and at a larger scale than ever before, and these advances open new paths to understand humanity and the social world. Existing reviews of text analysis and conversation research have focused on text generated by a single author (e.g., product reviews, news articles, and public speeches) and thus leave open questions about the unique challenges presented by interactive conversation data (i.e., dialogue). In this article, we suggest approaches to overcome common challenges in the workflow of conversation science, including recording and transcribing conversations, structuring data (to merge turn-level and speaker-level data sets), extracting and aggregating linguistic features, estimating effects, and sharing data. This practical guide is meant to shed light on current best practices and empower more researchers to study conversations more directly?to expand the community of conversation scholars and contribute to a greater cumulative scientific understanding of the social world.","container-title":"Advances in Methods and Practices in Psychological Science","DOI":"10.1177/25152459231183919","ISSN":"2515-2459","issue":"4","note":"publisher: SAGE Publications Inc","page":"25152459231183919","title":"A Practical Guide to Conversation Research: How to Study What People Say to Each Other","volume":"6","author":[{"family":"Yeomans","given":"Michael"},{"family":"Boland","given":"F. Katelynn"},{"family":"Collins","given":"Hanne K."},{"family":"Abi-Esber","given":"Nicole"},{"family":"Brooks","given":"Alison Wood"}],"issued":{"date-parts":[["2023",10,1]]}}}],"schema":"https://github.com/citation-style-language/schema/raw/master/csl-citation.json"} </w:instrText>
      </w:r>
      <w:r w:rsidR="003C4EAE" w:rsidRPr="00F91824">
        <w:fldChar w:fldCharType="separate"/>
      </w:r>
      <w:r w:rsidR="00DF2BA1" w:rsidRPr="00DF2BA1">
        <w:rPr>
          <w:vertAlign w:val="superscript"/>
        </w:rPr>
        <w:t>16,58–60</w:t>
      </w:r>
      <w:r w:rsidR="003C4EAE" w:rsidRPr="00F91824">
        <w:fldChar w:fldCharType="end"/>
      </w:r>
      <w:r w:rsidRPr="00F91824">
        <w:t xml:space="preserve">.  </w:t>
      </w:r>
    </w:p>
    <w:p w14:paraId="13D0912A" w14:textId="6B7326FD" w:rsidR="00DE0869" w:rsidRPr="00F91824" w:rsidRDefault="00000000" w:rsidP="00FE3980">
      <w:pPr>
        <w:spacing w:line="240" w:lineRule="auto"/>
        <w:ind w:firstLine="720"/>
        <w:jc w:val="both"/>
        <w:rPr>
          <w:b/>
        </w:rPr>
      </w:pPr>
      <w:r w:rsidRPr="00F91824">
        <w:t>The absence of additional comparison tasks, such as a</w:t>
      </w:r>
      <w:r w:rsidR="00EC6475">
        <w:t xml:space="preserve"> passive viewing condition</w:t>
      </w:r>
      <w:r w:rsidRPr="00F91824">
        <w:t xml:space="preserve"> or a task which elicits high cognitive </w:t>
      </w:r>
      <w:proofErr w:type="gramStart"/>
      <w:r w:rsidRPr="00F91824">
        <w:t>demand</w:t>
      </w:r>
      <w:proofErr w:type="gramEnd"/>
      <w:r w:rsidRPr="00F91824">
        <w:t xml:space="preserve"> but which is not expressive </w:t>
      </w:r>
      <w:r w:rsidR="00EC6475">
        <w:t>viewing</w:t>
      </w:r>
      <w:r w:rsidRPr="00F91824">
        <w:t xml:space="preserve">, limits our ability to isolate neural </w:t>
      </w:r>
      <w:proofErr w:type="gramStart"/>
      <w:r w:rsidRPr="00F91824">
        <w:t>correlates</w:t>
      </w:r>
      <w:proofErr w:type="gramEnd"/>
      <w:r w:rsidRPr="00F91824">
        <w:t xml:space="preserve"> specific to rating from those related to general cognitive and sensory processing. Also, although our design was able to reduce the confounds between instruction and rating behavior, our univariate contrasts still unfortunately confounded individual variability with condition, as expressive-expressive contrasts were conducted within-subjects, whereas expressive-reflective contrasts were conducted between-subjects. Lastly, the use of a button-box and a 5-pt increment scale may constrain the granularity of participants' responses. More nuanced or continuous rating options could potentially provide richer datasets, capturing finer details of subjective experiences.</w:t>
      </w:r>
    </w:p>
    <w:p w14:paraId="435DB2ED" w14:textId="5789CECA" w:rsidR="00DE0869" w:rsidRPr="00F91824" w:rsidRDefault="00000000" w:rsidP="00FE3980">
      <w:pPr>
        <w:spacing w:line="240" w:lineRule="auto"/>
        <w:ind w:firstLine="720"/>
        <w:jc w:val="both"/>
      </w:pPr>
      <w:r w:rsidRPr="00F91824">
        <w:rPr>
          <w:b/>
        </w:rPr>
        <w:t xml:space="preserve">Future Directions. </w:t>
      </w:r>
      <w:r w:rsidRPr="00F91824">
        <w:t xml:space="preserve">Future endeavors can build upon these findings in a few ways to promote greater ecological validity in neuroscience research. While past research provided direct comparisons between passive viewing and what we have termed expressive </w:t>
      </w:r>
      <w:r w:rsidR="00EC6475">
        <w:t>viewing</w:t>
      </w:r>
      <w:r w:rsidRPr="00F91824">
        <w:t xml:space="preserve">, we are unaware of any direct comparisons between reflective </w:t>
      </w:r>
      <w:r w:rsidR="00EC6475">
        <w:t>viewing</w:t>
      </w:r>
      <w:r w:rsidR="00EC6475" w:rsidRPr="00F91824">
        <w:t xml:space="preserve"> </w:t>
      </w:r>
      <w:r w:rsidRPr="00F91824">
        <w:t xml:space="preserve">and passive </w:t>
      </w:r>
      <w:r w:rsidR="00EC6475">
        <w:t>viewing</w:t>
      </w:r>
      <w:r w:rsidRPr="00F91824">
        <w:t xml:space="preserve">. This comparison may be of interest as reflective </w:t>
      </w:r>
      <w:r w:rsidR="00EC6475">
        <w:t>viewing</w:t>
      </w:r>
      <w:r w:rsidR="00EC6475" w:rsidRPr="00F91824">
        <w:t xml:space="preserve"> </w:t>
      </w:r>
      <w:r w:rsidRPr="00F91824">
        <w:t xml:space="preserve">could represent a means of reasonably constraining attention and adding more internal validity to naturalistic studies while minimizing the added activation we observed in attention, interoception, and sensory regions during expressive </w:t>
      </w:r>
      <w:r w:rsidR="00EC6475">
        <w:t>viewing</w:t>
      </w:r>
      <w:r w:rsidRPr="00F91824">
        <w:t xml:space="preserve">. </w:t>
      </w:r>
    </w:p>
    <w:p w14:paraId="7CA6108D" w14:textId="107372DD" w:rsidR="00DE0869" w:rsidRPr="00F91824" w:rsidRDefault="00000000" w:rsidP="00FE3980">
      <w:pPr>
        <w:spacing w:line="240" w:lineRule="auto"/>
        <w:ind w:firstLine="720"/>
        <w:jc w:val="both"/>
      </w:pPr>
      <w:r w:rsidRPr="00F91824">
        <w:t xml:space="preserve">It would also be valuable to explore a broader range of stimuli using expressive </w:t>
      </w:r>
      <w:r w:rsidR="00EC6475">
        <w:t>viewing</w:t>
      </w:r>
      <w:r w:rsidR="00EC6475" w:rsidRPr="00F91824">
        <w:t xml:space="preserve"> </w:t>
      </w:r>
      <w:r w:rsidRPr="00F91824">
        <w:t xml:space="preserve">designs, including varying mediums (e.g., video, audio, text), genres (e.g., comedies, dramas, documentaries), emotional tones (e.g., happy, sad, suspenseful), and narrative complexity, as continuous online ratings may prove to be </w:t>
      </w:r>
      <w:proofErr w:type="gramStart"/>
      <w:r w:rsidRPr="00F91824">
        <w:t>more or less obtrusive</w:t>
      </w:r>
      <w:proofErr w:type="gramEnd"/>
      <w:r w:rsidRPr="00F91824">
        <w:t xml:space="preserve"> depending upon these factors. Collecting continuous ratings in different contexts would also help to identify whether the observed neural patterns are specific to certain types of stimuli or </w:t>
      </w:r>
      <w:proofErr w:type="gramStart"/>
      <w:r w:rsidRPr="00F91824">
        <w:t>generalizable</w:t>
      </w:r>
      <w:proofErr w:type="gramEnd"/>
      <w:r w:rsidRPr="00F91824">
        <w:t xml:space="preserve"> across different media. Tasks requiring continuous ratings of non-social aspects, such as visual or auditory features, could help distinguish the neural activity associated with social evaluation from that related to general cognitive and sensory processing.</w:t>
      </w:r>
    </w:p>
    <w:p w14:paraId="09D5E4FE" w14:textId="24A6003D" w:rsidR="00DE0869" w:rsidRPr="00F91824" w:rsidRDefault="00000000" w:rsidP="00FE3980">
      <w:pPr>
        <w:spacing w:line="240" w:lineRule="auto"/>
        <w:ind w:firstLine="720"/>
        <w:jc w:val="both"/>
      </w:pPr>
      <w:r w:rsidRPr="00F91824">
        <w:t>While this study suggests that expressive engagement alters attention, what remains unclear are the specific details of how attention is altered. Are subjects fixating more on characters? Are they scanning scenes more comprehensively? The analyses and tools that we used here cannot conclusively inform these questions, but complementary tools, such as eye-tracking, employed concurrently with neuroimaging while subjects reflectively and expressively engage with a stimulus</w:t>
      </w:r>
      <w:r w:rsidR="00A77E81" w:rsidRPr="00F91824">
        <w:t>,</w:t>
      </w:r>
      <w:r w:rsidRPr="00F91824">
        <w:t xml:space="preserve"> could answer these questions by tracking and comparing gaze behavior</w:t>
      </w:r>
      <w:r w:rsidR="008D4759" w:rsidRPr="00F91824">
        <w:t xml:space="preserve"> </w:t>
      </w:r>
      <w:r w:rsidR="00B11CB8" w:rsidRPr="00F91824">
        <w:fldChar w:fldCharType="begin"/>
      </w:r>
      <w:r w:rsidR="00902099">
        <w:instrText xml:space="preserve"> ADDIN ZOTERO_ITEM CSL_CITATION {"citationID":"Mt215vKh","properties":{"formattedCitation":"\\super 10\\nosupersub{}","plainCitation":"10","noteIndex":0},"citationItems":[{"id":2933,"uris":["http://zotero.org/users/6239255/items/N7VP39X2"],"itemData":{"id":2933,"type":"article-journal","abstract":"To what extent do all brains work alike during natural conditions? We explored this question by letting five subjects freely view half an hour of a popular movie while undergoing functional brain imaging. Applying an unbiased analysis in which spatiotemporal activity patterns in one brain were used to “model” activity in another brain, we found a striking level of voxel-by-voxel synchronization between individuals, not only in primary and secondary visual and auditory areas but also in association cortices. The results reveal a surprising tendency of individual brains to “tick collectively” during natural vision. The intersubject synchronization consisted of a widespread cortical activation pattern correlated with emotionally arousing scenes and regionally selective components. The characteristics of these activations were revealed with the use of an open-ended “reverse-correlation” approach, which inverts the conventional analysis by letting the brain signals themselves “pick up” the optimal stimuli for each specialized cortical area.","container-title":"Science","DOI":"10.1126/science.1089506","ISSN":"0036-8075, 1095-9203","issue":"5664","journalAbbreviation":"Science","language":"en","page":"1634-1640","source":"DOI.org (Crossref)","title":"Intersubject Synchronization of Cortical Activity During Natural Vision","volume":"303","author":[{"family":"Hasson","given":"Uri"},{"family":"Nir","given":"Yuval"},{"family":"Levy","given":"Ifat"},{"family":"Fuhrmann","given":"Galit"},{"family":"Malach","given":"Rafael"}],"issued":{"date-parts":[["2004",3,12]]}}}],"schema":"https://github.com/citation-style-language/schema/raw/master/csl-citation.json"} </w:instrText>
      </w:r>
      <w:r w:rsidR="00B11CB8" w:rsidRPr="00F91824">
        <w:fldChar w:fldCharType="separate"/>
      </w:r>
      <w:r w:rsidR="00662B7D" w:rsidRPr="00662B7D">
        <w:rPr>
          <w:vertAlign w:val="superscript"/>
        </w:rPr>
        <w:t>10</w:t>
      </w:r>
      <w:r w:rsidR="00B11CB8" w:rsidRPr="00F91824">
        <w:fldChar w:fldCharType="end"/>
      </w:r>
      <w:r w:rsidRPr="00F91824">
        <w:t>. Additionally, employing techniques with higher temporal resolution, such as</w:t>
      </w:r>
      <w:r w:rsidR="009027B2" w:rsidRPr="00F91824">
        <w:t xml:space="preserve"> </w:t>
      </w:r>
      <w:r w:rsidRPr="00F91824">
        <w:t>electroencephalography (EEG), could capture rapid changes in neural activity at a rate more commiserate with vision process than fMRI</w:t>
      </w:r>
      <w:r w:rsidR="008D4759" w:rsidRPr="00F91824">
        <w:t xml:space="preserve"> </w:t>
      </w:r>
      <w:r w:rsidR="00B11CB8" w:rsidRPr="00F91824">
        <w:fldChar w:fldCharType="begin"/>
      </w:r>
      <w:r w:rsidR="00902099">
        <w:instrText xml:space="preserve"> ADDIN ZOTERO_ITEM CSL_CITATION {"citationID":"KGxN8zJW","properties":{"formattedCitation":"\\super 33\\nosupersub{}","plainCitation":"33","noteIndex":0},"citationItems":[{"id":16253,"uris":["http://zotero.org/users/6239255/items/NB37WI4P"],"itemData":{"id":16253,"type":"article-journal","abstract":"Humor plays a prominent role in our lives. Thus, understanding the cognitive and neural mechanisms of humor is particularly important. Previous studies that investigated neural substrates of humor used functional MRI and to a lesser extent EEG. In the present study, we conducted intracranial recording in human patients, enabling us to obtain the signal with high temporal precision from within specific brain locations. Our analysis focused on the temporal lobe and the surrounding areas, the temporal lobe was most densely covered in our recording. Thirteen patients watched a fragment of a Charlie Chaplin movie. An independent group of healthy participants rated the same movie fragment, helping us to identify the most funny and the least funny frames of the movie. We compared neural activity occurring during the most funny and least funny frames across frequencies in the range of 1–170 Hz. The most funny compared to least funny parts of the movie were associated with activity modulation in the broadband high-gamma (70−170 Hz; mostly activation) and to a lesser extent gamma band (40−69Hz; activation) and low frequencies (1−12 Hz, delta, theta, alpha bands; mostly deactivation). With regard to regional specificity, we found three types of brain areas: (I) temporal pole, middle and inferior temporal gyrus (both anterior and posterior) in which there was both activation in the high-gamma/gamma bands and deactivation in low frequencies; (II) ventral part of the temporal lobe such as the fusiform gyrus, in which there was mostly deactivation the low frequencies; (III) posterior temporal cortex and its environment, such as the middle occipital and the temporo-parietal junction, in which there was activation in the high-gamma/gamma band. Overall, our results suggest that humor appreciation might be achieved by neural activity across the frequency spectrum.","DOI":"10.1016/j.neuropsychologia.2023.108558","note":"DOI: 10.1016/j.neuropsychologia.2023.108558\nMAG ID: 4365517279\nPMID: 37061128","page":"108558-108558","title":"Intracranial study in humans: Neural spectral changes during watching comedy movie of Charlie Chaplin","volume":"185","author":[{"family":"Axelrod","given":"Vadim"},{"family":"Rozier","given":"Camille"},{"family":"Sohier","given":"Elisa"},{"family":"Lehongre","given":"Katia"},{"family":"Adam","given":"Claude"},{"family":"Lambrecq","given":"Virginie"},{"family":"Navarro","given":"Vincent"},{"family":"Naccache","given":"Lionel"}],"issued":{"date-parts":[["2023",7,1]]}}}],"schema":"https://github.com/citation-style-language/schema/raw/master/csl-citation.json"} </w:instrText>
      </w:r>
      <w:r w:rsidR="00B11CB8" w:rsidRPr="00F91824">
        <w:fldChar w:fldCharType="separate"/>
      </w:r>
      <w:r w:rsidR="000F1891" w:rsidRPr="000F1891">
        <w:rPr>
          <w:vertAlign w:val="superscript"/>
        </w:rPr>
        <w:t>33</w:t>
      </w:r>
      <w:r w:rsidR="00B11CB8" w:rsidRPr="00F91824">
        <w:fldChar w:fldCharType="end"/>
      </w:r>
      <w:r w:rsidRPr="00F91824">
        <w:t xml:space="preserve">. This approach would complement fMRI findings by providing a more detailed temporal profile of the cognitive processes involved in continuous rating. Using a more mobile imaging technique may also allow for the incorporation of more immersive and realistic experiential environments. </w:t>
      </w:r>
    </w:p>
    <w:p w14:paraId="41B9CA7A" w14:textId="68D29073" w:rsidR="00DE0869" w:rsidRPr="00F91824" w:rsidRDefault="00000000" w:rsidP="00FE3980">
      <w:pPr>
        <w:spacing w:line="240" w:lineRule="auto"/>
        <w:ind w:firstLine="720"/>
        <w:jc w:val="both"/>
      </w:pPr>
      <w:r w:rsidRPr="00F91824">
        <w:t xml:space="preserve">Lastly, as the use of naturalistic and feature-rich experimental designs in neuroimaging steadily increases, the value of a formal taxonomy capturing the diversity of these experimental paradigms grows as well. This may be especially beneficial to social and affective neuroscientists, who are increasingly turning to such designs to model their phenomena of interest but </w:t>
      </w:r>
      <w:proofErr w:type="gramStart"/>
      <w:r w:rsidRPr="00F91824">
        <w:t>whom</w:t>
      </w:r>
      <w:proofErr w:type="gramEnd"/>
      <w:r w:rsidRPr="00F91824">
        <w:t xml:space="preserve"> may experience challenges attempting to identify and build upon existing work. We experienced this ourselves in the development of this manuscript, as disparate literatures with shared interests in continuous rating (e.g., social psychology, neuroeconomics, computer science, etc.) appeared disconnected by differences in terminology and tools. A substantial body of work in this space has already been created. A shared formal taxonomy may reduce </w:t>
      </w:r>
      <w:proofErr w:type="gramStart"/>
      <w:r w:rsidRPr="00F91824">
        <w:t>siloing</w:t>
      </w:r>
      <w:proofErr w:type="gramEnd"/>
      <w:r w:rsidRPr="00F91824">
        <w:t xml:space="preserve"> of research efforts by creating a common language and provide a robust foundation for this thriving subdiscipline.</w:t>
      </w:r>
    </w:p>
    <w:p w14:paraId="539A7132" w14:textId="0CCC76AB" w:rsidR="00FE3980" w:rsidRPr="00F91824" w:rsidDel="00B53FEE" w:rsidRDefault="00FE3980">
      <w:pPr>
        <w:rPr>
          <w:del w:id="438" w:author="Billy Mitchell" w:date="2024-11-05T22:50:00Z" w16du:dateUtc="2024-11-06T03:50:00Z"/>
          <w:b/>
        </w:rPr>
      </w:pPr>
      <w:r w:rsidRPr="00F91824">
        <w:rPr>
          <w:b/>
        </w:rPr>
        <w:br w:type="page"/>
      </w:r>
    </w:p>
    <w:p w14:paraId="0F9982F7" w14:textId="17D07C77" w:rsidR="00DE0869" w:rsidRPr="00F91824" w:rsidRDefault="00000000">
      <w:pPr>
        <w:rPr>
          <w:b/>
        </w:rPr>
        <w:pPrChange w:id="439" w:author="Billy Mitchell" w:date="2024-11-05T22:50:00Z" w16du:dateUtc="2024-11-06T03:50:00Z">
          <w:pPr>
            <w:spacing w:line="240" w:lineRule="auto"/>
            <w:jc w:val="both"/>
          </w:pPr>
        </w:pPrChange>
      </w:pPr>
      <w:r w:rsidRPr="00F91824">
        <w:rPr>
          <w:b/>
        </w:rPr>
        <w:t>Conclusion</w:t>
      </w:r>
    </w:p>
    <w:p w14:paraId="0F41ECA4" w14:textId="180A2C48" w:rsidR="00DE0869" w:rsidRPr="00F91824" w:rsidRDefault="00000000" w:rsidP="00FE3980">
      <w:pPr>
        <w:spacing w:line="240" w:lineRule="auto"/>
        <w:ind w:firstLine="540"/>
        <w:jc w:val="both"/>
      </w:pPr>
      <w:r w:rsidRPr="00F91824">
        <w:t xml:space="preserve">In this study, we directly compared neural activity of subjects while they either </w:t>
      </w:r>
      <w:r w:rsidR="009027B2" w:rsidRPr="00F91824">
        <w:t>continuously rated</w:t>
      </w:r>
      <w:r w:rsidRPr="00F91824">
        <w:t xml:space="preserve"> or did not rate their evaluations of a specific subjective topic, thus separating rating behavior from differences in task-related instruction. In line with previous research comparing continuous online rating to passive viewing, we found that expressive engagement elicits greater activation and more similar neural dynamics in regions associated with attention, sensory integration, and self-monitoring. Unlike previous research which task subjects with rating emotions and found no differences in emotion responding regions, we also found some evidence to suggest that social processing regions (i.e. </w:t>
      </w:r>
      <w:r w:rsidR="00745ABA" w:rsidRPr="00F91824">
        <w:t>FFG</w:t>
      </w:r>
      <w:r w:rsidRPr="00F91824">
        <w:t>, TPJ</w:t>
      </w:r>
      <w:r w:rsidR="00745ABA" w:rsidRPr="00F91824">
        <w:t>, TP</w:t>
      </w:r>
      <w:r w:rsidRPr="00F91824">
        <w:t xml:space="preserve">, </w:t>
      </w:r>
      <w:proofErr w:type="spellStart"/>
      <w:r w:rsidRPr="00F91824">
        <w:t>pCUN</w:t>
      </w:r>
      <w:proofErr w:type="spellEnd"/>
      <w:r w:rsidRPr="00F91824">
        <w:t xml:space="preserve">) did demonstrate differential activation </w:t>
      </w:r>
      <w:proofErr w:type="gramStart"/>
      <w:r w:rsidRPr="00F91824">
        <w:t>as a consequence of</w:t>
      </w:r>
      <w:proofErr w:type="gramEnd"/>
      <w:r w:rsidRPr="00F91824">
        <w:t xml:space="preserve"> this change in focus. This is likely a natural consequence of the demands of the task: having a constant visible reminder of your goal likely motivates subjects to focus more closely on details to inform their ratings than they might otherwise. Nonetheless, these findings underscore the importance of carefully considered study design and the variety of options available to neuroimaging researchers interested in incorporating more dynamic, feature-rich stimuli into their projects.</w:t>
      </w:r>
    </w:p>
    <w:p w14:paraId="47E55058" w14:textId="77777777" w:rsidR="009623C0" w:rsidRDefault="009623C0">
      <w:pPr>
        <w:rPr>
          <w:b/>
          <w:bCs/>
        </w:rPr>
      </w:pPr>
      <w:bookmarkStart w:id="440" w:name="_3m71kq8syq2c" w:colFirst="0" w:colLast="0"/>
      <w:bookmarkEnd w:id="440"/>
    </w:p>
    <w:p w14:paraId="119EA104" w14:textId="54F3B8F5" w:rsidR="009623C0" w:rsidRPr="002947A3" w:rsidRDefault="009623C0">
      <w:pPr>
        <w:pStyle w:val="Heading2"/>
        <w:spacing w:before="0" w:after="0" w:line="240" w:lineRule="auto"/>
        <w:jc w:val="both"/>
        <w:rPr>
          <w:b/>
          <w:bCs/>
          <w:sz w:val="22"/>
          <w:szCs w:val="22"/>
        </w:rPr>
        <w:pPrChange w:id="441" w:author="Chelsea Helion" w:date="2024-10-25T12:15:00Z">
          <w:pPr>
            <w:pStyle w:val="Heading2"/>
            <w:spacing w:before="0" w:after="0" w:line="240" w:lineRule="auto"/>
            <w:ind w:firstLine="720"/>
            <w:jc w:val="both"/>
          </w:pPr>
        </w:pPrChange>
      </w:pPr>
      <w:del w:id="442" w:author="Billy Mitchell" w:date="2024-10-30T09:47:00Z" w16du:dateUtc="2024-10-30T13:47:00Z">
        <w:r w:rsidRPr="002947A3" w:rsidDel="00A565EC">
          <w:rPr>
            <w:b/>
            <w:bCs/>
            <w:sz w:val="22"/>
            <w:szCs w:val="22"/>
          </w:rPr>
          <w:delText>Methods</w:delText>
        </w:r>
      </w:del>
      <w:ins w:id="443" w:author="Billy Mitchell" w:date="2024-10-30T09:47:00Z" w16du:dateUtc="2024-10-30T13:47:00Z">
        <w:r w:rsidR="00A565EC">
          <w:rPr>
            <w:b/>
            <w:bCs/>
            <w:sz w:val="22"/>
            <w:szCs w:val="22"/>
          </w:rPr>
          <w:t>Materials and Methods</w:t>
        </w:r>
      </w:ins>
    </w:p>
    <w:p w14:paraId="0D93C9A2" w14:textId="6A0BE68E" w:rsidR="009623C0" w:rsidRDefault="009623C0" w:rsidP="009623C0">
      <w:pPr>
        <w:spacing w:line="240" w:lineRule="auto"/>
        <w:jc w:val="both"/>
      </w:pPr>
      <w:r w:rsidRPr="002947A3">
        <w:rPr>
          <w:b/>
        </w:rPr>
        <w:t xml:space="preserve">Participants. </w:t>
      </w:r>
      <w:r w:rsidRPr="002947A3">
        <w:t xml:space="preserve">Forty (40) subjects were recruited for a neuroimaging study on decision-making from the greater Philadelphia area between May 2022 and June 2023. Five subjects were excluded for reasons including excessive head motion (1), prior familiarity with the stimulus (1), and technical issues resulting in incomplete data (3). The 35 remaining subjects (N </w:t>
      </w:r>
      <w:r w:rsidRPr="002947A3">
        <w:rPr>
          <w:vertAlign w:val="subscript"/>
        </w:rPr>
        <w:t>female</w:t>
      </w:r>
      <w:r w:rsidRPr="002947A3">
        <w:t xml:space="preserve"> = 20, N </w:t>
      </w:r>
      <w:r w:rsidRPr="002947A3">
        <w:rPr>
          <w:vertAlign w:val="subscript"/>
        </w:rPr>
        <w:t>male</w:t>
      </w:r>
      <w:r w:rsidRPr="002947A3">
        <w:t xml:space="preserve"> = 15) </w:t>
      </w:r>
      <w:del w:id="444" w:author="Billy Mitchell" w:date="2024-11-06T01:14:00Z" w16du:dateUtc="2024-11-06T06:14:00Z">
        <w:r w:rsidRPr="002947A3" w:rsidDel="00F26708">
          <w:delText xml:space="preserve"> </w:delText>
        </w:r>
      </w:del>
      <w:r w:rsidRPr="002947A3">
        <w:t xml:space="preserve">ranged in age from 18 to 44 years (median </w:t>
      </w:r>
      <w:r w:rsidRPr="002947A3">
        <w:rPr>
          <w:vertAlign w:val="subscript"/>
        </w:rPr>
        <w:t>age</w:t>
      </w:r>
      <w:r w:rsidRPr="002947A3">
        <w:t xml:space="preserve">: 22 years; mean </w:t>
      </w:r>
      <w:r w:rsidRPr="002947A3">
        <w:rPr>
          <w:vertAlign w:val="subscript"/>
        </w:rPr>
        <w:t>age</w:t>
      </w:r>
      <w:r w:rsidRPr="002947A3">
        <w:t xml:space="preserve">: 24.5 </w:t>
      </w:r>
      <w:r w:rsidRPr="002947A3">
        <w:rPr>
          <w:rFonts w:eastAsia="Merriweather"/>
          <w:color w:val="2A2A2A"/>
          <w:highlight w:val="white"/>
        </w:rPr>
        <w:t>±</w:t>
      </w:r>
      <w:r w:rsidRPr="002947A3">
        <w:t xml:space="preserve"> 5.5 years). Eleven (11) subjects reported never having had previous MRI experience before and 5 reported having been imaged five or more times. All other subjects varied in their levels of past MRI experiences. Approximately 54.3% of our sample identified as non-Hispanic white, 5.7% white of Hispanic origin, 31.4% Asian, and 8.6% Black. All participants possessed normal or corrected-to-normal visual acuity, were not color blind, and were free of significant psychological, neurological, and developmental disorders. We did not use handedness as eligibility criteria, but did document it and use it as a regressor where appropriate. Four of the thirty-five eligible subjects identified as </w:t>
      </w:r>
      <w:proofErr w:type="gramStart"/>
      <w:r w:rsidRPr="002947A3">
        <w:t>left handed</w:t>
      </w:r>
      <w:proofErr w:type="gramEnd"/>
      <w:r w:rsidRPr="002947A3">
        <w:t xml:space="preserve"> and all others were right handed.</w:t>
      </w:r>
      <w:ins w:id="445" w:author="Billy Mitchell" w:date="2024-11-06T01:15:00Z" w16du:dateUtc="2024-11-06T06:15:00Z">
        <w:r w:rsidR="00F26708">
          <w:t xml:space="preserve"> </w:t>
        </w:r>
      </w:ins>
      <w:del w:id="446" w:author="Billy Mitchell" w:date="2024-11-06T01:16:00Z" w16du:dateUtc="2024-11-06T06:16:00Z">
        <w:r w:rsidRPr="002947A3" w:rsidDel="00F26708">
          <w:delText xml:space="preserve"> </w:delText>
        </w:r>
      </w:del>
      <w:r w:rsidRPr="002947A3">
        <w:t>All participants provided written informed consent as approved by a local Institutional Review Board.</w:t>
      </w:r>
    </w:p>
    <w:p w14:paraId="2B7E7E7F" w14:textId="77777777" w:rsidR="009623C0" w:rsidRDefault="009623C0" w:rsidP="009623C0">
      <w:pPr>
        <w:spacing w:line="240" w:lineRule="auto"/>
        <w:jc w:val="both"/>
      </w:pPr>
    </w:p>
    <w:p w14:paraId="7F29B811" w14:textId="024EEC50" w:rsidR="00704746" w:rsidRDefault="009623C0" w:rsidP="009623C0">
      <w:pPr>
        <w:spacing w:line="240" w:lineRule="auto"/>
        <w:jc w:val="both"/>
        <w:rPr>
          <w:ins w:id="447" w:author="Billy Mitchell" w:date="2024-11-06T08:44:00Z" w16du:dateUtc="2024-11-06T13:44:00Z"/>
        </w:rPr>
      </w:pPr>
      <w:r w:rsidRPr="002947A3">
        <w:rPr>
          <w:b/>
        </w:rPr>
        <w:t xml:space="preserve">Task Design. </w:t>
      </w:r>
      <w:r w:rsidRPr="002947A3">
        <w:t xml:space="preserve">During the experiment, participants first completed a training exercise to ensure competency using the response device, which was placed on all subjects’ right hand. This practice mirrored the primary task in design. The inclusion of a practice trial is essential for continuous performance tasks, as </w:t>
      </w:r>
      <w:r w:rsidRPr="002947A3">
        <w:fldChar w:fldCharType="begin"/>
      </w:r>
      <w:r w:rsidR="00902099">
        <w:instrText xml:space="preserve"> ADDIN ZOTERO_ITEM CSL_CITATION {"citationID":"hkUpRriG","properties":{"formattedCitation":"\\super 61\\nosupersub{}","plainCitation":"61","noteIndex":0},"citationItems":[{"id":16149,"uris":["http://zotero.org/users/6239255/items/7MZZWZTX","http://zotero.org/users/6239255/items/J2WIKVVS"],"itemData":{"id":16149,"type":"article-journal","abstract":"The purpose of this study was to determine which method of functional magnetic resonance image analysis had the highest reliability in cortical and cerebellar areas during a continuous motor task. Fourteen subjects underwent 4 testing trials during 2 testing sessions separated by 3 weeks. Subjects performed a joystick task. Methods of analysis evaluated included: percent signal intensity change, active voxel count, and percent contribution. Two types of activation thresholds were evaluated: P≤ .05 and false discovery rate = .05. Reliability was determined with intraclass correlation coefficients and a repeated measure ANOVA was used to determine whether there was a significant difference between trials. A group analysis was assessed with coefficient of variation. Results indicate within session reliability was higher than between session and that signal intensity is more reliable than voxel count analysis. The intraclass correlation coefficients across different regions of interest varied depending on analysis technique. The data did not support a clear difference between thresholds. The group analysis also found less variability with intensity measures than voxel count. A stabilization effect was seen after the first trial of the experiment, suggesting that in pretest/posttest designs, a more stable result may be obtained by performing a test trial prior to actual data collection.","container-title":"Journal of Neuroimaging","DOI":"10.1111/j.1552-6569.2007.00163.x","issue":"1","note":"DOI: 10.1111/j.1552-6569.2007.00163.x\nMAG ID: 2042487127\nPMID: 18190491\nS2ID: 9ffbf92902bd16fc882bbad8dbb0631556bd7b49","page":"18-27","title":"Reliability of fMRI during a Continuous Motor Task: Assessment of Analysis Techniques","volume":"18","author":[{"literal":"Teresa Jacobson Kimberley"},{"family":"Kimberley","given":"Teresa Jacobson"},{"literal":"Dana D. Birkholz"},{"family":"Birkholz","given":"Dana D."},{"literal":"Renee A. Hancock"},{"family":"Hancock","given":"Renee A."},{"literal":"Sarah M. VonBank"},{"family":"VonBank","given":"Sarah M."},{"literal":"Teresa N. Werth"},{"family":"Werth","given":"Teresa N."}],"issued":{"date-parts":[["2008",1,1]]}}}],"schema":"https://github.com/citation-style-language/schema/raw/master/csl-citation.json"} </w:instrText>
      </w:r>
      <w:r w:rsidRPr="002947A3">
        <w:fldChar w:fldCharType="separate"/>
      </w:r>
      <w:r w:rsidR="00DF2BA1" w:rsidRPr="00DF2BA1">
        <w:rPr>
          <w:vertAlign w:val="superscript"/>
        </w:rPr>
        <w:t>61</w:t>
      </w:r>
      <w:r w:rsidRPr="002947A3">
        <w:fldChar w:fldCharType="end"/>
      </w:r>
      <w:r w:rsidRPr="002947A3">
        <w:t xml:space="preserve"> observed a stabilization effect only after the first run of each of their continuous performance experiments. Participants were then provided information to contextualize the video stimulus that they were about to watch, which was an HBO murder mystery (i.e., Episode 4 of “The Undoing”, HBO television, original airdate: 11/15/20). The stimulus was split into two 22 minute 17 second components, representing the first and second halves of the episode, and were presented to participants across two sequential runs (</w:t>
      </w:r>
      <w:r w:rsidRPr="002947A3">
        <w:rPr>
          <w:b/>
          <w:bCs/>
        </w:rPr>
        <w:t>Figure 2A</w:t>
      </w:r>
      <w:r w:rsidRPr="002947A3">
        <w:t>). The episodes halves were presented in chronological order. Prior to exposure, participants were pseudo-randomly assigned to one of two conditions using a dynamic allocation approach in which the probability of condition assignment was determined by the distribution of subjects who had already completed the study in each condition. Subjects were assigned to continuously rate their certainty of a predefined stimulus-specific outcome (i.e., a target character’s innocence/guilt) for one half of the stimulus. They were instructed to watch the other half without rating, but to evaluate the stimulus as if they were providing ratings (i.e., to assess a target character’s innocence/guilt) (</w:t>
      </w:r>
      <w:r w:rsidRPr="002947A3">
        <w:rPr>
          <w:b/>
          <w:bCs/>
        </w:rPr>
        <w:t>Figure 2B</w:t>
      </w:r>
      <w:r w:rsidRPr="002947A3">
        <w:t xml:space="preserve">). When rating, a bipolar, </w:t>
      </w:r>
      <w:proofErr w:type="gramStart"/>
      <w:r w:rsidRPr="002947A3">
        <w:t>horizontally-positioned</w:t>
      </w:r>
      <w:proofErr w:type="gramEnd"/>
      <w:r w:rsidRPr="002947A3">
        <w:t xml:space="preserve"> scale was visualized below the video stimulus. The initial position of scale was set to 0% certainty. Pressing a button with the index </w:t>
      </w:r>
      <w:r w:rsidRPr="002947A3">
        <w:lastRenderedPageBreak/>
        <w:t xml:space="preserve">finger incremented the scale by 5% closer towards the left pole (i.e., 100% certain of guilt) and pressing a button with the middle finger incremented the scale by 5% closer towards the right pole (i.e., 100% certain of innocence). Of the final sample, twenty (20) subjects rated the first half of the </w:t>
      </w:r>
      <w:proofErr w:type="gramStart"/>
      <w:r w:rsidRPr="002947A3">
        <w:t>stimulus</w:t>
      </w:r>
      <w:proofErr w:type="gramEnd"/>
      <w:r w:rsidRPr="002947A3">
        <w:t xml:space="preserve"> and fifteen (15) subjects rated the second half using the handheld device. Following the episode viewing task, </w:t>
      </w:r>
      <w:del w:id="448" w:author="Billy Mitchell" w:date="2024-11-06T08:38:00Z" w16du:dateUtc="2024-11-06T13:38:00Z">
        <w:r w:rsidRPr="002947A3" w:rsidDel="00775A24">
          <w:delText xml:space="preserve">while still in the scanner, </w:delText>
        </w:r>
      </w:del>
      <w:r w:rsidRPr="002947A3">
        <w:t xml:space="preserve">participants completed </w:t>
      </w:r>
      <w:del w:id="449" w:author="Billy Mitchell" w:date="2024-11-06T08:38:00Z" w16du:dateUtc="2024-11-06T13:38:00Z">
        <w:r w:rsidRPr="002947A3" w:rsidDel="00775A24">
          <w:delText xml:space="preserve">two </w:delText>
        </w:r>
      </w:del>
      <w:ins w:id="450" w:author="Billy Mitchell" w:date="2024-11-06T08:38:00Z" w16du:dateUtc="2024-11-06T13:38:00Z">
        <w:r w:rsidR="00775A24">
          <w:t>an</w:t>
        </w:r>
        <w:r w:rsidR="00775A24" w:rsidRPr="002947A3">
          <w:t xml:space="preserve"> </w:t>
        </w:r>
      </w:ins>
      <w:r w:rsidRPr="002947A3">
        <w:t>additional functional run</w:t>
      </w:r>
      <w:del w:id="451" w:author="Billy Mitchell" w:date="2024-11-06T08:38:00Z" w16du:dateUtc="2024-11-06T13:38:00Z">
        <w:r w:rsidRPr="002947A3" w:rsidDel="00775A24">
          <w:delText>s. The first was a run</w:delText>
        </w:r>
      </w:del>
      <w:r w:rsidRPr="002947A3">
        <w:t xml:space="preserve"> in which they gauged the certainty of a non-social predefined stimulus-specific outcome (the visual luminance of the image)</w:t>
      </w:r>
      <w:del w:id="452" w:author="Billy Mitchell" w:date="2024-11-06T08:41:00Z" w16du:dateUtc="2024-11-06T13:41:00Z">
        <w:r w:rsidRPr="002947A3" w:rsidDel="00775A24">
          <w:delText xml:space="preserve"> and the second was a free recall task for the contents of the episode</w:delText>
        </w:r>
      </w:del>
      <w:r w:rsidRPr="002947A3">
        <w:t>. Th</w:t>
      </w:r>
      <w:del w:id="453" w:author="Billy Mitchell" w:date="2024-11-06T08:41:00Z" w16du:dateUtc="2024-11-06T13:41:00Z">
        <w:r w:rsidRPr="002947A3" w:rsidDel="00775A24">
          <w:delText>os</w:delText>
        </w:r>
      </w:del>
      <w:r w:rsidRPr="002947A3">
        <w:t xml:space="preserve">e </w:t>
      </w:r>
      <w:ins w:id="454" w:author="Billy Mitchell" w:date="2024-11-06T08:41:00Z" w16du:dateUtc="2024-11-06T13:41:00Z">
        <w:r w:rsidR="00775A24">
          <w:t xml:space="preserve">purpose </w:t>
        </w:r>
      </w:ins>
      <w:del w:id="455" w:author="Billy Mitchell" w:date="2024-11-06T08:41:00Z" w16du:dateUtc="2024-11-06T13:41:00Z">
        <w:r w:rsidRPr="002947A3" w:rsidDel="00775A24">
          <w:delText xml:space="preserve">goal </w:delText>
        </w:r>
      </w:del>
      <w:r w:rsidRPr="002947A3">
        <w:t>of th</w:t>
      </w:r>
      <w:ins w:id="456" w:author="Billy Mitchell" w:date="2024-11-06T08:41:00Z" w16du:dateUtc="2024-11-06T13:41:00Z">
        <w:r w:rsidR="00775A24">
          <w:t>is</w:t>
        </w:r>
      </w:ins>
      <w:del w:id="457" w:author="Billy Mitchell" w:date="2024-11-06T08:41:00Z" w16du:dateUtc="2024-11-06T13:41:00Z">
        <w:r w:rsidDel="00775A24">
          <w:delText>e</w:delText>
        </w:r>
      </w:del>
      <w:del w:id="458" w:author="Billy Mitchell" w:date="2024-11-06T08:42:00Z" w16du:dateUtc="2024-11-06T13:42:00Z">
        <w:r w:rsidDel="00775A24">
          <w:delText xml:space="preserve"> first</w:delText>
        </w:r>
      </w:del>
      <w:r w:rsidRPr="002947A3">
        <w:t xml:space="preserve"> task</w:t>
      </w:r>
      <w:r>
        <w:t xml:space="preserve"> </w:t>
      </w:r>
      <w:ins w:id="459" w:author="Billy Mitchell" w:date="2024-11-06T08:42:00Z" w16du:dateUtc="2024-11-06T13:42:00Z">
        <w:r w:rsidR="00775A24">
          <w:t xml:space="preserve">is beyond </w:t>
        </w:r>
      </w:ins>
      <w:del w:id="460" w:author="Billy Mitchell" w:date="2024-11-06T08:42:00Z" w16du:dateUtc="2024-11-06T13:42:00Z">
        <w:r w:rsidDel="00775A24">
          <w:delText>and analysis of the verbal details of the second</w:delText>
        </w:r>
        <w:r w:rsidRPr="002947A3" w:rsidDel="00775A24">
          <w:delText xml:space="preserve"> </w:delText>
        </w:r>
        <w:r w:rsidDel="00775A24">
          <w:delText xml:space="preserve">are </w:delText>
        </w:r>
        <w:r w:rsidRPr="002947A3" w:rsidDel="00775A24">
          <w:delText xml:space="preserve">outside of </w:delText>
        </w:r>
      </w:del>
      <w:r w:rsidRPr="002947A3">
        <w:t xml:space="preserve">the purview of </w:t>
      </w:r>
      <w:ins w:id="461" w:author="Billy Mitchell" w:date="2024-11-06T08:42:00Z" w16du:dateUtc="2024-11-06T13:42:00Z">
        <w:r w:rsidR="00775A24">
          <w:t xml:space="preserve">this manuscript, but </w:t>
        </w:r>
      </w:ins>
      <w:del w:id="462" w:author="Billy Mitchell" w:date="2024-11-06T08:42:00Z" w16du:dateUtc="2024-11-06T13:42:00Z">
        <w:r w:rsidRPr="002947A3" w:rsidDel="00775A24">
          <w:delText xml:space="preserve">the present manuscript, and </w:delText>
        </w:r>
      </w:del>
      <w:r w:rsidRPr="002947A3">
        <w:t xml:space="preserve">will be characterized in future work. </w:t>
      </w:r>
    </w:p>
    <w:p w14:paraId="6D84D288" w14:textId="71CC29E9" w:rsidR="009623C0" w:rsidRDefault="00704746" w:rsidP="009623C0">
      <w:pPr>
        <w:spacing w:line="240" w:lineRule="auto"/>
        <w:jc w:val="both"/>
      </w:pPr>
      <w:ins w:id="463" w:author="Billy Mitchell" w:date="2024-11-06T08:44:00Z" w16du:dateUtc="2024-11-06T13:44:00Z">
        <w:r>
          <w:tab/>
          <w:t>Following rating tasks, subjects completed a surprise free rec</w:t>
        </w:r>
      </w:ins>
      <w:ins w:id="464" w:author="Billy Mitchell" w:date="2024-11-06T09:19:00Z" w16du:dateUtc="2024-11-06T14:19:00Z">
        <w:r w:rsidR="00A132A0">
          <w:t xml:space="preserve">all </w:t>
        </w:r>
      </w:ins>
      <w:ins w:id="465" w:author="Billy Mitchell" w:date="2024-11-06T08:44:00Z" w16du:dateUtc="2024-11-06T13:44:00Z">
        <w:r>
          <w:t xml:space="preserve">of the </w:t>
        </w:r>
      </w:ins>
      <w:ins w:id="466" w:author="Billy Mitchell" w:date="2024-11-06T09:15:00Z" w16du:dateUtc="2024-11-06T14:15:00Z">
        <w:r w:rsidR="00A132A0">
          <w:t>stimulus while undergoing fMRI</w:t>
        </w:r>
      </w:ins>
      <w:ins w:id="467" w:author="Billy Mitchell" w:date="2024-11-06T08:44:00Z" w16du:dateUtc="2024-11-06T13:44:00Z">
        <w:r>
          <w:t>.</w:t>
        </w:r>
      </w:ins>
      <w:ins w:id="468" w:author="Billy Mitchell" w:date="2024-11-06T09:19:00Z" w16du:dateUtc="2024-11-06T14:19:00Z">
        <w:r w:rsidR="00A132A0">
          <w:t xml:space="preserve"> </w:t>
        </w:r>
      </w:ins>
      <w:ins w:id="469" w:author="Billy Mitchell" w:date="2024-11-06T08:44:00Z" w16du:dateUtc="2024-11-06T13:44:00Z">
        <w:r>
          <w:t>Subjects were instructed to</w:t>
        </w:r>
      </w:ins>
      <w:ins w:id="470" w:author="Billy Mitchell" w:date="2024-11-06T08:45:00Z" w16du:dateUtc="2024-11-06T13:45:00Z">
        <w:r>
          <w:t xml:space="preserve"> describe everything that they can remember from the episode in as much detail as possible, even if</w:t>
        </w:r>
      </w:ins>
      <w:ins w:id="471" w:author="Billy Mitchell" w:date="2024-11-06T09:16:00Z" w16du:dateUtc="2024-11-06T14:16:00Z">
        <w:r w:rsidR="00A132A0">
          <w:t xml:space="preserve"> a detail might not seem important</w:t>
        </w:r>
      </w:ins>
      <w:ins w:id="472" w:author="Billy Mitchell" w:date="2024-11-06T08:46:00Z" w16du:dateUtc="2024-11-06T13:46:00Z">
        <w:r>
          <w:t>. They were instructed to recall events in chronological order, but to return to any details that they</w:t>
        </w:r>
      </w:ins>
      <w:ins w:id="473" w:author="Billy Mitchell" w:date="2024-11-06T09:16:00Z" w16du:dateUtc="2024-11-06T14:16:00Z">
        <w:r w:rsidR="00A132A0">
          <w:t xml:space="preserve"> later </w:t>
        </w:r>
      </w:ins>
      <w:ins w:id="474" w:author="Billy Mitchell" w:date="2024-11-06T08:46:00Z" w16du:dateUtc="2024-11-06T13:46:00Z">
        <w:r>
          <w:t xml:space="preserve">remember if they </w:t>
        </w:r>
      </w:ins>
      <w:ins w:id="475" w:author="Billy Mitchell" w:date="2024-11-06T08:59:00Z" w16du:dateUtc="2024-11-06T13:59:00Z">
        <w:r w:rsidR="00A24479">
          <w:t>were forgotten</w:t>
        </w:r>
      </w:ins>
      <w:ins w:id="476" w:author="Billy Mitchell" w:date="2024-11-06T08:46:00Z" w16du:dateUtc="2024-11-06T13:46:00Z">
        <w:r>
          <w:t>.</w:t>
        </w:r>
      </w:ins>
      <w:ins w:id="477" w:author="Billy Mitchell" w:date="2024-11-06T08:47:00Z" w16du:dateUtc="2024-11-06T13:47:00Z">
        <w:r>
          <w:t xml:space="preserve"> Lastly</w:t>
        </w:r>
      </w:ins>
      <w:ins w:id="478" w:author="Billy Mitchell" w:date="2024-11-06T08:59:00Z" w16du:dateUtc="2024-11-06T13:59:00Z">
        <w:r w:rsidR="00A24479">
          <w:t>, subjects</w:t>
        </w:r>
      </w:ins>
      <w:ins w:id="479" w:author="Billy Mitchell" w:date="2024-11-06T08:47:00Z" w16du:dateUtc="2024-11-06T13:47:00Z">
        <w:r>
          <w:t xml:space="preserve"> were instructed to </w:t>
        </w:r>
      </w:ins>
      <w:ins w:id="480" w:author="Billy Mitchell" w:date="2024-11-06T08:59:00Z" w16du:dateUtc="2024-11-06T13:59:00Z">
        <w:r w:rsidR="00A24479">
          <w:t>speak for</w:t>
        </w:r>
      </w:ins>
      <w:ins w:id="481" w:author="Billy Mitchell" w:date="2024-11-06T08:47:00Z" w16du:dateUtc="2024-11-06T13:47:00Z">
        <w:r>
          <w:t xml:space="preserve"> at least 10 mi</w:t>
        </w:r>
      </w:ins>
      <w:ins w:id="482" w:author="Billy Mitchell" w:date="2024-11-06T09:18:00Z" w16du:dateUtc="2024-11-06T14:18:00Z">
        <w:r w:rsidR="00A132A0">
          <w:t>nutes</w:t>
        </w:r>
      </w:ins>
      <w:ins w:id="483" w:author="Billy Mitchell" w:date="2024-11-06T08:59:00Z" w16du:dateUtc="2024-11-06T13:59:00Z">
        <w:r w:rsidR="00A24479">
          <w:t xml:space="preserve"> (self-timed), but </w:t>
        </w:r>
      </w:ins>
      <w:ins w:id="484" w:author="Billy Mitchell" w:date="2024-11-06T09:17:00Z" w16du:dateUtc="2024-11-06T14:17:00Z">
        <w:r w:rsidR="00A132A0">
          <w:t xml:space="preserve">that the recall </w:t>
        </w:r>
      </w:ins>
      <w:ins w:id="485" w:author="Billy Mitchell" w:date="2024-11-06T08:59:00Z" w16du:dateUtc="2024-11-06T13:59:00Z">
        <w:r w:rsidR="00A24479">
          <w:t xml:space="preserve">could </w:t>
        </w:r>
      </w:ins>
      <w:ins w:id="486" w:author="Billy Mitchell" w:date="2024-11-06T09:00:00Z" w16du:dateUtc="2024-11-06T14:00:00Z">
        <w:r w:rsidR="00A24479">
          <w:t xml:space="preserve">end </w:t>
        </w:r>
      </w:ins>
      <w:ins w:id="487" w:author="Billy Mitchell" w:date="2024-11-06T09:17:00Z" w16du:dateUtc="2024-11-06T14:17:00Z">
        <w:r w:rsidR="00A132A0">
          <w:t>whenever they choose</w:t>
        </w:r>
      </w:ins>
      <w:ins w:id="488" w:author="Billy Mitchell" w:date="2024-11-06T09:00:00Z" w16du:dateUtc="2024-11-06T14:00:00Z">
        <w:r w:rsidR="00A24479">
          <w:t xml:space="preserve">. The maximum possible recall </w:t>
        </w:r>
      </w:ins>
      <w:ins w:id="489" w:author="Billy Mitchell" w:date="2024-11-06T09:10:00Z" w16du:dateUtc="2024-11-06T14:10:00Z">
        <w:r w:rsidR="00A132A0">
          <w:t>duration</w:t>
        </w:r>
      </w:ins>
      <w:ins w:id="490" w:author="Billy Mitchell" w:date="2024-11-06T09:00:00Z" w16du:dateUtc="2024-11-06T14:00:00Z">
        <w:r w:rsidR="00A24479">
          <w:t xml:space="preserve"> was </w:t>
        </w:r>
      </w:ins>
      <w:ins w:id="491" w:author="Billy Mitchell" w:date="2024-11-06T09:10:00Z" w16du:dateUtc="2024-11-06T14:10:00Z">
        <w:r w:rsidR="00A132A0">
          <w:t xml:space="preserve">established at </w:t>
        </w:r>
      </w:ins>
      <w:ins w:id="492" w:author="Billy Mitchell" w:date="2024-11-06T09:00:00Z" w16du:dateUtc="2024-11-06T14:00:00Z">
        <w:r w:rsidR="00A24479">
          <w:t xml:space="preserve">20 </w:t>
        </w:r>
      </w:ins>
      <w:ins w:id="493" w:author="Billy Mitchell" w:date="2024-11-06T09:18:00Z" w16du:dateUtc="2024-11-06T14:18:00Z">
        <w:r w:rsidR="00A132A0">
          <w:t>minutes</w:t>
        </w:r>
      </w:ins>
      <w:ins w:id="494" w:author="Billy Mitchell" w:date="2024-11-06T09:10:00Z" w16du:dateUtc="2024-11-06T14:10:00Z">
        <w:r w:rsidR="00A132A0">
          <w:t xml:space="preserve"> (</w:t>
        </w:r>
        <w:proofErr w:type="gramStart"/>
        <w:r w:rsidR="00A132A0">
          <w:t>mean</w:t>
        </w:r>
      </w:ins>
      <w:proofErr w:type="gramEnd"/>
      <w:ins w:id="495" w:author="Billy Mitchell" w:date="2024-11-06T09:22:00Z" w16du:dateUtc="2024-11-06T14:22:00Z">
        <w:r w:rsidR="00043410">
          <w:t xml:space="preserve"> </w:t>
        </w:r>
        <w:r w:rsidR="00043410" w:rsidRPr="00043410">
          <w:rPr>
            <w:vertAlign w:val="subscript"/>
            <w:rPrChange w:id="496" w:author="Billy Mitchell" w:date="2024-11-06T09:22:00Z" w16du:dateUtc="2024-11-06T14:22:00Z">
              <w:rPr/>
            </w:rPrChange>
          </w:rPr>
          <w:t>dur</w:t>
        </w:r>
      </w:ins>
      <w:ins w:id="497" w:author="Billy Mitchell" w:date="2024-11-06T09:10:00Z" w16du:dateUtc="2024-11-06T14:10:00Z">
        <w:r w:rsidR="00A132A0">
          <w:t>: 1</w:t>
        </w:r>
      </w:ins>
      <w:ins w:id="498" w:author="Billy Mitchell" w:date="2024-11-06T09:18:00Z" w16du:dateUtc="2024-11-06T14:18:00Z">
        <w:r w:rsidR="00A132A0">
          <w:t xml:space="preserve">2 </w:t>
        </w:r>
      </w:ins>
      <w:ins w:id="499" w:author="Billy Mitchell" w:date="2024-11-06T09:10:00Z" w16du:dateUtc="2024-11-06T14:10:00Z">
        <w:r w:rsidR="00A132A0">
          <w:t>m</w:t>
        </w:r>
      </w:ins>
      <w:ins w:id="500" w:author="Billy Mitchell" w:date="2024-11-06T09:18:00Z" w16du:dateUtc="2024-11-06T14:18:00Z">
        <w:r w:rsidR="00A132A0">
          <w:t xml:space="preserve">inutes </w:t>
        </w:r>
      </w:ins>
      <w:ins w:id="501" w:author="Billy Mitchell" w:date="2024-11-06T09:10:00Z" w16du:dateUtc="2024-11-06T14:10:00Z">
        <w:r w:rsidR="00A132A0">
          <w:t>13</w:t>
        </w:r>
      </w:ins>
      <w:ins w:id="502" w:author="Billy Mitchell" w:date="2024-11-06T09:18:00Z" w16du:dateUtc="2024-11-06T14:18:00Z">
        <w:r w:rsidR="00A132A0">
          <w:t xml:space="preserve"> </w:t>
        </w:r>
      </w:ins>
      <w:ins w:id="503" w:author="Billy Mitchell" w:date="2024-11-06T09:10:00Z" w16du:dateUtc="2024-11-06T14:10:00Z">
        <w:r w:rsidR="00A132A0">
          <w:t>s</w:t>
        </w:r>
      </w:ins>
      <w:ins w:id="504" w:author="Billy Mitchell" w:date="2024-11-06T09:18:00Z" w16du:dateUtc="2024-11-06T14:18:00Z">
        <w:r w:rsidR="00A132A0">
          <w:t>econds</w:t>
        </w:r>
      </w:ins>
      <w:ins w:id="505" w:author="Billy Mitchell" w:date="2024-11-06T09:10:00Z" w16du:dateUtc="2024-11-06T14:10:00Z">
        <w:r w:rsidR="00A132A0">
          <w:t xml:space="preserve">, </w:t>
        </w:r>
        <w:proofErr w:type="spellStart"/>
        <w:r w:rsidR="00A132A0">
          <w:t>sd</w:t>
        </w:r>
      </w:ins>
      <w:proofErr w:type="spellEnd"/>
      <w:ins w:id="506" w:author="Billy Mitchell" w:date="2024-11-06T09:22:00Z" w16du:dateUtc="2024-11-06T14:22:00Z">
        <w:r w:rsidR="00043410">
          <w:t xml:space="preserve"> </w:t>
        </w:r>
        <w:r w:rsidR="00043410" w:rsidRPr="00EB1B8C">
          <w:rPr>
            <w:vertAlign w:val="subscript"/>
          </w:rPr>
          <w:t>dur</w:t>
        </w:r>
      </w:ins>
      <w:ins w:id="507" w:author="Billy Mitchell" w:date="2024-11-06T09:10:00Z" w16du:dateUtc="2024-11-06T14:10:00Z">
        <w:r w:rsidR="00A132A0">
          <w:t>: 04</w:t>
        </w:r>
      </w:ins>
      <w:ins w:id="508" w:author="Billy Mitchell" w:date="2024-11-06T09:18:00Z" w16du:dateUtc="2024-11-06T14:18:00Z">
        <w:r w:rsidR="00A132A0">
          <w:t xml:space="preserve"> </w:t>
        </w:r>
      </w:ins>
      <w:ins w:id="509" w:author="Billy Mitchell" w:date="2024-11-06T09:10:00Z" w16du:dateUtc="2024-11-06T14:10:00Z">
        <w:r w:rsidR="00A132A0">
          <w:t>m</w:t>
        </w:r>
      </w:ins>
      <w:ins w:id="510" w:author="Billy Mitchell" w:date="2024-11-06T09:18:00Z" w16du:dateUtc="2024-11-06T14:18:00Z">
        <w:r w:rsidR="00A132A0">
          <w:t xml:space="preserve">inutes </w:t>
        </w:r>
      </w:ins>
      <w:ins w:id="511" w:author="Billy Mitchell" w:date="2024-11-06T09:10:00Z" w16du:dateUtc="2024-11-06T14:10:00Z">
        <w:r w:rsidR="00A132A0">
          <w:t>42</w:t>
        </w:r>
      </w:ins>
      <w:ins w:id="512" w:author="Billy Mitchell" w:date="2024-11-06T09:18:00Z" w16du:dateUtc="2024-11-06T14:18:00Z">
        <w:r w:rsidR="00A132A0">
          <w:t xml:space="preserve"> </w:t>
        </w:r>
      </w:ins>
      <w:ins w:id="513" w:author="Billy Mitchell" w:date="2024-11-06T09:10:00Z" w16du:dateUtc="2024-11-06T14:10:00Z">
        <w:r w:rsidR="00A132A0">
          <w:t>s</w:t>
        </w:r>
      </w:ins>
      <w:ins w:id="514" w:author="Billy Mitchell" w:date="2024-11-06T09:18:00Z" w16du:dateUtc="2024-11-06T14:18:00Z">
        <w:r w:rsidR="00A132A0">
          <w:t>econds</w:t>
        </w:r>
      </w:ins>
      <w:ins w:id="515" w:author="Billy Mitchell" w:date="2024-11-06T09:10:00Z" w16du:dateUtc="2024-11-06T14:10:00Z">
        <w:r w:rsidR="00A132A0">
          <w:t>)</w:t>
        </w:r>
      </w:ins>
      <w:ins w:id="516" w:author="Billy Mitchell" w:date="2024-11-06T09:20:00Z" w16du:dateUtc="2024-11-06T14:20:00Z">
        <w:r w:rsidR="00A132A0">
          <w:t xml:space="preserve">. </w:t>
        </w:r>
      </w:ins>
      <w:ins w:id="517" w:author="Billy Mitchell" w:date="2024-11-06T09:34:00Z" w16du:dateUtc="2024-11-06T14:34:00Z">
        <w:r w:rsidR="001633CB">
          <w:t xml:space="preserve">Instructions were presented and free recall responses were recorded via </w:t>
        </w:r>
        <w:proofErr w:type="spellStart"/>
        <w:r w:rsidR="001633CB">
          <w:t>Matlab</w:t>
        </w:r>
        <w:proofErr w:type="spellEnd"/>
        <w:r w:rsidR="001633CB">
          <w:t xml:space="preserve">. </w:t>
        </w:r>
      </w:ins>
      <w:ins w:id="518" w:author="Billy Mitchell" w:date="2024-11-06T09:19:00Z" w16du:dateUtc="2024-11-06T14:19:00Z">
        <w:r w:rsidR="00A132A0">
          <w:t xml:space="preserve">Subjects subsequently completed </w:t>
        </w:r>
      </w:ins>
      <w:ins w:id="519" w:author="Billy Mitchell" w:date="2024-11-06T09:21:00Z" w16du:dateUtc="2024-11-06T14:21:00Z">
        <w:r w:rsidR="00A132A0">
          <w:t xml:space="preserve">task-related and individual difference </w:t>
        </w:r>
      </w:ins>
      <w:ins w:id="520" w:author="Billy Mitchell" w:date="2024-11-06T09:19:00Z" w16du:dateUtc="2024-11-06T14:19:00Z">
        <w:r w:rsidR="00A132A0">
          <w:t>measures</w:t>
        </w:r>
      </w:ins>
      <w:ins w:id="521" w:author="Billy Mitchell" w:date="2024-11-06T09:20:00Z" w16du:dateUtc="2024-11-06T14:20:00Z">
        <w:r w:rsidR="00A132A0">
          <w:t xml:space="preserve"> outs</w:t>
        </w:r>
      </w:ins>
      <w:ins w:id="522" w:author="Billy Mitchell" w:date="2024-11-06T09:21:00Z" w16du:dateUtc="2024-11-06T14:21:00Z">
        <w:r w:rsidR="00A132A0">
          <w:t>ide of the scanner on Qualtrics</w:t>
        </w:r>
      </w:ins>
      <w:ins w:id="523" w:author="Billy Mitchell" w:date="2024-11-06T09:32:00Z" w16du:dateUtc="2024-11-06T14:32:00Z">
        <w:r w:rsidR="001633CB">
          <w:t>. T</w:t>
        </w:r>
      </w:ins>
      <w:ins w:id="524" w:author="Billy Mitchell" w:date="2024-11-06T09:21:00Z" w16du:dateUtc="2024-11-06T14:21:00Z">
        <w:r w:rsidR="00043410">
          <w:t>his included</w:t>
        </w:r>
      </w:ins>
      <w:ins w:id="525" w:author="Billy Mitchell" w:date="2024-11-06T09:19:00Z" w16du:dateUtc="2024-11-06T14:19:00Z">
        <w:r w:rsidR="00A132A0">
          <w:t xml:space="preserve"> </w:t>
        </w:r>
      </w:ins>
      <w:ins w:id="526" w:author="Billy Mitchell" w:date="2024-11-06T09:25:00Z" w16du:dateUtc="2024-11-06T14:25:00Z">
        <w:r w:rsidR="00043410">
          <w:t xml:space="preserve">thirteen </w:t>
        </w:r>
      </w:ins>
      <w:ins w:id="527" w:author="Billy Mitchell" w:date="2024-11-06T09:24:00Z" w16du:dateUtc="2024-11-06T14:24:00Z">
        <w:r w:rsidR="00043410">
          <w:t xml:space="preserve">assessments of four prominent </w:t>
        </w:r>
        <w:r w:rsidR="00043410" w:rsidRPr="00043410">
          <w:t>character</w:t>
        </w:r>
        <w:r w:rsidR="00043410">
          <w:t>s</w:t>
        </w:r>
      </w:ins>
      <w:ins w:id="528" w:author="Billy Mitchell" w:date="2024-11-06T09:25:00Z" w16du:dateUtc="2024-11-06T14:25:00Z">
        <w:r w:rsidR="00043410">
          <w:t xml:space="preserve"> </w:t>
        </w:r>
      </w:ins>
      <w:ins w:id="529" w:author="Billy Mitchell" w:date="2024-11-06T09:24:00Z" w16du:dateUtc="2024-11-06T14:24:00Z">
        <w:r w:rsidR="00043410" w:rsidRPr="00043410">
          <w:t xml:space="preserve">(e.g. “How agreeable was character X?”) </w:t>
        </w:r>
      </w:ins>
      <w:ins w:id="530" w:author="Billy Mitchell" w:date="2024-11-06T09:25:00Z" w16du:dateUtc="2024-11-06T14:25:00Z">
        <w:r w:rsidR="00043410">
          <w:t>measured on a 0 – 100 con</w:t>
        </w:r>
      </w:ins>
      <w:ins w:id="531" w:author="Billy Mitchell" w:date="2024-11-06T09:26:00Z" w16du:dateUtc="2024-11-06T14:26:00Z">
        <w:r w:rsidR="00043410">
          <w:t>tinuum. These assessments were</w:t>
        </w:r>
      </w:ins>
      <w:ins w:id="532" w:author="Billy Mitchell" w:date="2024-11-06T09:25:00Z" w16du:dateUtc="2024-11-06T14:25:00Z">
        <w:r w:rsidR="00043410">
          <w:t xml:space="preserve"> </w:t>
        </w:r>
      </w:ins>
      <w:ins w:id="533" w:author="Billy Mitchell" w:date="2024-11-06T09:24:00Z" w16du:dateUtc="2024-11-06T14:24:00Z">
        <w:r w:rsidR="00043410" w:rsidRPr="00043410">
          <w:t xml:space="preserve">based on a validated measure </w:t>
        </w:r>
      </w:ins>
      <w:ins w:id="534" w:author="Billy Mitchell" w:date="2024-11-06T09:28:00Z" w16du:dateUtc="2024-11-06T14:28:00Z">
        <w:r w:rsidR="00043410">
          <w:t>of</w:t>
        </w:r>
      </w:ins>
      <w:ins w:id="535" w:author="Billy Mitchell" w:date="2024-11-06T09:27:00Z" w16du:dateUtc="2024-11-06T14:27:00Z">
        <w:r w:rsidR="00043410">
          <w:t xml:space="preserve"> common dimensio</w:t>
        </w:r>
      </w:ins>
      <w:ins w:id="536" w:author="Billy Mitchell" w:date="2024-11-06T09:28:00Z" w16du:dateUtc="2024-11-06T14:28:00Z">
        <w:r w:rsidR="00043410">
          <w:t>ns individuals use to represent others</w:t>
        </w:r>
      </w:ins>
      <w:ins w:id="537" w:author="Billy Mitchell" w:date="2024-11-06T09:26:00Z" w16du:dateUtc="2024-11-06T14:26:00Z">
        <w:r w:rsidR="00043410">
          <w:t xml:space="preserve"> </w:t>
        </w:r>
      </w:ins>
      <w:r w:rsidR="00043410">
        <w:fldChar w:fldCharType="begin"/>
      </w:r>
      <w:r w:rsidR="00902099">
        <w:instrText xml:space="preserve"> ADDIN ZOTERO_ITEM CSL_CITATION {"citationID":"blfOWR38","properties":{"formattedCitation":"\\super 45\\nosupersub{}","plainCitation":"45","noteIndex":0},"citationItems":[{"id":2366,"uris":["http://zotero.org/users/6239255/items/G2NY84W3"],"itemData":{"id":2366,"type":"article-journal","abstract":"Social life requires making inferences about other people. What information do perceivers spontaneously draw upon to make such inferences? Here, we test 4 major theories of person perception, and 1 synthetic theory that combines their features, to determine whether the dimensions of such theories can serve as bases for describing patterns of neural activity during mentalizing. While undergoing functional magnetic resonance imaging, participants made social judgments about well-known public ﬁgures. Patterns of brain activity were then predicted using feature encoding models that represented target people’s positions on theoretical dimensions such as warmth and competence. All 5 theories of person perception proved highly accurate at reconstructing activity patterns, indicating that each could describe the informational basis of mentalizing. Cross-validation indicated that the theories robustly generalized across both targets and participants. The synthetic theory consistently attained the best performance—approximately two-thirds of noise ceiling accuracy––indicating that, in combination, the theories considered here can account for much of the neural representation of other people. Moreover, encoding models trained on the present data could reconstruct patterns of activity associated with mental state representations in independent data, suggesting the use of a common neural code to represent others’ traits and states.","container-title":"Cerebral Cortex","DOI":"10.1093/cercor/bhx216","ISSN":"1047-3211, 1460-2199","issue":"10","journalAbbreviation":"Cereb Cortex","language":"en","page":"3505-3520","source":"DOI.org (Crossref)","title":"Theories of Person Perception Predict Patterns of Neural Activity During Mentalizing","volume":"28","author":[{"family":"Thornton","given":"Mark A"},{"family":"Mitchell","given":"Jason P"}],"issued":{"date-parts":[["2018",10,1]]}}}],"schema":"https://github.com/citation-style-language/schema/raw/master/csl-citation.json"} </w:instrText>
      </w:r>
      <w:r w:rsidR="00043410">
        <w:fldChar w:fldCharType="separate"/>
      </w:r>
      <w:r w:rsidR="00043410" w:rsidRPr="00043410">
        <w:rPr>
          <w:vertAlign w:val="superscript"/>
        </w:rPr>
        <w:t>45</w:t>
      </w:r>
      <w:r w:rsidR="00043410">
        <w:fldChar w:fldCharType="end"/>
      </w:r>
      <w:ins w:id="538" w:author="Billy Mitchell" w:date="2024-11-06T09:26:00Z" w16du:dateUtc="2024-11-06T14:26:00Z">
        <w:r w:rsidR="00043410">
          <w:t>.</w:t>
        </w:r>
      </w:ins>
      <w:ins w:id="539" w:author="Billy Mitchell" w:date="2024-11-06T09:32:00Z" w16du:dateUtc="2024-11-06T14:32:00Z">
        <w:r w:rsidR="001633CB">
          <w:t xml:space="preserve"> These character assessments were completed by t</w:t>
        </w:r>
        <w:r w:rsidR="001633CB" w:rsidRPr="00043410">
          <w:t>wenty-four (n = 24) of thirty-five subjects</w:t>
        </w:r>
      </w:ins>
      <w:ins w:id="540" w:author="Billy Mitchell" w:date="2024-11-06T09:33:00Z" w16du:dateUtc="2024-11-06T14:33:00Z">
        <w:r w:rsidR="001633CB">
          <w:t>, as eleven subjects had completed the study before their addition to the protocol.</w:t>
        </w:r>
      </w:ins>
      <w:ins w:id="541" w:author="Billy Mitchell" w:date="2024-11-06T09:35:00Z" w16du:dateUtc="2024-11-06T14:35:00Z">
        <w:r w:rsidR="001633CB">
          <w:t xml:space="preserve"> </w:t>
        </w:r>
      </w:ins>
      <w:r w:rsidR="009623C0" w:rsidRPr="002947A3">
        <w:t>All scripts associated with this task are publicly available at https://github.com/wj-mitchell/</w:t>
      </w:r>
      <w:del w:id="542" w:author="Billy Mitchell" w:date="2024-11-06T08:40:00Z" w16du:dateUtc="2024-11-06T13:40:00Z">
        <w:r w:rsidR="009623C0" w:rsidRPr="002947A3" w:rsidDel="00775A24">
          <w:delText>Expressive_V_Reflective</w:delText>
        </w:r>
      </w:del>
      <w:ins w:id="543" w:author="Billy Mitchell" w:date="2024-11-06T08:40:00Z" w16du:dateUtc="2024-11-06T13:40:00Z">
        <w:r w:rsidR="00775A24">
          <w:t>active_viewing</w:t>
        </w:r>
      </w:ins>
      <w:r w:rsidR="009623C0" w:rsidRPr="002947A3">
        <w:t xml:space="preserve">.  </w:t>
      </w:r>
    </w:p>
    <w:p w14:paraId="2A8F5B60" w14:textId="02D8B214" w:rsidR="00775A24" w:rsidDel="00775A24" w:rsidRDefault="00775A24" w:rsidP="009623C0">
      <w:pPr>
        <w:spacing w:line="240" w:lineRule="auto"/>
        <w:jc w:val="both"/>
        <w:rPr>
          <w:del w:id="544" w:author="Billy Mitchell" w:date="2024-11-06T08:43:00Z" w16du:dateUtc="2024-11-06T13:43:00Z"/>
        </w:rPr>
      </w:pPr>
    </w:p>
    <w:p w14:paraId="3538DDC9" w14:textId="77777777" w:rsidR="00775A24" w:rsidRDefault="00775A24" w:rsidP="0076279C">
      <w:pPr>
        <w:spacing w:line="240" w:lineRule="auto"/>
        <w:jc w:val="both"/>
        <w:rPr>
          <w:ins w:id="545" w:author="Billy Mitchell" w:date="2024-11-06T08:43:00Z" w16du:dateUtc="2024-11-06T13:43:00Z"/>
          <w:b/>
        </w:rPr>
      </w:pPr>
    </w:p>
    <w:p w14:paraId="13238D66" w14:textId="51FF057D" w:rsidR="0076279C" w:rsidRDefault="0076279C" w:rsidP="0076279C">
      <w:pPr>
        <w:spacing w:line="240" w:lineRule="auto"/>
        <w:jc w:val="both"/>
        <w:rPr>
          <w:ins w:id="546" w:author="Billy Mitchell" w:date="2024-11-06T08:29:00Z" w16du:dateUtc="2024-11-06T13:29:00Z"/>
        </w:rPr>
      </w:pPr>
      <w:r w:rsidRPr="002947A3">
        <w:rPr>
          <w:b/>
        </w:rPr>
        <w:t xml:space="preserve">Experimental </w:t>
      </w:r>
      <w:ins w:id="547" w:author="Billy Mitchell" w:date="2024-11-06T08:36:00Z" w16du:dateUtc="2024-11-06T13:36:00Z">
        <w:r w:rsidR="00775A24">
          <w:rPr>
            <w:b/>
          </w:rPr>
          <w:t>D</w:t>
        </w:r>
      </w:ins>
      <w:del w:id="548" w:author="Billy Mitchell" w:date="2024-11-06T08:36:00Z" w16du:dateUtc="2024-11-06T13:36:00Z">
        <w:r w:rsidRPr="002947A3" w:rsidDel="00775A24">
          <w:rPr>
            <w:b/>
          </w:rPr>
          <w:delText>d</w:delText>
        </w:r>
      </w:del>
      <w:r w:rsidRPr="002947A3">
        <w:rPr>
          <w:b/>
        </w:rPr>
        <w:t xml:space="preserve">isplay and </w:t>
      </w:r>
      <w:ins w:id="549" w:author="Billy Mitchell" w:date="2024-11-06T08:36:00Z" w16du:dateUtc="2024-11-06T13:36:00Z">
        <w:r w:rsidR="00775A24">
          <w:rPr>
            <w:b/>
          </w:rPr>
          <w:t>R</w:t>
        </w:r>
      </w:ins>
      <w:del w:id="550" w:author="Billy Mitchell" w:date="2024-11-06T08:36:00Z" w16du:dateUtc="2024-11-06T13:36:00Z">
        <w:r w:rsidRPr="002947A3" w:rsidDel="00775A24">
          <w:rPr>
            <w:b/>
          </w:rPr>
          <w:delText>r</w:delText>
        </w:r>
      </w:del>
      <w:r w:rsidRPr="002947A3">
        <w:rPr>
          <w:b/>
        </w:rPr>
        <w:t xml:space="preserve">ating </w:t>
      </w:r>
      <w:ins w:id="551" w:author="Billy Mitchell" w:date="2024-11-06T08:36:00Z" w16du:dateUtc="2024-11-06T13:36:00Z">
        <w:r w:rsidR="00775A24">
          <w:rPr>
            <w:b/>
          </w:rPr>
          <w:t>A</w:t>
        </w:r>
      </w:ins>
      <w:del w:id="552" w:author="Billy Mitchell" w:date="2024-11-06T08:36:00Z" w16du:dateUtc="2024-11-06T13:36:00Z">
        <w:r w:rsidRPr="002947A3" w:rsidDel="00775A24">
          <w:rPr>
            <w:b/>
          </w:rPr>
          <w:delText>a</w:delText>
        </w:r>
      </w:del>
      <w:r w:rsidRPr="002947A3">
        <w:rPr>
          <w:b/>
        </w:rPr>
        <w:t xml:space="preserve">cquisition. </w:t>
      </w:r>
      <w:r w:rsidRPr="002947A3">
        <w:t>Software and hardware options available to researchers specifically designed for collecting continuous self-report ratings are numerous and constitute a rich topic of research on their own (</w:t>
      </w:r>
      <w:r w:rsidRPr="002947A3">
        <w:fldChar w:fldCharType="begin"/>
      </w:r>
      <w:r w:rsidR="00902099">
        <w:instrText xml:space="preserve"> ADDIN ZOTERO_ITEM CSL_CITATION {"citationID":"GbSYwFP2","properties":{"formattedCitation":"\\super 62\\nosupersub{}","plainCitation":"62","noteIndex":0},"citationItems":[{"id":16237,"uris":["http://zotero.org/users/6239255/items/TUT6KNQN"],"itemData":{"id":16237,"type":"article-journal","abstract":"Continuous measurement systems provide a means of measuring dynamic behavioral and experiential processes as they play out over time. DARMA is a modernized continuous measurement system that synchronizes media playback and the continuous recording of two-dimensional measurements. These measurements can be observational or self-reported and are provided in real-time through the manipulation of a computer joystick. DARMA also provides tools for reviewing and comparing collected measurements and for customizing various settings. DARMA is a domain-independent software tool that was designed to aid researchers who are interested in gaining a deeper understanding of behavior and experience. It is especially well-suited to the study of affective and interpersonal processes, such as the perception and expression of emotional states and the communication of social signals. DARMA is open-source using the GNU General Public License (GPL) and is available for free download from http://darma.jmgirard.com.","container-title":"Behavior Research Methods","DOI":"10.3758/s13428-017-0915-5","issue":"3","note":"DOI: 10.3758/s13428-017-0915-5\nMAG ID: 2640350988","page":"902-909","title":"DARMA: Software for dual axis rating and media annotation.","volume":"50","author":[{"family":"Girard","given":"Jeffrey M."},{"family":"Wright","given":"Aidan G. C."}],"issued":{"date-parts":[["2018",6,1]]}}}],"schema":"https://github.com/citation-style-language/schema/raw/master/csl-citation.json"} </w:instrText>
      </w:r>
      <w:r w:rsidRPr="002947A3">
        <w:fldChar w:fldCharType="separate"/>
      </w:r>
      <w:r w:rsidR="00DF2BA1" w:rsidRPr="00DF2BA1">
        <w:rPr>
          <w:vertAlign w:val="superscript"/>
        </w:rPr>
        <w:t>62</w:t>
      </w:r>
      <w:r w:rsidRPr="002947A3">
        <w:fldChar w:fldCharType="end"/>
      </w:r>
      <w:r w:rsidRPr="002947A3">
        <w:t xml:space="preserve"> contains a useful summary of these efforts). We designed a novel script programmed in Python [v3.8.13] </w:t>
      </w:r>
      <w:r w:rsidRPr="002947A3">
        <w:fldChar w:fldCharType="begin"/>
      </w:r>
      <w:r w:rsidR="00902099">
        <w:instrText xml:space="preserve"> ADDIN ZOTERO_ITEM CSL_CITATION {"citationID":"dGGIwqAO","properties":{"formattedCitation":"\\super 63\\nosupersub{}","plainCitation":"63","noteIndex":0},"citationItems":[{"id":16333,"uris":["http://zotero.org/users/6239255/items/2N3VUFMR"],"itemData":{"id":16333,"type":"software","collection-title":"Centrum voor Wiskunde en Informatica (CWI)","event-place":"Amsterdam","genre":"Python","publisher-place":"Amsterdam","title":"Python tutorial","version":"Technical Report CS-R9526","author":[{"family":"Rossum","given":"Guido","non-dropping-particle":"van"}],"issued":{"date-parts":[["1995",5]]}}}],"schema":"https://github.com/citation-style-language/schema/raw/master/csl-citation.json"} </w:instrText>
      </w:r>
      <w:r w:rsidRPr="002947A3">
        <w:fldChar w:fldCharType="separate"/>
      </w:r>
      <w:r w:rsidR="00DF2BA1" w:rsidRPr="00DF2BA1">
        <w:rPr>
          <w:vertAlign w:val="superscript"/>
        </w:rPr>
        <w:t>63</w:t>
      </w:r>
      <w:r w:rsidRPr="002947A3">
        <w:fldChar w:fldCharType="end"/>
      </w:r>
      <w:r w:rsidRPr="002947A3">
        <w:t xml:space="preserve"> using the </w:t>
      </w:r>
      <w:proofErr w:type="spellStart"/>
      <w:r w:rsidRPr="002947A3">
        <w:t>PsychoPy</w:t>
      </w:r>
      <w:proofErr w:type="spellEnd"/>
      <w:r w:rsidRPr="002947A3">
        <w:t xml:space="preserve"> [v2021.2.3] </w:t>
      </w:r>
      <w:r w:rsidRPr="002947A3">
        <w:fldChar w:fldCharType="begin"/>
      </w:r>
      <w:r w:rsidR="00902099">
        <w:instrText xml:space="preserve"> ADDIN ZOTERO_ITEM CSL_CITATION {"citationID":"8g4Ft3c4","properties":{"formattedCitation":"\\super 64\\nosupersub{}","plainCitation":"64","noteIndex":0},"citationItems":[{"id":16335,"uris":["http://zotero.org/users/6239255/items/ST7ITYI7"],"itemData":{"id":16335,"type":"article-journal","abstract":"PsychoPy is an application for the creation of experiments in behavioral science (psychology, neuroscience, linguistics, etc.) with precise spatial control and timing of stimuli. It now provides a choice of interface; users can write scripts in Python if they choose, while those who prefer to construct experiments graphically can use the new Builder interface. Here we describe the features that have been added over the last 10 years of its development. The most notable addition has been that Builder interface, allowing users to create studies with minimal or no programming, while also allowing the insertion of Python code for maximal flexibility. We also present some of the other new features, including further stimulus options, asynchronous time-stamped hardware polling, and better support for open science and reproducibility. Tens of thousands of users now launch PsychoPy every month, and more than 90 people have contributed to the code. We discuss the current state of the project, as well as plans for the future.","container-title":"Behavior Research Methods","DOI":"10.3758/s13428-018-01193-y","ISSN":"1554-3528","issue":"1","journalAbbreviation":"Behav Res","language":"en","page":"195-203","source":"DOI.org (Crossref)","title":"PsychoPy2: Experiments in behavior made easy","title-short":"PsychoPy2","volume":"51","author":[{"family":"Peirce","given":"Jonathan"},{"family":"Gray","given":"Jeremy R."},{"family":"Simpson","given":"Sol"},{"family":"MacAskill","given":"Michael"},{"family":"Höchenberger","given":"Richard"},{"family":"Sogo","given":"Hiroyuki"},{"family":"Kastman","given":"Erik"},{"family":"Lindeløv","given":"Jonas Kristoffer"}],"issued":{"date-parts":[["2019",2]]}}}],"schema":"https://github.com/citation-style-language/schema/raw/master/csl-citation.json"} </w:instrText>
      </w:r>
      <w:r w:rsidRPr="002947A3">
        <w:fldChar w:fldCharType="separate"/>
      </w:r>
      <w:r w:rsidR="00DF2BA1" w:rsidRPr="00DF2BA1">
        <w:rPr>
          <w:vertAlign w:val="superscript"/>
        </w:rPr>
        <w:t>64</w:t>
      </w:r>
      <w:r w:rsidRPr="002947A3">
        <w:fldChar w:fldCharType="end"/>
      </w:r>
      <w:r w:rsidRPr="002947A3">
        <w:t xml:space="preserve"> python library to capture our ratings. This choice provided flexibility to customize components present in the experimental session and ensured, due to using open-source software, that the code could be readily shared, replicated, and operated on any other Python-compatible computer. We chose to provide subjects with an MR-safe handheld button box (Psychology Software Tools five-button response unit) to provide their ratings rather than a joystick, as during piloting we found the joystick (Psychology Software Tools four-button joystick) to be more susceptible to generating inaccuracies in ratings (e.g., overshooting a target rating; accidentally changing ratings when not intending to, etc.). Additionally, by incrementing rating values only upon release of the button, rather than continuously for as long as the button is pressed, we hoped to more clearly delineate inflections in neural activity associated with rating or button pressing. All subjects used their right hand to provide ratings. </w:t>
      </w:r>
      <w:proofErr w:type="gramStart"/>
      <w:r w:rsidRPr="002947A3">
        <w:t>Left handed</w:t>
      </w:r>
      <w:proofErr w:type="gramEnd"/>
      <w:r w:rsidRPr="002947A3">
        <w:t xml:space="preserve"> subjects did not report any difficulties using the right-hand button box. Ratings were sampled at the stimulus’s average framerate (24 Hz).</w:t>
      </w:r>
    </w:p>
    <w:p w14:paraId="0639B373" w14:textId="77777777" w:rsidR="00775A24" w:rsidRDefault="00775A24" w:rsidP="00775A24">
      <w:pPr>
        <w:spacing w:line="240" w:lineRule="auto"/>
        <w:jc w:val="both"/>
        <w:rPr>
          <w:ins w:id="553" w:author="Billy Mitchell" w:date="2024-11-06T08:40:00Z" w16du:dateUtc="2024-11-06T13:40:00Z"/>
        </w:rPr>
      </w:pPr>
    </w:p>
    <w:p w14:paraId="6EA5FA99" w14:textId="77777777" w:rsidR="00775A24" w:rsidRDefault="00775A24" w:rsidP="00775A24">
      <w:pPr>
        <w:spacing w:line="240" w:lineRule="auto"/>
        <w:jc w:val="both"/>
        <w:rPr>
          <w:ins w:id="554" w:author="Billy Mitchell" w:date="2024-11-06T08:40:00Z" w16du:dateUtc="2024-11-06T13:40:00Z"/>
        </w:rPr>
      </w:pPr>
      <w:ins w:id="555" w:author="Billy Mitchell" w:date="2024-11-06T08:40:00Z" w16du:dateUtc="2024-11-06T13:40:00Z">
        <w:r w:rsidRPr="002947A3">
          <w:rPr>
            <w:b/>
          </w:rPr>
          <w:t xml:space="preserve">Audio </w:t>
        </w:r>
        <w:r>
          <w:rPr>
            <w:b/>
          </w:rPr>
          <w:t>D</w:t>
        </w:r>
        <w:del w:id="556" w:author="Billy Mitchell" w:date="2024-11-06T08:36:00Z" w16du:dateUtc="2024-11-06T13:36:00Z">
          <w:r w:rsidRPr="002947A3" w:rsidDel="00775A24">
            <w:rPr>
              <w:b/>
            </w:rPr>
            <w:delText>d</w:delText>
          </w:r>
        </w:del>
        <w:r w:rsidRPr="002947A3">
          <w:rPr>
            <w:b/>
          </w:rPr>
          <w:t xml:space="preserve">elivery. </w:t>
        </w:r>
        <w:r w:rsidRPr="002947A3">
          <w:t xml:space="preserve">Audio for the experimental task was presented through </w:t>
        </w:r>
        <w:proofErr w:type="spellStart"/>
        <w:r w:rsidRPr="002947A3">
          <w:t>OptoAcoustics</w:t>
        </w:r>
        <w:proofErr w:type="spellEnd"/>
        <w:r w:rsidRPr="002947A3">
          <w:t xml:space="preserve"> </w:t>
        </w:r>
        <w:proofErr w:type="spellStart"/>
        <w:r w:rsidRPr="002947A3">
          <w:t>OptoActive</w:t>
        </w:r>
        <w:proofErr w:type="spellEnd"/>
        <w:r w:rsidRPr="002947A3">
          <w:t xml:space="preserve"> sound-canceling headphones. To ensure clear and audible audio during MRI scanning, we analyzed the noise frequencies inherently generated by the MRI machine during imaging. We compared these frequencies with those in our audio stimuli and used Adobe’s Premiere Pro to shift any competing audio to non-competing frequency bands. This adjustment preserved the integrity of the audio experience for the subjects while minimizing interference from MRI noise. Presentation volume was adjusted to a comfortable level for each participant based upon subject feedback during a training exercise which featured royalty-free city noises played at a median volume which matched the median of our stimulus. Subjects could request volume </w:t>
        </w:r>
        <w:r w:rsidRPr="002947A3">
          <w:lastRenderedPageBreak/>
          <w:t xml:space="preserve">changes between runs as needed. The visual elements of the experimental setup were projected on an MRI-compatible, out-of-bore screen using a Hyperion Projector. </w:t>
        </w:r>
      </w:ins>
    </w:p>
    <w:p w14:paraId="2C65AA27" w14:textId="733CA072" w:rsidR="00DF2BA1" w:rsidDel="00775A24" w:rsidRDefault="00DF2BA1" w:rsidP="0076279C">
      <w:pPr>
        <w:spacing w:line="240" w:lineRule="auto"/>
        <w:jc w:val="both"/>
        <w:rPr>
          <w:del w:id="557" w:author="Billy Mitchell" w:date="2024-11-06T08:42:00Z" w16du:dateUtc="2024-11-06T13:42:00Z"/>
        </w:rPr>
      </w:pPr>
    </w:p>
    <w:p w14:paraId="5F5CC111" w14:textId="541A5F48" w:rsidR="0076279C" w:rsidDel="00775A24" w:rsidRDefault="0076279C" w:rsidP="0076279C">
      <w:pPr>
        <w:spacing w:line="240" w:lineRule="auto"/>
        <w:jc w:val="both"/>
        <w:rPr>
          <w:del w:id="558" w:author="Billy Mitchell" w:date="2024-11-06T08:40:00Z" w16du:dateUtc="2024-11-06T13:40:00Z"/>
        </w:rPr>
      </w:pPr>
    </w:p>
    <w:p w14:paraId="20BDD18A" w14:textId="4426ECD0" w:rsidR="0076279C" w:rsidRPr="002947A3" w:rsidDel="00775A24" w:rsidRDefault="0076279C" w:rsidP="00F91824">
      <w:pPr>
        <w:spacing w:line="240" w:lineRule="auto"/>
        <w:jc w:val="both"/>
        <w:rPr>
          <w:del w:id="559" w:author="Billy Mitchell" w:date="2024-11-06T08:40:00Z" w16du:dateUtc="2024-11-06T13:40:00Z"/>
          <w:moveFrom w:id="560" w:author="Billy Mitchell" w:date="2024-11-06T08:37:00Z" w16du:dateUtc="2024-11-06T13:37:00Z"/>
        </w:rPr>
      </w:pPr>
      <w:moveFromRangeStart w:id="561" w:author="Billy Mitchell" w:date="2024-11-06T08:37:00Z" w:name="move181774655"/>
      <w:moveFrom w:id="562" w:author="Billy Mitchell" w:date="2024-11-06T08:37:00Z" w16du:dateUtc="2024-11-06T13:37:00Z">
        <w:del w:id="563" w:author="Billy Mitchell" w:date="2024-11-06T08:40:00Z" w16du:dateUtc="2024-11-06T13:40:00Z">
          <w:r w:rsidRPr="002947A3" w:rsidDel="00775A24">
            <w:rPr>
              <w:b/>
            </w:rPr>
            <w:delText xml:space="preserve">Image Acquisition. </w:delText>
          </w:r>
          <w:r w:rsidRPr="002947A3" w:rsidDel="00775A24">
            <w:delText xml:space="preserve">fMRI scanning was performed at Temple University using a 3T Siemens Tim Trio MRI system and a 20-channel head coil. Each subject completed one high-resolution T1-weighted structural image and four functional runs. Two of these runs are beyond the purview of this manuscript. The acquisition parameters for the relevant T2* EPI BOLD sequences were acquired at a 3 mm slice thickness, a TR = 2000 ms; TE = 25 ms; flip angle of 75 degrees, and a FOV = 1680 x 1680 mm. A 30s audiovisual stimulus buffer (a rotating checkered pattern paired with pink noise) preceded the stimulus of each run. Without a stimulus buffer, the global arousal response that video stimuli often elicit may have occurred during our stimulus and would have resulted in having to truncate neural data </w:delText>
          </w:r>
          <w:r w:rsidRPr="002947A3" w:rsidDel="00775A24">
            <w:fldChar w:fldCharType="begin"/>
          </w:r>
          <w:r w:rsidR="00DF2BA1" w:rsidDel="00775A24">
            <w:delInstrText xml:space="preserve"> ADDIN ZOTERO_ITEM CSL_CITATION {"citationID":"cAYjiEBQ","properties":{"formattedCitation":"\\super 8\\nosupersub{}","plainCitation":"8","noteIndex":0},"citationItems":[{"id":11885,"uris":["http://zotero.org/users/6239255/items/5M5D4KQB"],"itemData":{"id":11885,"type":"article-journal","container-title":"Nature Neuroscience","DOI":"10.1038/nn.4450","ISSN":"1097-6256, 1546-1726","issue":"1","journalAbbreviation":"Nat Neurosci","language":"en","page":"115-125","source":"DOI.org (Crossref)","title":"Shared memories reveal shared structure in neural activity across individuals","volume":"20","author":[{"family":"Chen","given":"Janice"},{"family":"Leong","given":"Yuan Chang"},{"family":"Honey","given":"Christopher J"},{"family":"Yong","given":"Chung H"},{"family":"Norman","given":"Kenneth A"},{"family":"Hasson","given":"Uri"}],"issued":{"date-parts":[["2017",1]]}}}],"schema":"https://github.com/citation-style-language/schema/raw/master/csl-citation.json"} </w:delInstrText>
          </w:r>
          <w:r w:rsidRPr="002947A3" w:rsidDel="00775A24">
            <w:fldChar w:fldCharType="separate"/>
          </w:r>
          <w:r w:rsidR="00662B7D" w:rsidRPr="00662B7D" w:rsidDel="00775A24">
            <w:rPr>
              <w:vertAlign w:val="superscript"/>
            </w:rPr>
            <w:delText>8</w:delText>
          </w:r>
          <w:r w:rsidRPr="002947A3" w:rsidDel="00775A24">
            <w:fldChar w:fldCharType="end"/>
          </w:r>
          <w:r w:rsidRPr="002947A3" w:rsidDel="00775A24">
            <w:delText xml:space="preserve">. Including fixation, stimulus buffer, and stimulus, between 729 and 759 3D volumes of the whole brain were collected (variance was due to adjustments regarding the length of fixation). Between each functional run, an accelerated T1-weighted image was collected to adjust functional alignment of the field of view as needed. </w:delText>
          </w:r>
        </w:del>
      </w:moveFrom>
    </w:p>
    <w:p w14:paraId="6300F6FF" w14:textId="2457BD82" w:rsidR="0076279C" w:rsidDel="00775A24" w:rsidRDefault="0076279C" w:rsidP="0076279C">
      <w:pPr>
        <w:spacing w:line="240" w:lineRule="auto"/>
        <w:jc w:val="both"/>
        <w:rPr>
          <w:del w:id="564" w:author="Billy Mitchell" w:date="2024-11-06T08:40:00Z" w16du:dateUtc="2024-11-06T13:40:00Z"/>
          <w:moveFrom w:id="565" w:author="Billy Mitchell" w:date="2024-11-06T08:37:00Z" w16du:dateUtc="2024-11-06T13:37:00Z"/>
          <w:b/>
        </w:rPr>
      </w:pPr>
    </w:p>
    <w:moveFromRangeEnd w:id="561"/>
    <w:p w14:paraId="161B7D9A" w14:textId="72A17151" w:rsidR="00775A24" w:rsidRPr="002947A3" w:rsidDel="00704746" w:rsidRDefault="0076279C">
      <w:pPr>
        <w:spacing w:line="240" w:lineRule="auto"/>
        <w:jc w:val="both"/>
        <w:rPr>
          <w:del w:id="566" w:author="Billy Mitchell" w:date="2024-11-06T08:43:00Z" w16du:dateUtc="2024-11-06T13:43:00Z"/>
        </w:rPr>
      </w:pPr>
      <w:del w:id="567" w:author="Billy Mitchell" w:date="2024-11-06T08:40:00Z" w16du:dateUtc="2024-11-06T13:40:00Z">
        <w:r w:rsidRPr="002947A3" w:rsidDel="00775A24">
          <w:rPr>
            <w:b/>
          </w:rPr>
          <w:delText xml:space="preserve">Audio </w:delText>
        </w:r>
      </w:del>
      <w:del w:id="568" w:author="Billy Mitchell" w:date="2024-11-06T08:36:00Z" w16du:dateUtc="2024-11-06T13:36:00Z">
        <w:r w:rsidRPr="002947A3" w:rsidDel="00775A24">
          <w:rPr>
            <w:b/>
          </w:rPr>
          <w:delText>d</w:delText>
        </w:r>
      </w:del>
      <w:del w:id="569" w:author="Billy Mitchell" w:date="2024-11-06T08:40:00Z" w16du:dateUtc="2024-11-06T13:40:00Z">
        <w:r w:rsidRPr="002947A3" w:rsidDel="00775A24">
          <w:rPr>
            <w:b/>
          </w:rPr>
          <w:delText xml:space="preserve">elivery. </w:delText>
        </w:r>
        <w:r w:rsidRPr="002947A3" w:rsidDel="00775A24">
          <w:delText xml:space="preserve">Audio for the experimental task was presented through OptoAcoustics OptoActive sound-canceling headphones. To ensure clear and audible audio during MRI scanning, we analyzed the noise frequencies inherently generated by the MRI machine during imaging. We compared these frequencies with those in our audio stimuli and used Adobe’s Premiere Pro to shift any competing audio to non-competing frequency bands. This adjustment preserved the integrity of the audio experience for the subjects while minimizing interference from MRI noise. Presentation volume was adjusted to a comfortable level for each participant based upon subject feedback during a training exercise which featured royalty-free city noises played at a median volume which matched the median of our stimulus. Subjects could request volume changes between runs as needed. The visual elements of the experimental setup were projected on an MRI-compatible, out-of-bore screen using a Hyperion Projector. </w:delText>
        </w:r>
      </w:del>
    </w:p>
    <w:p w14:paraId="79EA916E" w14:textId="77777777" w:rsidR="0076279C" w:rsidRDefault="0076279C" w:rsidP="00704746">
      <w:pPr>
        <w:spacing w:line="240" w:lineRule="auto"/>
        <w:jc w:val="both"/>
        <w:rPr>
          <w:b/>
        </w:rPr>
      </w:pPr>
    </w:p>
    <w:p w14:paraId="36EE6F92" w14:textId="0F871732" w:rsidR="0076279C" w:rsidRPr="002947A3" w:rsidRDefault="0076279C" w:rsidP="00F91824">
      <w:pPr>
        <w:spacing w:line="240" w:lineRule="auto"/>
        <w:jc w:val="both"/>
      </w:pPr>
      <w:r w:rsidRPr="002947A3">
        <w:rPr>
          <w:b/>
        </w:rPr>
        <w:t xml:space="preserve">fMRI Pre-Processing. </w:t>
      </w:r>
      <w:r w:rsidRPr="002947A3">
        <w:t xml:space="preserve">We first converted all MRI data from DICOM to BIDS-formatted </w:t>
      </w:r>
      <w:proofErr w:type="spellStart"/>
      <w:r w:rsidRPr="002947A3">
        <w:t>NIfTI</w:t>
      </w:r>
      <w:proofErr w:type="spellEnd"/>
      <w:r w:rsidRPr="002947A3">
        <w:t xml:space="preserve"> files using </w:t>
      </w:r>
      <w:proofErr w:type="spellStart"/>
      <w:r w:rsidRPr="002947A3">
        <w:t>heudiconv</w:t>
      </w:r>
      <w:proofErr w:type="spellEnd"/>
      <w:r w:rsidRPr="002947A3">
        <w:t xml:space="preserve"> [v0.11.3] </w:t>
      </w:r>
      <w:r w:rsidRPr="002947A3">
        <w:fldChar w:fldCharType="begin"/>
      </w:r>
      <w:r w:rsidR="00902099">
        <w:instrText xml:space="preserve"> ADDIN ZOTERO_ITEM CSL_CITATION {"citationID":"BTLPnAdB","properties":{"formattedCitation":"\\super 65\\nosupersub{}","plainCitation":"65","noteIndex":0},"citationItems":[{"id":16336,"uris":["http://zotero.org/users/6239255/items/M54SWAQ7"],"itemData":{"id":16336,"type":"software","note":"DOI: 10.5281/zenodo.5557588","publisher":"Zenodo","title":"nipy/heudiconv:","URL":"https://doi.org/10.5281/zenodo.5557588","version":"v0.10.0","author":[{"family":"Halchenko","given":"Yaroslav"},{"family":"Goncalves","given":"Mathias"},{"family":"Castello","given":"Matteo Visconti di Oleggio"},{"family":"Ghosh","given":"Satrajit"},{"family":"Salo","given":"Taylor"},{"family":"Hanke","given":"Michael"},{"family":"Velasco","given":"Pablo"},{"literal":"Dae"},{"family":"Kent","given":"James"},{"family":"Brett","given":"Matthew"},{"family":"Amlien","given":"Inge"},{"family":"Gorgolewski","given":"Chris"},{"family":"Lukas","given":"Darren Christopher"},{"family":"Markiewicz","given":"Chris"},{"family":"Tilley","given":"Steven"},{"family":"Kaczmarzyk","given":"Jakub"},{"family":"Stadler","given":"Joerg"},{"family":"Kim","given":"Sin"},{"family":"Kahn","given":"Ari"},{"family":"Poldrack","given":"Benjamin"},{"family":"Melo","given":"Bruno"},{"family":"Braun","given":"Henry"},{"family":"Pellman","given":"John"},{"family":"Lurie","given":"Daniel"},{"family":"lee","given":"john"},{"family":"Wagner","given":"Adina"},{"family":"Feingold","given":"Franklin"},{"family":"Carlin","given":"Johan"},{"family":"Samuels","given":"Kalle"},{"family":"Meyer","given":"Kyle"}],"issued":{"date-parts":[["2021",10]]}}}],"schema":"https://github.com/citation-style-language/schema/raw/master/csl-citation.json"} </w:instrText>
      </w:r>
      <w:r w:rsidRPr="002947A3">
        <w:fldChar w:fldCharType="separate"/>
      </w:r>
      <w:r w:rsidR="00DF2BA1" w:rsidRPr="00DF2BA1">
        <w:rPr>
          <w:vertAlign w:val="superscript"/>
        </w:rPr>
        <w:t>65</w:t>
      </w:r>
      <w:r w:rsidRPr="002947A3">
        <w:fldChar w:fldCharType="end"/>
      </w:r>
      <w:r w:rsidRPr="002947A3">
        <w:t xml:space="preserve">. Neuroimaging data was preprocessed with the standard </w:t>
      </w:r>
      <w:proofErr w:type="spellStart"/>
      <w:r w:rsidRPr="002947A3">
        <w:t>fMRIPrep</w:t>
      </w:r>
      <w:proofErr w:type="spellEnd"/>
      <w:r w:rsidRPr="002947A3">
        <w:t xml:space="preserve"> [v20.2.6] pipeline </w:t>
      </w:r>
      <w:r w:rsidRPr="002947A3">
        <w:fldChar w:fldCharType="begin"/>
      </w:r>
      <w:r w:rsidR="00902099">
        <w:instrText xml:space="preserve"> ADDIN ZOTERO_ITEM CSL_CITATION {"citationID":"SqDYiicV","properties":{"formattedCitation":"\\super 66\\nosupersub{}","plainCitation":"66","noteIndex":0},"citationItems":[{"id":1507,"uris":["http://zotero.org/users/6239255/items/B7XGE9N2"],"itemData":{"id":1507,"type":"software","abstract":"[FIX] Skip slice time correction on BOLD series &amp;lt; 5 volumes (#711)\n[FIX] Skip AFNI check for new versions (#723)\n[DOC] Documentation clarification and updates (#698, #711)","license":"BSD 3-Clause \"New\" or \"Revised\" License (BSD-3-Clause), Open Access","note":"DOI: 10.5281/ZENODO.996169","publisher":"Zenodo","source":"DOI.org (Datacite)","title":"Poldracklab/Fmriprep: 1.0.0-Rc5","title-short":"Poldracklab/Fmriprep","URL":"https://zenodo.org/record/996169","author":[{"family":"Esteban","given":"Oscar"},{"family":"Blair","given":"Ross"},{"family":"Markiewicz","given":"Christopher J."},{"family":"Berleant","given":"Shoshana L."},{"family":"Moodie","given":"Craig"},{"family":"Ma","given":"Feilong"},{"family":"Isik","given":"Ayse Ilkay"},{"family":"Erramuzpe","given":"Asier"},{"family":"Goncalves","given":"Mathias"},{"family":"Poldrack","given":"Russell A."},{"family":"Gorgolewski","given":"Krzysztof J."}],"accessed":{"date-parts":[["2022",12,6]]},"issued":{"date-parts":[["2017",9,25]]}}}],"schema":"https://github.com/citation-style-language/schema/raw/master/csl-citation.json"} </w:instrText>
      </w:r>
      <w:r w:rsidRPr="002947A3">
        <w:fldChar w:fldCharType="separate"/>
      </w:r>
      <w:r w:rsidR="00DF2BA1" w:rsidRPr="00DF2BA1">
        <w:rPr>
          <w:vertAlign w:val="superscript"/>
        </w:rPr>
        <w:t>66</w:t>
      </w:r>
      <w:r w:rsidRPr="002947A3">
        <w:fldChar w:fldCharType="end"/>
      </w:r>
      <w:r w:rsidRPr="002947A3">
        <w:t xml:space="preserve"> within a Docker [v19.03.12] container to maintain generalizability. Motion outliers were assessed using the FSL Motion Outlier Tool </w:t>
      </w:r>
      <w:r w:rsidRPr="002947A3">
        <w:fldChar w:fldCharType="begin"/>
      </w:r>
      <w:r w:rsidR="00902099">
        <w:instrText xml:space="preserve"> ADDIN ZOTERO_ITEM CSL_CITATION {"citationID":"iV0IqKAn","properties":{"formattedCitation":"\\super 67\\nosupersub{}","plainCitation":"67","noteIndex":0},"citationItems":[{"id":2697,"uris":["http://zotero.org/users/6239255/items/WA4T27RK"],"itemData":{"id":2697,"type":"article-journal","abstract":"FSL (the FMRIB Software Library) is a comprehensive library of analysis tools for functional, structural and diffusion MRI brain imaging data, written mainly by members of the Analysis Group, FMRIB, Oxford. For this NeuroImage special issue on “20 years of fMRI” we have been asked to write about the history, developments and current status of FSL. We also include some descriptions of parts of FSL that are not well covered in the existing literature. We hope that some of this content might be of interest to users of FSL, and also maybe to new research groups considering creating, releasing and supporting new software packages for brain image analysis.","container-title":"NeuroImage","DOI":"10.1016/j.neuroimage.2011.09.015","ISSN":"10538119","issue":"2","journalAbbreviation":"NeuroImage","language":"en","page":"782-790","source":"DOI.org (Crossref)","title":"FSL","volume":"62","author":[{"family":"Jenkinson","given":"Mark"},{"family":"Beckmann","given":"Christian F."},{"family":"Behrens","given":"Timothy E.J."},{"family":"Woolrich","given":"Mark W."},{"family":"Smith","given":"Stephen M."}],"issued":{"date-parts":[["2012",8]]}}}],"schema":"https://github.com/citation-style-language/schema/raw/master/csl-citation.json"} </w:instrText>
      </w:r>
      <w:r w:rsidRPr="002947A3">
        <w:fldChar w:fldCharType="separate"/>
      </w:r>
      <w:r w:rsidR="00DF2BA1" w:rsidRPr="00DF2BA1">
        <w:rPr>
          <w:vertAlign w:val="superscript"/>
        </w:rPr>
        <w:t>67</w:t>
      </w:r>
      <w:r w:rsidRPr="002947A3">
        <w:fldChar w:fldCharType="end"/>
      </w:r>
      <w:r w:rsidRPr="002947A3">
        <w:t xml:space="preserve">, which defines outlier thresholds as the 75th percentile plus 1.5 times the interquartile range. TRs identified as outliers were incorporated into the GLM using regressor-based censoring. If greater than 15% of TRs that compose a trial are outliers, the trial was excluded from analyses. One subject was excluded according to this standard. Head motion was generally ideal, with 99.9% of all </w:t>
      </w:r>
      <w:proofErr w:type="gramStart"/>
      <w:r w:rsidRPr="002947A3">
        <w:t>analyzed TRs</w:t>
      </w:r>
      <w:proofErr w:type="gramEnd"/>
      <w:r w:rsidRPr="002947A3">
        <w:t xml:space="preserve"> (98.1% including the excluded subject) falling within an acceptable range. </w:t>
      </w:r>
    </w:p>
    <w:p w14:paraId="743B075B" w14:textId="1A27BD88" w:rsidR="0076279C" w:rsidRDefault="0076279C" w:rsidP="0076279C">
      <w:pPr>
        <w:spacing w:line="240" w:lineRule="auto"/>
        <w:ind w:firstLine="720"/>
        <w:jc w:val="both"/>
        <w:rPr>
          <w:ins w:id="570" w:author="Billy Mitchell" w:date="2024-11-06T08:37:00Z" w16du:dateUtc="2024-11-06T13:37:00Z"/>
        </w:rPr>
      </w:pPr>
      <w:r w:rsidRPr="002947A3">
        <w:t xml:space="preserve">For the ISC analysis, additional preprocessing was performed using nltools [v0.4.7] </w:t>
      </w:r>
      <w:r w:rsidRPr="002947A3">
        <w:fldChar w:fldCharType="begin"/>
      </w:r>
      <w:r w:rsidR="00902099">
        <w:instrText xml:space="preserve"> ADDIN ZOTERO_ITEM CSL_CITATION {"citationID":"vgE0kQdw","properties":{"formattedCitation":"\\super 68\\nosupersub{}","plainCitation":"68","noteIndex":0},"citationItems":[{"id":1506,"uris":["http://zotero.org/users/6239255/items/PT3M3WD5"],"itemData":{"id":1506,"type":"software","abstract":"&lt;em&gt;New Functionality&lt;/em&gt;\n\n\n\tCan now perform multi-region and/or searchlight based prediction using &lt;code&gt;Brain_Data.predict_multi&lt;/code&gt;\n\t&lt;code&gt;Brain_Data.predict&lt;/code&gt; now support multi-class classification\n\tNew interactive plotting based on &lt;code&gt;nilearn&lt;/code&gt; using &lt;code&gt;Brain_Data.iplot()&lt;/code&gt;\n\tplotting functions have been renamed to remove camel case (e.g. &lt;code&gt;plotBrain&lt;/code&gt; -&amp;gt; &lt;code&gt;plot_brain&lt;/code&gt;)\n\t&lt;code&gt;Brain_Data.plot&lt;/code&gt; now integrates old plotting functions in method call using argument &lt;code&gt;view&lt;/code&gt;. Still defaults to axial slices but can optionally display, &lt;code&gt;glass&lt;/code&gt;, &lt;code&gt;mni&lt;/code&gt; (for ortho slices) or &lt;code&gt;both&lt;/code&gt;\n\tnew &lt;code&gt;distance_correlation&lt;/code&gt;, &lt;code&gt;procrustes_distance&lt;/code&gt;, &lt;code&gt;jackknife_permutation&lt;/code&gt; functions in &lt;code&gt;nltools.stats&lt;/code&gt;\n\t&lt;code&gt;expand_mask&lt;/code&gt;, &lt;code&gt;collapse_mask&lt;/code&gt;, &lt;code&gt;create_sphere&lt;/code&gt; can now take custom masks\n\t&lt;code&gt;Brain_Data.standarize&lt;/code&gt; gains new axis argument\n\n\n&lt;em&gt;Bug Fixes&lt;/em&gt;\n\n\n\tFixed issue in boolean indexing with ROC forced choice computation\n\tFixed edge case bug in &lt;code&gt;fdr&lt;/code&gt;\n\t&lt;code&gt;holm_bonf&lt;/code&gt; behaves like &lt;code&gt;fdr&lt;/code&gt; now and fixes incorrect pvalue bug\n\t&lt;code&gt;check_numpy_square_matrix&lt;/code&gt; validates properly now\n\tfixed issue in failed arma regression if &lt;code&gt;statsmodels&lt;/code&gt; was not installed\n\tfixed issue in failed interactive plotting if &lt;code&gt;ipywidgets&lt;/code&gt; was not installed","license":"Open Access","note":"DOI: 10.5281/ZENODO.2229813","publisher":"Zenodo","source":"DOI.org (Datacite)","title":"cosanlab/nltools: 0.3.11","title-short":"cosanlab/nltools","URL":"https://zenodo.org/record/2229813","author":[{"family":"Chang","given":"Luke"},{"family":"Eshin Jolly","given":""},{"family":"Cheong","given":"Jin Hyun"},{"family":"Burnashev","given":"Anton"},{"family":"Chen","given":"Andy"}],"accessed":{"date-parts":[["2022",12,6]]},"issued":{"date-parts":[["2018",12,12]]}}}],"schema":"https://github.com/citation-style-language/schema/raw/master/csl-citation.json"} </w:instrText>
      </w:r>
      <w:r w:rsidRPr="002947A3">
        <w:fldChar w:fldCharType="separate"/>
      </w:r>
      <w:r w:rsidR="00DF2BA1" w:rsidRPr="00DF2BA1">
        <w:rPr>
          <w:vertAlign w:val="superscript"/>
        </w:rPr>
        <w:t>68</w:t>
      </w:r>
      <w:r w:rsidRPr="002947A3">
        <w:fldChar w:fldCharType="end"/>
      </w:r>
      <w:r w:rsidRPr="002947A3">
        <w:t xml:space="preserve">. Data were smoothed using a 6mm gaussian kernel and </w:t>
      </w:r>
      <w:proofErr w:type="spellStart"/>
      <w:r w:rsidRPr="002947A3">
        <w:t>despiked</w:t>
      </w:r>
      <w:proofErr w:type="spellEnd"/>
      <w:r w:rsidRPr="002947A3">
        <w:t xml:space="preserve"> using </w:t>
      </w:r>
      <w:proofErr w:type="spellStart"/>
      <w:r w:rsidRPr="002947A3">
        <w:t>nltools</w:t>
      </w:r>
      <w:proofErr w:type="spellEnd"/>
      <w:r w:rsidRPr="002947A3">
        <w:t xml:space="preserve"> </w:t>
      </w:r>
      <w:proofErr w:type="spellStart"/>
      <w:r w:rsidRPr="002947A3">
        <w:t>find_spikes</w:t>
      </w:r>
      <w:proofErr w:type="spellEnd"/>
      <w:r w:rsidRPr="002947A3">
        <w:t xml:space="preserve"> function. Covariates of the data, including motion translations and rotations, were then regressed upon the neural data before it was parcellated into 400 unique functionally defined regions of interest using the 2022 17-network Schaefer-Kong Atlas </w:t>
      </w:r>
      <w:r w:rsidRPr="002947A3">
        <w:fldChar w:fldCharType="begin"/>
      </w:r>
      <w:r w:rsidR="00902099">
        <w:instrText xml:space="preserve"> ADDIN ZOTERO_ITEM CSL_CITATION {"citationID":"OS6G7oDR","properties":{"formattedCitation":"\\super 47\\nosupersub{}","plainCitation":"47","noteIndex":0},"citationItems":[{"id":1483,"uris":["http://zotero.org/users/6239255/items/TJZVPB56"],"itemData":{"id":1483,"type":"article-journal","container-title":"Cerebral Cortex","DOI":"10.1093/cercor/bhx179","ISSN":"1047-3211, 1460-2199","issue":"9","language":"en","page":"3095-3114","source":"DOI.org (Crossref)","title":"Local-Global Parcellation of the Human Cerebral Cortex from Intrinsic Functional Connectivity MRI","volume":"28","author":[{"family":"Schaefer","given":"Alexander"},{"family":"Kong","given":"Ru"},{"family":"Gordon","given":"Evan M"},{"family":"Laumann","given":"Timothy O"},{"family":"Zuo","given":"Xi-Nian"},{"family":"Holmes","given":"Avram J"},{"family":"Eickhoff","given":"Simon B"},{"family":"Yeo","given":"B T Thomas"}],"issued":{"date-parts":[["2018",9,1]]}}}],"schema":"https://github.com/citation-style-language/schema/raw/master/csl-citation.json"} </w:instrText>
      </w:r>
      <w:r w:rsidRPr="002947A3">
        <w:fldChar w:fldCharType="separate"/>
      </w:r>
      <w:r w:rsidR="00DF2BA1" w:rsidRPr="00DF2BA1">
        <w:rPr>
          <w:vertAlign w:val="superscript"/>
        </w:rPr>
        <w:t>47</w:t>
      </w:r>
      <w:r w:rsidRPr="002947A3">
        <w:fldChar w:fldCharType="end"/>
      </w:r>
      <w:r w:rsidRPr="002947A3">
        <w:t xml:space="preserve">. While the Schaefer-Kong Atlas is available in resolutions from 100 to 1000 parcels, 400 parcels is widely used as a standard due to previous work suggesting that the human cortex can be divided into 300 to 400 unique functional regions </w:t>
      </w:r>
      <w:r w:rsidRPr="002947A3">
        <w:fldChar w:fldCharType="begin"/>
      </w:r>
      <w:r w:rsidR="00902099">
        <w:instrText xml:space="preserve"> ADDIN ZOTERO_ITEM CSL_CITATION {"citationID":"WzDJL7Iq","properties":{"formattedCitation":"\\super 69\\nosupersub{}","plainCitation":"69","noteIndex":0},"citationItems":[{"id":16285,"uris":["http://zotero.org/users/6239255/items/T77LRRYR"],"itemData":{"id":16285,"type":"article-journal","abstract":"We report on surface-based analyses that enhance our understanding of human cortical organization, including its convolutions and its parcellation into many distinct areas. The surface area of human neocortex averages 973 cm2 per hemisphere, based on cortical midthickness surfaces of 2 cohorts of subjects. We implemented a method to register individual subjects to a hybrid version of the FreeSurfer ‘‘fsaverage’’ atlas whose left and right hemispheres are in precise geographic correspondence. Cortical folding patterns in the resultant population-average ‘‘fs_LR’’ midthickness surfaces are remarkably similar in the left and right hemispheres, even in regions showing signiﬁcant asymmetry in 3D position. Both hemispheres are equal in average surface area, but hotspots of surface area asymmetry are present in the Sylvian Fissure and elsewhere, together with a broad pattern of asymmetries that are signiﬁcant though small in magnitude. Multiple cortical parcellation schemes registered to the human atlas provide valuable reference data sets for comparisons with other studies. Identiﬁed cortical areas vary in size by more than 2 orders of magnitude. The total number of human neocortical areas is estimated to be ~150 to 200 areas per hemisphere, which is modestly larger than a recent estimate for the macaque.","container-title":"Cerebral Cortex","DOI":"10.1093/cercor/bhr291","ISSN":"1047-3211, 1460-2199","issue":"10","journalAbbreviation":"Cerebral Cortex","language":"en","page":"2241-2262","source":"DOI.org (Crossref)","title":"Parcellations and Hemispheric Asymmetries of Human Cerebral Cortex Analyzed on Surface-Based Atlases","volume":"22","author":[{"family":"Van Essen","given":"D. C."},{"family":"Glasser","given":"M. F."},{"family":"Dierker","given":"D. L."},{"family":"Harwell","given":"J."},{"family":"Coalson","given":"T."}],"issued":{"date-parts":[["2012",10,1]]}}}],"schema":"https://github.com/citation-style-language/schema/raw/master/csl-citation.json"} </w:instrText>
      </w:r>
      <w:r w:rsidRPr="002947A3">
        <w:fldChar w:fldCharType="separate"/>
      </w:r>
      <w:r w:rsidR="00DF2BA1" w:rsidRPr="00DF2BA1">
        <w:rPr>
          <w:vertAlign w:val="superscript"/>
        </w:rPr>
        <w:t>69</w:t>
      </w:r>
      <w:r w:rsidRPr="002947A3">
        <w:fldChar w:fldCharType="end"/>
      </w:r>
      <w:r w:rsidRPr="002947A3">
        <w:t xml:space="preserve">. It should be noted that MVPA analyses like ISC, which are sensitive to the voxel-level patterns that spatial smoothing could distort, are robust to the standard gaussian kernel size that </w:t>
      </w:r>
      <w:proofErr w:type="spellStart"/>
      <w:r w:rsidRPr="002947A3">
        <w:t>fMRIPrep</w:t>
      </w:r>
      <w:proofErr w:type="spellEnd"/>
      <w:r w:rsidRPr="002947A3">
        <w:t xml:space="preserve"> applies during spatial smoothing </w:t>
      </w:r>
      <w:r w:rsidRPr="002947A3">
        <w:fldChar w:fldCharType="begin"/>
      </w:r>
      <w:r w:rsidR="00902099">
        <w:instrText xml:space="preserve"> ADDIN ZOTERO_ITEM CSL_CITATION {"citationID":"hwf4NXDO","properties":{"formattedCitation":"\\super 70\\nosupersub{}","plainCitation":"70","noteIndex":0},"citationItems":[{"id":2647,"uris":["http://zotero.org/users/6239255/items/B58UM36G"],"itemData":{"id":2647,"type":"article-journal","abstract":"Multi-voxel pattern analyses (MVPA) are often performed on unsmoothed data, which is very different from the general practice of large smoothing extents in standard voxelbased analyses. In this report, we studied the effect of smoothing on MVPA results in a motor paradigm. Subjects pressed four buttons with two different fingers of the two hands in response to auditory commands. Overall, independent of the degree of smoothing, correlational MVPA showed distinctive patterns for the different hands in all studied regions of interest (motor cortex, prefrontal cortex, and auditory cortices). With regard to the effect of smoothing, our findings suggest that results from correlational MVPA show a minor sensitivity to smoothing. Moderate amounts of smoothing (in this case, 1−4 times the voxel size) improved MVPA correlations, from a slight improvement to large improvements depending on the region involved. None of the regions showed signs of a detrimental effect of moderate levels of smoothing. Even higher amounts of smoothing sometimes had a positive effect, most clearly in low-level auditory cortex. We conclude that smoothing seems to have a minor positive effect on MVPA results, thus researchers should be mindful about the choices they make regarding the level of smoothing.","container-title":"Frontiers in Neurology","DOI":"10.3389/fneur.2017.00222","ISSN":"1664-2295","journalAbbreviation":"Front. Neurol.","language":"en","page":"222","source":"DOI.org (Crossref)","title":"The Effect of Spatial Smoothing on Representational Similarity in a Simple Motor Paradigm","volume":"8","author":[{"family":"Hendriks","given":"Michelle H. A."},{"family":"Daniels","given":"Nicky"},{"family":"Pegado","given":"Felipe"},{"family":"Op de Beeck","given":"Hans P."}],"issued":{"date-parts":[["2017",5,29]]}}}],"schema":"https://github.com/citation-style-language/schema/raw/master/csl-citation.json"} </w:instrText>
      </w:r>
      <w:r w:rsidRPr="002947A3">
        <w:fldChar w:fldCharType="separate"/>
      </w:r>
      <w:r w:rsidR="00DF2BA1" w:rsidRPr="00DF2BA1">
        <w:rPr>
          <w:vertAlign w:val="superscript"/>
        </w:rPr>
        <w:t>70</w:t>
      </w:r>
      <w:r w:rsidRPr="002947A3">
        <w:fldChar w:fldCharType="end"/>
      </w:r>
      <w:r w:rsidRPr="002947A3">
        <w:t xml:space="preserve">. </w:t>
      </w:r>
    </w:p>
    <w:p w14:paraId="644EFBF3" w14:textId="77777777" w:rsidR="00775A24" w:rsidRPr="002947A3" w:rsidRDefault="00775A24" w:rsidP="0076279C">
      <w:pPr>
        <w:spacing w:line="240" w:lineRule="auto"/>
        <w:ind w:firstLine="720"/>
        <w:jc w:val="both"/>
      </w:pPr>
    </w:p>
    <w:p w14:paraId="732882E9" w14:textId="4183AB9A" w:rsidR="00775A24" w:rsidRPr="002947A3" w:rsidDel="00775A24" w:rsidRDefault="00775A24" w:rsidP="00775A24">
      <w:pPr>
        <w:spacing w:line="240" w:lineRule="auto"/>
        <w:jc w:val="both"/>
        <w:rPr>
          <w:del w:id="571" w:author="Billy Mitchell" w:date="2024-11-06T08:37:00Z" w16du:dateUtc="2024-11-06T13:37:00Z"/>
          <w:moveTo w:id="572" w:author="Billy Mitchell" w:date="2024-11-06T08:37:00Z" w16du:dateUtc="2024-11-06T13:37:00Z"/>
        </w:rPr>
      </w:pPr>
      <w:moveToRangeStart w:id="573" w:author="Billy Mitchell" w:date="2024-11-06T08:37:00Z" w:name="move181774655"/>
      <w:moveTo w:id="574" w:author="Billy Mitchell" w:date="2024-11-06T08:37:00Z" w16du:dateUtc="2024-11-06T13:37:00Z">
        <w:r w:rsidRPr="002947A3">
          <w:rPr>
            <w:b/>
          </w:rPr>
          <w:t xml:space="preserve">Image </w:t>
        </w:r>
        <w:r>
          <w:rPr>
            <w:b/>
          </w:rPr>
          <w:t>A</w:t>
        </w:r>
        <w:r w:rsidRPr="002947A3">
          <w:rPr>
            <w:b/>
          </w:rPr>
          <w:t xml:space="preserve">cquisition. </w:t>
        </w:r>
        <w:r w:rsidRPr="002947A3">
          <w:t>fMRI scanning was performed at Temple University using a 3T Siemens Tim Trio MRI system and a 20-channel head coil. Each subject completed one high-resolution T1-</w:t>
        </w:r>
        <w:proofErr w:type="gramStart"/>
        <w:r w:rsidRPr="002947A3">
          <w:t>weighted</w:t>
        </w:r>
        <w:proofErr w:type="gramEnd"/>
        <w:r w:rsidRPr="002947A3">
          <w:t xml:space="preserve"> structural image and four functional runs. Two of these runs are beyond the purview of this manuscript. The acquisition parameters for the relevant T2* EPI BOLD sequences were acquired at a 3 mm slice thickness, a TR = 2000 </w:t>
        </w:r>
        <w:proofErr w:type="spellStart"/>
        <w:r w:rsidRPr="002947A3">
          <w:t>ms</w:t>
        </w:r>
        <w:proofErr w:type="spellEnd"/>
        <w:r w:rsidRPr="002947A3">
          <w:t xml:space="preserve">; TE = 25 </w:t>
        </w:r>
        <w:proofErr w:type="spellStart"/>
        <w:r w:rsidRPr="002947A3">
          <w:t>ms</w:t>
        </w:r>
        <w:proofErr w:type="spellEnd"/>
        <w:r w:rsidRPr="002947A3">
          <w:t xml:space="preserve">; flip angle of 75 degrees, and a FOV = 1680 x 1680 mm. A 30s audiovisual stimulus buffer (a rotating checkered pattern paired with pink noise) preceded the stimulus of each run. Without a stimulus buffer, the global arousal response that video stimuli often elicit may have occurred during our stimulus and would have resulted in having to truncate neural data </w:t>
        </w:r>
        <w:r w:rsidRPr="002947A3">
          <w:fldChar w:fldCharType="begin"/>
        </w:r>
      </w:moveTo>
      <w:r w:rsidR="00902099">
        <w:instrText xml:space="preserve"> ADDIN ZOTERO_ITEM CSL_CITATION {"citationID":"cAYjiEBQ","properties":{"formattedCitation":"\\super 8\\nosupersub{}","plainCitation":"8","noteIndex":0},"citationItems":[{"id":1563,"uris":["http://zotero.org/users/6239255/items/5M5D4KQB"],"itemData":{"id":1563,"type":"article-journal","container-title":"Nature Neuroscience","DOI":"10.1038/nn.4450","ISSN":"1097-6256, 1546-1726","issue":"1","journalAbbreviation":"Nat Neurosci","language":"en","page":"115-125","source":"DOI.org (Crossref)","title":"Shared memories reveal shared structure in neural activity across individuals","volume":"20","author":[{"family":"Chen","given":"Janice"},{"family":"Leong","given":"Yuan Chang"},{"family":"Honey","given":"Christopher J"},{"family":"Yong","given":"Chung H"},{"family":"Norman","given":"Kenneth A"},{"family":"Hasson","given":"Uri"}],"issued":{"date-parts":[["2017",1]]}}}],"schema":"https://github.com/citation-style-language/schema/raw/master/csl-citation.json"} </w:instrText>
      </w:r>
      <w:moveTo w:id="575" w:author="Billy Mitchell" w:date="2024-11-06T08:37:00Z" w16du:dateUtc="2024-11-06T13:37:00Z">
        <w:r w:rsidRPr="002947A3">
          <w:fldChar w:fldCharType="separate"/>
        </w:r>
        <w:r w:rsidRPr="00662B7D">
          <w:rPr>
            <w:vertAlign w:val="superscript"/>
          </w:rPr>
          <w:t>8</w:t>
        </w:r>
        <w:r w:rsidRPr="002947A3">
          <w:fldChar w:fldCharType="end"/>
        </w:r>
        <w:r w:rsidRPr="002947A3">
          <w:t xml:space="preserve">. Including fixation, stimulus buffer, and stimulus, between 729 and 759 3D volumes of the whole brain were collected (variance was due to adjustments regarding the length of fixation). Between each functional run, an accelerated T1-weighted image was collected to adjust functional alignment of the field of view as needed. </w:t>
        </w:r>
      </w:moveTo>
    </w:p>
    <w:p w14:paraId="74331017" w14:textId="77777777" w:rsidR="00775A24" w:rsidRDefault="00775A24" w:rsidP="00775A24">
      <w:pPr>
        <w:spacing w:line="240" w:lineRule="auto"/>
        <w:jc w:val="both"/>
        <w:rPr>
          <w:moveTo w:id="576" w:author="Billy Mitchell" w:date="2024-11-06T08:37:00Z" w16du:dateUtc="2024-11-06T13:37:00Z"/>
          <w:b/>
        </w:rPr>
      </w:pPr>
    </w:p>
    <w:moveToRangeEnd w:id="573"/>
    <w:p w14:paraId="1A796C87" w14:textId="77777777" w:rsidR="0076279C" w:rsidRDefault="0076279C" w:rsidP="0076279C">
      <w:pPr>
        <w:spacing w:line="240" w:lineRule="auto"/>
        <w:jc w:val="both"/>
        <w:rPr>
          <w:b/>
        </w:rPr>
      </w:pPr>
    </w:p>
    <w:p w14:paraId="17962DAA" w14:textId="0DE21F80" w:rsidR="0076279C" w:rsidRPr="002947A3" w:rsidRDefault="0076279C" w:rsidP="00F91824">
      <w:pPr>
        <w:spacing w:line="240" w:lineRule="auto"/>
        <w:jc w:val="both"/>
      </w:pPr>
      <w:r w:rsidRPr="002947A3">
        <w:rPr>
          <w:b/>
        </w:rPr>
        <w:t xml:space="preserve">Univariate Analysis. </w:t>
      </w:r>
      <w:r w:rsidRPr="002947A3">
        <w:t xml:space="preserve">FSL's [v6.0.5.1] FEAT [v6.0.0] </w:t>
      </w:r>
      <w:r w:rsidRPr="002947A3">
        <w:fldChar w:fldCharType="begin"/>
      </w:r>
      <w:r w:rsidR="00902099">
        <w:instrText xml:space="preserve"> ADDIN ZOTERO_ITEM CSL_CITATION {"citationID":"DmgiqaKt","properties":{"formattedCitation":"\\super 67\\nosupersub{}","plainCitation":"67","noteIndex":0},"citationItems":[{"id":2697,"uris":["http://zotero.org/users/6239255/items/WA4T27RK"],"itemData":{"id":2697,"type":"article-journal","abstract":"FSL (the FMRIB Software Library) is a comprehensive library of analysis tools for functional, structural and diffusion MRI brain imaging data, written mainly by members of the Analysis Group, FMRIB, Oxford. For this NeuroImage special issue on “20 years of fMRI” we have been asked to write about the history, developments and current status of FSL. We also include some descriptions of parts of FSL that are not well covered in the existing literature. We hope that some of this content might be of interest to users of FSL, and also maybe to new research groups considering creating, releasing and supporting new software packages for brain image analysis.","container-title":"NeuroImage","DOI":"10.1016/j.neuroimage.2011.09.015","ISSN":"10538119","issue":"2","journalAbbreviation":"NeuroImage","language":"en","page":"782-790","source":"DOI.org (Crossref)","title":"FSL","volume":"62","author":[{"family":"Jenkinson","given":"Mark"},{"family":"Beckmann","given":"Christian F."},{"family":"Behrens","given":"Timothy E.J."},{"family":"Woolrich","given":"Mark W."},{"family":"Smith","given":"Stephen M."}],"issued":{"date-parts":[["2012",8]]}}}],"schema":"https://github.com/citation-style-language/schema/raw/master/csl-citation.json"} </w:instrText>
      </w:r>
      <w:r w:rsidRPr="002947A3">
        <w:fldChar w:fldCharType="separate"/>
      </w:r>
      <w:r w:rsidR="00DF2BA1" w:rsidRPr="00DF2BA1">
        <w:rPr>
          <w:vertAlign w:val="superscript"/>
        </w:rPr>
        <w:t>67</w:t>
      </w:r>
      <w:r w:rsidRPr="002947A3">
        <w:fldChar w:fldCharType="end"/>
      </w:r>
      <w:r w:rsidRPr="002947A3">
        <w:t xml:space="preserve"> was used to perform a univariate parametric modulation analysis and contrast analyses between conditions (rating vs. non-rating). For rated runs, three (3) three-column event files were constructed. The first event file denoted all TRs in which rating changes occurred and did not include a parametric regressor. The second event file denoted all TRs in which no rating changes occurred and did not include a parametric regressor. The final event file modeled every TR and included a z-standardized parametric regressor: the number of button presses (i.e. rating changes) each subject performed within each TR (2s) over the 22m17s duration of the video. </w:t>
      </w:r>
    </w:p>
    <w:p w14:paraId="7762931E" w14:textId="77777777" w:rsidR="0076279C" w:rsidRPr="002947A3" w:rsidRDefault="0076279C" w:rsidP="0076279C">
      <w:pPr>
        <w:spacing w:line="240" w:lineRule="auto"/>
        <w:ind w:firstLine="720"/>
        <w:jc w:val="both"/>
      </w:pPr>
      <w:r w:rsidRPr="002947A3">
        <w:t xml:space="preserve">Importantly, the regressor was based solely on the volume of button presses, regardless of the direction (i.e., index or middle finger button; left or right) or the corresponding certainty values. This approach ensured that our analysis isolated the neural activity associated with the act of </w:t>
      </w:r>
      <w:proofErr w:type="gramStart"/>
      <w:r w:rsidRPr="002947A3">
        <w:t>making a decision</w:t>
      </w:r>
      <w:proofErr w:type="gramEnd"/>
      <w:r w:rsidRPr="002947A3">
        <w:t xml:space="preserve"> (i.e., pressing a button) rather than subjects’ subjective certainty levels. By focusing exclusively on the number of button presses, we aimed to capture the cognitive and motor processes involved in rating itself. </w:t>
      </w:r>
    </w:p>
    <w:p w14:paraId="1BB2E73A" w14:textId="07A4E9C8" w:rsidR="0076279C" w:rsidRPr="002947A3" w:rsidRDefault="0076279C" w:rsidP="0076279C">
      <w:pPr>
        <w:spacing w:line="240" w:lineRule="auto"/>
        <w:ind w:firstLine="720"/>
        <w:jc w:val="both"/>
      </w:pPr>
      <w:r w:rsidRPr="002947A3">
        <w:lastRenderedPageBreak/>
        <w:t xml:space="preserve">Non-rated runs featured a single three-column event file with a single event that featured an onset and duration that corresponded to the entire length of the stimulus presentation. Each event file constituted a separate explanatory variable (EV) at the first level and was convolved with the standard FSL Double-Gamma HRF Temporal derivatives and filtering were applied, but no thresholding was used at this level. Data were then re-registered using the recommended technique for data preprocessed with </w:t>
      </w:r>
      <w:proofErr w:type="spellStart"/>
      <w:r w:rsidRPr="002947A3">
        <w:t>fMRIPrep</w:t>
      </w:r>
      <w:proofErr w:type="spellEnd"/>
      <w:r w:rsidRPr="002947A3">
        <w:t xml:space="preserve"> and analyzed in FSL </w:t>
      </w:r>
      <w:r w:rsidRPr="006E54B4">
        <w:fldChar w:fldCharType="begin"/>
      </w:r>
      <w:r w:rsidR="00902099">
        <w:instrText xml:space="preserve"> ADDIN ZOTERO_ITEM CSL_CITATION {"citationID":"kZra6KpM","properties":{"formattedCitation":"\\super 71\\nosupersub{}","plainCitation":"71","noteIndex":0},"citationItems":[{"id":"qvGNUacr/OkPxDb7j","uris":["http://zotero.org/users/6239255/items/LXHQL6XV"],"itemData":{"id":16337,"type":"motion_picture","dimensions":"10:27","language":"English","medium":"Digital","publisher":"Youtube","title":"How to use FEAT while skipping registration","URL":"https://www.youtube.com/watch?v=U3tG7JMEf7M&amp;t=12s","director":[{"family":"Mumford","given":"Jeanette"}],"issued":{"date-parts":[["2017"]]}}}],"schema":"https://github.com/citation-style-language/schema/raw/master/csl-citation.json"} </w:instrText>
      </w:r>
      <w:r w:rsidRPr="006E54B4">
        <w:fldChar w:fldCharType="separate"/>
      </w:r>
      <w:r w:rsidR="00DF2BA1" w:rsidRPr="00DF2BA1">
        <w:rPr>
          <w:vertAlign w:val="superscript"/>
        </w:rPr>
        <w:t>71</w:t>
      </w:r>
      <w:r w:rsidRPr="006E54B4">
        <w:fldChar w:fldCharType="end"/>
      </w:r>
      <w:r w:rsidRPr="002947A3">
        <w:t>.</w:t>
      </w:r>
    </w:p>
    <w:p w14:paraId="395D632E" w14:textId="3B2D560C" w:rsidR="0076279C" w:rsidRPr="002947A3" w:rsidRDefault="0076279C" w:rsidP="0076279C">
      <w:pPr>
        <w:spacing w:line="240" w:lineRule="auto"/>
        <w:ind w:firstLine="720"/>
        <w:jc w:val="both"/>
      </w:pPr>
      <w:r w:rsidRPr="002947A3">
        <w:t xml:space="preserve">A subset of the standard </w:t>
      </w:r>
      <w:proofErr w:type="spellStart"/>
      <w:r w:rsidRPr="002947A3">
        <w:t>fMRIPrep</w:t>
      </w:r>
      <w:proofErr w:type="spellEnd"/>
      <w:r w:rsidRPr="002947A3">
        <w:t xml:space="preserve"> confound output was used as nuisance regressors and included three-dimensional head motion translations, rotations, and their first derivatives, framewise displacement and censored head motion outlier timepoints. Additional confounds included cosine calculations to adjust for scanner drift </w:t>
      </w:r>
      <w:r w:rsidRPr="002947A3">
        <w:fldChar w:fldCharType="begin"/>
      </w:r>
      <w:r w:rsidR="00902099">
        <w:instrText xml:space="preserve"> ADDIN ZOTERO_ITEM CSL_CITATION {"citationID":"9NvCSEb5","properties":{"formattedCitation":"\\super 72\\nosupersub{}","plainCitation":"72","noteIndex":0},"citationItems":[{"id":16345,"uris":["http://zotero.org/users/6239255/items/2X2E4YSS"],"itemData":{"id":16345,"type":"article-journal","abstract":"We describe an implementation of the general linear model that facilitates the characterization of evoked hemodynamic responses to sensorimotor or cognitive processing, when the exact form of these responses is not known. The importance of this approach is that one can test for differential responses among tasks that may elude more conventional analyses. In particular, we suppose that an evoked response has early and late components and that a differential response may involve (i) both components to the same degree, as in a conventional \"activation\" or (ii) differential expression of the early and late components in two tasks, as might be seen in differential adaptation, or differences associated with the tasks (e.g., requiring and not requiring sustained attention). Using this approach we were able to demonstrate that the anterior cingulate differentiates, in terms of its response, between two motor tasks that did and did not require sustained attention. This differential response was observed even though there was no classical \"activation\" (i.e., there was no difference in the mean activity associated with the two conditions). It is suggested that these demonstration results point to the possibility of making greater use of the temporal resolution afforded by fast fMRI techniques.","container-title":"NEUROIMAGE","DOI":"10.1006/nimg.1995.1018","issue":"2","language":"English","page":"157-165","title":"Characterizing evoked hemodynamics with fMRI","volume":"2","author":[{"family":"Friston","given":"Karl J."},{"family":"Frith","given":"Christopher D."},{"family":"Turner","given":"Roy"},{"family":"Frackowiak","given":"R. S."}],"issued":{"date-parts":[["1995"]]}}}],"schema":"https://github.com/citation-style-language/schema/raw/master/csl-citation.json"} </w:instrText>
      </w:r>
      <w:r w:rsidRPr="002947A3">
        <w:fldChar w:fldCharType="separate"/>
      </w:r>
      <w:r w:rsidR="00DF2BA1" w:rsidRPr="00DF2BA1">
        <w:rPr>
          <w:vertAlign w:val="superscript"/>
        </w:rPr>
        <w:t>72</w:t>
      </w:r>
      <w:r w:rsidRPr="002947A3">
        <w:fldChar w:fldCharType="end"/>
      </w:r>
      <w:r w:rsidRPr="002947A3">
        <w:t xml:space="preserve"> - an especially important adjustment for long duration stimuli </w:t>
      </w:r>
      <w:r w:rsidRPr="002947A3">
        <w:fldChar w:fldCharType="begin"/>
      </w:r>
      <w:r w:rsidR="00902099">
        <w:instrText xml:space="preserve"> ADDIN ZOTERO_ITEM CSL_CITATION {"citationID":"4d3fKu2T","properties":{"formattedCitation":"\\super 73\\nosupersub{}","plainCitation":"73","noteIndex":0},"citationItems":[{"id":16349,"uris":["http://zotero.org/users/6239255/items/IUCGI8ES"],"itemData":{"id":16349,"type":"article-journal","container-title":"Neuron","DOI":"10.1016/j.neuron.2014.09.007","ISSN":"08966273","issue":"4","journalAbbreviation":"Neuron","language":"en","page":"681-696","source":"DOI.org (Crossref)","title":"Studying Brain Organization via Spontaneous fMRI Signal","volume":"84","author":[{"family":"Power","given":"Jonathan D."},{"family":"Schlaggar","given":"Bradley L."},{"family":"Petersen","given":"Steven E."}],"issued":{"date-parts":[["2014",11]]}}}],"schema":"https://github.com/citation-style-language/schema/raw/master/csl-citation.json"} </w:instrText>
      </w:r>
      <w:r w:rsidRPr="002947A3">
        <w:fldChar w:fldCharType="separate"/>
      </w:r>
      <w:r w:rsidR="00DF2BA1" w:rsidRPr="00DF2BA1">
        <w:rPr>
          <w:vertAlign w:val="superscript"/>
        </w:rPr>
        <w:t>73</w:t>
      </w:r>
      <w:r w:rsidRPr="002947A3">
        <w:fldChar w:fldCharType="end"/>
      </w:r>
      <w:r w:rsidRPr="002947A3">
        <w:t xml:space="preserve"> - as well as the first five temporal and anatomical components identified by </w:t>
      </w:r>
      <w:proofErr w:type="spellStart"/>
      <w:r w:rsidRPr="002947A3">
        <w:t>fMRIPrep</w:t>
      </w:r>
      <w:proofErr w:type="spellEnd"/>
      <w:r w:rsidRPr="002947A3">
        <w:t xml:space="preserve">, which account for time- and spatial-related physiological confounds, respectively. Some stimulus features may confound with or/and elicit neural responses unrelated to rating, including image luminance, volume, character speech, and presence of faces. As such, volume-by-volume annotations of these features were also included as confounds. The luminance of each video frame was calculated using the </w:t>
      </w:r>
      <w:proofErr w:type="spellStart"/>
      <w:r w:rsidRPr="002947A3">
        <w:t>imread</w:t>
      </w:r>
      <w:proofErr w:type="spellEnd"/>
      <w:r w:rsidRPr="002947A3">
        <w:t xml:space="preserve"> function from the OpenCV [v4.10.0.82] </w:t>
      </w:r>
      <w:r w:rsidRPr="002947A3">
        <w:fldChar w:fldCharType="begin"/>
      </w:r>
      <w:r w:rsidR="00902099">
        <w:instrText xml:space="preserve"> ADDIN ZOTERO_ITEM CSL_CITATION {"citationID":"YXCJp5QM","properties":{"formattedCitation":"\\super 74\\nosupersub{}","plainCitation":"74","noteIndex":0},"citationItems":[{"id":16350,"uris":["http://zotero.org/users/6239255/items/XS9367EL"],"itemData":{"id":16350,"type":"software","collection-title":"Dr. Dobb's Journal of Software Tools","genre":"Python","title":"The OpenCV Library","URL":"https://pypi.org/project/opencv-python/","version":"2008-01-15","author":[{"family":"Bradski","given":"G."}],"issued":{"date-parts":[["2000"]]}}}],"schema":"https://github.com/citation-style-language/schema/raw/master/csl-citation.json"} </w:instrText>
      </w:r>
      <w:r w:rsidRPr="002947A3">
        <w:fldChar w:fldCharType="separate"/>
      </w:r>
      <w:r w:rsidR="00DF2BA1" w:rsidRPr="00DF2BA1">
        <w:rPr>
          <w:vertAlign w:val="superscript"/>
        </w:rPr>
        <w:t>74</w:t>
      </w:r>
      <w:r w:rsidRPr="002947A3">
        <w:fldChar w:fldCharType="end"/>
      </w:r>
      <w:r w:rsidRPr="002947A3">
        <w:t xml:space="preserve"> python library and averaged within each TR. The average volume in decibels within each TR was calculated using the </w:t>
      </w:r>
      <w:proofErr w:type="spellStart"/>
      <w:r w:rsidRPr="002947A3">
        <w:t>librosa</w:t>
      </w:r>
      <w:proofErr w:type="spellEnd"/>
      <w:r w:rsidRPr="002947A3">
        <w:t xml:space="preserve"> [v0.10.2] </w:t>
      </w:r>
      <w:r w:rsidRPr="002947A3">
        <w:fldChar w:fldCharType="begin"/>
      </w:r>
      <w:r w:rsidR="00902099">
        <w:instrText xml:space="preserve"> ADDIN ZOTERO_ITEM CSL_CITATION {"citationID":"IULtgncO","properties":{"formattedCitation":"\\super 75\\nosupersub{}","plainCitation":"75","noteIndex":0},"citationItems":[{"id":16351,"uris":["http://zotero.org/users/6239255/items/72JGTU6M"],"itemData":{"id":16351,"type":"paper-conference","container-title":"Proceedings of the 14th python in science conference","event-title":"Python in Science","language":"Python","title":"librosa: Audio and music signal analysis in python","volume":"8","author":[{"family":"McFee","given":"Brian"},{"family":"Raffel","given":"Colin"},{"family":"Liang","given":"Dawen"},{"family":"Ellis","given":"Daniel PW"},{"family":"McVicar","given":"Matt"},{"family":"Battenberg","given":"Eric"},{"family":"Nieto","given":"Oriol"}],"issued":{"date-parts":[["2015"]]}}}],"schema":"https://github.com/citation-style-language/schema/raw/master/csl-citation.json"} </w:instrText>
      </w:r>
      <w:r w:rsidRPr="002947A3">
        <w:fldChar w:fldCharType="separate"/>
      </w:r>
      <w:r w:rsidR="00DF2BA1" w:rsidRPr="00DF2BA1">
        <w:rPr>
          <w:vertAlign w:val="superscript"/>
        </w:rPr>
        <w:t>75</w:t>
      </w:r>
      <w:r w:rsidRPr="002947A3">
        <w:fldChar w:fldCharType="end"/>
      </w:r>
      <w:r w:rsidRPr="002947A3">
        <w:t xml:space="preserve"> Python library. The presence of speech and faces were manually coded moment-to-moment by a trained human annotator and confirmed by researcher review. Additional confirmation regarding the presence of faces or speech within each TR was achieved using Whisper [v1.1.10] </w:t>
      </w:r>
      <w:r w:rsidRPr="002947A3">
        <w:fldChar w:fldCharType="begin"/>
      </w:r>
      <w:r w:rsidR="00902099">
        <w:instrText xml:space="preserve"> ADDIN ZOTERO_ITEM CSL_CITATION {"citationID":"sKT8NXHt","properties":{"formattedCitation":"\\super 76\\nosupersub{}","plainCitation":"76","noteIndex":0},"citationItems":[{"id":16352,"uris":["http://zotero.org/users/6239255/items/XMPTFXLL"],"itemData":{"id":16352,"type":"software","title":"Whisper","URL":"https://github.com/openai/whisper","author":[{"literal":"OpenAI"}],"issued":{"date-parts":[["2023"]]}}}],"schema":"https://github.com/citation-style-language/schema/raw/master/csl-citation.json"} </w:instrText>
      </w:r>
      <w:r w:rsidRPr="002947A3">
        <w:fldChar w:fldCharType="separate"/>
      </w:r>
      <w:r w:rsidR="00DF2BA1" w:rsidRPr="00DF2BA1">
        <w:rPr>
          <w:vertAlign w:val="superscript"/>
        </w:rPr>
        <w:t>76</w:t>
      </w:r>
      <w:r w:rsidRPr="002947A3">
        <w:fldChar w:fldCharType="end"/>
      </w:r>
      <w:r w:rsidRPr="002947A3">
        <w:t xml:space="preserve"> and the </w:t>
      </w:r>
      <w:proofErr w:type="spellStart"/>
      <w:r w:rsidRPr="002947A3">
        <w:t>face_recognition</w:t>
      </w:r>
      <w:proofErr w:type="spellEnd"/>
      <w:r w:rsidRPr="002947A3">
        <w:t xml:space="preserve"> [v1.3.0] </w:t>
      </w:r>
      <w:r w:rsidRPr="002947A3">
        <w:fldChar w:fldCharType="begin"/>
      </w:r>
      <w:r w:rsidR="00902099">
        <w:instrText xml:space="preserve"> ADDIN ZOTERO_ITEM CSL_CITATION {"citationID":"lctyKWtg","properties":{"formattedCitation":"\\super 77\\nosupersub{}","plainCitation":"77","noteIndex":0},"citationItems":[{"id":16354,"uris":["http://zotero.org/users/6239255/items/E7NH4ST8"],"itemData":{"id":16354,"type":"software","title":"face-recognition","URL":"https://pypi.org/project/face-recognition/","author":[{"family":"Ageitgey","given":"Adam"}],"issued":{"date-parts":[["2023"]]}}}],"schema":"https://github.com/citation-style-language/schema/raw/master/csl-citation.json"} </w:instrText>
      </w:r>
      <w:r w:rsidRPr="002947A3">
        <w:fldChar w:fldCharType="separate"/>
      </w:r>
      <w:r w:rsidR="00DF2BA1" w:rsidRPr="00DF2BA1">
        <w:rPr>
          <w:vertAlign w:val="superscript"/>
        </w:rPr>
        <w:t>77</w:t>
      </w:r>
      <w:r w:rsidRPr="002947A3">
        <w:fldChar w:fldCharType="end"/>
      </w:r>
      <w:r w:rsidRPr="002947A3">
        <w:t xml:space="preserve"> Python library, which aligned with manual annotations. All stimulus-related confounds were z-scored.</w:t>
      </w:r>
    </w:p>
    <w:p w14:paraId="4EB29DA6" w14:textId="745596D1" w:rsidR="0076279C" w:rsidRPr="002947A3" w:rsidRDefault="0076279C" w:rsidP="0076279C">
      <w:pPr>
        <w:spacing w:line="240" w:lineRule="auto"/>
        <w:ind w:firstLine="720"/>
        <w:jc w:val="both"/>
      </w:pPr>
      <w:r w:rsidRPr="002947A3">
        <w:t>At higher-level FEAT analyses, additional mean-centered EVs were created to adjust for subject-level confounds (i.e., handedness and sex) and stimulus. Contrasts between conditions and the parametric effect of button presses within the rating run were specified using FSL's Mixed Effects FLAME 1, with cluster-wise significance thresholds set following</w:t>
      </w:r>
      <w:ins w:id="577" w:author="Billy Mitchell" w:date="2024-11-05T18:46:00Z" w16du:dateUtc="2024-11-05T23:46:00Z">
        <w:r w:rsidR="00DD3C4B">
          <w:t xml:space="preserve"> Woo et al.</w:t>
        </w:r>
      </w:ins>
      <w:ins w:id="578" w:author="Billy Mitchell" w:date="2024-11-05T18:47:00Z" w16du:dateUtc="2024-11-05T23:47:00Z">
        <w:r w:rsidR="00DD3C4B">
          <w:t xml:space="preserve">’s </w:t>
        </w:r>
        <w:r w:rsidR="00DD3C4B" w:rsidRPr="002947A3">
          <w:t>recommendations (z = 3.29, p &lt; 0.001)</w:t>
        </w:r>
        <w:r w:rsidR="00DD3C4B">
          <w:t xml:space="preserve"> </w:t>
        </w:r>
      </w:ins>
      <w:del w:id="579" w:author="Billy Mitchell" w:date="2024-11-05T18:46:00Z" w16du:dateUtc="2024-11-05T23:46:00Z">
        <w:r w:rsidRPr="002947A3" w:rsidDel="00DD3C4B">
          <w:delText xml:space="preserve"> </w:delText>
        </w:r>
      </w:del>
      <w:r w:rsidRPr="002947A3">
        <w:fldChar w:fldCharType="begin"/>
      </w:r>
      <w:r w:rsidR="00902099">
        <w:instrText xml:space="preserve"> ADDIN ZOTERO_ITEM CSL_CITATION {"citationID":"XpmceqFj","properties":{"formattedCitation":"\\super 78\\nosupersub{}","plainCitation":"78","noteIndex":0},"citationItems":[{"id":16341,"uris":["http://zotero.org/users/6239255/items/YQB6FVPZ"],"itemData":{"id":16341,"type":"article-journal","abstract":"Cluster-extent based thresholding is currently the most popular method for multiple comparisons correction of statistical maps in neuroimaging studies, due to its high sensitivity to weak and diffuse signals. However, cluster-extent based thresholding provides low spatial specificity; researchers can only infer that there is signal somewhere within a significant cluster and cannot make inferences about the statistical significance of specific locations within the cluster. This poses a particular problem when one uses a liberal cluster-defining primary threshold (i.e., higher p-values), which often produces large clusters spanning multiple anatomical regions. In such cases, it is impossible to reliably infer which anatomical regions show true effects. From a survey of 814 functional magnetic resonance imaging (fMRI) studies published in 2010 and 2011, we show that the use of liberal primary thresholds (e.g., p &lt; .01) is endemic, and that the largest determinant of the primary threshold level is the default option in the software used. We illustrate the problems with liberal primary thresholds using an fMRI dataset from our laboratory (N = 33), and present simulations demonstrating the detrimental effects of liberal primary thresholds on false positives, localization, and interpretation of fMRI findings. To avoid these pitfalls, we recommend several analysis and reporting procedures, including 1) setting primary p &lt; .001 as a default lower limit; 2) using more stringent primary thresholds or voxel-wise correction methods for highly powered studies; and 3) adopting reporting practices that make the level of spatial precision transparent to readers. We also suggest alternative and supplementary analysis methods.","container-title":"NeuroImage","DOI":"10.1016/j.neuroimage.2013.12.058","ISSN":"10538119","journalAbbreviation":"NeuroImage","language":"en","license":"https://www.elsevier.com/tdm/userlicense/1.0/","page":"412-419","source":"DOI.org (Crossref)","title":"Cluster-extent based thresholding in fMRI analyses: Pitfalls and recommendations","title-short":"Cluster-extent based thresholding in fMRI analyses","volume":"91","author":[{"family":"Woo","given":"Choong-Wan"},{"family":"Krishnan","given":"Anjali"},{"family":"Wager","given":"Tor D."}],"issued":{"date-parts":[["2014",5]]}}}],"schema":"https://github.com/citation-style-language/schema/raw/master/csl-citation.json"} </w:instrText>
      </w:r>
      <w:r w:rsidRPr="002947A3">
        <w:fldChar w:fldCharType="separate"/>
      </w:r>
      <w:r w:rsidR="00DF2BA1" w:rsidRPr="00DF2BA1">
        <w:rPr>
          <w:vertAlign w:val="superscript"/>
        </w:rPr>
        <w:t>78</w:t>
      </w:r>
      <w:r w:rsidRPr="002947A3">
        <w:fldChar w:fldCharType="end"/>
      </w:r>
      <w:del w:id="580" w:author="Billy Mitchell" w:date="2024-11-05T18:47:00Z" w16du:dateUtc="2024-11-05T23:47:00Z">
        <w:r w:rsidRPr="002947A3" w:rsidDel="00DD3C4B">
          <w:delText>‘s recommendations (z = 3.29, p &lt; 0.001)</w:delText>
        </w:r>
      </w:del>
      <w:r w:rsidRPr="002947A3">
        <w:t>. These included contrasts between rating and not rating both within-subject (i.e., contrasting the neural activity of subject in moments when they were actively rating a stimulus and moments when they were not actively changing their ratings) and between subjects (i.e., contrasting the neural activity of subjects who watched a stimulus via expressive active engagement versus subjects who watched the same stimulus via reflective active engagement).</w:t>
      </w:r>
    </w:p>
    <w:p w14:paraId="0222D379" w14:textId="77777777" w:rsidR="0076279C" w:rsidRDefault="0076279C" w:rsidP="0076279C">
      <w:pPr>
        <w:spacing w:line="240" w:lineRule="auto"/>
        <w:jc w:val="both"/>
        <w:rPr>
          <w:b/>
        </w:rPr>
      </w:pPr>
    </w:p>
    <w:p w14:paraId="3556BD27" w14:textId="0C007049" w:rsidR="0076279C" w:rsidRPr="002947A3" w:rsidRDefault="0076279C" w:rsidP="00F91824">
      <w:pPr>
        <w:spacing w:line="240" w:lineRule="auto"/>
        <w:jc w:val="both"/>
      </w:pPr>
      <w:r w:rsidRPr="002947A3">
        <w:rPr>
          <w:b/>
        </w:rPr>
        <w:t xml:space="preserve">Intersubject Correlation Analysis. </w:t>
      </w:r>
      <w:r w:rsidRPr="002947A3">
        <w:t xml:space="preserve">Intersubject correlations were calculated using the parcel-wise approach that </w:t>
      </w:r>
      <w:proofErr w:type="spellStart"/>
      <w:r w:rsidRPr="002947A3">
        <w:t>nltool’s</w:t>
      </w:r>
      <w:proofErr w:type="spellEnd"/>
      <w:r w:rsidRPr="002947A3">
        <w:t xml:space="preserve"> </w:t>
      </w:r>
      <w:proofErr w:type="spellStart"/>
      <w:r w:rsidRPr="002947A3">
        <w:t>isc</w:t>
      </w:r>
      <w:proofErr w:type="spellEnd"/>
      <w:r w:rsidRPr="002947A3">
        <w:t xml:space="preserve"> and </w:t>
      </w:r>
      <w:proofErr w:type="spellStart"/>
      <w:r w:rsidRPr="002947A3">
        <w:t>isc_group</w:t>
      </w:r>
      <w:proofErr w:type="spellEnd"/>
      <w:r w:rsidRPr="002947A3">
        <w:t xml:space="preserve"> functions </w:t>
      </w:r>
      <w:r w:rsidRPr="002947A3">
        <w:fldChar w:fldCharType="begin"/>
      </w:r>
      <w:r w:rsidR="00902099">
        <w:instrText xml:space="preserve"> ADDIN ZOTERO_ITEM CSL_CITATION {"citationID":"moUZwi0q","properties":{"formattedCitation":"\\super 68\\nosupersub{}","plainCitation":"68","noteIndex":0},"citationItems":[{"id":1506,"uris":["http://zotero.org/users/6239255/items/PT3M3WD5"],"itemData":{"id":1506,"type":"software","abstract":"&lt;em&gt;New Functionality&lt;/em&gt;\n\n\n\tCan now perform multi-region and/or searchlight based prediction using &lt;code&gt;Brain_Data.predict_multi&lt;/code&gt;\n\t&lt;code&gt;Brain_Data.predict&lt;/code&gt; now support multi-class classification\n\tNew interactive plotting based on &lt;code&gt;nilearn&lt;/code&gt; using &lt;code&gt;Brain_Data.iplot()&lt;/code&gt;\n\tplotting functions have been renamed to remove camel case (e.g. &lt;code&gt;plotBrain&lt;/code&gt; -&amp;gt; &lt;code&gt;plot_brain&lt;/code&gt;)\n\t&lt;code&gt;Brain_Data.plot&lt;/code&gt; now integrates old plotting functions in method call using argument &lt;code&gt;view&lt;/code&gt;. Still defaults to axial slices but can optionally display, &lt;code&gt;glass&lt;/code&gt;, &lt;code&gt;mni&lt;/code&gt; (for ortho slices) or &lt;code&gt;both&lt;/code&gt;\n\tnew &lt;code&gt;distance_correlation&lt;/code&gt;, &lt;code&gt;procrustes_distance&lt;/code&gt;, &lt;code&gt;jackknife_permutation&lt;/code&gt; functions in &lt;code&gt;nltools.stats&lt;/code&gt;\n\t&lt;code&gt;expand_mask&lt;/code&gt;, &lt;code&gt;collapse_mask&lt;/code&gt;, &lt;code&gt;create_sphere&lt;/code&gt; can now take custom masks\n\t&lt;code&gt;Brain_Data.standarize&lt;/code&gt; gains new axis argument\n\n\n&lt;em&gt;Bug Fixes&lt;/em&gt;\n\n\n\tFixed issue in boolean indexing with ROC forced choice computation\n\tFixed edge case bug in &lt;code&gt;fdr&lt;/code&gt;\n\t&lt;code&gt;holm_bonf&lt;/code&gt; behaves like &lt;code&gt;fdr&lt;/code&gt; now and fixes incorrect pvalue bug\n\t&lt;code&gt;check_numpy_square_matrix&lt;/code&gt; validates properly now\n\tfixed issue in failed arma regression if &lt;code&gt;statsmodels&lt;/code&gt; was not installed\n\tfixed issue in failed interactive plotting if &lt;code&gt;ipywidgets&lt;/code&gt; was not installed","license":"Open Access","note":"DOI: 10.5281/ZENODO.2229813","publisher":"Zenodo","source":"DOI.org (Datacite)","title":"cosanlab/nltools: 0.3.11","title-short":"cosanlab/nltools","URL":"https://zenodo.org/record/2229813","author":[{"family":"Chang","given":"Luke"},{"family":"Eshin Jolly","given":""},{"family":"Cheong","given":"Jin Hyun"},{"family":"Burnashev","given":"Anton"},{"family":"Chen","given":"Andy"}],"accessed":{"date-parts":[["2022",12,6]]},"issued":{"date-parts":[["2018",12,12]]}}}],"schema":"https://github.com/citation-style-language/schema/raw/master/csl-citation.json"} </w:instrText>
      </w:r>
      <w:r w:rsidRPr="002947A3">
        <w:fldChar w:fldCharType="separate"/>
      </w:r>
      <w:r w:rsidR="00DF2BA1" w:rsidRPr="00DF2BA1">
        <w:rPr>
          <w:vertAlign w:val="superscript"/>
        </w:rPr>
        <w:t>68</w:t>
      </w:r>
      <w:r w:rsidRPr="002947A3">
        <w:fldChar w:fldCharType="end"/>
      </w:r>
      <w:r w:rsidRPr="002947A3">
        <w:t xml:space="preserve"> employed in Python. These functions correlate the time series of each ROI's activity within each participant with the average time series of that same ROI across all other participants, or all other participants within their group in the case of </w:t>
      </w:r>
      <w:proofErr w:type="spellStart"/>
      <w:r w:rsidRPr="002947A3">
        <w:t>isc_group</w:t>
      </w:r>
      <w:proofErr w:type="spellEnd"/>
      <w:r w:rsidRPr="002947A3">
        <w:t>. This yields a coefficient (the median correlative value, as recommended by</w:t>
      </w:r>
      <w:ins w:id="581" w:author="Billy Mitchell" w:date="2024-11-05T18:47:00Z" w16du:dateUtc="2024-11-05T23:47:00Z">
        <w:r w:rsidR="00DD3C4B">
          <w:t xml:space="preserve"> Chen et al. </w:t>
        </w:r>
      </w:ins>
      <w:r w:rsidRPr="002947A3">
        <w:t xml:space="preserve"> </w:t>
      </w:r>
      <w:r w:rsidRPr="002947A3">
        <w:fldChar w:fldCharType="begin"/>
      </w:r>
      <w:r w:rsidR="00902099">
        <w:instrText xml:space="preserve"> ADDIN ZOTERO_ITEM CSL_CITATION {"citationID":"ztAQ6owg","properties":{"formattedCitation":"\\super 79\\nosupersub{}","plainCitation":"79","noteIndex":0},"citationItems":[{"id":16278,"uris":["http://zotero.org/users/6239255/items/PAWZUE8S"],"itemData":{"id":16278,"type":"article-journal","abstract":"FMRI data acquisition under naturalistic and continuous stimuli (e.g., watching a video or listening to music) has become popular recently due to the fact that it entails less manipulation and more realistic/complex contexts involved in the task, compared to the conventional task-based experimental designs. The synchronization or response similarities among subjects are typically measured through inter-subject correlation (ISC) between any pair of subjects. At the group level, summarizing the collection of ISC values is complicated by their intercorrelations, which necessarily lead to the violation of independence assumed in typical parametric approaches such as Student's t-test. Nonparametric methods, such as bootstrapping and permutation testing, have previously been adopted for testing purposes by resampling the time series of each subject, but the quantitative validity of these speciﬁc approaches in terms of controllability of false positive rate (FPR) has never been explored before. Here we survey the methods of ISC group analysis that have been employed in the literature, and discuss the issues involved in those methods. We then propose less computationally intensive nonparametric methods that can be performed at the group level (for both one- and two-sample analyses), as compared to the popular method of circularly shifting the EPI time series at the individual level. As part of the new approaches, subject-wise (SW) resampling is adopted instead of element-wise (EW) resampling, so that exchangeability and independence assumptions are satisﬁed, and the patterned correlation structure among the ISC values can be more accurately captured. We examine the FPR controllability and power achievement of all the methods through simulations, as well as their performance when applied to a real experimental dataset.","container-title":"NeuroImage","DOI":"10.1016/j.neuroimage.2016.05.023","ISSN":"10538119","journalAbbreviation":"NeuroImage","language":"en","page":"248-259","source":"DOI.org (Crossref)","title":"Untangling the relatedness among correlations, part I: Nonparametric approaches to inter-subject correlation analysis at the group level","title-short":"Untangling the relatedness among correlations, part I","volume":"142","author":[{"family":"Chen","given":"Gang"},{"family":"Shin","given":"Yong-Wook"},{"family":"Taylor","given":"Paul A."},{"family":"Glen","given":"Daniel R."},{"family":"Reynolds","given":"Richard C."},{"family":"Israel","given":"Robert B."},{"family":"Cox","given":"Robert W."}],"issued":{"date-parts":[["2016",11]]}}}],"schema":"https://github.com/citation-style-language/schema/raw/master/csl-citation.json"} </w:instrText>
      </w:r>
      <w:r w:rsidRPr="002947A3">
        <w:fldChar w:fldCharType="separate"/>
      </w:r>
      <w:r w:rsidR="00DF2BA1" w:rsidRPr="00DF2BA1">
        <w:rPr>
          <w:vertAlign w:val="superscript"/>
        </w:rPr>
        <w:t>79</w:t>
      </w:r>
      <w:r w:rsidRPr="002947A3">
        <w:fldChar w:fldCharType="end"/>
      </w:r>
      <w:r w:rsidRPr="002947A3">
        <w:t xml:space="preserve">) representing how similar neural activity patterns are in that ROI among that sample. To assess the significance of differences in neural synchrony between groups (i.e., expressive raters and reflective non-raters) within each run, we used subject-wise bootstrapping, which creates a new pairwise similarity matrix with randomly selected subjects for each group to generate a null distribution. Statistical significance is computed as the proportion of observations from the null distribution which are greater than the absolute value of the observed ISC difference relative to the total number of bootstrap samples (n = 10000), following the percentile method outlined by </w:t>
      </w:r>
      <w:r w:rsidR="00DD3C4B">
        <w:fldChar w:fldCharType="begin"/>
      </w:r>
      <w:r w:rsidR="00902099">
        <w:instrText xml:space="preserve"> ADDIN ZOTERO_ITEM CSL_CITATION {"citationID":"tpQunzlG","properties":{"formattedCitation":"\\super 80\\nosupersub{}","plainCitation":"80","noteIndex":0},"citationItems":[{"id":16386,"uris":["http://zotero.org/users/6239255/items/LHP9I4LA"],"itemData":{"id":16386,"type":"article-journal","abstract":"Two guidelines for nonparametric bootstrap hypothesis testing are highlighted. The first recommends that resampling be done in a way that reflects the null hypothesis, even when the true hypothesis is distant from the null. The second guideline argues that bootstrap hypothesis tests should employ methods that are already recognized as having good features in the closely related problem of confidence interval construction. Violation of the first guideline can seriously reduce the power of a test. Sometimes this reduction is spectacular, since it is most serious when the null hypothesis is grossly in error. The second guideline is of some importance when the conclusion of a test is equivocal. It has no direct bearing on power, but improves the level accuracy of a test.","container-title":"Biometrics","DOI":"10.2307/2532163","ISSN":"0006341X","issue":"2","journalAbbreviation":"Biometrics","language":"en","page":"757","source":"DOI.org (Crossref)","title":"Two Guidelines for Bootstrap Hypothesis Testing","volume":"47","author":[{"family":"Hall","given":"Peter"},{"family":"Wilson","given":"Susan R."}],"issued":{"date-parts":[["1991",6]]}}}],"schema":"https://github.com/citation-style-language/schema/raw/master/csl-citation.json"} </w:instrText>
      </w:r>
      <w:r w:rsidR="00DD3C4B">
        <w:fldChar w:fldCharType="separate"/>
      </w:r>
      <w:r w:rsidR="00DF2BA1" w:rsidRPr="00DF2BA1">
        <w:rPr>
          <w:vertAlign w:val="superscript"/>
        </w:rPr>
        <w:t>80</w:t>
      </w:r>
      <w:r w:rsidR="00DD3C4B">
        <w:fldChar w:fldCharType="end"/>
      </w:r>
      <w:r w:rsidRPr="002947A3">
        <w:t xml:space="preserve">. This method is a more conservative test of statistical significance than permutation testing </w:t>
      </w:r>
      <w:r w:rsidRPr="002947A3">
        <w:fldChar w:fldCharType="begin"/>
      </w:r>
      <w:r w:rsidR="00902099">
        <w:instrText xml:space="preserve"> ADDIN ZOTERO_ITEM CSL_CITATION {"citationID":"ZW7de3RI","properties":{"formattedCitation":"\\super 79\\nosupersub{}","plainCitation":"79","noteIndex":0},"citationItems":[{"id":16278,"uris":["http://zotero.org/users/6239255/items/PAWZUE8S"],"itemData":{"id":16278,"type":"article-journal","abstract":"FMRI data acquisition under naturalistic and continuous stimuli (e.g., watching a video or listening to music) has become popular recently due to the fact that it entails less manipulation and more realistic/complex contexts involved in the task, compared to the conventional task-based experimental designs. The synchronization or response similarities among subjects are typically measured through inter-subject correlation (ISC) between any pair of subjects. At the group level, summarizing the collection of ISC values is complicated by their intercorrelations, which necessarily lead to the violation of independence assumed in typical parametric approaches such as Student's t-test. Nonparametric methods, such as bootstrapping and permutation testing, have previously been adopted for testing purposes by resampling the time series of each subject, but the quantitative validity of these speciﬁc approaches in terms of controllability of false positive rate (FPR) has never been explored before. Here we survey the methods of ISC group analysis that have been employed in the literature, and discuss the issues involved in those methods. We then propose less computationally intensive nonparametric methods that can be performed at the group level (for both one- and two-sample analyses), as compared to the popular method of circularly shifting the EPI time series at the individual level. As part of the new approaches, subject-wise (SW) resampling is adopted instead of element-wise (EW) resampling, so that exchangeability and independence assumptions are satisﬁed, and the patterned correlation structure among the ISC values can be more accurately captured. We examine the FPR controllability and power achievement of all the methods through simulations, as well as their performance when applied to a real experimental dataset.","container-title":"NeuroImage","DOI":"10.1016/j.neuroimage.2016.05.023","ISSN":"10538119","journalAbbreviation":"NeuroImage","language":"en","page":"248-259","source":"DOI.org (Crossref)","title":"Untangling the relatedness among correlations, part I: Nonparametric approaches to inter-subject correlation analysis at the group level","title-short":"Untangling the relatedness among correlations, part I","volume":"142","author":[{"family":"Chen","given":"Gang"},{"family":"Shin","given":"Yong-Wook"},{"family":"Taylor","given":"Paul A."},{"family":"Glen","given":"Daniel R."},{"family":"Reynolds","given":"Richard C."},{"family":"Israel","given":"Robert B."},{"family":"Cox","given":"Robert W."}],"issued":{"date-parts":[["2016",11]]}}}],"schema":"https://github.com/citation-style-language/schema/raw/master/csl-citation.json"} </w:instrText>
      </w:r>
      <w:r w:rsidRPr="002947A3">
        <w:fldChar w:fldCharType="separate"/>
      </w:r>
      <w:r w:rsidR="00DF2BA1" w:rsidRPr="00DF2BA1">
        <w:rPr>
          <w:vertAlign w:val="superscript"/>
        </w:rPr>
        <w:t>79</w:t>
      </w:r>
      <w:r w:rsidRPr="002947A3">
        <w:fldChar w:fldCharType="end"/>
      </w:r>
      <w:r w:rsidRPr="002947A3">
        <w:t xml:space="preserve">. To combine p-values from multiple tests (i.e., across runs), we used Fisher's method, which </w:t>
      </w:r>
      <w:proofErr w:type="gramStart"/>
      <w:r w:rsidRPr="002947A3">
        <w:t>sums</w:t>
      </w:r>
      <w:proofErr w:type="gramEnd"/>
      <w:r w:rsidRPr="002947A3">
        <w:t xml:space="preserve"> the logarithms of the individual p-values and compares the result to a chi-squared distribution to determine overall significance. Adjustments for multiple comparisons were then made using the </w:t>
      </w:r>
      <w:proofErr w:type="spellStart"/>
      <w:r w:rsidRPr="002947A3">
        <w:t>Bejamini</w:t>
      </w:r>
      <w:proofErr w:type="spellEnd"/>
      <w:r w:rsidRPr="002947A3">
        <w:t xml:space="preserve">-Hochberg procedure to maintain the false discovery rate below 0.001. </w:t>
      </w:r>
    </w:p>
    <w:p w14:paraId="176085F0" w14:textId="77777777" w:rsidR="0076279C" w:rsidRDefault="0076279C" w:rsidP="0076279C">
      <w:pPr>
        <w:spacing w:line="240" w:lineRule="auto"/>
        <w:jc w:val="both"/>
        <w:rPr>
          <w:b/>
          <w:bCs/>
        </w:rPr>
      </w:pPr>
    </w:p>
    <w:p w14:paraId="5BA33E75" w14:textId="5DE48F48" w:rsidR="0076279C" w:rsidRDefault="0076279C" w:rsidP="0076279C">
      <w:pPr>
        <w:spacing w:line="240" w:lineRule="auto"/>
        <w:jc w:val="both"/>
      </w:pPr>
      <w:r w:rsidRPr="002947A3">
        <w:rPr>
          <w:b/>
          <w:bCs/>
        </w:rPr>
        <w:lastRenderedPageBreak/>
        <w:t>Activation Labeling.</w:t>
      </w:r>
      <w:r w:rsidRPr="002947A3">
        <w:t xml:space="preserve"> After completing analyses, </w:t>
      </w:r>
      <w:proofErr w:type="spellStart"/>
      <w:r w:rsidRPr="002947A3">
        <w:t>thresholded</w:t>
      </w:r>
      <w:proofErr w:type="spellEnd"/>
      <w:r w:rsidRPr="002947A3">
        <w:t xml:space="preserve"> z-statistic maps and r-statistic maps were annotated using the automated anatomical atlas (AAL) </w:t>
      </w:r>
      <w:r w:rsidRPr="002947A3">
        <w:fldChar w:fldCharType="begin"/>
      </w:r>
      <w:r w:rsidR="00902099">
        <w:instrText xml:space="preserve"> ADDIN ZOTERO_ITEM CSL_CITATION {"citationID":"2CCke1Q0","properties":{"formattedCitation":"\\super 81\\nosupersub{}","plainCitation":"81","noteIndex":0},"citationItems":[{"id":16279,"uris":["http://zotero.org/users/6239255/items/WLZH65VZ"],"itemData":{"id":16279,"type":"article-journal","abstract":"An anatomical parcellation of the spatially normalized single-subject high-resolution T1 volume provided by the Montreal Neurological Institute (MNI)  (D. L. Collins et al., 1998, Trans. Med. Imag. 17, 463-468) was performed. The  MNI single-subject main sulci were first delineated and further used as landmarks  for the 3D definition of 45 anatomical volumes of interest (AVOI) in each  hemisphere. This procedure was performed using a dedicated software which allowed  a 3D following of the sulci course on the edited brain. Regions of interest were  then drawn manually with the same software every 2 mm on the axial slices of the  high-resolution MNI single subject. The 90 AVOI were reconstructed and assigned a  label. Using this parcellation method, three procedures to perform the automated  anatomical labeling of functional studies are proposed: (1) labeling of an  extremum defined by a set of coordinates, (2) percentage of voxels belonging to  each of the AVOI intersected by a sphere centered by a set of coordinates, and  (3) percentage of voxels belonging to each of the AVOI intersected by an  activated cluster. An interface with the Statistical Parametric Mapping package  (SPM, J. Ashburner and K. J. Friston, 1999, Hum. Brain Mapp. 7, 254-266) is  provided as a freeware to researchers of the neuroimaging community. We believe  that this tool is an improvement for the macroscopical labeling of activated area  compared to labeling assessed using the Talairach atlas brain in which  deformations are well known. However, this tool does not alleviate the need for  more sophisticated labeling strategies based on anatomical or cytoarchitectonic  probabilistic maps.","container-title":"NeuroImage","DOI":"10.1006/nimg.2001.0978","ISSN":"1053-8119","issue":"1","journalAbbreviation":"Neuroimage","language":"eng","note":"publisher-place: United States\nPMID: 11771995","page":"273-289","title":"Automated anatomical labeling of activations in SPM using a macroscopic anatomical parcellation of the MNI MRI single-subject brain.","volume":"15","author":[{"family":"Tzourio-Mazoyer","given":"N."},{"family":"Landeau","given":"B."},{"family":"Papathanassiou","given":"D."},{"family":"Crivello","given":"F."},{"family":"Etard","given":"O."},{"family":"Delcroix","given":"N."},{"family":"Mazoyer","given":"B."},{"family":"Joliot","given":"M."}],"issued":{"date-parts":[["2002",1]]}}}],"schema":"https://github.com/citation-style-language/schema/raw/master/csl-citation.json"} </w:instrText>
      </w:r>
      <w:r w:rsidRPr="002947A3">
        <w:fldChar w:fldCharType="separate"/>
      </w:r>
      <w:r w:rsidR="00DF2BA1" w:rsidRPr="00DF2BA1">
        <w:rPr>
          <w:vertAlign w:val="superscript"/>
        </w:rPr>
        <w:t>81</w:t>
      </w:r>
      <w:r w:rsidRPr="002947A3">
        <w:fldChar w:fldCharType="end"/>
      </w:r>
      <w:r w:rsidRPr="002947A3">
        <w:t xml:space="preserve">, which provided probabilistically determined anatomical labels for each significant cluster. These labels were supplemented with the Schaefer-Kong atlas </w:t>
      </w:r>
      <w:r w:rsidRPr="002947A3">
        <w:fldChar w:fldCharType="begin"/>
      </w:r>
      <w:r w:rsidR="00902099">
        <w:instrText xml:space="preserve"> ADDIN ZOTERO_ITEM CSL_CITATION {"citationID":"YTh662ZL","properties":{"formattedCitation":"\\super 46,47\\nosupersub{}","plainCitation":"46,47","noteIndex":0},"citationItems":[{"id":1493,"uris":["http://zotero.org/users/6239255/items/FZC43B73"],"itemData":{"id":1493,"type":"article-journal","abstract":"Abstract\n            Resting-state functional magnetic resonance imaging (rs-fMRI) allows estimation of individual-specific cortical parcellations. We have previously developed a multi-session hierarchical Bayesian model (MS-HBM) for estimating high-quality individual-specific network-level parcellations. Here, we extend the model to estimate individual-specific areal-level parcellations. While network-level parcellations comprise spatially distributed networks spanning the cortex, the consensus is that areal-level parcels should be spatially localized, that is, should not span multiple lobes. There is disagreement about whether areal-level parcels should be strictly contiguous or comprise multiple noncontiguous components; therefore, we considered three areal-level MS-HBM variants spanning these range of possibilities. Individual-specific MS-HBM parcellations estimated using 10 min of data generalized better than other approaches using 150 min of data to out-of-sample rs-fMRI and task-fMRI from the same individuals. Resting-state functional connectivity derived from MS-HBM parcellations also achieved the best behavioral prediction performance. Among the three MS-HBM variants, the strictly contiguous MS-HBM exhibited the best resting-state homogeneity and most uniform within-parcel task activation. In terms of behavioral prediction, the gradient-infused MS-HBM was numerically the best, but differences among MS-HBM variants were not statistically significant. Overall, these results suggest that areal-level MS-HBMs can capture behaviorally meaningful individual-specific parcellation features beyond group-level parcellations. Multi-resolution trained models and parcellations are publicly available (https://github.com/ThomasYeoLab/CBIG/tree/master/stable_projects/brain_parcellation/Kong2022_ArealMSHBM).","container-title":"Cerebral Cortex","DOI":"10.1093/cercor/bhab101","ISSN":"1047-3211, 1460-2199","issue":"10","language":"en","page":"4477-4500","source":"DOI.org (Crossref)","title":"Individual-Specific Areal-Level Parcellations Improve Functional Connectivity Prediction of Behavior","volume":"31","author":[{"family":"Kong","given":"Ru"},{"family":"Yang","given":"Qing"},{"family":"Gordon","given":"Evan"},{"family":"Xue","given":"Aihuiping"},{"family":"Yan","given":"Xiaoxuan"},{"family":"Orban","given":"Csaba"},{"family":"Zuo","given":"Xi-Nian"},{"family":"Spreng","given":"Nathan"},{"family":"Ge","given":"Tian"},{"family":"Holmes","given":"Avram"},{"family":"Eickhoff","given":"Simon"},{"family":"Yeo","given":"B T Thomas"}],"issued":{"date-parts":[["2021",8,26]]}}},{"id":1483,"uris":["http://zotero.org/users/6239255/items/TJZVPB56"],"itemData":{"id":1483,"type":"article-journal","container-title":"Cerebral Cortex","DOI":"10.1093/cercor/bhx179","ISSN":"1047-3211, 1460-2199","issue":"9","language":"en","page":"3095-3114","source":"DOI.org (Crossref)","title":"Local-Global Parcellation of the Human Cerebral Cortex from Intrinsic Functional Connectivity MRI","volume":"28","author":[{"family":"Schaefer","given":"Alexander"},{"family":"Kong","given":"Ru"},{"family":"Gordon","given":"Evan M"},{"family":"Laumann","given":"Timothy O"},{"family":"Zuo","given":"Xi-Nian"},{"family":"Holmes","given":"Avram J"},{"family":"Eickhoff","given":"Simon B"},{"family":"Yeo","given":"B T Thomas"}],"issued":{"date-parts":[["2018",9,1]]}}}],"schema":"https://github.com/citation-style-language/schema/raw/master/csl-citation.json"} </w:instrText>
      </w:r>
      <w:r w:rsidRPr="002947A3">
        <w:fldChar w:fldCharType="separate"/>
      </w:r>
      <w:r w:rsidR="00DF2BA1" w:rsidRPr="00DF2BA1">
        <w:rPr>
          <w:vertAlign w:val="superscript"/>
        </w:rPr>
        <w:t>46,47</w:t>
      </w:r>
      <w:r w:rsidRPr="002947A3">
        <w:fldChar w:fldCharType="end"/>
      </w:r>
      <w:r w:rsidRPr="002947A3">
        <w:t xml:space="preserve">, which consists of 400 functionally-defined cortical parcellations and denotes which of 17 networks </w:t>
      </w:r>
      <w:r w:rsidRPr="002947A3">
        <w:fldChar w:fldCharType="begin"/>
      </w:r>
      <w:r w:rsidR="00902099">
        <w:instrText xml:space="preserve"> ADDIN ZOTERO_ITEM CSL_CITATION {"citationID":"vjewxyxU","properties":{"formattedCitation":"\\super 49\\nosupersub{}","plainCitation":"49","noteIndex":0},"citationItems":[{"id":16281,"uris":["http://zotero.org/users/6239255/items/QF8M7898"],"itemData":{"id":16281,"type":"article-journal","abstract":"Information processing in the cerebral cortex involves interactions among distributed areas. Anatomical connectivity suggests that certain areas form local hierarchical relations such as within the visual system. Other connectivity patterns, particularly among association areas, suggest the presence of large-scale circuits without clear hierarchical relations. In this study the organization of networks in the human cerebrum was explored using resting-state functional connectivity MRI. Data from 1,000 subjects were registered using surface-based alignment. A clustering approach was employed to identify and replicate networks of functionally coupled regions across the cerebral cortex. The results revealed local networks confined to sensory and motor cortices as well as distributed networks of association regions. Within the sensory and motor cortices, functional connectivity followed topographic representations across adjacent areas. In association cortex, the connectivity patterns often showed abrupt transitions between network boundaries. Focused analyses were performed to better understand properties of network connectivity. A canonical sensory-motor pathway involving primary visual area, putative middle temporal area complex (MT+), lateral intraparietal area, and frontal eye field was analyzed to explore how interactions might arise within and between networks. Results showed that adjacent regions of the MT+ complex demonstrate differential connectivity consistent with a hierarchical pathway that spans networks. The functional connectivity of parietal and prefrontal association cortices was next explored. Distinct connectivity profiles of neighboring regions suggest they participate in distributed networks that, while showing evidence for interactions, are embedded within largely parallel, interdigitated circuits. We conclude by discussing the organization of these large-scale cerebral networks in relation to monkey anatomy and their potential evolutionary expansion in humans to support cognition.","container-title":"Journal of Neurophysiology","DOI":"10.1152/jn.00338.2011","ISSN":"0022-3077, 1522-1598","issue":"3","journalAbbreviation":"Journal of Neurophysiology","language":"en","page":"1125-1165","source":"DOI.org (Crossref)","title":"The organization of the human cerebral cortex estimated by intrinsic functional connectivity","volume":"106","author":[{"family":"Yeo","given":"B. T. Thomas"},{"family":"Krienen","given":"Fenna M."},{"family":"Sepulcre","given":"Jorge"},{"family":"Sabuncu","given":"Mert R."},{"family":"Lashkari","given":"Danial"},{"family":"Hollinshead","given":"Marisa"},{"family":"Roffman","given":"Joshua L."},{"family":"Smoller","given":"Jordan W."},{"family":"Zöllei","given":"Lilla"},{"family":"Polimeni","given":"Jonathan R."},{"family":"Fischl","given":"Bruce"},{"family":"Liu","given":"Hesheng"},{"family":"Buckner","given":"Randy L."}],"issued":{"date-parts":[["2011",9]]}}}],"schema":"https://github.com/citation-style-language/schema/raw/master/csl-citation.json"} </w:instrText>
      </w:r>
      <w:r w:rsidRPr="002947A3">
        <w:fldChar w:fldCharType="separate"/>
      </w:r>
      <w:r w:rsidR="00DF2BA1" w:rsidRPr="00DF2BA1">
        <w:rPr>
          <w:vertAlign w:val="superscript"/>
        </w:rPr>
        <w:t>49</w:t>
      </w:r>
      <w:r w:rsidRPr="002947A3">
        <w:fldChar w:fldCharType="end"/>
      </w:r>
      <w:r w:rsidRPr="002947A3">
        <w:t xml:space="preserve"> each region predominantly participates within. When labeling was ambiguous or unavailable, the anatomical label in question was entered as a term in Neurosynth and the activation peak of the meta-analysis compared to the activation peak of the cluster in question. Additionally, certain specialized anatomical regions which are widely recognized within the neuroscience community, but which are not used in either of the atlases (e.g., temporoparietal junction) were confirmed using this technique. </w:t>
      </w:r>
    </w:p>
    <w:p w14:paraId="0E46E294" w14:textId="77777777" w:rsidR="00704746" w:rsidRDefault="00704746" w:rsidP="00704746">
      <w:pPr>
        <w:spacing w:line="240" w:lineRule="auto"/>
        <w:jc w:val="both"/>
        <w:rPr>
          <w:ins w:id="582" w:author="Billy Mitchell" w:date="2024-11-06T08:43:00Z" w16du:dateUtc="2024-11-06T13:43:00Z"/>
        </w:rPr>
      </w:pPr>
    </w:p>
    <w:p w14:paraId="0A8C8689" w14:textId="4119A52D" w:rsidR="000B4FF8" w:rsidRDefault="00704746" w:rsidP="00704746">
      <w:pPr>
        <w:spacing w:line="240" w:lineRule="auto"/>
        <w:jc w:val="both"/>
        <w:rPr>
          <w:ins w:id="583" w:author="Billy Mitchell" w:date="2024-11-06T10:47:00Z" w16du:dateUtc="2024-11-06T15:47:00Z"/>
        </w:rPr>
      </w:pPr>
      <w:ins w:id="584" w:author="Billy Mitchell" w:date="2024-11-06T08:43:00Z" w16du:dateUtc="2024-11-06T13:43:00Z">
        <w:r>
          <w:rPr>
            <w:b/>
            <w:bCs/>
          </w:rPr>
          <w:t xml:space="preserve">Free Recall </w:t>
        </w:r>
        <w:r w:rsidRPr="00EB1B8C">
          <w:rPr>
            <w:b/>
            <w:bCs/>
          </w:rPr>
          <w:t>Transcription</w:t>
        </w:r>
        <w:r>
          <w:t>.</w:t>
        </w:r>
      </w:ins>
      <w:ins w:id="585" w:author="Billy Mitchell" w:date="2024-11-06T09:35:00Z" w16du:dateUtc="2024-11-06T14:35:00Z">
        <w:r w:rsidR="001633CB">
          <w:t xml:space="preserve"> Of the thirty-five subjects who completed the study, </w:t>
        </w:r>
      </w:ins>
      <w:ins w:id="586" w:author="Billy Mitchell" w:date="2024-11-06T09:42:00Z" w16du:dateUtc="2024-11-06T14:42:00Z">
        <w:r w:rsidR="000733F7">
          <w:t>twenty-eight (n</w:t>
        </w:r>
      </w:ins>
      <w:ins w:id="587" w:author="Billy Mitchell" w:date="2024-11-06T10:37:00Z" w16du:dateUtc="2024-11-06T15:37:00Z">
        <w:r w:rsidR="00D96ECC">
          <w:t xml:space="preserve"> </w:t>
        </w:r>
      </w:ins>
      <w:ins w:id="588" w:author="Billy Mitchell" w:date="2024-11-06T09:42:00Z" w16du:dateUtc="2024-11-06T14:42:00Z">
        <w:r w:rsidR="000733F7">
          <w:t>=</w:t>
        </w:r>
      </w:ins>
      <w:ins w:id="589" w:author="Billy Mitchell" w:date="2024-11-06T10:37:00Z" w16du:dateUtc="2024-11-06T15:37:00Z">
        <w:r w:rsidR="00D96ECC">
          <w:t xml:space="preserve"> </w:t>
        </w:r>
      </w:ins>
      <w:ins w:id="590" w:author="Billy Mitchell" w:date="2024-11-06T09:42:00Z" w16du:dateUtc="2024-11-06T14:42:00Z">
        <w:r w:rsidR="000733F7">
          <w:t>28) provided audio recordings that could reliabl</w:t>
        </w:r>
      </w:ins>
      <w:ins w:id="591" w:author="Billy Mitchell" w:date="2024-11-06T09:43:00Z" w16du:dateUtc="2024-11-06T14:43:00Z">
        <w:r w:rsidR="000733F7">
          <w:t xml:space="preserve">y be transcribed. </w:t>
        </w:r>
      </w:ins>
      <w:ins w:id="592" w:author="Billy Mitchell" w:date="2024-11-06T09:45:00Z" w16du:dateUtc="2024-11-06T14:45:00Z">
        <w:r w:rsidR="000733F7">
          <w:t xml:space="preserve">The </w:t>
        </w:r>
      </w:ins>
      <w:ins w:id="593" w:author="Billy Mitchell" w:date="2024-11-06T09:46:00Z" w16du:dateUtc="2024-11-06T14:46:00Z">
        <w:r w:rsidR="000733F7">
          <w:t>audio</w:t>
        </w:r>
      </w:ins>
      <w:ins w:id="594" w:author="Billy Mitchell" w:date="2024-11-06T09:45:00Z" w16du:dateUtc="2024-11-06T14:45:00Z">
        <w:r w:rsidR="000733F7">
          <w:t xml:space="preserve"> of t</w:t>
        </w:r>
      </w:ins>
      <w:ins w:id="595" w:author="Billy Mitchell" w:date="2024-11-06T09:43:00Z" w16du:dateUtc="2024-11-06T14:43:00Z">
        <w:r w:rsidR="000733F7">
          <w:t xml:space="preserve">hree subjects </w:t>
        </w:r>
      </w:ins>
      <w:ins w:id="596" w:author="Billy Mitchell" w:date="2024-11-06T09:47:00Z" w16du:dateUtc="2024-11-06T14:47:00Z">
        <w:r w:rsidR="000733F7">
          <w:t>suffered</w:t>
        </w:r>
      </w:ins>
      <w:ins w:id="597" w:author="Billy Mitchell" w:date="2024-11-06T09:43:00Z" w16du:dateUtc="2024-11-06T14:43:00Z">
        <w:r w:rsidR="000733F7">
          <w:t xml:space="preserve"> technical issues </w:t>
        </w:r>
      </w:ins>
      <w:ins w:id="598" w:author="Billy Mitchell" w:date="2024-11-06T09:44:00Z" w16du:dateUtc="2024-11-06T14:44:00Z">
        <w:r w:rsidR="000733F7">
          <w:t>which corrupted the file</w:t>
        </w:r>
      </w:ins>
      <w:ins w:id="599" w:author="Billy Mitchell" w:date="2024-11-06T09:46:00Z" w16du:dateUtc="2024-11-06T14:46:00Z">
        <w:r w:rsidR="000733F7">
          <w:t>s</w:t>
        </w:r>
      </w:ins>
      <w:ins w:id="600" w:author="Billy Mitchell" w:date="2024-11-06T09:44:00Z" w16du:dateUtc="2024-11-06T14:44:00Z">
        <w:r w:rsidR="000733F7">
          <w:t xml:space="preserve"> and </w:t>
        </w:r>
      </w:ins>
      <w:proofErr w:type="gramStart"/>
      <w:ins w:id="601" w:author="Billy Mitchell" w:date="2024-11-06T09:46:00Z" w16du:dateUtc="2024-11-06T14:46:00Z">
        <w:r w:rsidR="000733F7">
          <w:t>audio</w:t>
        </w:r>
        <w:proofErr w:type="gramEnd"/>
        <w:r w:rsidR="000733F7">
          <w:t xml:space="preserve"> </w:t>
        </w:r>
      </w:ins>
      <w:ins w:id="602" w:author="Billy Mitchell" w:date="2024-11-06T09:47:00Z" w16du:dateUtc="2024-11-06T14:47:00Z">
        <w:r w:rsidR="000733F7">
          <w:t>from</w:t>
        </w:r>
      </w:ins>
      <w:ins w:id="603" w:author="Billy Mitchell" w:date="2024-11-06T09:46:00Z" w16du:dateUtc="2024-11-06T14:46:00Z">
        <w:r w:rsidR="000733F7">
          <w:t xml:space="preserve"> four other subjects was of low-quality and could not be reliably transcribed.</w:t>
        </w:r>
      </w:ins>
      <w:ins w:id="604" w:author="Billy Mitchell" w:date="2024-11-06T09:47:00Z" w16du:dateUtc="2024-11-06T14:47:00Z">
        <w:r w:rsidR="000733F7">
          <w:t xml:space="preserve"> Trans</w:t>
        </w:r>
      </w:ins>
      <w:ins w:id="605" w:author="Billy Mitchell" w:date="2024-11-06T09:48:00Z" w16du:dateUtc="2024-11-06T14:48:00Z">
        <w:r w:rsidR="000733F7">
          <w:t xml:space="preserve">cription was completed in stages. Audio recordings were first </w:t>
        </w:r>
      </w:ins>
      <w:ins w:id="606" w:author="Billy Mitchell" w:date="2024-11-06T09:49:00Z" w16du:dateUtc="2024-11-06T14:49:00Z">
        <w:r w:rsidR="000733F7">
          <w:t xml:space="preserve">transcribed </w:t>
        </w:r>
      </w:ins>
      <w:ins w:id="607" w:author="Billy Mitchell" w:date="2024-11-06T10:37:00Z" w16du:dateUtc="2024-11-06T15:37:00Z">
        <w:r w:rsidR="00D96ECC">
          <w:t xml:space="preserve">to text </w:t>
        </w:r>
      </w:ins>
      <w:ins w:id="608" w:author="Billy Mitchell" w:date="2024-11-06T09:49:00Z" w16du:dateUtc="2024-11-06T14:49:00Z">
        <w:r w:rsidR="000733F7">
          <w:t xml:space="preserve">using a locally-hosted version of OpenAI’s </w:t>
        </w:r>
      </w:ins>
      <w:ins w:id="609" w:author="Billy Mitchell" w:date="2024-11-06T09:51:00Z" w16du:dateUtc="2024-11-06T14:51:00Z">
        <w:r w:rsidR="000733F7" w:rsidRPr="002947A3">
          <w:t xml:space="preserve">Whisper [v1.1.10] </w:t>
        </w:r>
        <w:r w:rsidR="000733F7" w:rsidRPr="002947A3">
          <w:fldChar w:fldCharType="begin"/>
        </w:r>
      </w:ins>
      <w:r w:rsidR="00902099">
        <w:instrText xml:space="preserve"> ADDIN ZOTERO_ITEM CSL_CITATION {"citationID":"RfR6CkZp","properties":{"formattedCitation":"\\super 76\\nosupersub{}","plainCitation":"76","noteIndex":0},"citationItems":[{"id":16352,"uris":["http://zotero.org/users/6239255/items/XMPTFXLL"],"itemData":{"id":16352,"type":"software","title":"Whisper","URL":"https://github.com/openai/whisper","author":[{"literal":"OpenAI"}],"issued":{"date-parts":[["2023"]]}}}],"schema":"https://github.com/citation-style-language/schema/raw/master/csl-citation.json"} </w:instrText>
      </w:r>
      <w:ins w:id="610" w:author="Billy Mitchell" w:date="2024-11-06T09:51:00Z" w16du:dateUtc="2024-11-06T14:51:00Z">
        <w:r w:rsidR="000733F7" w:rsidRPr="002947A3">
          <w:fldChar w:fldCharType="separate"/>
        </w:r>
        <w:r w:rsidR="000733F7" w:rsidRPr="00DF2BA1">
          <w:rPr>
            <w:vertAlign w:val="superscript"/>
          </w:rPr>
          <w:t>76</w:t>
        </w:r>
        <w:r w:rsidR="000733F7" w:rsidRPr="002947A3">
          <w:fldChar w:fldCharType="end"/>
        </w:r>
      </w:ins>
      <w:ins w:id="611" w:author="Billy Mitchell" w:date="2024-11-06T09:49:00Z" w16du:dateUtc="2024-11-06T14:49:00Z">
        <w:r w:rsidR="000733F7">
          <w:t xml:space="preserve"> library in Python </w:t>
        </w:r>
        <w:r w:rsidR="000733F7" w:rsidRPr="002947A3">
          <w:t xml:space="preserve">[v3.8.13] </w:t>
        </w:r>
        <w:r w:rsidR="000733F7" w:rsidRPr="002947A3">
          <w:fldChar w:fldCharType="begin"/>
        </w:r>
      </w:ins>
      <w:r w:rsidR="00902099">
        <w:instrText xml:space="preserve"> ADDIN ZOTERO_ITEM CSL_CITATION {"citationID":"lTjho60l","properties":{"formattedCitation":"\\super 63\\nosupersub{}","plainCitation":"63","noteIndex":0},"citationItems":[{"id":16333,"uris":["http://zotero.org/users/6239255/items/2N3VUFMR"],"itemData":{"id":16333,"type":"software","collection-title":"Centrum voor Wiskunde en Informatica (CWI)","event-place":"Amsterdam","genre":"Python","publisher-place":"Amsterdam","title":"Python tutorial","version":"Technical Report CS-R9526","author":[{"family":"Rossum","given":"Guido","non-dropping-particle":"van"}],"issued":{"date-parts":[["1995",5]]}}}],"schema":"https://github.com/citation-style-language/schema/raw/master/csl-citation.json"} </w:instrText>
      </w:r>
      <w:ins w:id="612" w:author="Billy Mitchell" w:date="2024-11-06T09:49:00Z" w16du:dateUtc="2024-11-06T14:49:00Z">
        <w:r w:rsidR="000733F7" w:rsidRPr="002947A3">
          <w:fldChar w:fldCharType="separate"/>
        </w:r>
        <w:r w:rsidR="000733F7" w:rsidRPr="00DF2BA1">
          <w:rPr>
            <w:vertAlign w:val="superscript"/>
          </w:rPr>
          <w:t>63</w:t>
        </w:r>
        <w:r w:rsidR="000733F7" w:rsidRPr="002947A3">
          <w:fldChar w:fldCharType="end"/>
        </w:r>
      </w:ins>
      <w:ins w:id="613" w:author="Billy Mitchell" w:date="2024-11-06T09:51:00Z" w16du:dateUtc="2024-11-06T14:51:00Z">
        <w:r w:rsidR="000733F7">
          <w:t xml:space="preserve">. These </w:t>
        </w:r>
      </w:ins>
      <w:ins w:id="614" w:author="Billy Mitchell" w:date="2024-11-06T10:37:00Z" w16du:dateUtc="2024-11-06T15:37:00Z">
        <w:r w:rsidR="00D96ECC">
          <w:t>textual representations</w:t>
        </w:r>
      </w:ins>
      <w:ins w:id="615" w:author="Billy Mitchell" w:date="2024-11-06T09:51:00Z" w16du:dateUtc="2024-11-06T14:51:00Z">
        <w:r w:rsidR="000733F7">
          <w:t xml:space="preserve"> were then </w:t>
        </w:r>
      </w:ins>
      <w:ins w:id="616" w:author="Billy Mitchell" w:date="2024-11-06T10:28:00Z" w16du:dateUtc="2024-11-06T15:28:00Z">
        <w:r w:rsidR="00211D2F">
          <w:t>i</w:t>
        </w:r>
      </w:ins>
      <w:ins w:id="617" w:author="Billy Mitchell" w:date="2024-11-06T10:29:00Z" w16du:dateUtc="2024-11-06T15:29:00Z">
        <w:r w:rsidR="00211D2F">
          <w:t xml:space="preserve">ndependently </w:t>
        </w:r>
      </w:ins>
      <w:del w:id="618" w:author="Billy Mitchell" w:date="2024-11-06T09:52:00Z" w16du:dateUtc="2024-11-06T14:52:00Z">
        <w:r w:rsidR="000733F7" w:rsidDel="000733F7">
          <w:delText>reviewed</w:delText>
        </w:r>
      </w:del>
      <w:ins w:id="619" w:author="Billy Mitchell" w:date="2024-11-06T09:52:00Z" w16du:dateUtc="2024-11-06T14:52:00Z">
        <w:r w:rsidR="000733F7">
          <w:t>appraised</w:t>
        </w:r>
      </w:ins>
      <w:ins w:id="620" w:author="Billy Mitchell" w:date="2024-11-06T09:51:00Z" w16du:dateUtc="2024-11-06T14:51:00Z">
        <w:r w:rsidR="000733F7">
          <w:t xml:space="preserve"> and </w:t>
        </w:r>
      </w:ins>
      <w:ins w:id="621" w:author="Billy Mitchell" w:date="2024-11-06T09:52:00Z" w16du:dateUtc="2024-11-06T14:52:00Z">
        <w:r w:rsidR="000733F7">
          <w:t>revised</w:t>
        </w:r>
      </w:ins>
      <w:ins w:id="622" w:author="Billy Mitchell" w:date="2024-11-06T09:51:00Z" w16du:dateUtc="2024-11-06T14:51:00Z">
        <w:r w:rsidR="000733F7">
          <w:t xml:space="preserve"> by a team of</w:t>
        </w:r>
      </w:ins>
      <w:ins w:id="623" w:author="Billy Mitchell" w:date="2024-11-06T09:52:00Z" w16du:dateUtc="2024-11-06T14:52:00Z">
        <w:r w:rsidR="000733F7">
          <w:t xml:space="preserve"> </w:t>
        </w:r>
      </w:ins>
      <w:ins w:id="624" w:author="Billy Mitchell" w:date="2024-11-06T10:24:00Z" w16du:dateUtc="2024-11-06T15:24:00Z">
        <w:r w:rsidR="00211D2F">
          <w:t xml:space="preserve">trained </w:t>
        </w:r>
      </w:ins>
      <w:ins w:id="625" w:author="Billy Mitchell" w:date="2024-11-06T09:51:00Z" w16du:dateUtc="2024-11-06T14:51:00Z">
        <w:r w:rsidR="000733F7">
          <w:t>reviewers</w:t>
        </w:r>
      </w:ins>
      <w:ins w:id="626" w:author="Billy Mitchell" w:date="2024-11-06T12:38:00Z" w16du:dateUtc="2024-11-06T17:38:00Z">
        <w:r w:rsidR="00C11DE4">
          <w:t xml:space="preserve"> familiar with the stimulus and whom reviewed annotations of the stimulus generated by a separate team of reviewers</w:t>
        </w:r>
      </w:ins>
      <w:ins w:id="627" w:author="Billy Mitchell" w:date="2024-11-06T12:40:00Z" w16du:dateUtc="2024-11-06T17:40:00Z">
        <w:r w:rsidR="00C11DE4">
          <w:t xml:space="preserve"> in line with standards </w:t>
        </w:r>
      </w:ins>
      <w:ins w:id="628" w:author="Billy Mitchell" w:date="2024-11-06T12:41:00Z" w16du:dateUtc="2024-11-06T17:41:00Z">
        <w:r w:rsidR="00C11DE4">
          <w:t>described by Chen et al.</w:t>
        </w:r>
      </w:ins>
      <w:r w:rsidR="00C11DE4">
        <w:fldChar w:fldCharType="begin"/>
      </w:r>
      <w:r w:rsidR="00902099">
        <w:instrText xml:space="preserve"> ADDIN ZOTERO_ITEM CSL_CITATION {"citationID":"JOpmP25t","properties":{"formattedCitation":"\\super 8\\nosupersub{}","plainCitation":"8","noteIndex":0},"citationItems":[{"id":1563,"uris":["http://zotero.org/users/6239255/items/5M5D4KQB"],"itemData":{"id":1563,"type":"article-journal","container-title":"Nature Neuroscience","DOI":"10.1038/nn.4450","ISSN":"1097-6256, 1546-1726","issue":"1","journalAbbreviation":"Nat Neurosci","language":"en","page":"115-125","source":"DOI.org (Crossref)","title":"Shared memories reveal shared structure in neural activity across individuals","volume":"20","author":[{"family":"Chen","given":"Janice"},{"family":"Leong","given":"Yuan Chang"},{"family":"Honey","given":"Christopher J"},{"family":"Yong","given":"Chung H"},{"family":"Norman","given":"Kenneth A"},{"family":"Hasson","given":"Uri"}],"issued":{"date-parts":[["2017",1]]}}}],"schema":"https://github.com/citation-style-language/schema/raw/master/csl-citation.json"} </w:instrText>
      </w:r>
      <w:r w:rsidR="00C11DE4">
        <w:fldChar w:fldCharType="separate"/>
      </w:r>
      <w:r w:rsidR="00D94E2D" w:rsidRPr="00D94E2D">
        <w:rPr>
          <w:vertAlign w:val="superscript"/>
        </w:rPr>
        <w:t>8</w:t>
      </w:r>
      <w:r w:rsidR="00C11DE4">
        <w:fldChar w:fldCharType="end"/>
      </w:r>
      <w:ins w:id="629" w:author="Billy Mitchell" w:date="2024-11-06T10:25:00Z" w16du:dateUtc="2024-11-06T15:25:00Z">
        <w:r w:rsidR="00211D2F">
          <w:t>.</w:t>
        </w:r>
      </w:ins>
      <w:ins w:id="630" w:author="Billy Mitchell" w:date="2024-11-06T12:40:00Z" w16du:dateUtc="2024-11-06T17:40:00Z">
        <w:r w:rsidR="00C11DE4">
          <w:t xml:space="preserve"> </w:t>
        </w:r>
      </w:ins>
      <w:ins w:id="631" w:author="Billy Mitchell" w:date="2024-11-06T10:25:00Z" w16du:dateUtc="2024-11-06T15:25:00Z">
        <w:r w:rsidR="00211D2F">
          <w:t>Each transcription was reviewed by a</w:t>
        </w:r>
      </w:ins>
      <w:ins w:id="632" w:author="Billy Mitchell" w:date="2024-11-06T10:26:00Z" w16du:dateUtc="2024-11-06T15:26:00Z">
        <w:r w:rsidR="00211D2F">
          <w:t xml:space="preserve">t least two individuals who were required to reach a consensus. Any </w:t>
        </w:r>
      </w:ins>
      <w:ins w:id="633" w:author="Billy Mitchell" w:date="2024-11-06T10:27:00Z" w16du:dateUtc="2024-11-06T15:27:00Z">
        <w:r w:rsidR="00211D2F">
          <w:t>discrepancies</w:t>
        </w:r>
      </w:ins>
      <w:ins w:id="634" w:author="Billy Mitchell" w:date="2024-11-06T10:26:00Z" w16du:dateUtc="2024-11-06T15:26:00Z">
        <w:r w:rsidR="00211D2F">
          <w:t xml:space="preserve"> </w:t>
        </w:r>
      </w:ins>
      <w:ins w:id="635" w:author="Billy Mitchell" w:date="2024-11-06T10:27:00Z" w16du:dateUtc="2024-11-06T15:27:00Z">
        <w:r w:rsidR="00211D2F">
          <w:t>between reviewers’ initial appraisals were flagged and discussed until a consensus could be reached or the questionable segment was censored.</w:t>
        </w:r>
      </w:ins>
      <w:ins w:id="636" w:author="Billy Mitchell" w:date="2024-11-06T10:28:00Z" w16du:dateUtc="2024-11-06T15:28:00Z">
        <w:r w:rsidR="00211D2F">
          <w:t xml:space="preserve"> </w:t>
        </w:r>
      </w:ins>
      <w:ins w:id="637" w:author="Billy Mitchell" w:date="2024-11-06T10:29:00Z" w16du:dateUtc="2024-11-06T15:29:00Z">
        <w:r w:rsidR="00211D2F">
          <w:t>Two reviewers then independently segm</w:t>
        </w:r>
      </w:ins>
      <w:ins w:id="638" w:author="Billy Mitchell" w:date="2024-11-06T10:30:00Z" w16du:dateUtc="2024-11-06T15:30:00Z">
        <w:r w:rsidR="00211D2F">
          <w:t xml:space="preserve">ented recall and categorized each segment according to which scene they </w:t>
        </w:r>
        <w:proofErr w:type="gramStart"/>
        <w:r w:rsidR="00211D2F">
          <w:t>believe</w:t>
        </w:r>
        <w:proofErr w:type="gramEnd"/>
        <w:r w:rsidR="00211D2F">
          <w:t xml:space="preserve"> that it was describing. </w:t>
        </w:r>
      </w:ins>
      <w:ins w:id="639" w:author="Billy Mitchell" w:date="2024-11-06T12:42:00Z" w16du:dateUtc="2024-11-06T17:42:00Z">
        <w:r w:rsidR="00D94E2D">
          <w:t xml:space="preserve">We determined that there were </w:t>
        </w:r>
      </w:ins>
      <w:ins w:id="640" w:author="Billy Mitchell" w:date="2024-11-08T11:53:00Z" w16du:dateUtc="2024-11-08T16:53:00Z">
        <w:r w:rsidR="00902099">
          <w:t>28</w:t>
        </w:r>
      </w:ins>
      <w:ins w:id="641" w:author="Billy Mitchell" w:date="2024-11-06T12:42:00Z" w16du:dateUtc="2024-11-06T17:42:00Z">
        <w:r w:rsidR="00D94E2D">
          <w:t xml:space="preserve"> distinct scenes present in the stimulus. </w:t>
        </w:r>
      </w:ins>
      <w:ins w:id="642" w:author="Billy Mitchell" w:date="2024-11-06T10:30:00Z" w16du:dateUtc="2024-11-06T15:30:00Z">
        <w:r w:rsidR="00211D2F">
          <w:t>Again, any discrepancies between reviewers</w:t>
        </w:r>
      </w:ins>
      <w:ins w:id="643" w:author="Billy Mitchell" w:date="2024-11-06T10:31:00Z" w16du:dateUtc="2024-11-06T15:31:00Z">
        <w:r w:rsidR="00211D2F">
          <w:t xml:space="preserve">’ initial appraisals were discussed in a meeting </w:t>
        </w:r>
      </w:ins>
      <w:ins w:id="644" w:author="Billy Mitchell" w:date="2024-11-06T10:44:00Z" w16du:dateUtc="2024-11-06T15:44:00Z">
        <w:r w:rsidR="00D96ECC">
          <w:t>facilitated</w:t>
        </w:r>
      </w:ins>
      <w:ins w:id="645" w:author="Billy Mitchell" w:date="2024-11-06T10:31:00Z" w16du:dateUtc="2024-11-06T15:31:00Z">
        <w:r w:rsidR="00211D2F">
          <w:t xml:space="preserve"> by the </w:t>
        </w:r>
      </w:ins>
      <w:ins w:id="646" w:author="Billy Mitchell" w:date="2024-11-06T10:32:00Z" w16du:dateUtc="2024-11-06T15:32:00Z">
        <w:r w:rsidR="00211D2F">
          <w:t>corresponding author until a consensus on segmentation and categorization could be reached</w:t>
        </w:r>
      </w:ins>
      <w:ins w:id="647" w:author="Billy Mitchell" w:date="2024-11-06T10:45:00Z" w16du:dateUtc="2024-11-06T15:45:00Z">
        <w:r w:rsidR="00D96ECC">
          <w:t xml:space="preserve"> between reviewers.</w:t>
        </w:r>
      </w:ins>
      <w:ins w:id="648" w:author="Billy Mitchell" w:date="2024-11-06T10:46:00Z" w16du:dateUtc="2024-11-06T15:46:00Z">
        <w:r w:rsidR="000B4FF8">
          <w:t xml:space="preserve"> </w:t>
        </w:r>
      </w:ins>
      <w:ins w:id="649" w:author="Billy Mitchell" w:date="2024-11-06T12:10:00Z" w16du:dateUtc="2024-11-06T17:10:00Z">
        <w:r w:rsidR="002E76E8">
          <w:t xml:space="preserve">Training materials and standard operating procedures are available publicly at </w:t>
        </w:r>
        <w:r w:rsidR="002E76E8" w:rsidRPr="002947A3">
          <w:t>https://github.com/wj-mitchell/</w:t>
        </w:r>
        <w:r w:rsidR="002E76E8">
          <w:t>active_viewing</w:t>
        </w:r>
        <w:r w:rsidR="002E76E8" w:rsidRPr="002947A3">
          <w:t>.</w:t>
        </w:r>
      </w:ins>
    </w:p>
    <w:p w14:paraId="630F4CE3" w14:textId="584C8F69" w:rsidR="00704746" w:rsidRPr="002947A3" w:rsidRDefault="000B4FF8" w:rsidP="00704746">
      <w:pPr>
        <w:spacing w:line="240" w:lineRule="auto"/>
        <w:jc w:val="both"/>
        <w:rPr>
          <w:ins w:id="650" w:author="Billy Mitchell" w:date="2024-11-06T08:43:00Z" w16du:dateUtc="2024-11-06T13:43:00Z"/>
        </w:rPr>
      </w:pPr>
      <w:ins w:id="651" w:author="Billy Mitchell" w:date="2024-11-06T10:47:00Z" w16du:dateUtc="2024-11-06T15:47:00Z">
        <w:r>
          <w:tab/>
        </w:r>
      </w:ins>
    </w:p>
    <w:p w14:paraId="4E2581BC" w14:textId="77777777" w:rsidR="000C3DFB" w:rsidRDefault="00704746">
      <w:pPr>
        <w:spacing w:line="240" w:lineRule="auto"/>
        <w:jc w:val="both"/>
        <w:rPr>
          <w:ins w:id="652" w:author="Billy Mitchell" w:date="2024-11-08T12:21:00Z" w16du:dateUtc="2024-11-08T17:21:00Z"/>
        </w:rPr>
      </w:pPr>
      <w:ins w:id="653" w:author="Billy Mitchell" w:date="2024-11-06T08:43:00Z" w16du:dateUtc="2024-11-06T13:43:00Z">
        <w:r>
          <w:rPr>
            <w:b/>
            <w:bCs/>
          </w:rPr>
          <w:t xml:space="preserve">Memory and Character Assessment Analyses. </w:t>
        </w:r>
      </w:ins>
      <w:ins w:id="654" w:author="Billy Mitchell" w:date="2024-11-06T12:11:00Z" w16du:dateUtc="2024-11-06T17:11:00Z">
        <w:r w:rsidR="002E76E8" w:rsidRPr="002E76E8">
          <w:rPr>
            <w:rPrChange w:id="655" w:author="Billy Mitchell" w:date="2024-11-06T12:11:00Z" w16du:dateUtc="2024-11-06T17:11:00Z">
              <w:rPr>
                <w:b/>
                <w:bCs/>
              </w:rPr>
            </w:rPrChange>
          </w:rPr>
          <w:t>Analyses</w:t>
        </w:r>
        <w:r w:rsidR="002E76E8">
          <w:rPr>
            <w:b/>
            <w:bCs/>
          </w:rPr>
          <w:t xml:space="preserve"> </w:t>
        </w:r>
        <w:r w:rsidR="002E76E8">
          <w:t>were conducted in R [</w:t>
        </w:r>
      </w:ins>
      <w:ins w:id="656" w:author="Billy Mitchell" w:date="2024-11-06T12:12:00Z" w16du:dateUtc="2024-11-06T17:12:00Z">
        <w:r w:rsidR="002E76E8">
          <w:t>v4.3.1</w:t>
        </w:r>
      </w:ins>
      <w:ins w:id="657" w:author="Billy Mitchell" w:date="2024-11-06T12:11:00Z" w16du:dateUtc="2024-11-06T17:11:00Z">
        <w:r w:rsidR="002E76E8">
          <w:t>]</w:t>
        </w:r>
      </w:ins>
      <w:ins w:id="658" w:author="Billy Mitchell" w:date="2024-11-06T12:37:00Z" w16du:dateUtc="2024-11-06T17:37:00Z">
        <w:r w:rsidR="00C11DE4">
          <w:t xml:space="preserve"> </w:t>
        </w:r>
      </w:ins>
      <w:r w:rsidR="00C11DE4">
        <w:fldChar w:fldCharType="begin"/>
      </w:r>
      <w:r w:rsidR="00902099">
        <w:instrText xml:space="preserve"> ADDIN ZOTERO_ITEM CSL_CITATION {"citationID":"7K0vHaMx","properties":{"formattedCitation":"\\super 82\\nosupersub{}","plainCitation":"82","noteIndex":0},"citationItems":[{"id":1391,"uris":["http://zotero.org/users/6239255/items/GVI8ZWGN"],"itemData":{"id":1391,"type":"software","event-place":"Vienna, Austria.","publisher":"R  Foundation for Statistical Computing","publisher-place":"Vienna, Austria.","title":"R: A language and environment for statistical computing.","URL":"https://www.R-project.org/","author":[{"family":"R Core Team","given":""}],"issued":{"date-parts":[["2022"]]}}}],"schema":"https://github.com/citation-style-language/schema/raw/master/csl-citation.json"} </w:instrText>
      </w:r>
      <w:r w:rsidR="00C11DE4">
        <w:fldChar w:fldCharType="separate"/>
      </w:r>
      <w:r w:rsidR="00C11DE4" w:rsidRPr="00C11DE4">
        <w:rPr>
          <w:vertAlign w:val="superscript"/>
        </w:rPr>
        <w:t>82</w:t>
      </w:r>
      <w:r w:rsidR="00C11DE4">
        <w:fldChar w:fldCharType="end"/>
      </w:r>
      <w:ins w:id="659" w:author="Billy Mitchell" w:date="2024-11-06T12:11:00Z" w16du:dateUtc="2024-11-06T17:11:00Z">
        <w:r w:rsidR="002E76E8">
          <w:t xml:space="preserve"> using R Studio [</w:t>
        </w:r>
      </w:ins>
      <w:ins w:id="660" w:author="Billy Mitchell" w:date="2024-11-06T12:12:00Z" w16du:dateUtc="2024-11-06T17:12:00Z">
        <w:r w:rsidR="002E76E8">
          <w:t>v</w:t>
        </w:r>
      </w:ins>
      <w:ins w:id="661" w:author="Billy Mitchell" w:date="2024-11-06T12:13:00Z" w16du:dateUtc="2024-11-06T17:13:00Z">
        <w:r w:rsidR="002E76E8">
          <w:t>2023.09.0</w:t>
        </w:r>
      </w:ins>
      <w:ins w:id="662" w:author="Billy Mitchell" w:date="2024-11-06T12:11:00Z" w16du:dateUtc="2024-11-06T17:11:00Z">
        <w:r w:rsidR="002E76E8">
          <w:t>]</w:t>
        </w:r>
      </w:ins>
      <w:ins w:id="663" w:author="Billy Mitchell" w:date="2024-11-06T12:37:00Z" w16du:dateUtc="2024-11-06T17:37:00Z">
        <w:r w:rsidR="00C11DE4">
          <w:t xml:space="preserve"> </w:t>
        </w:r>
      </w:ins>
      <w:ins w:id="664" w:author="Billy Mitchell" w:date="2024-11-06T12:11:00Z" w16du:dateUtc="2024-11-06T17:11:00Z">
        <w:r w:rsidR="002E76E8">
          <w:t xml:space="preserve">as </w:t>
        </w:r>
      </w:ins>
      <w:ins w:id="665" w:author="Billy Mitchell" w:date="2024-11-06T12:31:00Z" w16du:dateUtc="2024-11-06T17:31:00Z">
        <w:r w:rsidR="00C11DE4">
          <w:t>the</w:t>
        </w:r>
      </w:ins>
      <w:ins w:id="666" w:author="Billy Mitchell" w:date="2024-11-06T12:11:00Z" w16du:dateUtc="2024-11-06T17:11:00Z">
        <w:r w:rsidR="002E76E8">
          <w:t xml:space="preserve"> IDE.</w:t>
        </w:r>
      </w:ins>
      <w:ins w:id="667" w:author="Billy Mitchell" w:date="2024-11-06T12:37:00Z" w16du:dateUtc="2024-11-06T17:37:00Z">
        <w:r w:rsidR="00C11DE4">
          <w:t xml:space="preserve"> For recall </w:t>
        </w:r>
      </w:ins>
      <w:ins w:id="668" w:author="Billy Mitchell" w:date="2024-11-06T20:17:00Z" w16du:dateUtc="2024-11-07T01:17:00Z">
        <w:r w:rsidR="00393207">
          <w:t xml:space="preserve">analyses, a </w:t>
        </w:r>
        <w:proofErr w:type="spellStart"/>
        <w:r w:rsidR="00393207">
          <w:t>dataframe</w:t>
        </w:r>
        <w:proofErr w:type="spellEnd"/>
        <w:r w:rsidR="00393207">
          <w:t xml:space="preserve"> containing</w:t>
        </w:r>
      </w:ins>
      <w:ins w:id="669" w:author="Billy Mitchell" w:date="2024-11-06T20:20:00Z" w16du:dateUtc="2024-11-07T01:20:00Z">
        <w:r w:rsidR="00393207">
          <w:t xml:space="preserve"> a</w:t>
        </w:r>
      </w:ins>
      <w:ins w:id="670" w:author="Billy Mitchell" w:date="2024-11-06T20:17:00Z" w16du:dateUtc="2024-11-07T01:17:00Z">
        <w:r w:rsidR="00393207">
          <w:t xml:space="preserve"> row for each </w:t>
        </w:r>
      </w:ins>
      <w:ins w:id="671" w:author="Billy Mitchell" w:date="2024-11-06T20:18:00Z" w16du:dateUtc="2024-11-07T01:18:00Z">
        <w:r w:rsidR="00393207">
          <w:t>scene and a column for each subject was constructed with a binary value in each cell denoting whether each scene was recalled</w:t>
        </w:r>
      </w:ins>
      <w:ins w:id="672" w:author="Billy Mitchell" w:date="2024-11-08T11:59:00Z" w16du:dateUtc="2024-11-08T16:59:00Z">
        <w:r w:rsidR="005E77F7">
          <w:t>. To examine recall rates</w:t>
        </w:r>
      </w:ins>
      <w:ins w:id="673" w:author="Billy Mitchell" w:date="2024-11-08T12:00:00Z" w16du:dateUtc="2024-11-08T17:00:00Z">
        <w:r w:rsidR="005E77F7">
          <w:t xml:space="preserve"> between subjects</w:t>
        </w:r>
      </w:ins>
      <w:ins w:id="674" w:author="Billy Mitchell" w:date="2024-11-08T11:59:00Z" w16du:dateUtc="2024-11-08T16:59:00Z">
        <w:r w:rsidR="005E77F7">
          <w:t xml:space="preserve"> in relation to rated and non-rated conditions, </w:t>
        </w:r>
      </w:ins>
      <w:ins w:id="675" w:author="Billy Mitchell" w:date="2024-11-08T12:00:00Z" w16du:dateUtc="2024-11-08T17:00:00Z">
        <w:r w:rsidR="005E77F7">
          <w:t xml:space="preserve">we conducted a chi-square test to evaluate whether </w:t>
        </w:r>
        <w:r w:rsidR="005E77F7" w:rsidRPr="005E77F7">
          <w:t xml:space="preserve">scenes </w:t>
        </w:r>
      </w:ins>
      <w:ins w:id="676" w:author="Billy Mitchell" w:date="2024-11-08T12:01:00Z" w16du:dateUtc="2024-11-08T17:01:00Z">
        <w:r w:rsidR="005E77F7">
          <w:t>viewed while rating were</w:t>
        </w:r>
      </w:ins>
      <w:ins w:id="677" w:author="Billy Mitchell" w:date="2024-11-08T12:00:00Z" w16du:dateUtc="2024-11-08T17:00:00Z">
        <w:r w:rsidR="005E77F7" w:rsidRPr="005E77F7">
          <w:t xml:space="preserve"> more likely to be recalled than scenes </w:t>
        </w:r>
      </w:ins>
      <w:ins w:id="678" w:author="Billy Mitchell" w:date="2024-11-08T12:01:00Z" w16du:dateUtc="2024-11-08T17:01:00Z">
        <w:r w:rsidR="005E77F7">
          <w:t>viewed while not rating. We then calculated the proportion of scenes recalled while rating and not-rati</w:t>
        </w:r>
      </w:ins>
      <w:ins w:id="679" w:author="Billy Mitchell" w:date="2024-11-08T12:02:00Z" w16du:dateUtc="2024-11-08T17:02:00Z">
        <w:r w:rsidR="005E77F7">
          <w:t xml:space="preserve">ng and conducted a paired t-test to account for individual recall variability within this </w:t>
        </w:r>
      </w:ins>
      <w:ins w:id="680" w:author="Billy Mitchell" w:date="2024-11-08T12:03:00Z" w16du:dateUtc="2024-11-08T17:03:00Z">
        <w:r w:rsidR="005E77F7">
          <w:t>relationship. Lastly</w:t>
        </w:r>
      </w:ins>
      <w:ins w:id="681" w:author="Billy Mitchell" w:date="2024-11-08T12:04:00Z" w16du:dateUtc="2024-11-08T17:04:00Z">
        <w:r w:rsidR="005E77F7">
          <w:t>,</w:t>
        </w:r>
      </w:ins>
      <w:ins w:id="682" w:author="Billy Mitchell" w:date="2024-11-08T12:03:00Z" w16du:dateUtc="2024-11-08T17:03:00Z">
        <w:r w:rsidR="005E77F7">
          <w:t xml:space="preserve"> </w:t>
        </w:r>
      </w:ins>
      <w:ins w:id="683" w:author="Billy Mitchell" w:date="2024-11-08T12:04:00Z" w16du:dateUtc="2024-11-08T17:04:00Z">
        <w:r w:rsidR="005E77F7">
          <w:t xml:space="preserve">to </w:t>
        </w:r>
      </w:ins>
      <w:ins w:id="684" w:author="Billy Mitchell" w:date="2024-11-08T12:05:00Z" w16du:dateUtc="2024-11-08T17:05:00Z">
        <w:r w:rsidR="005E77F7">
          <w:t>identify</w:t>
        </w:r>
      </w:ins>
      <w:ins w:id="685" w:author="Billy Mitchell" w:date="2024-11-08T12:04:00Z" w16du:dateUtc="2024-11-08T17:04:00Z">
        <w:r w:rsidR="005E77F7">
          <w:t xml:space="preserve"> differences in recall patterns</w:t>
        </w:r>
      </w:ins>
      <w:ins w:id="686" w:author="Billy Mitchell" w:date="2024-11-08T12:03:00Z" w16du:dateUtc="2024-11-08T17:03:00Z">
        <w:r w:rsidR="005E77F7">
          <w:t xml:space="preserve"> </w:t>
        </w:r>
      </w:ins>
      <w:ins w:id="687" w:author="Billy Mitchell" w:date="2024-11-08T12:05:00Z" w16du:dateUtc="2024-11-08T17:05:00Z">
        <w:r w:rsidR="005E77F7">
          <w:t>by rating condition, we conducted a form of representational similarity analysis (RSA) in which c</w:t>
        </w:r>
      </w:ins>
      <w:ins w:id="688" w:author="Billy Mitchell" w:date="2024-11-06T20:20:00Z" w16du:dateUtc="2024-11-07T01:20:00Z">
        <w:r w:rsidR="00393207">
          <w:t xml:space="preserve">omplete pairwise Spearman-rank correlations were calculated </w:t>
        </w:r>
      </w:ins>
      <w:ins w:id="689" w:author="Billy Mitchell" w:date="2024-11-08T11:58:00Z" w16du:dateUtc="2024-11-08T16:58:00Z">
        <w:r w:rsidR="00902099">
          <w:t>between</w:t>
        </w:r>
      </w:ins>
      <w:ins w:id="690" w:author="Billy Mitchell" w:date="2024-11-06T20:20:00Z" w16du:dateUtc="2024-11-07T01:20:00Z">
        <w:r w:rsidR="00393207">
          <w:t xml:space="preserve"> each</w:t>
        </w:r>
      </w:ins>
      <w:ins w:id="691" w:author="Billy Mitchell" w:date="2024-11-08T11:56:00Z" w16du:dateUtc="2024-11-08T16:56:00Z">
        <w:r w:rsidR="00902099">
          <w:t xml:space="preserve"> subject</w:t>
        </w:r>
      </w:ins>
      <w:ins w:id="692" w:author="Billy Mitchell" w:date="2024-11-06T20:20:00Z" w16du:dateUtc="2024-11-07T01:20:00Z">
        <w:r w:rsidR="00393207">
          <w:t xml:space="preserve"> pair</w:t>
        </w:r>
      </w:ins>
      <w:ins w:id="693" w:author="Billy Mitchell" w:date="2024-11-08T11:58:00Z" w16du:dateUtc="2024-11-08T16:58:00Z">
        <w:r w:rsidR="00902099">
          <w:t>.</w:t>
        </w:r>
      </w:ins>
      <w:ins w:id="694" w:author="Billy Mitchell" w:date="2024-11-08T12:05:00Z" w16du:dateUtc="2024-11-08T17:05:00Z">
        <w:r w:rsidR="005E77F7">
          <w:t xml:space="preserve"> This </w:t>
        </w:r>
      </w:ins>
      <w:ins w:id="695" w:author="Billy Mitchell" w:date="2024-11-08T12:06:00Z" w16du:dateUtc="2024-11-08T17:06:00Z">
        <w:r w:rsidR="005E77F7">
          <w:t xml:space="preserve">value represents how </w:t>
        </w:r>
        <w:proofErr w:type="gramStart"/>
        <w:r w:rsidR="005E77F7">
          <w:t>similar</w:t>
        </w:r>
        <w:proofErr w:type="gramEnd"/>
        <w:r w:rsidR="005E77F7">
          <w:t xml:space="preserve"> or dissimilar scene recall was between each pair</w:t>
        </w:r>
      </w:ins>
      <w:ins w:id="696" w:author="Billy Mitchell" w:date="2024-11-08T12:19:00Z" w16du:dateUtc="2024-11-08T17:19:00Z">
        <w:r w:rsidR="000C3DFB">
          <w:t>.</w:t>
        </w:r>
      </w:ins>
    </w:p>
    <w:p w14:paraId="4E2D7A8F" w14:textId="5C3B626F" w:rsidR="00BE19B1" w:rsidRDefault="000C3DFB">
      <w:pPr>
        <w:spacing w:line="240" w:lineRule="auto"/>
        <w:jc w:val="both"/>
        <w:rPr>
          <w:ins w:id="697" w:author="Billy Mitchell" w:date="2024-11-06T20:38:00Z" w16du:dateUtc="2024-11-07T01:38:00Z"/>
        </w:rPr>
      </w:pPr>
      <w:ins w:id="698" w:author="Billy Mitchell" w:date="2024-11-08T12:21:00Z" w16du:dateUtc="2024-11-08T17:21:00Z">
        <w:r>
          <w:t>We conducted permutation testing (n = 5,000 iterations) by shuffling condition labels, recalculating mean similarity differences for each iteration, and comparin</w:t>
        </w:r>
      </w:ins>
      <w:ins w:id="699" w:author="Billy Mitchell" w:date="2024-11-08T12:22:00Z" w16du:dateUtc="2024-11-08T17:22:00Z">
        <w:r>
          <w:t>g these to the observed difference in similarity between same- and different-conditioned pairs</w:t>
        </w:r>
      </w:ins>
      <w:ins w:id="700" w:author="Billy Mitchell" w:date="2024-11-08T12:21:00Z" w16du:dateUtc="2024-11-08T17:21:00Z">
        <w:r>
          <w:t>. This approach provides a non-parametric p-value, indicating whether the observed condition similarity difference is statistically significant</w:t>
        </w:r>
      </w:ins>
      <w:ins w:id="701" w:author="Billy Mitchell" w:date="2024-11-08T12:22:00Z" w16du:dateUtc="2024-11-08T17:22:00Z">
        <w:r>
          <w:t xml:space="preserve">. This same RSA technique was used to determine </w:t>
        </w:r>
      </w:ins>
      <w:ins w:id="702" w:author="Billy Mitchell" w:date="2024-11-08T12:23:00Z" w16du:dateUtc="2024-11-08T17:23:00Z">
        <w:r>
          <w:t xml:space="preserve">whether differences in character representations between same- and different-conditioned pairs was statistically significant. </w:t>
        </w:r>
      </w:ins>
    </w:p>
    <w:p w14:paraId="5897085B" w14:textId="7A660343" w:rsidR="0076279C" w:rsidDel="005828CD" w:rsidRDefault="0076279C">
      <w:pPr>
        <w:spacing w:line="240" w:lineRule="auto"/>
        <w:jc w:val="both"/>
        <w:rPr>
          <w:del w:id="703" w:author="Billy Mitchell" w:date="2024-11-06T08:29:00Z" w16du:dateUtc="2024-11-06T13:29:00Z"/>
        </w:rPr>
      </w:pPr>
    </w:p>
    <w:p w14:paraId="1C91BE5C" w14:textId="0B167688" w:rsidR="0076279C" w:rsidDel="00DF2BA1" w:rsidRDefault="0076279C" w:rsidP="0076279C">
      <w:pPr>
        <w:spacing w:line="240" w:lineRule="auto"/>
        <w:jc w:val="both"/>
        <w:rPr>
          <w:del w:id="704" w:author="Billy Mitchell" w:date="2024-11-06T08:29:00Z" w16du:dateUtc="2024-11-06T13:29:00Z"/>
          <w:b/>
          <w:bCs/>
        </w:rPr>
      </w:pPr>
      <w:del w:id="705" w:author="Billy Mitchell" w:date="2024-11-06T08:29:00Z" w16du:dateUtc="2024-11-06T13:29:00Z">
        <w:r w:rsidRPr="00DE3DC3" w:rsidDel="00DF2BA1">
          <w:rPr>
            <w:b/>
            <w:bCs/>
            <w:highlight w:val="yellow"/>
            <w:rPrChange w:id="706" w:author="Billy Mitchell" w:date="2024-11-06T01:43:00Z" w16du:dateUtc="2024-11-06T06:43:00Z">
              <w:rPr>
                <w:b/>
                <w:bCs/>
              </w:rPr>
            </w:rPrChange>
          </w:rPr>
          <w:delText>Will have to add details about how scenes were annotated/the memory acquisition details and person perception traits and analyses.</w:delText>
        </w:r>
      </w:del>
    </w:p>
    <w:p w14:paraId="6BE79017" w14:textId="77CDEEFC" w:rsidR="0076279C" w:rsidDel="00DF2BA1" w:rsidRDefault="0076279C" w:rsidP="00DF2BA1">
      <w:pPr>
        <w:spacing w:line="240" w:lineRule="auto"/>
        <w:jc w:val="both"/>
        <w:rPr>
          <w:del w:id="707" w:author="Billy Mitchell" w:date="2024-11-06T08:29:00Z" w16du:dateUtc="2024-11-06T13:29:00Z"/>
          <w:b/>
        </w:rPr>
      </w:pPr>
    </w:p>
    <w:p w14:paraId="015865CA" w14:textId="77777777" w:rsidR="00DF2BA1" w:rsidRPr="00F91824" w:rsidRDefault="00DF2BA1">
      <w:pPr>
        <w:spacing w:line="240" w:lineRule="auto"/>
        <w:jc w:val="both"/>
        <w:rPr>
          <w:ins w:id="708" w:author="Billy Mitchell" w:date="2024-11-06T08:30:00Z" w16du:dateUtc="2024-11-06T13:30:00Z"/>
          <w:b/>
          <w:bCs/>
        </w:rPr>
        <w:pPrChange w:id="709" w:author="Billy Mitchell" w:date="2024-11-06T08:30:00Z" w16du:dateUtc="2024-11-06T13:30:00Z">
          <w:pPr>
            <w:spacing w:line="240" w:lineRule="auto"/>
            <w:ind w:firstLine="720"/>
            <w:jc w:val="both"/>
          </w:pPr>
        </w:pPrChange>
      </w:pPr>
    </w:p>
    <w:p w14:paraId="209FFEAC" w14:textId="524CE505" w:rsidR="0076279C" w:rsidRPr="002947A3" w:rsidRDefault="0076279C">
      <w:pPr>
        <w:spacing w:line="240" w:lineRule="auto"/>
        <w:jc w:val="both"/>
        <w:pPrChange w:id="710" w:author="Billy Mitchell" w:date="2024-11-06T08:30:00Z" w16du:dateUtc="2024-11-06T13:30:00Z">
          <w:pPr>
            <w:spacing w:line="240" w:lineRule="auto"/>
            <w:ind w:firstLine="720"/>
            <w:jc w:val="both"/>
          </w:pPr>
        </w:pPrChange>
      </w:pPr>
      <w:r w:rsidRPr="002947A3">
        <w:rPr>
          <w:b/>
        </w:rPr>
        <w:t xml:space="preserve">Open Access Statement. </w:t>
      </w:r>
      <w:r w:rsidRPr="002947A3">
        <w:t>A detailed outline and scripts associated with pre-processing, analyses, and visualizations are publicly available at https://github.com/wj-mitchell/</w:t>
      </w:r>
      <w:del w:id="711" w:author="Billy Mitchell" w:date="2024-11-06T08:40:00Z" w16du:dateUtc="2024-11-06T13:40:00Z">
        <w:r w:rsidRPr="002947A3" w:rsidDel="00775A24">
          <w:delText>Expressive_V_Reflective</w:delText>
        </w:r>
      </w:del>
      <w:ins w:id="712" w:author="Billy Mitchell" w:date="2024-11-06T08:40:00Z" w16du:dateUtc="2024-11-06T13:40:00Z">
        <w:r w:rsidR="00775A24">
          <w:t>active_viewing</w:t>
        </w:r>
      </w:ins>
      <w:r w:rsidRPr="002947A3">
        <w:t xml:space="preserve">. </w:t>
      </w:r>
    </w:p>
    <w:p w14:paraId="11A7074D" w14:textId="0F4D7500" w:rsidR="0076279C" w:rsidRPr="00A565EC" w:rsidDel="00A565EC" w:rsidRDefault="0076279C" w:rsidP="00F91824">
      <w:pPr>
        <w:spacing w:line="240" w:lineRule="auto"/>
        <w:jc w:val="both"/>
        <w:rPr>
          <w:del w:id="713" w:author="Billy Mitchell" w:date="2024-10-30T09:48:00Z" w16du:dateUtc="2024-10-30T13:48:00Z"/>
          <w:b/>
          <w:bCs/>
          <w:rPrChange w:id="714" w:author="Billy Mitchell" w:date="2024-10-30T09:48:00Z" w16du:dateUtc="2024-10-30T13:48:00Z">
            <w:rPr>
              <w:del w:id="715" w:author="Billy Mitchell" w:date="2024-10-30T09:48:00Z" w16du:dateUtc="2024-10-30T13:48:00Z"/>
            </w:rPr>
          </w:rPrChange>
        </w:rPr>
      </w:pPr>
      <w:r w:rsidRPr="002947A3">
        <w:rPr>
          <w:b/>
          <w:bCs/>
        </w:rPr>
        <w:br w:type="page"/>
      </w:r>
      <w:commentRangeStart w:id="716"/>
      <w:commentRangeStart w:id="717"/>
      <w:ins w:id="718" w:author="Billy Mitchell" w:date="2024-10-30T09:48:00Z" w16du:dateUtc="2024-10-30T13:48:00Z">
        <w:r w:rsidR="00A565EC" w:rsidRPr="00A565EC">
          <w:rPr>
            <w:b/>
            <w:bCs/>
            <w:rPrChange w:id="719" w:author="Billy Mitchell" w:date="2024-10-30T09:48:00Z" w16du:dateUtc="2024-10-30T13:48:00Z">
              <w:rPr/>
            </w:rPrChange>
          </w:rPr>
          <w:lastRenderedPageBreak/>
          <w:t>Acknowledgments and Funding Sources</w:t>
        </w:r>
        <w:commentRangeEnd w:id="716"/>
        <w:r w:rsidR="00A565EC">
          <w:rPr>
            <w:rStyle w:val="CommentReference"/>
          </w:rPr>
          <w:commentReference w:id="716"/>
        </w:r>
      </w:ins>
      <w:commentRangeEnd w:id="717"/>
      <w:ins w:id="720" w:author="Billy Mitchell" w:date="2024-10-30T12:17:00Z" w16du:dateUtc="2024-10-30T16:17:00Z">
        <w:r w:rsidR="00FC36EA">
          <w:rPr>
            <w:rStyle w:val="CommentReference"/>
          </w:rPr>
          <w:commentReference w:id="717"/>
        </w:r>
      </w:ins>
    </w:p>
    <w:p w14:paraId="63E50BD6" w14:textId="77777777" w:rsidR="0076279C" w:rsidRPr="00A565EC" w:rsidRDefault="0076279C" w:rsidP="00F91824">
      <w:pPr>
        <w:spacing w:line="240" w:lineRule="auto"/>
        <w:jc w:val="both"/>
        <w:rPr>
          <w:b/>
          <w:bCs/>
          <w:rPrChange w:id="721" w:author="Billy Mitchell" w:date="2024-10-30T09:48:00Z" w16du:dateUtc="2024-10-30T13:48:00Z">
            <w:rPr/>
          </w:rPrChange>
        </w:rPr>
      </w:pPr>
    </w:p>
    <w:p w14:paraId="61BE0B05" w14:textId="77777777" w:rsidR="009623C0" w:rsidRPr="002947A3" w:rsidRDefault="009623C0" w:rsidP="00F91824">
      <w:pPr>
        <w:spacing w:line="240" w:lineRule="auto"/>
        <w:jc w:val="both"/>
      </w:pPr>
    </w:p>
    <w:p w14:paraId="30C2E181" w14:textId="5E6AF27B" w:rsidR="00364897" w:rsidRPr="006E54B4" w:rsidRDefault="00364897">
      <w:pPr>
        <w:rPr>
          <w:b/>
          <w:bCs/>
          <w:rPrChange w:id="722" w:author="Chelsea Helion" w:date="2024-10-23T10:53:00Z">
            <w:rPr>
              <w:rFonts w:ascii="Aptos" w:hAnsi="Aptos"/>
              <w:b/>
              <w:bCs/>
            </w:rPr>
          </w:rPrChange>
        </w:rPr>
      </w:pPr>
      <w:r w:rsidRPr="006E54B4">
        <w:rPr>
          <w:b/>
          <w:bCs/>
          <w:rPrChange w:id="723" w:author="Chelsea Helion" w:date="2024-10-23T10:53:00Z">
            <w:rPr>
              <w:rFonts w:ascii="Aptos" w:hAnsi="Aptos"/>
              <w:b/>
              <w:bCs/>
            </w:rPr>
          </w:rPrChange>
        </w:rPr>
        <w:br w:type="page"/>
      </w:r>
    </w:p>
    <w:p w14:paraId="4588B4A5" w14:textId="59B095E0" w:rsidR="00A565EC" w:rsidRDefault="00A565EC" w:rsidP="004F2335">
      <w:pPr>
        <w:pStyle w:val="Bibliography"/>
        <w:rPr>
          <w:ins w:id="724" w:author="Billy Mitchell" w:date="2024-10-30T09:48:00Z" w16du:dateUtc="2024-10-30T13:48:00Z"/>
          <w:b/>
          <w:bCs/>
        </w:rPr>
      </w:pPr>
      <w:commentRangeStart w:id="725"/>
      <w:ins w:id="726" w:author="Billy Mitchell" w:date="2024-10-30T09:48:00Z" w16du:dateUtc="2024-10-30T13:48:00Z">
        <w:r>
          <w:rPr>
            <w:b/>
            <w:bCs/>
          </w:rPr>
          <w:lastRenderedPageBreak/>
          <w:t>References</w:t>
        </w:r>
      </w:ins>
      <w:commentRangeEnd w:id="725"/>
      <w:ins w:id="727" w:author="Billy Mitchell" w:date="2024-10-30T12:16:00Z" w16du:dateUtc="2024-10-30T16:16:00Z">
        <w:r w:rsidR="00FC36EA">
          <w:rPr>
            <w:rStyle w:val="CommentReference"/>
          </w:rPr>
          <w:commentReference w:id="725"/>
        </w:r>
      </w:ins>
    </w:p>
    <w:p w14:paraId="260FA827" w14:textId="77777777" w:rsidR="003A3485" w:rsidRDefault="00364897" w:rsidP="003A3485">
      <w:pPr>
        <w:pStyle w:val="Bibliography"/>
      </w:pPr>
      <w:r w:rsidRPr="00902099">
        <w:rPr>
          <w:b/>
          <w:bCs/>
        </w:rPr>
        <w:fldChar w:fldCharType="begin"/>
      </w:r>
      <w:r w:rsidR="003A3485">
        <w:rPr>
          <w:b/>
          <w:bCs/>
        </w:rPr>
        <w:instrText xml:space="preserve"> ADDIN ZOTERO_BIBL {"uncited":[],"omitted":[],"custom":[]} CSL_BIBLIOGRAPHY </w:instrText>
      </w:r>
      <w:r w:rsidRPr="00902099">
        <w:rPr>
          <w:b/>
          <w:bCs/>
        </w:rPr>
        <w:fldChar w:fldCharType="separate"/>
      </w:r>
      <w:r w:rsidR="003A3485">
        <w:t>1.</w:t>
      </w:r>
      <w:r w:rsidR="003A3485">
        <w:tab/>
        <w:t xml:space="preserve">Saarimäki, H. Naturalistic Stimuli in Affective Neuroimaging: A Review. </w:t>
      </w:r>
      <w:r w:rsidR="003A3485">
        <w:rPr>
          <w:i/>
          <w:iCs/>
        </w:rPr>
        <w:t>Front. Hum. Neurosci.</w:t>
      </w:r>
      <w:r w:rsidR="003A3485">
        <w:t xml:space="preserve"> </w:t>
      </w:r>
      <w:r w:rsidR="003A3485">
        <w:rPr>
          <w:b/>
          <w:bCs/>
        </w:rPr>
        <w:t>15</w:t>
      </w:r>
      <w:r w:rsidR="003A3485">
        <w:t>, 675068 (2021).</w:t>
      </w:r>
    </w:p>
    <w:p w14:paraId="41B2B06B" w14:textId="77777777" w:rsidR="003A3485" w:rsidRDefault="003A3485" w:rsidP="003A3485">
      <w:pPr>
        <w:pStyle w:val="Bibliography"/>
      </w:pPr>
      <w:r>
        <w:t>2.</w:t>
      </w:r>
      <w:r>
        <w:tab/>
        <w:t xml:space="preserve">Jääskeläinen, I. P. </w:t>
      </w:r>
      <w:r>
        <w:rPr>
          <w:i/>
          <w:iCs/>
        </w:rPr>
        <w:t>et al.</w:t>
      </w:r>
      <w:r>
        <w:t xml:space="preserve"> Behavioral Experience-Sampling Methods in Neuroimaging Studies With Movie and Narrative Stimuli. </w:t>
      </w:r>
      <w:r>
        <w:rPr>
          <w:i/>
          <w:iCs/>
        </w:rPr>
        <w:t>Frontiers in Human Neuroscience</w:t>
      </w:r>
      <w:r>
        <w:t xml:space="preserve"> </w:t>
      </w:r>
      <w:r>
        <w:rPr>
          <w:b/>
          <w:bCs/>
        </w:rPr>
        <w:t>16</w:t>
      </w:r>
      <w:r>
        <w:t>, (2022).</w:t>
      </w:r>
    </w:p>
    <w:p w14:paraId="7F26C0F3" w14:textId="10998051" w:rsidR="003A3485" w:rsidRDefault="003A3485" w:rsidP="003A3485">
      <w:pPr>
        <w:pStyle w:val="Bibliography"/>
      </w:pPr>
      <w:r>
        <w:t>3.</w:t>
      </w:r>
      <w:r>
        <w:tab/>
        <w:t>Ruef, A. M. &amp; Levenson, R. W. Continuous Measurement of Emotion:</w:t>
      </w:r>
      <w:ins w:id="728" w:author="Billy Mitchell" w:date="2024-11-08T13:59:00Z" w16du:dateUtc="2024-11-08T18:59:00Z">
        <w:r>
          <w:t xml:space="preserve"> </w:t>
        </w:r>
      </w:ins>
      <w:r>
        <w:t xml:space="preserve">The Affect Rating Dial. in </w:t>
      </w:r>
      <w:r>
        <w:rPr>
          <w:i/>
          <w:iCs/>
        </w:rPr>
        <w:t>Handbook of Emotion Elicitation and Assessment</w:t>
      </w:r>
      <w:r>
        <w:t xml:space="preserve"> (eds. Coan, J. A. &amp; Allen, J. J. B.) 286–297 (Oxford University PressNew York, NY, 2007). doi:10.1093/oso/9780195169157.003.0018.</w:t>
      </w:r>
    </w:p>
    <w:p w14:paraId="0CC52071" w14:textId="77777777" w:rsidR="003A3485" w:rsidRDefault="003A3485" w:rsidP="003A3485">
      <w:pPr>
        <w:pStyle w:val="Bibliography"/>
      </w:pPr>
      <w:r>
        <w:t>4.</w:t>
      </w:r>
      <w:r>
        <w:tab/>
        <w:t xml:space="preserve">Nummenmaa, L. </w:t>
      </w:r>
      <w:r>
        <w:rPr>
          <w:i/>
          <w:iCs/>
        </w:rPr>
        <w:t>et al.</w:t>
      </w:r>
      <w:r>
        <w:t xml:space="preserve"> Emotions promote social interaction by synchronizing brain activity across individuals. </w:t>
      </w:r>
      <w:r>
        <w:rPr>
          <w:i/>
          <w:iCs/>
        </w:rPr>
        <w:t>Proceedings of the National Academy of Sciences of the United States of America</w:t>
      </w:r>
      <w:r>
        <w:t xml:space="preserve"> </w:t>
      </w:r>
      <w:r>
        <w:rPr>
          <w:b/>
          <w:bCs/>
        </w:rPr>
        <w:t>109</w:t>
      </w:r>
      <w:r>
        <w:t>, 9599–9604 (2012).</w:t>
      </w:r>
    </w:p>
    <w:p w14:paraId="017A53C4" w14:textId="77777777" w:rsidR="003A3485" w:rsidRDefault="003A3485" w:rsidP="003A3485">
      <w:pPr>
        <w:pStyle w:val="Bibliography"/>
      </w:pPr>
      <w:r>
        <w:t>5.</w:t>
      </w:r>
      <w:r>
        <w:tab/>
        <w:t xml:space="preserve">Mazza, D., Kolecki, J. C. &amp; Scott, T. M. The Observer in Modern Physics Some Personal Speculations. </w:t>
      </w:r>
      <w:r>
        <w:rPr>
          <w:i/>
          <w:iCs/>
        </w:rPr>
        <w:t>National Aeronautics and Space Administration</w:t>
      </w:r>
      <w:r>
        <w:t xml:space="preserve"> https://www.grc.nasa.gov/www/k-12/Numbers/Math/Mathematical_Thinking/observer.htm (2000).</w:t>
      </w:r>
    </w:p>
    <w:p w14:paraId="4CEC28F8" w14:textId="77777777" w:rsidR="003A3485" w:rsidRDefault="003A3485" w:rsidP="003A3485">
      <w:pPr>
        <w:pStyle w:val="Bibliography"/>
      </w:pPr>
      <w:r>
        <w:t>6.</w:t>
      </w:r>
      <w:r>
        <w:tab/>
        <w:t xml:space="preserve">Gleiser, M. The reach of the scientific method is constrained by the limitations of our tools and the intrinsic impenetrability of some of nature’s deepest questions. </w:t>
      </w:r>
      <w:r>
        <w:rPr>
          <w:i/>
          <w:iCs/>
        </w:rPr>
        <w:t>Nature</w:t>
      </w:r>
      <w:r>
        <w:t xml:space="preserve"> </w:t>
      </w:r>
      <w:r>
        <w:rPr>
          <w:b/>
          <w:bCs/>
        </w:rPr>
        <w:t>557</w:t>
      </w:r>
      <w:r>
        <w:t>, S20–S21 (2018).</w:t>
      </w:r>
    </w:p>
    <w:p w14:paraId="1AEC96BA" w14:textId="77777777" w:rsidR="003A3485" w:rsidRDefault="003A3485" w:rsidP="003A3485">
      <w:pPr>
        <w:pStyle w:val="Bibliography"/>
      </w:pPr>
      <w:r>
        <w:t>7.</w:t>
      </w:r>
      <w:r>
        <w:tab/>
        <w:t xml:space="preserve">Chang, L. J. </w:t>
      </w:r>
      <w:r>
        <w:rPr>
          <w:i/>
          <w:iCs/>
        </w:rPr>
        <w:t>et al.</w:t>
      </w:r>
      <w:r>
        <w:t xml:space="preserve"> Endogenous variation in ventromedial prefrontal cortex state dynamics during naturalistic viewing reflects affective experience. </w:t>
      </w:r>
      <w:r>
        <w:rPr>
          <w:i/>
          <w:iCs/>
        </w:rPr>
        <w:t>Sci. Adv.</w:t>
      </w:r>
      <w:r>
        <w:t xml:space="preserve"> </w:t>
      </w:r>
      <w:r>
        <w:rPr>
          <w:b/>
          <w:bCs/>
        </w:rPr>
        <w:t>7</w:t>
      </w:r>
      <w:r>
        <w:t>, eabf7129 (2021).</w:t>
      </w:r>
    </w:p>
    <w:p w14:paraId="015F1A57" w14:textId="77777777" w:rsidR="003A3485" w:rsidRDefault="003A3485" w:rsidP="003A3485">
      <w:pPr>
        <w:pStyle w:val="Bibliography"/>
      </w:pPr>
      <w:r>
        <w:t>8.</w:t>
      </w:r>
      <w:r>
        <w:tab/>
        <w:t xml:space="preserve">Chen, J. </w:t>
      </w:r>
      <w:r>
        <w:rPr>
          <w:i/>
          <w:iCs/>
        </w:rPr>
        <w:t>et al.</w:t>
      </w:r>
      <w:r>
        <w:t xml:space="preserve"> Shared memories reveal shared structure in neural activity across individuals. </w:t>
      </w:r>
      <w:r>
        <w:rPr>
          <w:i/>
          <w:iCs/>
        </w:rPr>
        <w:t>Nat Neurosci</w:t>
      </w:r>
      <w:r>
        <w:t xml:space="preserve"> </w:t>
      </w:r>
      <w:r>
        <w:rPr>
          <w:b/>
          <w:bCs/>
        </w:rPr>
        <w:t>20</w:t>
      </w:r>
      <w:r>
        <w:t>, 115–125 (2017).</w:t>
      </w:r>
    </w:p>
    <w:p w14:paraId="38823AFF" w14:textId="77777777" w:rsidR="003A3485" w:rsidRDefault="003A3485" w:rsidP="003A3485">
      <w:pPr>
        <w:pStyle w:val="Bibliography"/>
      </w:pPr>
      <w:r>
        <w:t>9.</w:t>
      </w:r>
      <w:r>
        <w:tab/>
        <w:t xml:space="preserve">Finn, E. S., Corlett, P. R., Chen, G., Bandettini, P. A. &amp; Constable, R. T. Trait paranoia shapes inter-subject synchrony in brain activity during an ambiguous social narrative. </w:t>
      </w:r>
      <w:r>
        <w:rPr>
          <w:i/>
          <w:iCs/>
        </w:rPr>
        <w:t>Nat Commun</w:t>
      </w:r>
      <w:r>
        <w:t xml:space="preserve"> </w:t>
      </w:r>
      <w:r>
        <w:rPr>
          <w:b/>
          <w:bCs/>
        </w:rPr>
        <w:t>9</w:t>
      </w:r>
      <w:r>
        <w:t>, 2043 (2018).</w:t>
      </w:r>
    </w:p>
    <w:p w14:paraId="771E15BC" w14:textId="77777777" w:rsidR="003A3485" w:rsidRDefault="003A3485" w:rsidP="003A3485">
      <w:pPr>
        <w:pStyle w:val="Bibliography"/>
      </w:pPr>
      <w:r>
        <w:lastRenderedPageBreak/>
        <w:t>10.</w:t>
      </w:r>
      <w:r>
        <w:tab/>
        <w:t xml:space="preserve">Hasson, U., Nir, Y., Levy, I., Fuhrmann, G. &amp; Malach, R. Intersubject Synchronization of Cortical Activity During Natural Vision. </w:t>
      </w:r>
      <w:r>
        <w:rPr>
          <w:i/>
          <w:iCs/>
        </w:rPr>
        <w:t>Science</w:t>
      </w:r>
      <w:r>
        <w:t xml:space="preserve"> </w:t>
      </w:r>
      <w:r>
        <w:rPr>
          <w:b/>
          <w:bCs/>
        </w:rPr>
        <w:t>303</w:t>
      </w:r>
      <w:r>
        <w:t>, 1634–1640 (2004).</w:t>
      </w:r>
    </w:p>
    <w:p w14:paraId="5834D571" w14:textId="77777777" w:rsidR="003A3485" w:rsidRDefault="003A3485" w:rsidP="003A3485">
      <w:pPr>
        <w:pStyle w:val="Bibliography"/>
      </w:pPr>
      <w:r>
        <w:t>11.</w:t>
      </w:r>
      <w:r>
        <w:tab/>
        <w:t xml:space="preserve">Hasson, U., Furman, O., Clark, D., Dudai, Y. &amp; Davachi, L. Enhanced Intersubject Correlations during Movie Viewing Correlate with Successful Episodic Encoding. </w:t>
      </w:r>
      <w:r>
        <w:rPr>
          <w:i/>
          <w:iCs/>
        </w:rPr>
        <w:t>Neuron</w:t>
      </w:r>
      <w:r>
        <w:t xml:space="preserve"> </w:t>
      </w:r>
      <w:r>
        <w:rPr>
          <w:b/>
          <w:bCs/>
        </w:rPr>
        <w:t>57</w:t>
      </w:r>
      <w:r>
        <w:t>, 452–462 (2008).</w:t>
      </w:r>
    </w:p>
    <w:p w14:paraId="7DED2B89" w14:textId="77777777" w:rsidR="003A3485" w:rsidRDefault="003A3485" w:rsidP="003A3485">
      <w:pPr>
        <w:pStyle w:val="Bibliography"/>
      </w:pPr>
      <w:r>
        <w:t>12.</w:t>
      </w:r>
      <w:r>
        <w:tab/>
        <w:t xml:space="preserve">Cliver, K. G. </w:t>
      </w:r>
      <w:r>
        <w:rPr>
          <w:i/>
          <w:iCs/>
        </w:rPr>
        <w:t>et al.</w:t>
      </w:r>
      <w:r>
        <w:t xml:space="preserve"> Temporal memory for threatening events encoded in a haunted house. </w:t>
      </w:r>
      <w:r>
        <w:rPr>
          <w:i/>
          <w:iCs/>
        </w:rPr>
        <w:t>Cogn. Emot.</w:t>
      </w:r>
      <w:r>
        <w:t xml:space="preserve"> 1–17 (2024) doi:https://doi.org/10.1080/02699931.2024.2338962.</w:t>
      </w:r>
    </w:p>
    <w:p w14:paraId="0EAC1EA8" w14:textId="77777777" w:rsidR="003A3485" w:rsidRDefault="003A3485" w:rsidP="003A3485">
      <w:pPr>
        <w:pStyle w:val="Bibliography"/>
      </w:pPr>
      <w:r>
        <w:t>13.</w:t>
      </w:r>
      <w:r>
        <w:tab/>
        <w:t xml:space="preserve">Mobbs, D. </w:t>
      </w:r>
      <w:r>
        <w:rPr>
          <w:i/>
          <w:iCs/>
        </w:rPr>
        <w:t>et al.</w:t>
      </w:r>
      <w:r>
        <w:t xml:space="preserve"> When Fear Is Near: Threat Imminence Elicits Prefrontal– Periaqueductal Gray Shifts in Humans. </w:t>
      </w:r>
      <w:r>
        <w:rPr>
          <w:b/>
          <w:bCs/>
        </w:rPr>
        <w:t>317</w:t>
      </w:r>
      <w:r>
        <w:t>, 6 (2007).</w:t>
      </w:r>
    </w:p>
    <w:p w14:paraId="7C20DE7B" w14:textId="77777777" w:rsidR="003A3485" w:rsidRDefault="003A3485" w:rsidP="003A3485">
      <w:pPr>
        <w:pStyle w:val="Bibliography"/>
      </w:pPr>
      <w:r>
        <w:t>14.</w:t>
      </w:r>
      <w:r>
        <w:tab/>
        <w:t xml:space="preserve">Stasiak, J. E. </w:t>
      </w:r>
      <w:r>
        <w:rPr>
          <w:i/>
          <w:iCs/>
        </w:rPr>
        <w:t>et al.</w:t>
      </w:r>
      <w:r>
        <w:t xml:space="preserve"> Physiological arousal guides situational appraisals and metacognitive recall for naturalistic experiences. </w:t>
      </w:r>
      <w:r>
        <w:rPr>
          <w:i/>
          <w:iCs/>
        </w:rPr>
        <w:t>Neuropsychologia</w:t>
      </w:r>
      <w:r>
        <w:t xml:space="preserve"> </w:t>
      </w:r>
      <w:r>
        <w:rPr>
          <w:b/>
          <w:bCs/>
        </w:rPr>
        <w:t>180</w:t>
      </w:r>
      <w:r>
        <w:t>, 108467 (2023).</w:t>
      </w:r>
    </w:p>
    <w:p w14:paraId="14041184" w14:textId="77777777" w:rsidR="003A3485" w:rsidRDefault="003A3485" w:rsidP="003A3485">
      <w:pPr>
        <w:pStyle w:val="Bibliography"/>
      </w:pPr>
      <w:r>
        <w:t>15.</w:t>
      </w:r>
      <w:r>
        <w:tab/>
        <w:t xml:space="preserve">Tashjian, S. M., Fedrigo, V., Molapour, T., Mobbs, D. &amp; Camerer, C. F. Physiological responses to a haunted house threat experience: Distinct tonic and phasic effects. </w:t>
      </w:r>
      <w:r>
        <w:rPr>
          <w:i/>
          <w:iCs/>
        </w:rPr>
        <w:t>Psychological Science</w:t>
      </w:r>
      <w:r>
        <w:t xml:space="preserve"> </w:t>
      </w:r>
      <w:r>
        <w:rPr>
          <w:b/>
          <w:bCs/>
        </w:rPr>
        <w:t>33</w:t>
      </w:r>
      <w:r>
        <w:t>, 236–248 (2022).</w:t>
      </w:r>
    </w:p>
    <w:p w14:paraId="7B20C01A" w14:textId="77777777" w:rsidR="003A3485" w:rsidRDefault="003A3485" w:rsidP="003A3485">
      <w:pPr>
        <w:pStyle w:val="Bibliography"/>
      </w:pPr>
      <w:r>
        <w:t>16.</w:t>
      </w:r>
      <w:r>
        <w:tab/>
        <w:t xml:space="preserve">Levenson, R. W. &amp; Gottman, J. M. Marital interaction: physiological linkage and affective exchange. </w:t>
      </w:r>
      <w:r>
        <w:rPr>
          <w:i/>
          <w:iCs/>
        </w:rPr>
        <w:t>Journal of Personality and Social Psychology</w:t>
      </w:r>
      <w:r>
        <w:t xml:space="preserve"> </w:t>
      </w:r>
      <w:r>
        <w:rPr>
          <w:b/>
          <w:bCs/>
        </w:rPr>
        <w:t>45</w:t>
      </w:r>
      <w:r>
        <w:t>, 587–597 (1983).</w:t>
      </w:r>
    </w:p>
    <w:p w14:paraId="3276ACC4" w14:textId="77777777" w:rsidR="003A3485" w:rsidRDefault="003A3485" w:rsidP="003A3485">
      <w:pPr>
        <w:pStyle w:val="Bibliography"/>
      </w:pPr>
      <w:r>
        <w:t>17.</w:t>
      </w:r>
      <w:r>
        <w:tab/>
        <w:t xml:space="preserve">Nastase, S. A., Goldstein, A. &amp; Hasson, U. Keep it real: rethinking the primacy of experimental control in cognitive neuroscience. </w:t>
      </w:r>
      <w:r>
        <w:rPr>
          <w:i/>
          <w:iCs/>
        </w:rPr>
        <w:t>NeuroImage</w:t>
      </w:r>
      <w:r>
        <w:t xml:space="preserve"> </w:t>
      </w:r>
      <w:r>
        <w:rPr>
          <w:b/>
          <w:bCs/>
        </w:rPr>
        <w:t>222</w:t>
      </w:r>
      <w:r>
        <w:t>, 117254 (2020).</w:t>
      </w:r>
    </w:p>
    <w:p w14:paraId="0DCEB6D8" w14:textId="77777777" w:rsidR="003A3485" w:rsidRDefault="003A3485" w:rsidP="003A3485">
      <w:pPr>
        <w:pStyle w:val="Bibliography"/>
      </w:pPr>
      <w:r>
        <w:t>18.</w:t>
      </w:r>
      <w:r>
        <w:tab/>
        <w:t xml:space="preserve">Fredrickson, B. L. &amp; Kahneman, D. Duration Neglect in Retrospective Evaluations of Affective Episodes. </w:t>
      </w:r>
      <w:r>
        <w:rPr>
          <w:i/>
          <w:iCs/>
        </w:rPr>
        <w:t>Journal of Personality and Social Psychology</w:t>
      </w:r>
      <w:r>
        <w:t xml:space="preserve"> </w:t>
      </w:r>
      <w:r>
        <w:rPr>
          <w:b/>
          <w:bCs/>
        </w:rPr>
        <w:t>65</w:t>
      </w:r>
      <w:r>
        <w:t>, 45–55 (1993).</w:t>
      </w:r>
    </w:p>
    <w:p w14:paraId="4E493590" w14:textId="77777777" w:rsidR="003A3485" w:rsidRDefault="003A3485" w:rsidP="003A3485">
      <w:pPr>
        <w:pStyle w:val="Bibliography"/>
      </w:pPr>
      <w:r>
        <w:t>19.</w:t>
      </w:r>
      <w:r>
        <w:tab/>
        <w:t xml:space="preserve">Jeremy Peterman &amp; Peterman, J. N. The ‘program analyzer’: a new technique in studying liked and disliked items in radio programs. </w:t>
      </w:r>
      <w:r>
        <w:rPr>
          <w:i/>
          <w:iCs/>
        </w:rPr>
        <w:t>Journal of Applied Psychology</w:t>
      </w:r>
      <w:r>
        <w:t xml:space="preserve"> </w:t>
      </w:r>
      <w:r>
        <w:rPr>
          <w:b/>
          <w:bCs/>
        </w:rPr>
        <w:t>24</w:t>
      </w:r>
      <w:r>
        <w:t>, 728–741 (1940).</w:t>
      </w:r>
    </w:p>
    <w:p w14:paraId="6998BEE2" w14:textId="77777777" w:rsidR="003A3485" w:rsidRDefault="003A3485" w:rsidP="003A3485">
      <w:pPr>
        <w:pStyle w:val="Bibliography"/>
      </w:pPr>
      <w:r>
        <w:t>20.</w:t>
      </w:r>
      <w:r>
        <w:tab/>
        <w:t xml:space="preserve">Hutcherson, C. A. </w:t>
      </w:r>
      <w:r>
        <w:rPr>
          <w:i/>
          <w:iCs/>
        </w:rPr>
        <w:t>et al.</w:t>
      </w:r>
      <w:r>
        <w:t xml:space="preserve"> Attention and emotion: Does rating emotion alter neural responses to amusing and sad films? </w:t>
      </w:r>
      <w:r>
        <w:rPr>
          <w:i/>
          <w:iCs/>
        </w:rPr>
        <w:t>NeuroImage</w:t>
      </w:r>
      <w:r>
        <w:t xml:space="preserve"> </w:t>
      </w:r>
      <w:r>
        <w:rPr>
          <w:b/>
          <w:bCs/>
        </w:rPr>
        <w:t>27</w:t>
      </w:r>
      <w:r>
        <w:t>, 656–668 (2005).</w:t>
      </w:r>
    </w:p>
    <w:p w14:paraId="23DFE1AF" w14:textId="77777777" w:rsidR="003A3485" w:rsidRDefault="003A3485" w:rsidP="003A3485">
      <w:pPr>
        <w:pStyle w:val="Bibliography"/>
      </w:pPr>
      <w:r>
        <w:lastRenderedPageBreak/>
        <w:t>21.</w:t>
      </w:r>
      <w:r>
        <w:tab/>
        <w:t xml:space="preserve">Hasson, U., Ghazanfar, A. A., Galantucci, B., Garrod, S. &amp; Keysers, C. Brain-to-brain coupling: a mechanism for creating and sharing a social world. </w:t>
      </w:r>
      <w:r>
        <w:rPr>
          <w:i/>
          <w:iCs/>
        </w:rPr>
        <w:t>Trends in Cognitive Sciences</w:t>
      </w:r>
      <w:r>
        <w:t xml:space="preserve"> </w:t>
      </w:r>
      <w:r>
        <w:rPr>
          <w:b/>
          <w:bCs/>
        </w:rPr>
        <w:t>16</w:t>
      </w:r>
      <w:r>
        <w:t>, 114–121 (2012).</w:t>
      </w:r>
    </w:p>
    <w:p w14:paraId="5EE1BA88" w14:textId="77777777" w:rsidR="003A3485" w:rsidRDefault="003A3485" w:rsidP="003A3485">
      <w:pPr>
        <w:pStyle w:val="Bibliography"/>
      </w:pPr>
      <w:r>
        <w:t>22.</w:t>
      </w:r>
      <w:r>
        <w:tab/>
        <w:t xml:space="preserve">Posner, M. I. &amp; Petersen, S. E. The Attention System of the Human Brain. </w:t>
      </w:r>
      <w:r>
        <w:rPr>
          <w:i/>
          <w:iCs/>
        </w:rPr>
        <w:t>Annu. Rev. Neurosci.</w:t>
      </w:r>
      <w:r>
        <w:t xml:space="preserve"> </w:t>
      </w:r>
      <w:r>
        <w:rPr>
          <w:b/>
          <w:bCs/>
        </w:rPr>
        <w:t>13</w:t>
      </w:r>
      <w:r>
        <w:t>, 25–42 (1990).</w:t>
      </w:r>
    </w:p>
    <w:p w14:paraId="14BDE9F2" w14:textId="77777777" w:rsidR="003A3485" w:rsidRDefault="003A3485" w:rsidP="003A3485">
      <w:pPr>
        <w:pStyle w:val="Bibliography"/>
      </w:pPr>
      <w:r>
        <w:t>23.</w:t>
      </w:r>
      <w:r>
        <w:tab/>
        <w:t xml:space="preserve">Sonkusare, S., Breakspear, M. &amp; Guo, C. C. Naturalistic Stimuli in Neuroscience: Critically Acclaimed. </w:t>
      </w:r>
      <w:r>
        <w:rPr>
          <w:i/>
          <w:iCs/>
        </w:rPr>
        <w:t>Trends in Cognitive Sciences</w:t>
      </w:r>
      <w:r>
        <w:t xml:space="preserve"> </w:t>
      </w:r>
      <w:r>
        <w:rPr>
          <w:b/>
          <w:bCs/>
        </w:rPr>
        <w:t>23</w:t>
      </w:r>
      <w:r>
        <w:t>, 699–714 (2019).</w:t>
      </w:r>
    </w:p>
    <w:p w14:paraId="54C4AA07" w14:textId="77777777" w:rsidR="003A3485" w:rsidRDefault="003A3485" w:rsidP="003A3485">
      <w:pPr>
        <w:pStyle w:val="Bibliography"/>
      </w:pPr>
      <w:r>
        <w:t>24.</w:t>
      </w:r>
      <w:r>
        <w:tab/>
        <w:t xml:space="preserve">Borja Jimenez, K. C. </w:t>
      </w:r>
      <w:r>
        <w:rPr>
          <w:i/>
          <w:iCs/>
        </w:rPr>
        <w:t>et al.</w:t>
      </w:r>
      <w:r>
        <w:t xml:space="preserve"> Changes in brain activity following the voluntary control of empathy. </w:t>
      </w:r>
      <w:r>
        <w:rPr>
          <w:i/>
          <w:iCs/>
        </w:rPr>
        <w:t>Neuroimage</w:t>
      </w:r>
      <w:r>
        <w:t xml:space="preserve"> </w:t>
      </w:r>
      <w:r>
        <w:rPr>
          <w:b/>
          <w:bCs/>
        </w:rPr>
        <w:t>216</w:t>
      </w:r>
      <w:r>
        <w:t>, 116529 (2020).</w:t>
      </w:r>
    </w:p>
    <w:p w14:paraId="17BBA277" w14:textId="77777777" w:rsidR="003A3485" w:rsidRDefault="003A3485" w:rsidP="003A3485">
      <w:pPr>
        <w:pStyle w:val="Bibliography"/>
      </w:pPr>
      <w:r>
        <w:t>25.</w:t>
      </w:r>
      <w:r>
        <w:tab/>
        <w:t xml:space="preserve">Lehne, M. </w:t>
      </w:r>
      <w:r>
        <w:rPr>
          <w:i/>
          <w:iCs/>
        </w:rPr>
        <w:t>et al.</w:t>
      </w:r>
      <w:r>
        <w:t xml:space="preserve"> Reading a suspenseful literary text activates brain areas related to social cognition and predictive inference. </w:t>
      </w:r>
      <w:r>
        <w:rPr>
          <w:i/>
          <w:iCs/>
        </w:rPr>
        <w:t>PLOS ONE</w:t>
      </w:r>
      <w:r>
        <w:t xml:space="preserve"> </w:t>
      </w:r>
      <w:r>
        <w:rPr>
          <w:b/>
          <w:bCs/>
        </w:rPr>
        <w:t>10</w:t>
      </w:r>
      <w:r>
        <w:t>, (2015).</w:t>
      </w:r>
    </w:p>
    <w:p w14:paraId="1454737E" w14:textId="77777777" w:rsidR="003A3485" w:rsidRDefault="003A3485" w:rsidP="003A3485">
      <w:pPr>
        <w:pStyle w:val="Bibliography"/>
      </w:pPr>
      <w:r>
        <w:t>26.</w:t>
      </w:r>
      <w:r>
        <w:tab/>
        <w:t xml:space="preserve">Sawahata, Y., Komine, K., Morita, T. &amp; Hiruma, N. Decoding humor experiences from brain activity of people viewing comedy movies. </w:t>
      </w:r>
      <w:r>
        <w:rPr>
          <w:i/>
          <w:iCs/>
        </w:rPr>
        <w:t>PLOS ONE</w:t>
      </w:r>
      <w:r>
        <w:t xml:space="preserve"> </w:t>
      </w:r>
      <w:r>
        <w:rPr>
          <w:b/>
          <w:bCs/>
        </w:rPr>
        <w:t>8</w:t>
      </w:r>
      <w:r>
        <w:t>, (2013).</w:t>
      </w:r>
    </w:p>
    <w:p w14:paraId="06DF6E76" w14:textId="77777777" w:rsidR="003A3485" w:rsidRDefault="003A3485" w:rsidP="003A3485">
      <w:pPr>
        <w:pStyle w:val="Bibliography"/>
      </w:pPr>
      <w:r>
        <w:t>27.</w:t>
      </w:r>
      <w:r>
        <w:tab/>
        <w:t xml:space="preserve">Wallentin, M. </w:t>
      </w:r>
      <w:r>
        <w:rPr>
          <w:i/>
          <w:iCs/>
        </w:rPr>
        <w:t>et al.</w:t>
      </w:r>
      <w:r>
        <w:t xml:space="preserve"> Amygdala and heart rate variability responses from listening to emotionally intense parts of a story. </w:t>
      </w:r>
      <w:r>
        <w:rPr>
          <w:i/>
          <w:iCs/>
        </w:rPr>
        <w:t>NeuroImage</w:t>
      </w:r>
      <w:r>
        <w:t xml:space="preserve"> </w:t>
      </w:r>
      <w:r>
        <w:rPr>
          <w:b/>
          <w:bCs/>
        </w:rPr>
        <w:t>58</w:t>
      </w:r>
      <w:r>
        <w:t>, 963–973 (2011).</w:t>
      </w:r>
    </w:p>
    <w:p w14:paraId="449D557F" w14:textId="77777777" w:rsidR="003A3485" w:rsidRDefault="003A3485" w:rsidP="003A3485">
      <w:pPr>
        <w:pStyle w:val="Bibliography"/>
      </w:pPr>
      <w:r>
        <w:t>28.</w:t>
      </w:r>
      <w:r>
        <w:tab/>
        <w:t xml:space="preserve">Lieberman, M. D. </w:t>
      </w:r>
      <w:r>
        <w:rPr>
          <w:i/>
          <w:iCs/>
        </w:rPr>
        <w:t>et al.</w:t>
      </w:r>
      <w:r>
        <w:t xml:space="preserve"> Putting Feelings Into Words Affect Labeling Disrupts Amygdala Activity in Response to Affective Stimuli. </w:t>
      </w:r>
      <w:r>
        <w:rPr>
          <w:i/>
          <w:iCs/>
        </w:rPr>
        <w:t>Psychological Science</w:t>
      </w:r>
      <w:r>
        <w:t xml:space="preserve"> </w:t>
      </w:r>
      <w:r>
        <w:rPr>
          <w:b/>
          <w:bCs/>
        </w:rPr>
        <w:t>18</w:t>
      </w:r>
      <w:r>
        <w:t>, 421–428 (2007).</w:t>
      </w:r>
    </w:p>
    <w:p w14:paraId="62E5BE8E" w14:textId="77777777" w:rsidR="003A3485" w:rsidRDefault="003A3485" w:rsidP="003A3485">
      <w:pPr>
        <w:pStyle w:val="Bibliography"/>
      </w:pPr>
      <w:r>
        <w:t>29.</w:t>
      </w:r>
      <w:r>
        <w:tab/>
        <w:t xml:space="preserve">Taylor, S. F., Phan, K. L., Decker, L. R. &amp; Liberzon, I. Subjective rating of emotionally salient stimuli modulates neural activity. </w:t>
      </w:r>
      <w:r>
        <w:rPr>
          <w:i/>
          <w:iCs/>
        </w:rPr>
        <w:t>NeuroImage</w:t>
      </w:r>
      <w:r>
        <w:t xml:space="preserve"> </w:t>
      </w:r>
      <w:r>
        <w:rPr>
          <w:b/>
          <w:bCs/>
        </w:rPr>
        <w:t>18</w:t>
      </w:r>
      <w:r>
        <w:t>, 650–659 (2003).</w:t>
      </w:r>
    </w:p>
    <w:p w14:paraId="22CC2A20" w14:textId="77777777" w:rsidR="003A3485" w:rsidRDefault="003A3485" w:rsidP="003A3485">
      <w:pPr>
        <w:pStyle w:val="Bibliography"/>
      </w:pPr>
      <w:r>
        <w:t>30.</w:t>
      </w:r>
      <w:r>
        <w:tab/>
        <w:t xml:space="preserve">Lahnakoski, J. M. </w:t>
      </w:r>
      <w:r>
        <w:rPr>
          <w:i/>
          <w:iCs/>
        </w:rPr>
        <w:t>et al.</w:t>
      </w:r>
      <w:r>
        <w:t xml:space="preserve"> Synchronous brain activity across individuals underlies shared psychological perspectives. </w:t>
      </w:r>
      <w:r>
        <w:rPr>
          <w:i/>
          <w:iCs/>
        </w:rPr>
        <w:t>Neuroimage</w:t>
      </w:r>
      <w:r>
        <w:t xml:space="preserve"> </w:t>
      </w:r>
      <w:r>
        <w:rPr>
          <w:b/>
          <w:bCs/>
        </w:rPr>
        <w:t>100</w:t>
      </w:r>
      <w:r>
        <w:t>, 316–324 (2014).</w:t>
      </w:r>
    </w:p>
    <w:p w14:paraId="0D78CD9E" w14:textId="77777777" w:rsidR="003A3485" w:rsidRDefault="003A3485" w:rsidP="003A3485">
      <w:pPr>
        <w:pStyle w:val="Bibliography"/>
      </w:pPr>
      <w:r>
        <w:t>31.</w:t>
      </w:r>
      <w:r>
        <w:tab/>
        <w:t xml:space="preserve">Song, H., Finn, E. S. &amp; Rosenberg, M. D. Neural signatures of attentional engagement during narratives and its consequences for event memory. </w:t>
      </w:r>
      <w:r>
        <w:rPr>
          <w:i/>
          <w:iCs/>
        </w:rPr>
        <w:t>Proc. Natl. Acad. Sci. U.S.A.</w:t>
      </w:r>
      <w:r>
        <w:t xml:space="preserve"> </w:t>
      </w:r>
      <w:r>
        <w:rPr>
          <w:b/>
          <w:bCs/>
        </w:rPr>
        <w:t>118</w:t>
      </w:r>
      <w:r>
        <w:t>, e2021905118 (2021).</w:t>
      </w:r>
    </w:p>
    <w:p w14:paraId="6E74DE84" w14:textId="77777777" w:rsidR="003A3485" w:rsidRDefault="003A3485" w:rsidP="003A3485">
      <w:pPr>
        <w:pStyle w:val="Bibliography"/>
      </w:pPr>
      <w:r>
        <w:t>32.</w:t>
      </w:r>
      <w:r>
        <w:tab/>
        <w:t xml:space="preserve">Gottman, J. M. &amp; Levenson, R. W. A valid procedure for obtaining self-report of affect in marital interaction. </w:t>
      </w:r>
      <w:r>
        <w:rPr>
          <w:i/>
          <w:iCs/>
        </w:rPr>
        <w:t>Journal of Consulting and Clinical Psychology</w:t>
      </w:r>
      <w:r>
        <w:t xml:space="preserve"> </w:t>
      </w:r>
      <w:r>
        <w:rPr>
          <w:b/>
          <w:bCs/>
        </w:rPr>
        <w:t>53</w:t>
      </w:r>
      <w:r>
        <w:t>, 151–160 (1985).</w:t>
      </w:r>
    </w:p>
    <w:p w14:paraId="14897008" w14:textId="77777777" w:rsidR="003A3485" w:rsidRDefault="003A3485" w:rsidP="003A3485">
      <w:pPr>
        <w:pStyle w:val="Bibliography"/>
      </w:pPr>
      <w:r>
        <w:lastRenderedPageBreak/>
        <w:t>33.</w:t>
      </w:r>
      <w:r>
        <w:tab/>
        <w:t xml:space="preserve">Axelrod, V. </w:t>
      </w:r>
      <w:r>
        <w:rPr>
          <w:i/>
          <w:iCs/>
        </w:rPr>
        <w:t>et al.</w:t>
      </w:r>
      <w:r>
        <w:t xml:space="preserve"> Intracranial study in humans: Neural spectral changes during watching comedy movie of Charlie Chaplin. </w:t>
      </w:r>
      <w:r>
        <w:rPr>
          <w:b/>
          <w:bCs/>
        </w:rPr>
        <w:t>185</w:t>
      </w:r>
      <w:r>
        <w:t>, 108558–108558 (2023).</w:t>
      </w:r>
    </w:p>
    <w:p w14:paraId="779BA2F8" w14:textId="77777777" w:rsidR="003A3485" w:rsidRDefault="003A3485" w:rsidP="003A3485">
      <w:pPr>
        <w:pStyle w:val="Bibliography"/>
      </w:pPr>
      <w:r>
        <w:t>34.</w:t>
      </w:r>
      <w:r>
        <w:tab/>
        <w:t xml:space="preserve">Fayn, K. </w:t>
      </w:r>
      <w:r>
        <w:rPr>
          <w:i/>
          <w:iCs/>
        </w:rPr>
        <w:t>et al.</w:t>
      </w:r>
      <w:r>
        <w:t xml:space="preserve"> Full throttle: Demonstrating the speed, accuracy, and validity of a new method for continuous two-dimensional self-report and annotation. </w:t>
      </w:r>
      <w:r>
        <w:rPr>
          <w:i/>
          <w:iCs/>
        </w:rPr>
        <w:t>Behavior Research Methods</w:t>
      </w:r>
      <w:r>
        <w:t xml:space="preserve"> </w:t>
      </w:r>
      <w:r>
        <w:rPr>
          <w:b/>
          <w:bCs/>
        </w:rPr>
        <w:t>53</w:t>
      </w:r>
      <w:r>
        <w:t>, 1–15 (2021).</w:t>
      </w:r>
    </w:p>
    <w:p w14:paraId="28C7E98C" w14:textId="77777777" w:rsidR="003A3485" w:rsidRDefault="003A3485" w:rsidP="003A3485">
      <w:pPr>
        <w:pStyle w:val="Bibliography"/>
      </w:pPr>
      <w:r>
        <w:t>35.</w:t>
      </w:r>
      <w:r>
        <w:tab/>
        <w:t xml:space="preserve">Gazzaley, A. &amp; Nobre, A. C. Top-down modulation: bridging selective attention and working memory. </w:t>
      </w:r>
      <w:r>
        <w:rPr>
          <w:i/>
          <w:iCs/>
        </w:rPr>
        <w:t>Trends in Cognitive Sciences</w:t>
      </w:r>
      <w:r>
        <w:t xml:space="preserve"> </w:t>
      </w:r>
      <w:r>
        <w:rPr>
          <w:b/>
          <w:bCs/>
        </w:rPr>
        <w:t>16</w:t>
      </w:r>
      <w:r>
        <w:t>, 129–135 (2012).</w:t>
      </w:r>
    </w:p>
    <w:p w14:paraId="1857779A" w14:textId="77777777" w:rsidR="003A3485" w:rsidRDefault="003A3485" w:rsidP="003A3485">
      <w:pPr>
        <w:pStyle w:val="Bibliography"/>
      </w:pPr>
      <w:r>
        <w:t>36.</w:t>
      </w:r>
      <w:r>
        <w:tab/>
        <w:t xml:space="preserve">Schooler, J. W. &amp; Engstler-Schooler, T. Y. Verbal overshadowing of visual memories: Some things are better left unsaid. </w:t>
      </w:r>
      <w:r>
        <w:rPr>
          <w:i/>
          <w:iCs/>
        </w:rPr>
        <w:t>Cognitive Psychology</w:t>
      </w:r>
      <w:r>
        <w:t xml:space="preserve"> </w:t>
      </w:r>
      <w:r>
        <w:rPr>
          <w:b/>
          <w:bCs/>
        </w:rPr>
        <w:t>22</w:t>
      </w:r>
      <w:r>
        <w:t>, 36–71 (1990).</w:t>
      </w:r>
    </w:p>
    <w:p w14:paraId="6E941D51" w14:textId="77777777" w:rsidR="003A3485" w:rsidRDefault="003A3485" w:rsidP="003A3485">
      <w:pPr>
        <w:pStyle w:val="Bibliography"/>
      </w:pPr>
      <w:r>
        <w:t>37.</w:t>
      </w:r>
      <w:r>
        <w:tab/>
        <w:t xml:space="preserve">Mauss, I. B., Levenson, R. W., McCarter, L., Wilhelm, F. H. &amp; Gross, J. J. The tie that binds? Coherence among emotion experience, behavior, and physiology. </w:t>
      </w:r>
      <w:r>
        <w:rPr>
          <w:i/>
          <w:iCs/>
        </w:rPr>
        <w:t>Emotion</w:t>
      </w:r>
      <w:r>
        <w:t xml:space="preserve"> </w:t>
      </w:r>
      <w:r>
        <w:rPr>
          <w:b/>
          <w:bCs/>
        </w:rPr>
        <w:t>5</w:t>
      </w:r>
      <w:r>
        <w:t>, 175–190 (2005).</w:t>
      </w:r>
    </w:p>
    <w:p w14:paraId="4335AC7A" w14:textId="77777777" w:rsidR="003A3485" w:rsidRDefault="003A3485" w:rsidP="003A3485">
      <w:pPr>
        <w:pStyle w:val="Bibliography"/>
      </w:pPr>
      <w:r>
        <w:t>38.</w:t>
      </w:r>
      <w:r>
        <w:tab/>
        <w:t xml:space="preserve">Valentin Wagner </w:t>
      </w:r>
      <w:r>
        <w:rPr>
          <w:i/>
          <w:iCs/>
        </w:rPr>
        <w:t>et al.</w:t>
      </w:r>
      <w:r>
        <w:t xml:space="preserve"> Effects of continuous self-reporting on aesthetic evaluation and emotional responses. </w:t>
      </w:r>
      <w:r>
        <w:rPr>
          <w:i/>
          <w:iCs/>
        </w:rPr>
        <w:t>Poetics</w:t>
      </w:r>
      <w:r>
        <w:t xml:space="preserve"> </w:t>
      </w:r>
      <w:r>
        <w:rPr>
          <w:b/>
          <w:bCs/>
        </w:rPr>
        <w:t>85</w:t>
      </w:r>
      <w:r>
        <w:t>, 101497 (2020).</w:t>
      </w:r>
    </w:p>
    <w:p w14:paraId="7D26AE7E" w14:textId="77777777" w:rsidR="003A3485" w:rsidRDefault="003A3485" w:rsidP="003A3485">
      <w:pPr>
        <w:pStyle w:val="Bibliography"/>
      </w:pPr>
      <w:r>
        <w:t>39.</w:t>
      </w:r>
      <w:r>
        <w:tab/>
        <w:t xml:space="preserve">Yarkoni, T., Poldrack, R. A., Nichols, T. E., Van Essen, D. C. &amp; Wager, T. D. NeuroSynth: a new platform for large-scale automated synthesis of human functional neuroimaging data. </w:t>
      </w:r>
      <w:r>
        <w:rPr>
          <w:i/>
          <w:iCs/>
        </w:rPr>
        <w:t>Front. Neuroinform.</w:t>
      </w:r>
      <w:r>
        <w:t xml:space="preserve"> </w:t>
      </w:r>
      <w:r>
        <w:rPr>
          <w:b/>
          <w:bCs/>
        </w:rPr>
        <w:t>5</w:t>
      </w:r>
      <w:r>
        <w:t>, (2011).</w:t>
      </w:r>
    </w:p>
    <w:p w14:paraId="5001005F" w14:textId="77777777" w:rsidR="003A3485" w:rsidRDefault="003A3485" w:rsidP="003A3485">
      <w:pPr>
        <w:pStyle w:val="Bibliography"/>
      </w:pPr>
      <w:r>
        <w:t>40.</w:t>
      </w:r>
      <w:r>
        <w:tab/>
        <w:t xml:space="preserve">Baldassano, C. </w:t>
      </w:r>
      <w:r>
        <w:rPr>
          <w:i/>
          <w:iCs/>
        </w:rPr>
        <w:t>et al.</w:t>
      </w:r>
      <w:r>
        <w:t xml:space="preserve"> Discovering Event Structure in Continuous Narrative Perception and Memory. </w:t>
      </w:r>
      <w:r>
        <w:rPr>
          <w:i/>
          <w:iCs/>
        </w:rPr>
        <w:t>Neuron</w:t>
      </w:r>
      <w:r>
        <w:t xml:space="preserve"> </w:t>
      </w:r>
      <w:r>
        <w:rPr>
          <w:b/>
          <w:bCs/>
        </w:rPr>
        <w:t>95</w:t>
      </w:r>
      <w:r>
        <w:t>, 709-721.e5 (2017).</w:t>
      </w:r>
    </w:p>
    <w:p w14:paraId="51782C3B" w14:textId="77777777" w:rsidR="003A3485" w:rsidRDefault="003A3485" w:rsidP="003A3485">
      <w:pPr>
        <w:pStyle w:val="Bibliography"/>
      </w:pPr>
      <w:r>
        <w:t>41.</w:t>
      </w:r>
      <w:r>
        <w:tab/>
        <w:t xml:space="preserve">Lee, H. &amp; Chen, J. Predicting memory from the network structure of naturalistic events. </w:t>
      </w:r>
      <w:r>
        <w:rPr>
          <w:i/>
          <w:iCs/>
        </w:rPr>
        <w:t>Nat Commun</w:t>
      </w:r>
      <w:r>
        <w:t xml:space="preserve"> </w:t>
      </w:r>
      <w:r>
        <w:rPr>
          <w:b/>
          <w:bCs/>
        </w:rPr>
        <w:t>13</w:t>
      </w:r>
      <w:r>
        <w:t>, 4235 (2022).</w:t>
      </w:r>
    </w:p>
    <w:p w14:paraId="0A45A69C" w14:textId="77777777" w:rsidR="003A3485" w:rsidRDefault="003A3485" w:rsidP="003A3485">
      <w:pPr>
        <w:pStyle w:val="Bibliography"/>
      </w:pPr>
      <w:r>
        <w:t>42.</w:t>
      </w:r>
      <w:r>
        <w:tab/>
        <w:t xml:space="preserve">Ambady, N. &amp; Rosenthal, R. Thin slices of expressive behavior as predictors of interpersonal consequences: A meta-analysis. </w:t>
      </w:r>
      <w:r>
        <w:rPr>
          <w:i/>
          <w:iCs/>
        </w:rPr>
        <w:t>Psychological Bulletin</w:t>
      </w:r>
      <w:r>
        <w:t xml:space="preserve"> </w:t>
      </w:r>
      <w:r>
        <w:rPr>
          <w:b/>
          <w:bCs/>
        </w:rPr>
        <w:t>111</w:t>
      </w:r>
      <w:r>
        <w:t>, 256–274 (1992).</w:t>
      </w:r>
    </w:p>
    <w:p w14:paraId="2D15539D" w14:textId="77777777" w:rsidR="003A3485" w:rsidRDefault="003A3485" w:rsidP="003A3485">
      <w:pPr>
        <w:pStyle w:val="Bibliography"/>
      </w:pPr>
      <w:r>
        <w:t>43.</w:t>
      </w:r>
      <w:r>
        <w:tab/>
        <w:t xml:space="preserve">Cone, J., Mann, T. C. &amp; Ferguson, M. J. Changing our implicit minds: How, when, and why implicit evaluations can be rapidly revised. in </w:t>
      </w:r>
      <w:r>
        <w:rPr>
          <w:i/>
          <w:iCs/>
        </w:rPr>
        <w:t>Advances in experimental social psychology.</w:t>
      </w:r>
      <w:r>
        <w:t xml:space="preserve"> </w:t>
      </w:r>
      <w:r>
        <w:lastRenderedPageBreak/>
        <w:t>131–199 (Elsevier Academic Press, San Diego,  CA,  US, 2017). doi:10.1016/bs.aesp.2017.03.001.</w:t>
      </w:r>
    </w:p>
    <w:p w14:paraId="26357691" w14:textId="77777777" w:rsidR="003A3485" w:rsidRDefault="003A3485" w:rsidP="003A3485">
      <w:pPr>
        <w:pStyle w:val="Bibliography"/>
      </w:pPr>
      <w:r>
        <w:t>44.</w:t>
      </w:r>
      <w:r>
        <w:tab/>
        <w:t xml:space="preserve">Ferguson, M. J., Mann, T. C., Cone, J. &amp; Shen, X. When and How Implicit First Impressions Can Be Updated. </w:t>
      </w:r>
      <w:r>
        <w:rPr>
          <w:i/>
          <w:iCs/>
        </w:rPr>
        <w:t>Curr Dir Psychol Sci</w:t>
      </w:r>
      <w:r>
        <w:t xml:space="preserve"> </w:t>
      </w:r>
      <w:r>
        <w:rPr>
          <w:b/>
          <w:bCs/>
        </w:rPr>
        <w:t>28</w:t>
      </w:r>
      <w:r>
        <w:t>, 331–336 (2019).</w:t>
      </w:r>
    </w:p>
    <w:p w14:paraId="6C126BEB" w14:textId="77777777" w:rsidR="003A3485" w:rsidRDefault="003A3485" w:rsidP="003A3485">
      <w:pPr>
        <w:pStyle w:val="Bibliography"/>
      </w:pPr>
      <w:r>
        <w:t>45.</w:t>
      </w:r>
      <w:r>
        <w:tab/>
        <w:t xml:space="preserve">Thornton, M. A. &amp; Mitchell, J. P. Theories of Person Perception Predict Patterns of Neural Activity During Mentalizing. </w:t>
      </w:r>
      <w:r>
        <w:rPr>
          <w:i/>
          <w:iCs/>
        </w:rPr>
        <w:t>Cereb Cortex</w:t>
      </w:r>
      <w:r>
        <w:t xml:space="preserve"> </w:t>
      </w:r>
      <w:r>
        <w:rPr>
          <w:b/>
          <w:bCs/>
        </w:rPr>
        <w:t>28</w:t>
      </w:r>
      <w:r>
        <w:t>, 3505–3520 (2018).</w:t>
      </w:r>
    </w:p>
    <w:p w14:paraId="19C30F02" w14:textId="77777777" w:rsidR="003A3485" w:rsidRDefault="003A3485" w:rsidP="003A3485">
      <w:pPr>
        <w:pStyle w:val="Bibliography"/>
      </w:pPr>
      <w:r>
        <w:t>46.</w:t>
      </w:r>
      <w:r>
        <w:tab/>
        <w:t xml:space="preserve">Kong, R. </w:t>
      </w:r>
      <w:r>
        <w:rPr>
          <w:i/>
          <w:iCs/>
        </w:rPr>
        <w:t>et al.</w:t>
      </w:r>
      <w:r>
        <w:t xml:space="preserve"> Individual-Specific Areal-Level Parcellations Improve Functional Connectivity Prediction of Behavior. </w:t>
      </w:r>
      <w:r>
        <w:rPr>
          <w:i/>
          <w:iCs/>
        </w:rPr>
        <w:t>Cerebral Cortex</w:t>
      </w:r>
      <w:r>
        <w:t xml:space="preserve"> </w:t>
      </w:r>
      <w:r>
        <w:rPr>
          <w:b/>
          <w:bCs/>
        </w:rPr>
        <w:t>31</w:t>
      </w:r>
      <w:r>
        <w:t>, 4477–4500 (2021).</w:t>
      </w:r>
    </w:p>
    <w:p w14:paraId="6B238449" w14:textId="77777777" w:rsidR="003A3485" w:rsidRDefault="003A3485" w:rsidP="003A3485">
      <w:pPr>
        <w:pStyle w:val="Bibliography"/>
      </w:pPr>
      <w:r>
        <w:t>47.</w:t>
      </w:r>
      <w:r>
        <w:tab/>
        <w:t xml:space="preserve">Schaefer, A. </w:t>
      </w:r>
      <w:r>
        <w:rPr>
          <w:i/>
          <w:iCs/>
        </w:rPr>
        <w:t>et al.</w:t>
      </w:r>
      <w:r>
        <w:t xml:space="preserve"> Local-Global Parcellation of the Human Cerebral Cortex from Intrinsic Functional Connectivity MRI. </w:t>
      </w:r>
      <w:r>
        <w:rPr>
          <w:i/>
          <w:iCs/>
        </w:rPr>
        <w:t>Cerebral Cortex</w:t>
      </w:r>
      <w:r>
        <w:t xml:space="preserve"> </w:t>
      </w:r>
      <w:r>
        <w:rPr>
          <w:b/>
          <w:bCs/>
        </w:rPr>
        <w:t>28</w:t>
      </w:r>
      <w:r>
        <w:t>, 3095–3114 (2018).</w:t>
      </w:r>
    </w:p>
    <w:p w14:paraId="4C96C613" w14:textId="77777777" w:rsidR="003A3485" w:rsidRDefault="003A3485" w:rsidP="003A3485">
      <w:pPr>
        <w:pStyle w:val="Bibliography"/>
      </w:pPr>
      <w:r>
        <w:t>48.</w:t>
      </w:r>
      <w:r>
        <w:tab/>
        <w:t xml:space="preserve">Power, J. D. </w:t>
      </w:r>
      <w:r>
        <w:rPr>
          <w:i/>
          <w:iCs/>
        </w:rPr>
        <w:t>et al.</w:t>
      </w:r>
      <w:r>
        <w:t xml:space="preserve"> Functional Network Organization of the Human Brain. </w:t>
      </w:r>
      <w:r>
        <w:rPr>
          <w:i/>
          <w:iCs/>
        </w:rPr>
        <w:t>Neuron</w:t>
      </w:r>
      <w:r>
        <w:t xml:space="preserve"> </w:t>
      </w:r>
      <w:r>
        <w:rPr>
          <w:b/>
          <w:bCs/>
        </w:rPr>
        <w:t>72</w:t>
      </w:r>
      <w:r>
        <w:t>, 665–678 (2011).</w:t>
      </w:r>
    </w:p>
    <w:p w14:paraId="4F39B3EC" w14:textId="77777777" w:rsidR="003A3485" w:rsidRDefault="003A3485" w:rsidP="003A3485">
      <w:pPr>
        <w:pStyle w:val="Bibliography"/>
      </w:pPr>
      <w:r>
        <w:t>49.</w:t>
      </w:r>
      <w:r>
        <w:tab/>
        <w:t xml:space="preserve">Yeo, B. T. T. </w:t>
      </w:r>
      <w:r>
        <w:rPr>
          <w:i/>
          <w:iCs/>
        </w:rPr>
        <w:t>et al.</w:t>
      </w:r>
      <w:r>
        <w:t xml:space="preserve"> The organization of the human cerebral cortex estimated by intrinsic functional connectivity. </w:t>
      </w:r>
      <w:r>
        <w:rPr>
          <w:i/>
          <w:iCs/>
        </w:rPr>
        <w:t>Journal of Neurophysiology</w:t>
      </w:r>
      <w:r>
        <w:t xml:space="preserve"> </w:t>
      </w:r>
      <w:r>
        <w:rPr>
          <w:b/>
          <w:bCs/>
        </w:rPr>
        <w:t>106</w:t>
      </w:r>
      <w:r>
        <w:t>, 1125–1165 (2011).</w:t>
      </w:r>
    </w:p>
    <w:p w14:paraId="73B84996" w14:textId="77777777" w:rsidR="003A3485" w:rsidRDefault="003A3485" w:rsidP="003A3485">
      <w:pPr>
        <w:pStyle w:val="Bibliography"/>
      </w:pPr>
      <w:r>
        <w:t>50.</w:t>
      </w:r>
      <w:r>
        <w:tab/>
        <w:t xml:space="preserve">Kong, R. </w:t>
      </w:r>
      <w:r>
        <w:rPr>
          <w:i/>
          <w:iCs/>
        </w:rPr>
        <w:t>et al.</w:t>
      </w:r>
      <w:r>
        <w:t xml:space="preserve"> Spatial Topography of Individual-Specific Cortical Networks Predicts Human Cognition, Personality, and Emotion. </w:t>
      </w:r>
      <w:r>
        <w:rPr>
          <w:i/>
          <w:iCs/>
        </w:rPr>
        <w:t>Cerebral Cortex</w:t>
      </w:r>
      <w:r>
        <w:t xml:space="preserve"> </w:t>
      </w:r>
      <w:r>
        <w:rPr>
          <w:b/>
          <w:bCs/>
        </w:rPr>
        <w:t>29</w:t>
      </w:r>
      <w:r>
        <w:t>, 2533–2551 (2019).</w:t>
      </w:r>
    </w:p>
    <w:p w14:paraId="7FEBEC0F" w14:textId="77777777" w:rsidR="003A3485" w:rsidRDefault="003A3485" w:rsidP="003A3485">
      <w:pPr>
        <w:pStyle w:val="Bibliography"/>
      </w:pPr>
      <w:r>
        <w:t>51.</w:t>
      </w:r>
      <w:r>
        <w:tab/>
        <w:t xml:space="preserve">Laumann, T. O. </w:t>
      </w:r>
      <w:r>
        <w:rPr>
          <w:i/>
          <w:iCs/>
        </w:rPr>
        <w:t>et al.</w:t>
      </w:r>
      <w:r>
        <w:t xml:space="preserve"> Functional System and Areal Organization of a Highly Sampled Individual Human Brain. </w:t>
      </w:r>
      <w:r>
        <w:rPr>
          <w:i/>
          <w:iCs/>
        </w:rPr>
        <w:t>Neuron</w:t>
      </w:r>
      <w:r>
        <w:t xml:space="preserve"> </w:t>
      </w:r>
      <w:r>
        <w:rPr>
          <w:b/>
          <w:bCs/>
        </w:rPr>
        <w:t>87</w:t>
      </w:r>
      <w:r>
        <w:t>, 657–670 (2015).</w:t>
      </w:r>
    </w:p>
    <w:p w14:paraId="18CC034C" w14:textId="77777777" w:rsidR="003A3485" w:rsidRDefault="003A3485" w:rsidP="003A3485">
      <w:pPr>
        <w:pStyle w:val="Bibliography"/>
      </w:pPr>
      <w:r>
        <w:t>52.</w:t>
      </w:r>
      <w:r>
        <w:tab/>
        <w:t xml:space="preserve">Mueller, S. </w:t>
      </w:r>
      <w:r>
        <w:rPr>
          <w:i/>
          <w:iCs/>
        </w:rPr>
        <w:t>et al.</w:t>
      </w:r>
      <w:r>
        <w:t xml:space="preserve"> Individual Variability in Functional Connectivity Architecture of the Human Brain. </w:t>
      </w:r>
      <w:r>
        <w:rPr>
          <w:i/>
          <w:iCs/>
        </w:rPr>
        <w:t>Neuron</w:t>
      </w:r>
      <w:r>
        <w:t xml:space="preserve"> </w:t>
      </w:r>
      <w:r>
        <w:rPr>
          <w:b/>
          <w:bCs/>
        </w:rPr>
        <w:t>77</w:t>
      </w:r>
      <w:r>
        <w:t>, 586–595 (2013).</w:t>
      </w:r>
    </w:p>
    <w:p w14:paraId="65A73A39" w14:textId="77777777" w:rsidR="003A3485" w:rsidRDefault="003A3485" w:rsidP="003A3485">
      <w:pPr>
        <w:pStyle w:val="Bibliography"/>
      </w:pPr>
      <w:r>
        <w:t>53.</w:t>
      </w:r>
      <w:r>
        <w:tab/>
        <w:t xml:space="preserve">Etkin, A., Egner, T. &amp; Kalisch, R. Emotional processing in anterior cingulate and medial prefrontal cortex. </w:t>
      </w:r>
      <w:r>
        <w:rPr>
          <w:i/>
          <w:iCs/>
        </w:rPr>
        <w:t>Trends in Cognitive Sciences</w:t>
      </w:r>
      <w:r>
        <w:t xml:space="preserve"> </w:t>
      </w:r>
      <w:r>
        <w:rPr>
          <w:b/>
          <w:bCs/>
        </w:rPr>
        <w:t>15</w:t>
      </w:r>
      <w:r>
        <w:t>, 85–93 (2011).</w:t>
      </w:r>
    </w:p>
    <w:p w14:paraId="5B717EB6" w14:textId="77777777" w:rsidR="003A3485" w:rsidRDefault="003A3485" w:rsidP="003A3485">
      <w:pPr>
        <w:pStyle w:val="Bibliography"/>
      </w:pPr>
      <w:r>
        <w:t>54.</w:t>
      </w:r>
      <w:r>
        <w:tab/>
        <w:t xml:space="preserve">Hasson, U. </w:t>
      </w:r>
      <w:r>
        <w:rPr>
          <w:i/>
          <w:iCs/>
        </w:rPr>
        <w:t>et al.</w:t>
      </w:r>
      <w:r>
        <w:t xml:space="preserve"> Neurocinematics: The Neuroscience of Film. </w:t>
      </w:r>
      <w:r>
        <w:rPr>
          <w:i/>
          <w:iCs/>
        </w:rPr>
        <w:t>Projections</w:t>
      </w:r>
      <w:r>
        <w:t xml:space="preserve"> </w:t>
      </w:r>
      <w:r>
        <w:rPr>
          <w:b/>
          <w:bCs/>
        </w:rPr>
        <w:t>2</w:t>
      </w:r>
      <w:r>
        <w:t>, 1–26 (2008).</w:t>
      </w:r>
    </w:p>
    <w:p w14:paraId="2C16FC70" w14:textId="77777777" w:rsidR="003A3485" w:rsidRDefault="003A3485" w:rsidP="003A3485">
      <w:pPr>
        <w:pStyle w:val="Bibliography"/>
      </w:pPr>
      <w:r>
        <w:t>55.</w:t>
      </w:r>
      <w:r>
        <w:tab/>
        <w:t xml:space="preserve">FeldmanHall, O. &amp; Shenhav, A. Resolving uncertainty in a social world. </w:t>
      </w:r>
      <w:r>
        <w:rPr>
          <w:i/>
          <w:iCs/>
        </w:rPr>
        <w:t>Nat Hum Behav</w:t>
      </w:r>
      <w:r>
        <w:t xml:space="preserve"> </w:t>
      </w:r>
      <w:r>
        <w:rPr>
          <w:b/>
          <w:bCs/>
        </w:rPr>
        <w:t>3</w:t>
      </w:r>
      <w:r>
        <w:t>, 426–435 (2019).</w:t>
      </w:r>
    </w:p>
    <w:p w14:paraId="08DF12E2" w14:textId="77777777" w:rsidR="003A3485" w:rsidRDefault="003A3485" w:rsidP="003A3485">
      <w:pPr>
        <w:pStyle w:val="Bibliography"/>
      </w:pPr>
      <w:r>
        <w:lastRenderedPageBreak/>
        <w:t>56.</w:t>
      </w:r>
      <w:r>
        <w:tab/>
        <w:t xml:space="preserve">Logothetis, N. K. What we can do and what we cannot do with fMRI. </w:t>
      </w:r>
      <w:r>
        <w:rPr>
          <w:i/>
          <w:iCs/>
        </w:rPr>
        <w:t>Nature</w:t>
      </w:r>
      <w:r>
        <w:t xml:space="preserve"> </w:t>
      </w:r>
      <w:r>
        <w:rPr>
          <w:b/>
          <w:bCs/>
        </w:rPr>
        <w:t>453</w:t>
      </w:r>
      <w:r>
        <w:t>, 869–878 (2008).</w:t>
      </w:r>
    </w:p>
    <w:p w14:paraId="70E4126F" w14:textId="77777777" w:rsidR="003A3485" w:rsidRDefault="003A3485" w:rsidP="003A3485">
      <w:pPr>
        <w:pStyle w:val="Bibliography"/>
      </w:pPr>
      <w:r>
        <w:t>57.</w:t>
      </w:r>
      <w:r>
        <w:tab/>
        <w:t xml:space="preserve">Power, J. D., Barnes, K. A., Snyder, A. Z., Schlaggar, B. L. &amp; Petersen, S. E. Spurious but systematic correlations in functional connectivity MRI networks arise from subject motion. </w:t>
      </w:r>
      <w:r>
        <w:rPr>
          <w:i/>
          <w:iCs/>
        </w:rPr>
        <w:t>Neuroimage</w:t>
      </w:r>
      <w:r>
        <w:t xml:space="preserve"> </w:t>
      </w:r>
      <w:r>
        <w:rPr>
          <w:b/>
          <w:bCs/>
        </w:rPr>
        <w:t>59</w:t>
      </w:r>
      <w:r>
        <w:t>, 2142–2154 (2012).</w:t>
      </w:r>
    </w:p>
    <w:p w14:paraId="78A41E36" w14:textId="77777777" w:rsidR="003A3485" w:rsidRDefault="003A3485" w:rsidP="003A3485">
      <w:pPr>
        <w:pStyle w:val="Bibliography"/>
      </w:pPr>
      <w:r>
        <w:t>58.</w:t>
      </w:r>
      <w:r>
        <w:tab/>
        <w:t xml:space="preserve">Reilly, J. </w:t>
      </w:r>
      <w:r>
        <w:rPr>
          <w:i/>
          <w:iCs/>
        </w:rPr>
        <w:t>et al.</w:t>
      </w:r>
      <w:r>
        <w:t xml:space="preserve"> Dynamics of Language Use and Alignment in Different-Age Conversation Partners. </w:t>
      </w:r>
      <w:r>
        <w:rPr>
          <w:i/>
          <w:iCs/>
        </w:rPr>
        <w:t>PsyArxiv</w:t>
      </w:r>
      <w:r>
        <w:t xml:space="preserve"> (2023) doi:https://doi.org/10.31234/osf.io/3crua.</w:t>
      </w:r>
    </w:p>
    <w:p w14:paraId="4B28016A" w14:textId="77777777" w:rsidR="003A3485" w:rsidRDefault="003A3485" w:rsidP="003A3485">
      <w:pPr>
        <w:pStyle w:val="Bibliography"/>
      </w:pPr>
      <w:r>
        <w:t>59.</w:t>
      </w:r>
      <w:r>
        <w:tab/>
        <w:t xml:space="preserve">Sievers, B., Welker, C., Hasson, U., Kleinbaum, A. M. &amp; Wheatley, T. Consensus-building conversation leads to neural alignment. </w:t>
      </w:r>
      <w:r>
        <w:rPr>
          <w:i/>
          <w:iCs/>
        </w:rPr>
        <w:t>Nat Commun</w:t>
      </w:r>
      <w:r>
        <w:t xml:space="preserve"> </w:t>
      </w:r>
      <w:r>
        <w:rPr>
          <w:b/>
          <w:bCs/>
        </w:rPr>
        <w:t>15</w:t>
      </w:r>
      <w:r>
        <w:t>, 3936 (2024).</w:t>
      </w:r>
    </w:p>
    <w:p w14:paraId="58CB2CD4" w14:textId="77777777" w:rsidR="003A3485" w:rsidRDefault="003A3485" w:rsidP="003A3485">
      <w:pPr>
        <w:pStyle w:val="Bibliography"/>
      </w:pPr>
      <w:r>
        <w:t>60.</w:t>
      </w:r>
      <w:r>
        <w:tab/>
        <w:t xml:space="preserve">Yeomans, M., Boland, F. K., Collins, H. K., Abi-Esber, N. &amp; Brooks, A. W. A Practical Guide to Conversation Research: How to Study What People Say to Each Other. </w:t>
      </w:r>
      <w:r>
        <w:rPr>
          <w:i/>
          <w:iCs/>
        </w:rPr>
        <w:t>Advances in Methods and Practices in Psychological Science</w:t>
      </w:r>
      <w:r>
        <w:t xml:space="preserve"> </w:t>
      </w:r>
      <w:r>
        <w:rPr>
          <w:b/>
          <w:bCs/>
        </w:rPr>
        <w:t>6</w:t>
      </w:r>
      <w:r>
        <w:t>, 25152459231183919 (2023).</w:t>
      </w:r>
    </w:p>
    <w:p w14:paraId="05839B62" w14:textId="77777777" w:rsidR="003A3485" w:rsidRDefault="003A3485" w:rsidP="003A3485">
      <w:pPr>
        <w:pStyle w:val="Bibliography"/>
      </w:pPr>
      <w:r>
        <w:t>61.</w:t>
      </w:r>
      <w:r>
        <w:tab/>
        <w:t xml:space="preserve">Teresa Jacobson Kimberley </w:t>
      </w:r>
      <w:r>
        <w:rPr>
          <w:i/>
          <w:iCs/>
        </w:rPr>
        <w:t>et al.</w:t>
      </w:r>
      <w:r>
        <w:t xml:space="preserve"> Reliability of fMRI during a Continuous Motor Task: Assessment of Analysis Techniques. </w:t>
      </w:r>
      <w:r>
        <w:rPr>
          <w:i/>
          <w:iCs/>
        </w:rPr>
        <w:t>Journal of Neuroimaging</w:t>
      </w:r>
      <w:r>
        <w:t xml:space="preserve"> </w:t>
      </w:r>
      <w:r>
        <w:rPr>
          <w:b/>
          <w:bCs/>
        </w:rPr>
        <w:t>18</w:t>
      </w:r>
      <w:r>
        <w:t>, 18–27 (2008).</w:t>
      </w:r>
    </w:p>
    <w:p w14:paraId="24ECB454" w14:textId="77777777" w:rsidR="003A3485" w:rsidRDefault="003A3485" w:rsidP="003A3485">
      <w:pPr>
        <w:pStyle w:val="Bibliography"/>
      </w:pPr>
      <w:r>
        <w:t>62.</w:t>
      </w:r>
      <w:r>
        <w:tab/>
        <w:t xml:space="preserve">Girard, J. M. &amp; Wright, A. G. C. DARMA: Software for dual axis rating and media annotation. </w:t>
      </w:r>
      <w:r>
        <w:rPr>
          <w:i/>
          <w:iCs/>
        </w:rPr>
        <w:t>Behavior Research Methods</w:t>
      </w:r>
      <w:r>
        <w:t xml:space="preserve"> </w:t>
      </w:r>
      <w:r>
        <w:rPr>
          <w:b/>
          <w:bCs/>
        </w:rPr>
        <w:t>50</w:t>
      </w:r>
      <w:r>
        <w:t>, 902–909 (2018).</w:t>
      </w:r>
    </w:p>
    <w:p w14:paraId="27CEB70F" w14:textId="77777777" w:rsidR="003A3485" w:rsidRDefault="003A3485" w:rsidP="003A3485">
      <w:pPr>
        <w:pStyle w:val="Bibliography"/>
      </w:pPr>
      <w:r>
        <w:t>63.</w:t>
      </w:r>
      <w:r>
        <w:tab/>
        <w:t>van Rossum, G. Python tutorial. (1995).</w:t>
      </w:r>
    </w:p>
    <w:p w14:paraId="40518B4C" w14:textId="77777777" w:rsidR="003A3485" w:rsidRDefault="003A3485" w:rsidP="003A3485">
      <w:pPr>
        <w:pStyle w:val="Bibliography"/>
      </w:pPr>
      <w:r>
        <w:t>64.</w:t>
      </w:r>
      <w:r>
        <w:tab/>
        <w:t xml:space="preserve">Peirce, J. </w:t>
      </w:r>
      <w:r>
        <w:rPr>
          <w:i/>
          <w:iCs/>
        </w:rPr>
        <w:t>et al.</w:t>
      </w:r>
      <w:r>
        <w:t xml:space="preserve"> PsychoPy2: Experiments in behavior made easy. </w:t>
      </w:r>
      <w:r>
        <w:rPr>
          <w:i/>
          <w:iCs/>
        </w:rPr>
        <w:t>Behav Res</w:t>
      </w:r>
      <w:r>
        <w:t xml:space="preserve"> </w:t>
      </w:r>
      <w:r>
        <w:rPr>
          <w:b/>
          <w:bCs/>
        </w:rPr>
        <w:t>51</w:t>
      </w:r>
      <w:r>
        <w:t>, 195–203 (2019).</w:t>
      </w:r>
    </w:p>
    <w:p w14:paraId="1359BC14" w14:textId="77777777" w:rsidR="003A3485" w:rsidRDefault="003A3485" w:rsidP="003A3485">
      <w:pPr>
        <w:pStyle w:val="Bibliography"/>
      </w:pPr>
      <w:r>
        <w:t>65.</w:t>
      </w:r>
      <w:r>
        <w:tab/>
        <w:t xml:space="preserve">Halchenko, Y. </w:t>
      </w:r>
      <w:r>
        <w:rPr>
          <w:i/>
          <w:iCs/>
        </w:rPr>
        <w:t>et al.</w:t>
      </w:r>
      <w:r>
        <w:t xml:space="preserve"> nipy/heudiconv: Zenodo https://doi.org/10.5281/zenodo.5557588 (2021).</w:t>
      </w:r>
    </w:p>
    <w:p w14:paraId="7490FA18" w14:textId="77777777" w:rsidR="003A3485" w:rsidRDefault="003A3485" w:rsidP="003A3485">
      <w:pPr>
        <w:pStyle w:val="Bibliography"/>
      </w:pPr>
      <w:r>
        <w:t>66.</w:t>
      </w:r>
      <w:r>
        <w:tab/>
        <w:t xml:space="preserve">Esteban, O. </w:t>
      </w:r>
      <w:r>
        <w:rPr>
          <w:i/>
          <w:iCs/>
        </w:rPr>
        <w:t>et al.</w:t>
      </w:r>
      <w:r>
        <w:t xml:space="preserve"> Poldracklab/Fmriprep: 1.0.0-Rc5. Zenodo https://doi.org/10.5281/ZENODO.996169 (2017).</w:t>
      </w:r>
    </w:p>
    <w:p w14:paraId="78D758B6" w14:textId="77777777" w:rsidR="003A3485" w:rsidRDefault="003A3485" w:rsidP="003A3485">
      <w:pPr>
        <w:pStyle w:val="Bibliography"/>
      </w:pPr>
      <w:r>
        <w:t>67.</w:t>
      </w:r>
      <w:r>
        <w:tab/>
        <w:t xml:space="preserve">Jenkinson, M., Beckmann, C. F., Behrens, T. E. J., Woolrich, M. W. &amp; Smith, S. M. FSL. </w:t>
      </w:r>
      <w:r>
        <w:rPr>
          <w:i/>
          <w:iCs/>
        </w:rPr>
        <w:t>NeuroImage</w:t>
      </w:r>
      <w:r>
        <w:t xml:space="preserve"> </w:t>
      </w:r>
      <w:r>
        <w:rPr>
          <w:b/>
          <w:bCs/>
        </w:rPr>
        <w:t>62</w:t>
      </w:r>
      <w:r>
        <w:t>, 782–790 (2012).</w:t>
      </w:r>
    </w:p>
    <w:p w14:paraId="787330D4" w14:textId="77777777" w:rsidR="003A3485" w:rsidRDefault="003A3485" w:rsidP="003A3485">
      <w:pPr>
        <w:pStyle w:val="Bibliography"/>
      </w:pPr>
      <w:r>
        <w:lastRenderedPageBreak/>
        <w:t>68.</w:t>
      </w:r>
      <w:r>
        <w:tab/>
        <w:t>Chang, L., Eshin Jolly, Cheong, J. H., Burnashev, A. &amp; Chen, A. cosanlab/nltools: 0.3.11. Zenodo https://doi.org/10.5281/ZENODO.2229813 (2018).</w:t>
      </w:r>
    </w:p>
    <w:p w14:paraId="762538D0" w14:textId="77777777" w:rsidR="003A3485" w:rsidRDefault="003A3485" w:rsidP="003A3485">
      <w:pPr>
        <w:pStyle w:val="Bibliography"/>
      </w:pPr>
      <w:r>
        <w:t>69.</w:t>
      </w:r>
      <w:r>
        <w:tab/>
        <w:t xml:space="preserve">Van Essen, D. C., Glasser, M. F., Dierker, D. L., Harwell, J. &amp; Coalson, T. Parcellations and Hemispheric Asymmetries of Human Cerebral Cortex Analyzed on Surface-Based Atlases. </w:t>
      </w:r>
      <w:r>
        <w:rPr>
          <w:i/>
          <w:iCs/>
        </w:rPr>
        <w:t>Cerebral Cortex</w:t>
      </w:r>
      <w:r>
        <w:t xml:space="preserve"> </w:t>
      </w:r>
      <w:r>
        <w:rPr>
          <w:b/>
          <w:bCs/>
        </w:rPr>
        <w:t>22</w:t>
      </w:r>
      <w:r>
        <w:t>, 2241–2262 (2012).</w:t>
      </w:r>
    </w:p>
    <w:p w14:paraId="0D0170E3" w14:textId="77777777" w:rsidR="003A3485" w:rsidRDefault="003A3485" w:rsidP="003A3485">
      <w:pPr>
        <w:pStyle w:val="Bibliography"/>
      </w:pPr>
      <w:r>
        <w:t>70.</w:t>
      </w:r>
      <w:r>
        <w:tab/>
        <w:t xml:space="preserve">Hendriks, M. H. A., Daniels, N., Pegado, F. &amp; Op de Beeck, H. P. The Effect of Spatial Smoothing on Representational Similarity in a Simple Motor Paradigm. </w:t>
      </w:r>
      <w:r>
        <w:rPr>
          <w:i/>
          <w:iCs/>
        </w:rPr>
        <w:t>Front. Neurol.</w:t>
      </w:r>
      <w:r>
        <w:t xml:space="preserve"> </w:t>
      </w:r>
      <w:r>
        <w:rPr>
          <w:b/>
          <w:bCs/>
        </w:rPr>
        <w:t>8</w:t>
      </w:r>
      <w:r>
        <w:t>, 222 (2017).</w:t>
      </w:r>
    </w:p>
    <w:p w14:paraId="0B54688B" w14:textId="77777777" w:rsidR="003A3485" w:rsidRDefault="003A3485" w:rsidP="003A3485">
      <w:pPr>
        <w:pStyle w:val="Bibliography"/>
      </w:pPr>
      <w:r>
        <w:t>71.</w:t>
      </w:r>
      <w:r>
        <w:tab/>
      </w:r>
      <w:r>
        <w:rPr>
          <w:i/>
          <w:iCs/>
        </w:rPr>
        <w:t>How to Use FEAT While Skipping Registration</w:t>
      </w:r>
      <w:r>
        <w:t>. (Youtube, 2017).</w:t>
      </w:r>
    </w:p>
    <w:p w14:paraId="403B5930" w14:textId="77777777" w:rsidR="003A3485" w:rsidRDefault="003A3485" w:rsidP="003A3485">
      <w:pPr>
        <w:pStyle w:val="Bibliography"/>
      </w:pPr>
      <w:r>
        <w:t>72.</w:t>
      </w:r>
      <w:r>
        <w:tab/>
        <w:t xml:space="preserve">Friston, K. J., Frith, C. D., Turner, R. &amp; Frackowiak, R. S. Characterizing evoked hemodynamics with fMRI. </w:t>
      </w:r>
      <w:r>
        <w:rPr>
          <w:i/>
          <w:iCs/>
        </w:rPr>
        <w:t>NEUROIMAGE</w:t>
      </w:r>
      <w:r>
        <w:t xml:space="preserve"> </w:t>
      </w:r>
      <w:r>
        <w:rPr>
          <w:b/>
          <w:bCs/>
        </w:rPr>
        <w:t>2</w:t>
      </w:r>
      <w:r>
        <w:t>, 157–165 (1995).</w:t>
      </w:r>
    </w:p>
    <w:p w14:paraId="3FD96539" w14:textId="77777777" w:rsidR="003A3485" w:rsidRDefault="003A3485" w:rsidP="003A3485">
      <w:pPr>
        <w:pStyle w:val="Bibliography"/>
      </w:pPr>
      <w:r>
        <w:t>73.</w:t>
      </w:r>
      <w:r>
        <w:tab/>
        <w:t xml:space="preserve">Power, J. D., Schlaggar, B. L. &amp; Petersen, S. E. Studying Brain Organization via Spontaneous fMRI Signal. </w:t>
      </w:r>
      <w:r>
        <w:rPr>
          <w:i/>
          <w:iCs/>
        </w:rPr>
        <w:t>Neuron</w:t>
      </w:r>
      <w:r>
        <w:t xml:space="preserve"> </w:t>
      </w:r>
      <w:r>
        <w:rPr>
          <w:b/>
          <w:bCs/>
        </w:rPr>
        <w:t>84</w:t>
      </w:r>
      <w:r>
        <w:t>, 681–696 (2014).</w:t>
      </w:r>
    </w:p>
    <w:p w14:paraId="120D0CEF" w14:textId="77777777" w:rsidR="003A3485" w:rsidRDefault="003A3485" w:rsidP="003A3485">
      <w:pPr>
        <w:pStyle w:val="Bibliography"/>
      </w:pPr>
      <w:r>
        <w:t>74.</w:t>
      </w:r>
      <w:r>
        <w:tab/>
        <w:t>Bradski, G. The OpenCV Library. (2000).</w:t>
      </w:r>
    </w:p>
    <w:p w14:paraId="19B5DC68" w14:textId="77777777" w:rsidR="003A3485" w:rsidRDefault="003A3485" w:rsidP="003A3485">
      <w:pPr>
        <w:pStyle w:val="Bibliography"/>
      </w:pPr>
      <w:r>
        <w:t>75.</w:t>
      </w:r>
      <w:r>
        <w:tab/>
        <w:t xml:space="preserve">McFee, B. </w:t>
      </w:r>
      <w:r>
        <w:rPr>
          <w:i/>
          <w:iCs/>
        </w:rPr>
        <w:t>et al.</w:t>
      </w:r>
      <w:r>
        <w:t xml:space="preserve"> librosa: Audio and music signal analysis in python. in </w:t>
      </w:r>
      <w:r>
        <w:rPr>
          <w:i/>
          <w:iCs/>
        </w:rPr>
        <w:t>Proceedings of the 14th python in science conference</w:t>
      </w:r>
      <w:r>
        <w:t xml:space="preserve"> vol. 8 (2015).</w:t>
      </w:r>
    </w:p>
    <w:p w14:paraId="70D5425E" w14:textId="77777777" w:rsidR="003A3485" w:rsidRDefault="003A3485" w:rsidP="003A3485">
      <w:pPr>
        <w:pStyle w:val="Bibliography"/>
      </w:pPr>
      <w:r>
        <w:t>76.</w:t>
      </w:r>
      <w:r>
        <w:tab/>
        <w:t>OpenAI. Whisper. (2023).</w:t>
      </w:r>
    </w:p>
    <w:p w14:paraId="40600004" w14:textId="77777777" w:rsidR="003A3485" w:rsidRDefault="003A3485" w:rsidP="003A3485">
      <w:pPr>
        <w:pStyle w:val="Bibliography"/>
      </w:pPr>
      <w:r>
        <w:t>77.</w:t>
      </w:r>
      <w:r>
        <w:tab/>
        <w:t>Ageitgey, A. face-recognition. (2023).</w:t>
      </w:r>
    </w:p>
    <w:p w14:paraId="3DED7AA3" w14:textId="77777777" w:rsidR="003A3485" w:rsidRDefault="003A3485" w:rsidP="003A3485">
      <w:pPr>
        <w:pStyle w:val="Bibliography"/>
      </w:pPr>
      <w:r>
        <w:t>78.</w:t>
      </w:r>
      <w:r>
        <w:tab/>
        <w:t xml:space="preserve">Woo, C.-W., Krishnan, A. &amp; Wager, T. D. Cluster-extent based thresholding in fMRI analyses: Pitfalls and recommendations. </w:t>
      </w:r>
      <w:r>
        <w:rPr>
          <w:i/>
          <w:iCs/>
        </w:rPr>
        <w:t>NeuroImage</w:t>
      </w:r>
      <w:r>
        <w:t xml:space="preserve"> </w:t>
      </w:r>
      <w:r>
        <w:rPr>
          <w:b/>
          <w:bCs/>
        </w:rPr>
        <w:t>91</w:t>
      </w:r>
      <w:r>
        <w:t>, 412–419 (2014).</w:t>
      </w:r>
    </w:p>
    <w:p w14:paraId="5A86893E" w14:textId="77777777" w:rsidR="003A3485" w:rsidRDefault="003A3485" w:rsidP="003A3485">
      <w:pPr>
        <w:pStyle w:val="Bibliography"/>
      </w:pPr>
      <w:r>
        <w:t>79.</w:t>
      </w:r>
      <w:r>
        <w:tab/>
        <w:t xml:space="preserve">Chen, G. </w:t>
      </w:r>
      <w:r>
        <w:rPr>
          <w:i/>
          <w:iCs/>
        </w:rPr>
        <w:t>et al.</w:t>
      </w:r>
      <w:r>
        <w:t xml:space="preserve"> Untangling the relatedness among correlations, part I: Nonparametric approaches to inter-subject correlation analysis at the group level. </w:t>
      </w:r>
      <w:r>
        <w:rPr>
          <w:i/>
          <w:iCs/>
        </w:rPr>
        <w:t>NeuroImage</w:t>
      </w:r>
      <w:r>
        <w:t xml:space="preserve"> </w:t>
      </w:r>
      <w:r>
        <w:rPr>
          <w:b/>
          <w:bCs/>
        </w:rPr>
        <w:t>142</w:t>
      </w:r>
      <w:r>
        <w:t>, 248–259 (2016).</w:t>
      </w:r>
    </w:p>
    <w:p w14:paraId="764BFB0B" w14:textId="77777777" w:rsidR="003A3485" w:rsidRDefault="003A3485" w:rsidP="003A3485">
      <w:pPr>
        <w:pStyle w:val="Bibliography"/>
      </w:pPr>
      <w:r>
        <w:t>80.</w:t>
      </w:r>
      <w:r>
        <w:tab/>
        <w:t xml:space="preserve">Hall, P. &amp; Wilson, S. R. Two Guidelines for Bootstrap Hypothesis Testing. </w:t>
      </w:r>
      <w:r>
        <w:rPr>
          <w:i/>
          <w:iCs/>
        </w:rPr>
        <w:t>Biometrics</w:t>
      </w:r>
      <w:r>
        <w:t xml:space="preserve"> </w:t>
      </w:r>
      <w:r>
        <w:rPr>
          <w:b/>
          <w:bCs/>
        </w:rPr>
        <w:t>47</w:t>
      </w:r>
      <w:r>
        <w:t>, 757 (1991).</w:t>
      </w:r>
    </w:p>
    <w:p w14:paraId="5BEAC7EF" w14:textId="77777777" w:rsidR="003A3485" w:rsidRDefault="003A3485" w:rsidP="003A3485">
      <w:pPr>
        <w:pStyle w:val="Bibliography"/>
      </w:pPr>
      <w:r>
        <w:lastRenderedPageBreak/>
        <w:t>81.</w:t>
      </w:r>
      <w:r>
        <w:tab/>
        <w:t xml:space="preserve">Tzourio-Mazoyer, N. </w:t>
      </w:r>
      <w:r>
        <w:rPr>
          <w:i/>
          <w:iCs/>
        </w:rPr>
        <w:t>et al.</w:t>
      </w:r>
      <w:r>
        <w:t xml:space="preserve"> Automated anatomical labeling of activations in SPM using a macroscopic anatomical parcellation of the MNI MRI single-subject brain. </w:t>
      </w:r>
      <w:r>
        <w:rPr>
          <w:i/>
          <w:iCs/>
        </w:rPr>
        <w:t>Neuroimage</w:t>
      </w:r>
      <w:r>
        <w:t xml:space="preserve"> </w:t>
      </w:r>
      <w:r>
        <w:rPr>
          <w:b/>
          <w:bCs/>
        </w:rPr>
        <w:t>15</w:t>
      </w:r>
      <w:r>
        <w:t>, 273–289 (2002).</w:t>
      </w:r>
    </w:p>
    <w:p w14:paraId="59050E3D" w14:textId="77777777" w:rsidR="003A3485" w:rsidRDefault="003A3485" w:rsidP="003A3485">
      <w:pPr>
        <w:pStyle w:val="Bibliography"/>
      </w:pPr>
      <w:r>
        <w:t>82.</w:t>
      </w:r>
      <w:r>
        <w:tab/>
        <w:t>R Core Team. R: A language and environment for statistical computing. R  Foundation for Statistical Computing (2022).</w:t>
      </w:r>
    </w:p>
    <w:p w14:paraId="028A007E" w14:textId="4A259D7D" w:rsidR="00AF6336" w:rsidRDefault="00364897">
      <w:pPr>
        <w:spacing w:line="240" w:lineRule="auto"/>
        <w:rPr>
          <w:ins w:id="729" w:author="Billy Mitchell" w:date="2024-10-30T09:48:00Z" w16du:dateUtc="2024-10-30T13:48:00Z"/>
          <w:b/>
          <w:bCs/>
        </w:rPr>
        <w:pPrChange w:id="730" w:author="Billy Mitchell" w:date="2024-11-08T11:50:00Z" w16du:dateUtc="2024-11-08T16:50:00Z">
          <w:pPr/>
        </w:pPrChange>
      </w:pPr>
      <w:r w:rsidRPr="00902099">
        <w:rPr>
          <w:b/>
          <w:bCs/>
        </w:rPr>
        <w:fldChar w:fldCharType="end"/>
      </w:r>
    </w:p>
    <w:p w14:paraId="3B158739" w14:textId="77777777" w:rsidR="00662B7D" w:rsidRDefault="00662B7D">
      <w:pPr>
        <w:rPr>
          <w:ins w:id="731" w:author="Billy Mitchell" w:date="2024-11-05T19:01:00Z" w16du:dateUtc="2024-11-06T00:01:00Z"/>
          <w:b/>
          <w:bCs/>
        </w:rPr>
      </w:pPr>
      <w:ins w:id="732" w:author="Billy Mitchell" w:date="2024-11-05T19:01:00Z" w16du:dateUtc="2024-11-06T00:01:00Z">
        <w:r>
          <w:rPr>
            <w:b/>
            <w:bCs/>
          </w:rPr>
          <w:br w:type="page"/>
        </w:r>
      </w:ins>
    </w:p>
    <w:p w14:paraId="42283588" w14:textId="6C7E0F15" w:rsidR="00432112" w:rsidRPr="00662B7D" w:rsidRDefault="00A565EC">
      <w:pPr>
        <w:rPr>
          <w:ins w:id="733" w:author="Billy Mitchell" w:date="2024-10-31T14:57:00Z" w16du:dateUtc="2024-10-31T18:57:00Z"/>
          <w:b/>
          <w:bCs/>
          <w:rPrChange w:id="734" w:author="Billy Mitchell" w:date="2024-11-05T19:01:00Z" w16du:dateUtc="2024-11-06T00:01:00Z">
            <w:rPr>
              <w:ins w:id="735" w:author="Billy Mitchell" w:date="2024-10-31T14:57:00Z" w16du:dateUtc="2024-10-31T18:57:00Z"/>
            </w:rPr>
          </w:rPrChange>
        </w:rPr>
        <w:pPrChange w:id="736" w:author="Billy Mitchell" w:date="2024-11-05T19:01:00Z" w16du:dateUtc="2024-11-06T00:01:00Z">
          <w:pPr>
            <w:tabs>
              <w:tab w:val="left" w:pos="2517"/>
            </w:tabs>
          </w:pPr>
        </w:pPrChange>
      </w:pPr>
      <w:commentRangeStart w:id="737"/>
      <w:ins w:id="738" w:author="Billy Mitchell" w:date="2024-10-30T09:48:00Z" w16du:dateUtc="2024-10-30T13:48:00Z">
        <w:r>
          <w:rPr>
            <w:b/>
            <w:bCs/>
          </w:rPr>
          <w:lastRenderedPageBreak/>
          <w:t>Figure Legends</w:t>
        </w:r>
      </w:ins>
      <w:commentRangeEnd w:id="737"/>
      <w:ins w:id="739" w:author="Billy Mitchell" w:date="2024-10-30T12:16:00Z" w16du:dateUtc="2024-10-30T16:16:00Z">
        <w:r w:rsidR="00FC36EA">
          <w:rPr>
            <w:rStyle w:val="CommentReference"/>
          </w:rPr>
          <w:commentReference w:id="737"/>
        </w:r>
      </w:ins>
    </w:p>
    <w:p w14:paraId="09C64701" w14:textId="77777777" w:rsidR="00432112" w:rsidRPr="00432112" w:rsidRDefault="00432112" w:rsidP="00432112">
      <w:pPr>
        <w:spacing w:line="240" w:lineRule="auto"/>
        <w:jc w:val="both"/>
      </w:pPr>
      <w:r w:rsidRPr="00432112">
        <w:rPr>
          <w:noProof/>
        </w:rPr>
        <w:drawing>
          <wp:inline distT="0" distB="0" distL="0" distR="0" wp14:anchorId="5E94045F" wp14:editId="6F789C42">
            <wp:extent cx="5943600" cy="4279900"/>
            <wp:effectExtent l="0" t="0" r="0" b="0"/>
            <wp:docPr id="128899027" name="Picture 1" descr="A diagram of a variety of different view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762185" name="Picture 1" descr="A diagram of a variety of different views&#10;&#10;Description automatically generated with medium confidenc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4279900"/>
                    </a:xfrm>
                    <a:prstGeom prst="rect">
                      <a:avLst/>
                    </a:prstGeom>
                  </pic:spPr>
                </pic:pic>
              </a:graphicData>
            </a:graphic>
          </wp:inline>
        </w:drawing>
      </w:r>
      <w:commentRangeStart w:id="740"/>
      <w:commentRangeEnd w:id="740"/>
      <w:r>
        <w:rPr>
          <w:rStyle w:val="CommentReference"/>
        </w:rPr>
        <w:commentReference w:id="740"/>
      </w:r>
    </w:p>
    <w:p w14:paraId="169EA105" w14:textId="77777777" w:rsidR="00432112" w:rsidRPr="00262C6C" w:rsidRDefault="00432112" w:rsidP="00432112">
      <w:pPr>
        <w:spacing w:line="240" w:lineRule="auto"/>
        <w:jc w:val="both"/>
      </w:pPr>
      <w:commentRangeStart w:id="741"/>
      <w:r w:rsidRPr="00432112">
        <w:t>Figure 1. Conceptual overview.</w:t>
      </w:r>
      <w:commentRangeEnd w:id="741"/>
      <w:r w:rsidRPr="006E54B4">
        <w:rPr>
          <w:rStyle w:val="CommentReference"/>
        </w:rPr>
        <w:commentReference w:id="741"/>
      </w:r>
    </w:p>
    <w:p w14:paraId="03AF66A4" w14:textId="77777777" w:rsidR="00432112" w:rsidRDefault="00432112">
      <w:pPr>
        <w:tabs>
          <w:tab w:val="left" w:pos="2517"/>
        </w:tabs>
        <w:rPr>
          <w:ins w:id="742" w:author="Billy Mitchell" w:date="2024-11-05T19:01:00Z" w16du:dateUtc="2024-11-06T00:01:00Z"/>
        </w:rPr>
      </w:pPr>
    </w:p>
    <w:p w14:paraId="28F09B35" w14:textId="77777777" w:rsidR="00662B7D" w:rsidRPr="00AA3B3C" w:rsidRDefault="00662B7D" w:rsidP="00662B7D">
      <w:pPr>
        <w:spacing w:line="240" w:lineRule="auto"/>
        <w:jc w:val="both"/>
        <w:rPr>
          <w:moveTo w:id="743" w:author="Billy Mitchell" w:date="2024-11-05T19:01:00Z" w16du:dateUtc="2024-11-06T00:01:00Z"/>
        </w:rPr>
      </w:pPr>
      <w:moveToRangeStart w:id="744" w:author="Billy Mitchell" w:date="2024-11-05T19:01:00Z" w:name="move181725684"/>
      <w:commentRangeStart w:id="745"/>
      <w:moveTo w:id="746" w:author="Billy Mitchell" w:date="2024-11-05T19:01:00Z" w16du:dateUtc="2024-11-06T00:01:00Z">
        <w:r w:rsidRPr="00AA3B3C">
          <w:rPr>
            <w:noProof/>
          </w:rPr>
          <w:drawing>
            <wp:inline distT="0" distB="0" distL="0" distR="0" wp14:anchorId="7360E4AA" wp14:editId="673148B7">
              <wp:extent cx="5932884" cy="3143250"/>
              <wp:effectExtent l="0" t="0" r="0" b="0"/>
              <wp:docPr id="256066753" name="Picture 1" descr="A screen shot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260942" name="Picture 1" descr="A screen shot of a screen&#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32884" cy="3143250"/>
                      </a:xfrm>
                      <a:prstGeom prst="rect">
                        <a:avLst/>
                      </a:prstGeom>
                    </pic:spPr>
                  </pic:pic>
                </a:graphicData>
              </a:graphic>
            </wp:inline>
          </w:drawing>
        </w:r>
        <w:commentRangeEnd w:id="745"/>
        <w:r>
          <w:rPr>
            <w:rStyle w:val="CommentReference"/>
          </w:rPr>
          <w:commentReference w:id="745"/>
        </w:r>
      </w:moveTo>
    </w:p>
    <w:p w14:paraId="317F154C" w14:textId="77777777" w:rsidR="00662B7D" w:rsidRDefault="00662B7D" w:rsidP="00662B7D">
      <w:pPr>
        <w:spacing w:line="240" w:lineRule="auto"/>
        <w:jc w:val="both"/>
        <w:rPr>
          <w:ins w:id="747" w:author="Billy Mitchell" w:date="2024-11-05T21:22:00Z" w16du:dateUtc="2024-11-06T02:22:00Z"/>
        </w:rPr>
      </w:pPr>
      <w:moveTo w:id="748" w:author="Billy Mitchell" w:date="2024-11-05T19:01:00Z" w16du:dateUtc="2024-11-06T00:01:00Z">
        <w:r w:rsidRPr="00AA3B3C">
          <w:t>Figure 2. Task design.</w:t>
        </w:r>
      </w:moveTo>
    </w:p>
    <w:p w14:paraId="7E436AEE" w14:textId="4F2EDB46" w:rsidR="00566002" w:rsidRPr="00AA3B3C" w:rsidRDefault="00566002" w:rsidP="00662B7D">
      <w:pPr>
        <w:spacing w:line="240" w:lineRule="auto"/>
        <w:jc w:val="both"/>
        <w:rPr>
          <w:moveTo w:id="749" w:author="Billy Mitchell" w:date="2024-11-05T19:01:00Z" w16du:dateUtc="2024-11-06T00:01:00Z"/>
        </w:rPr>
      </w:pPr>
      <w:ins w:id="750" w:author="Billy Mitchell" w:date="2024-11-05T21:22:00Z" w16du:dateUtc="2024-11-06T02:22:00Z">
        <w:r>
          <w:lastRenderedPageBreak/>
          <w:t>(ADD IN CHARACTER AND RECALL ASSESSMENT FIGURES)</w:t>
        </w:r>
      </w:ins>
    </w:p>
    <w:moveToRangeEnd w:id="744"/>
    <w:p w14:paraId="2DD20CEF" w14:textId="77777777" w:rsidR="00E82062" w:rsidRPr="00AA3B3C" w:rsidRDefault="00E82062" w:rsidP="00E82062">
      <w:pPr>
        <w:spacing w:line="240" w:lineRule="auto"/>
        <w:ind w:firstLine="720"/>
        <w:jc w:val="both"/>
        <w:rPr>
          <w:ins w:id="751" w:author="Billy Mitchell" w:date="2024-11-05T19:10:00Z" w16du:dateUtc="2024-11-06T00:10:00Z"/>
        </w:rPr>
      </w:pPr>
      <w:ins w:id="752" w:author="Billy Mitchell" w:date="2024-11-05T19:10:00Z" w16du:dateUtc="2024-11-06T00:10:00Z">
        <w:r w:rsidRPr="006E54B4">
          <w:rPr>
            <w:noProof/>
          </w:rPr>
          <w:drawing>
            <wp:anchor distT="0" distB="0" distL="114300" distR="114300" simplePos="0" relativeHeight="251666432" behindDoc="0" locked="0" layoutInCell="1" allowOverlap="1" wp14:anchorId="365BB37B" wp14:editId="77015151">
              <wp:simplePos x="0" y="0"/>
              <wp:positionH relativeFrom="margin">
                <wp:posOffset>0</wp:posOffset>
              </wp:positionH>
              <wp:positionV relativeFrom="paragraph">
                <wp:posOffset>161290</wp:posOffset>
              </wp:positionV>
              <wp:extent cx="5943600" cy="3731895"/>
              <wp:effectExtent l="0" t="0" r="0" b="0"/>
              <wp:wrapTopAndBottom/>
              <wp:docPr id="869709210" name="Picture 1" descr="A group of brain imag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467343" name="Picture 1" descr="A group of brain images&#10;&#10;Description automatically generated with medium confidenc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3731895"/>
                      </a:xfrm>
                      <a:prstGeom prst="rect">
                        <a:avLst/>
                      </a:prstGeom>
                      <a:noFill/>
                      <a:ln>
                        <a:noFill/>
                      </a:ln>
                    </pic:spPr>
                  </pic:pic>
                </a:graphicData>
              </a:graphic>
            </wp:anchor>
          </w:drawing>
        </w:r>
        <w:r w:rsidRPr="006E54B4">
          <w:t xml:space="preserve"> </w:t>
        </w:r>
      </w:ins>
    </w:p>
    <w:p w14:paraId="14D48105" w14:textId="46734EA2" w:rsidR="00E82062" w:rsidRDefault="00E82062" w:rsidP="00E82062">
      <w:pPr>
        <w:spacing w:line="240" w:lineRule="auto"/>
        <w:jc w:val="both"/>
        <w:rPr>
          <w:ins w:id="753" w:author="Billy Mitchell" w:date="2024-11-05T19:10:00Z" w16du:dateUtc="2024-11-06T00:10:00Z"/>
        </w:rPr>
      </w:pPr>
      <w:ins w:id="754" w:author="Billy Mitchell" w:date="2024-11-05T19:10:00Z" w16du:dateUtc="2024-11-06T00:10:00Z">
        <w:r w:rsidRPr="006E54B4">
          <w:rPr>
            <w:noProof/>
          </w:rPr>
          <w:drawing>
            <wp:anchor distT="0" distB="0" distL="114300" distR="114300" simplePos="0" relativeHeight="251668480" behindDoc="0" locked="0" layoutInCell="1" allowOverlap="1" wp14:anchorId="509C647B" wp14:editId="1AC7B567">
              <wp:simplePos x="0" y="0"/>
              <wp:positionH relativeFrom="margin">
                <wp:posOffset>0</wp:posOffset>
              </wp:positionH>
              <wp:positionV relativeFrom="paragraph">
                <wp:posOffset>3894455</wp:posOffset>
              </wp:positionV>
              <wp:extent cx="6215380" cy="1969135"/>
              <wp:effectExtent l="0" t="0" r="0" b="0"/>
              <wp:wrapTopAndBottom/>
              <wp:docPr id="1892022207" name="Picture 2" descr="A group of images of a b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569022" name="Picture 2" descr="A group of images of a brain&#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215380" cy="1969135"/>
                      </a:xfrm>
                      <a:prstGeom prst="rect">
                        <a:avLst/>
                      </a:prstGeom>
                      <a:noFill/>
                      <a:ln>
                        <a:noFill/>
                      </a:ln>
                    </pic:spPr>
                  </pic:pic>
                </a:graphicData>
              </a:graphic>
              <wp14:sizeRelH relativeFrom="margin">
                <wp14:pctWidth>0</wp14:pctWidth>
              </wp14:sizeRelH>
              <wp14:sizeRelV relativeFrom="margin">
                <wp14:pctHeight>0</wp14:pctHeight>
              </wp14:sizeRelV>
            </wp:anchor>
          </w:drawing>
        </w:r>
      </w:ins>
    </w:p>
    <w:p w14:paraId="6E470A1C" w14:textId="31BC0339" w:rsidR="00E82062" w:rsidRPr="00AA3B3C" w:rsidRDefault="00E82062" w:rsidP="00E82062">
      <w:pPr>
        <w:spacing w:line="240" w:lineRule="auto"/>
        <w:jc w:val="both"/>
        <w:rPr>
          <w:ins w:id="755" w:author="Billy Mitchell" w:date="2024-11-05T19:10:00Z" w16du:dateUtc="2024-11-06T00:10:00Z"/>
        </w:rPr>
      </w:pPr>
      <w:ins w:id="756" w:author="Billy Mitchell" w:date="2024-11-05T19:10:00Z" w16du:dateUtc="2024-11-06T00:10:00Z">
        <w:r w:rsidRPr="00AA3B3C">
          <w:t>Figure 4. Expressive versus reflective rating.</w:t>
        </w:r>
      </w:ins>
    </w:p>
    <w:p w14:paraId="130296A1" w14:textId="77777777" w:rsidR="00E82062" w:rsidRDefault="00E82062" w:rsidP="00E82062">
      <w:pPr>
        <w:rPr>
          <w:ins w:id="757" w:author="Billy Mitchell" w:date="2024-11-05T19:11:00Z" w16du:dateUtc="2024-11-06T00:11:00Z"/>
        </w:rPr>
      </w:pPr>
      <w:ins w:id="758" w:author="Billy Mitchell" w:date="2024-11-05T19:11:00Z" w16du:dateUtc="2024-11-06T00:11:00Z">
        <w:r w:rsidRPr="006E54B4">
          <w:rPr>
            <w:noProof/>
          </w:rPr>
          <w:lastRenderedPageBreak/>
          <w:drawing>
            <wp:anchor distT="0" distB="0" distL="114300" distR="114300" simplePos="0" relativeHeight="251670528" behindDoc="0" locked="0" layoutInCell="1" allowOverlap="1" wp14:anchorId="6E17692B" wp14:editId="132A9A6C">
              <wp:simplePos x="0" y="0"/>
              <wp:positionH relativeFrom="margin">
                <wp:posOffset>0</wp:posOffset>
              </wp:positionH>
              <wp:positionV relativeFrom="paragraph">
                <wp:posOffset>161925</wp:posOffset>
              </wp:positionV>
              <wp:extent cx="6409082" cy="1975449"/>
              <wp:effectExtent l="0" t="0" r="0" b="6350"/>
              <wp:wrapTopAndBottom/>
              <wp:docPr id="462054486" name="Picture 3" descr="A group of images of a b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380400" name="Picture 3" descr="A group of images of a brain&#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409082" cy="1975449"/>
                      </a:xfrm>
                      <a:prstGeom prst="rect">
                        <a:avLst/>
                      </a:prstGeom>
                      <a:noFill/>
                      <a:ln>
                        <a:noFill/>
                      </a:ln>
                    </pic:spPr>
                  </pic:pic>
                </a:graphicData>
              </a:graphic>
            </wp:anchor>
          </w:drawing>
        </w:r>
      </w:ins>
    </w:p>
    <w:p w14:paraId="65595CAD" w14:textId="77777777" w:rsidR="00E82062" w:rsidRPr="00AA3B3C" w:rsidRDefault="00E82062" w:rsidP="00E82062">
      <w:pPr>
        <w:spacing w:line="240" w:lineRule="auto"/>
        <w:jc w:val="both"/>
        <w:rPr>
          <w:ins w:id="759" w:author="Billy Mitchell" w:date="2024-11-05T19:11:00Z" w16du:dateUtc="2024-11-06T00:11:00Z"/>
          <w:bCs/>
        </w:rPr>
      </w:pPr>
    </w:p>
    <w:p w14:paraId="30454FE9" w14:textId="77777777" w:rsidR="00E82062" w:rsidRPr="00AA3B3C" w:rsidRDefault="00E82062" w:rsidP="00E82062">
      <w:pPr>
        <w:spacing w:line="240" w:lineRule="auto"/>
        <w:jc w:val="both"/>
        <w:rPr>
          <w:ins w:id="760" w:author="Billy Mitchell" w:date="2024-11-05T19:11:00Z" w16du:dateUtc="2024-11-06T00:11:00Z"/>
          <w:bCs/>
        </w:rPr>
      </w:pPr>
      <w:ins w:id="761" w:author="Billy Mitchell" w:date="2024-11-05T19:11:00Z" w16du:dateUtc="2024-11-06T00:11:00Z">
        <w:r w:rsidRPr="00AA3B3C">
          <w:rPr>
            <w:bCs/>
          </w:rPr>
          <w:t>Figure 5. Reflective versus expressive rating.</w:t>
        </w:r>
      </w:ins>
    </w:p>
    <w:p w14:paraId="66E3C025" w14:textId="77777777" w:rsidR="00E82062" w:rsidRDefault="00E82062" w:rsidP="00E82062">
      <w:pPr>
        <w:rPr>
          <w:ins w:id="762" w:author="Billy Mitchell" w:date="2024-11-05T19:11:00Z" w16du:dateUtc="2024-11-06T00:11:00Z"/>
        </w:rPr>
      </w:pPr>
      <w:ins w:id="763" w:author="Billy Mitchell" w:date="2024-11-05T19:11:00Z" w16du:dateUtc="2024-11-06T00:11:00Z">
        <w:r w:rsidRPr="006E54B4">
          <w:rPr>
            <w:noProof/>
          </w:rPr>
          <w:drawing>
            <wp:anchor distT="0" distB="0" distL="114300" distR="114300" simplePos="0" relativeHeight="251672576" behindDoc="0" locked="0" layoutInCell="1" allowOverlap="1" wp14:anchorId="0BA50B14" wp14:editId="55A6BEB4">
              <wp:simplePos x="0" y="0"/>
              <wp:positionH relativeFrom="margin">
                <wp:align>right</wp:align>
              </wp:positionH>
              <wp:positionV relativeFrom="paragraph">
                <wp:posOffset>224287</wp:posOffset>
              </wp:positionV>
              <wp:extent cx="5943600" cy="3534410"/>
              <wp:effectExtent l="0" t="0" r="0" b="0"/>
              <wp:wrapTopAndBottom/>
              <wp:docPr id="1300469926" name="Picture 4" descr="A diagram of the b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728920" name="Picture 4" descr="A diagram of the brain&#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3534410"/>
                      </a:xfrm>
                      <a:prstGeom prst="rect">
                        <a:avLst/>
                      </a:prstGeom>
                      <a:noFill/>
                      <a:ln>
                        <a:noFill/>
                      </a:ln>
                    </pic:spPr>
                  </pic:pic>
                </a:graphicData>
              </a:graphic>
            </wp:anchor>
          </w:drawing>
        </w:r>
      </w:ins>
    </w:p>
    <w:p w14:paraId="4A4F2727" w14:textId="77777777" w:rsidR="00E82062" w:rsidRPr="00AA3B3C" w:rsidRDefault="00E82062" w:rsidP="00E82062">
      <w:pPr>
        <w:spacing w:line="240" w:lineRule="auto"/>
        <w:jc w:val="both"/>
        <w:rPr>
          <w:ins w:id="764" w:author="Billy Mitchell" w:date="2024-11-05T19:11:00Z" w16du:dateUtc="2024-11-06T00:11:00Z"/>
        </w:rPr>
      </w:pPr>
    </w:p>
    <w:p w14:paraId="599DE998" w14:textId="77777777" w:rsidR="00E82062" w:rsidRPr="00AA3B3C" w:rsidRDefault="00E82062" w:rsidP="00E82062">
      <w:pPr>
        <w:spacing w:line="240" w:lineRule="auto"/>
        <w:jc w:val="both"/>
        <w:rPr>
          <w:ins w:id="765" w:author="Billy Mitchell" w:date="2024-11-05T19:11:00Z" w16du:dateUtc="2024-11-06T00:11:00Z"/>
        </w:rPr>
      </w:pPr>
    </w:p>
    <w:p w14:paraId="1A1751AD" w14:textId="77777777" w:rsidR="00E82062" w:rsidRPr="00AA3B3C" w:rsidRDefault="00E82062" w:rsidP="00E82062">
      <w:pPr>
        <w:spacing w:line="240" w:lineRule="auto"/>
        <w:jc w:val="both"/>
        <w:rPr>
          <w:ins w:id="766" w:author="Billy Mitchell" w:date="2024-11-05T19:11:00Z" w16du:dateUtc="2024-11-06T00:11:00Z"/>
        </w:rPr>
      </w:pPr>
      <w:ins w:id="767" w:author="Billy Mitchell" w:date="2024-11-05T19:11:00Z" w16du:dateUtc="2024-11-06T00:11:00Z">
        <w:r w:rsidRPr="00AA3B3C">
          <w:t xml:space="preserve">Figure 6. Comparing non-rating related activation between reflective and expressive viewing.  </w:t>
        </w:r>
      </w:ins>
    </w:p>
    <w:p w14:paraId="0AB7F475" w14:textId="77777777" w:rsidR="00E82062" w:rsidRPr="00AA3B3C" w:rsidRDefault="00E82062" w:rsidP="00E82062">
      <w:pPr>
        <w:spacing w:line="240" w:lineRule="auto"/>
        <w:jc w:val="both"/>
        <w:rPr>
          <w:moveTo w:id="768" w:author="Billy Mitchell" w:date="2024-11-05T19:11:00Z" w16du:dateUtc="2024-11-06T00:11:00Z"/>
          <w:bCs/>
        </w:rPr>
      </w:pPr>
      <w:moveToRangeStart w:id="769" w:author="Billy Mitchell" w:date="2024-11-05T19:11:00Z" w:name="move181726332"/>
      <w:moveTo w:id="770" w:author="Billy Mitchell" w:date="2024-11-05T19:11:00Z" w16du:dateUtc="2024-11-06T00:11:00Z">
        <w:r w:rsidRPr="006E54B4">
          <w:rPr>
            <w:noProof/>
          </w:rPr>
          <w:lastRenderedPageBreak/>
          <w:drawing>
            <wp:inline distT="0" distB="0" distL="0" distR="0" wp14:anchorId="4E29F21D" wp14:editId="3A3A128F">
              <wp:extent cx="5943600" cy="2346325"/>
              <wp:effectExtent l="0" t="0" r="0" b="0"/>
              <wp:docPr id="1506886281" name="Picture 5" descr="A close-up of a b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118921" name="Picture 5" descr="A close-up of a brain&#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2346325"/>
                      </a:xfrm>
                      <a:prstGeom prst="rect">
                        <a:avLst/>
                      </a:prstGeom>
                      <a:noFill/>
                      <a:ln>
                        <a:noFill/>
                      </a:ln>
                    </pic:spPr>
                  </pic:pic>
                </a:graphicData>
              </a:graphic>
            </wp:inline>
          </w:drawing>
        </w:r>
        <w:r w:rsidRPr="00AA3B3C">
          <w:rPr>
            <w:bCs/>
          </w:rPr>
          <w:t>Figure 7. Differences in neural synchrony during expressive and reflective rating.</w:t>
        </w:r>
      </w:moveTo>
    </w:p>
    <w:moveToRangeEnd w:id="769"/>
    <w:p w14:paraId="4C4E9E58" w14:textId="77777777" w:rsidR="00662B7D" w:rsidRPr="00432112" w:rsidRDefault="00662B7D">
      <w:pPr>
        <w:tabs>
          <w:tab w:val="left" w:pos="2517"/>
        </w:tabs>
        <w:rPr>
          <w:rPrChange w:id="771" w:author="Billy Mitchell" w:date="2024-10-31T14:57:00Z" w16du:dateUtc="2024-10-31T18:57:00Z">
            <w:rPr>
              <w:rFonts w:ascii="Aptos" w:hAnsi="Aptos"/>
              <w:b/>
              <w:bCs/>
            </w:rPr>
          </w:rPrChange>
        </w:rPr>
        <w:pPrChange w:id="772" w:author="Billy Mitchell" w:date="2024-10-31T14:57:00Z" w16du:dateUtc="2024-10-31T18:57:00Z">
          <w:pPr/>
        </w:pPrChange>
      </w:pPr>
    </w:p>
    <w:sectPr w:rsidR="00662B7D" w:rsidRPr="00432112">
      <w:pgSz w:w="12240" w:h="15840"/>
      <w:pgMar w:top="1440" w:right="1440" w:bottom="1440" w:left="1440"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46" w:author="Billy Mitchell" w:date="2024-10-30T09:45:00Z" w:initials="BM">
    <w:p w14:paraId="39773306" w14:textId="561C03C7" w:rsidR="00C83F06" w:rsidRDefault="00C83F06" w:rsidP="00C83F06">
      <w:pPr>
        <w:pStyle w:val="CommentText"/>
      </w:pPr>
      <w:r>
        <w:rPr>
          <w:rStyle w:val="CommentReference"/>
        </w:rPr>
        <w:annotationRef/>
      </w:r>
      <w:r>
        <w:rPr>
          <w:color w:val="272727"/>
          <w:highlight w:val="white"/>
        </w:rPr>
        <w:t>Cite all references in the abstract in full within the abstract itself AND in the text</w:t>
      </w:r>
    </w:p>
  </w:comment>
  <w:comment w:id="79" w:author="Billy Mitchell" w:date="2024-10-30T12:12:00Z" w:initials="BM">
    <w:p w14:paraId="6BC8EB04" w14:textId="77777777" w:rsidR="00FC36EA" w:rsidRDefault="00FC36EA" w:rsidP="00FC36EA">
      <w:pPr>
        <w:pStyle w:val="CommentText"/>
        <w:numPr>
          <w:ilvl w:val="0"/>
          <w:numId w:val="6"/>
        </w:numPr>
      </w:pPr>
      <w:r>
        <w:rPr>
          <w:rStyle w:val="CommentReference"/>
        </w:rPr>
        <w:annotationRef/>
      </w:r>
      <w:r>
        <w:rPr>
          <w:color w:val="272727"/>
          <w:highlight w:val="white"/>
        </w:rPr>
        <w:t>Do not include statements of novelty or priority.</w:t>
      </w:r>
    </w:p>
    <w:p w14:paraId="15ECE82D" w14:textId="77777777" w:rsidR="00FC36EA" w:rsidRDefault="00FC36EA" w:rsidP="00FC36EA">
      <w:pPr>
        <w:pStyle w:val="CommentText"/>
        <w:numPr>
          <w:ilvl w:val="0"/>
          <w:numId w:val="6"/>
        </w:numPr>
      </w:pPr>
      <w:r>
        <w:rPr>
          <w:color w:val="272727"/>
          <w:highlight w:val="white"/>
        </w:rPr>
        <w:t>Avoid laboratory jargon.</w:t>
      </w:r>
    </w:p>
    <w:p w14:paraId="3C93B33B" w14:textId="77777777" w:rsidR="00FC36EA" w:rsidRDefault="00FC36EA" w:rsidP="00FC36EA">
      <w:pPr>
        <w:pStyle w:val="CommentText"/>
        <w:numPr>
          <w:ilvl w:val="0"/>
          <w:numId w:val="6"/>
        </w:numPr>
      </w:pPr>
      <w:r>
        <w:rPr>
          <w:color w:val="272727"/>
          <w:highlight w:val="white"/>
        </w:rPr>
        <w:t>Ensure that abbreviations are accessible to a broad scientific audience. Define all abbreviations that are specific to a particular field at first mention in the text.</w:t>
      </w:r>
    </w:p>
    <w:p w14:paraId="094FB0B5" w14:textId="77777777" w:rsidR="00FC36EA" w:rsidRDefault="00FC36EA" w:rsidP="00FC36EA">
      <w:pPr>
        <w:pStyle w:val="CommentText"/>
        <w:numPr>
          <w:ilvl w:val="0"/>
          <w:numId w:val="7"/>
        </w:numPr>
      </w:pPr>
      <w:r>
        <w:rPr>
          <w:color w:val="272727"/>
          <w:highlight w:val="white"/>
        </w:rPr>
        <w:t>Use international standards on nomenclature. PNAS uses </w:t>
      </w:r>
      <w:r>
        <w:rPr>
          <w:i/>
          <w:iCs/>
          <w:color w:val="272727"/>
          <w:highlight w:val="white"/>
        </w:rPr>
        <w:t>Scientific Style and Format: The CSE Manual for Authors, Editors, and Publishers </w:t>
      </w:r>
      <w:r>
        <w:rPr>
          <w:color w:val="272727"/>
          <w:highlight w:val="white"/>
        </w:rPr>
        <w:t>(8th edition, 2014) as the primary style guide.</w:t>
      </w:r>
    </w:p>
    <w:p w14:paraId="513AD42A" w14:textId="77777777" w:rsidR="00FC36EA" w:rsidRDefault="00FC36EA" w:rsidP="00FC36EA">
      <w:pPr>
        <w:pStyle w:val="CommentText"/>
        <w:numPr>
          <w:ilvl w:val="0"/>
          <w:numId w:val="7"/>
        </w:numPr>
      </w:pPr>
      <w:r>
        <w:rPr>
          <w:color w:val="272727"/>
          <w:highlight w:val="white"/>
        </w:rPr>
        <w:t>We encourage authors to follow the </w:t>
      </w:r>
      <w:hyperlink r:id="rId1" w:history="1">
        <w:r w:rsidRPr="00632F67">
          <w:rPr>
            <w:rStyle w:val="Hyperlink"/>
            <w:highlight w:val="white"/>
          </w:rPr>
          <w:t>Text Recycling Research Project’s Best Practices for Researchers</w:t>
        </w:r>
      </w:hyperlink>
    </w:p>
    <w:p w14:paraId="58EA22E0" w14:textId="77777777" w:rsidR="00FC36EA" w:rsidRDefault="00FC36EA" w:rsidP="00FC36EA">
      <w:pPr>
        <w:pStyle w:val="CommentText"/>
        <w:numPr>
          <w:ilvl w:val="0"/>
          <w:numId w:val="8"/>
        </w:numPr>
      </w:pPr>
      <w:r>
        <w:rPr>
          <w:color w:val="272727"/>
          <w:highlight w:val="white"/>
        </w:rPr>
        <w:t>Word, RTF, or LaTeX format</w:t>
      </w:r>
    </w:p>
    <w:p w14:paraId="2948E07D" w14:textId="77777777" w:rsidR="00FC36EA" w:rsidRDefault="00FC36EA" w:rsidP="00FC36EA">
      <w:pPr>
        <w:pStyle w:val="CommentText"/>
        <w:numPr>
          <w:ilvl w:val="0"/>
          <w:numId w:val="8"/>
        </w:numPr>
      </w:pPr>
      <w:r>
        <w:rPr>
          <w:color w:val="272727"/>
          <w:highlight w:val="white"/>
        </w:rPr>
        <w:t>No embedded figures, tables, or schemes</w:t>
      </w:r>
    </w:p>
    <w:p w14:paraId="6BD8F193" w14:textId="77777777" w:rsidR="00FC36EA" w:rsidRDefault="00FC36EA" w:rsidP="00FC36EA">
      <w:pPr>
        <w:pStyle w:val="CommentText"/>
        <w:numPr>
          <w:ilvl w:val="0"/>
          <w:numId w:val="8"/>
        </w:numPr>
      </w:pPr>
      <w:r>
        <w:rPr>
          <w:color w:val="272727"/>
          <w:highlight w:val="white"/>
        </w:rPr>
        <w:t>Equations must be editable; images are not acceptable</w:t>
      </w:r>
    </w:p>
    <w:p w14:paraId="7F88AE80" w14:textId="77777777" w:rsidR="00FC36EA" w:rsidRDefault="00FC36EA" w:rsidP="00FC36EA">
      <w:pPr>
        <w:pStyle w:val="CommentText"/>
        <w:numPr>
          <w:ilvl w:val="0"/>
          <w:numId w:val="8"/>
        </w:numPr>
      </w:pPr>
      <w:r>
        <w:rPr>
          <w:color w:val="272727"/>
          <w:highlight w:val="white"/>
        </w:rPr>
        <w:t>In-text footnotes should be preceded by a footnote symbol, used in the order *, †, ‡, §, ¶, #, ||,**, ††, ‡‡, §§, ¶¶, ##</w:t>
      </w:r>
    </w:p>
  </w:comment>
  <w:comment w:id="141" w:author="Chelsea Helion" w:date="2024-10-18T15:04:00Z" w:initials="CH">
    <w:p w14:paraId="6AE5B78B" w14:textId="4F83178E" w:rsidR="004A7F81" w:rsidRDefault="004A7F81" w:rsidP="00BA4210">
      <w:r>
        <w:rPr>
          <w:rStyle w:val="CommentReference"/>
        </w:rPr>
        <w:annotationRef/>
      </w:r>
      <w:r>
        <w:rPr>
          <w:sz w:val="20"/>
          <w:szCs w:val="20"/>
        </w:rPr>
        <w:t>Just flagging that the Chen citation isn’t in APA format</w:t>
      </w:r>
    </w:p>
  </w:comment>
  <w:comment w:id="142" w:author="Billy Mitchell" w:date="2024-10-30T11:41:00Z" w:initials="BM">
    <w:p w14:paraId="5D1323A8" w14:textId="77777777" w:rsidR="008B21B9" w:rsidRDefault="008B21B9" w:rsidP="008B21B9">
      <w:pPr>
        <w:pStyle w:val="CommentText"/>
      </w:pPr>
      <w:r>
        <w:rPr>
          <w:rStyle w:val="CommentReference"/>
        </w:rPr>
        <w:annotationRef/>
      </w:r>
      <w:r>
        <w:t xml:space="preserve">I’m pretty sure this actually is APA format when you have multiple authors with the same last name but whom are different people. </w:t>
      </w:r>
    </w:p>
  </w:comment>
  <w:comment w:id="160" w:author="Billy Mitchell" w:date="2024-10-31T13:59:00Z" w:initials="BM">
    <w:p w14:paraId="3CC4EEB4" w14:textId="77777777" w:rsidR="00B36FCB" w:rsidRDefault="00B36FCB" w:rsidP="00B36FCB">
      <w:pPr>
        <w:pStyle w:val="CommentText"/>
      </w:pPr>
      <w:r>
        <w:rPr>
          <w:rStyle w:val="CommentReference"/>
        </w:rPr>
        <w:annotationRef/>
      </w:r>
      <w:r>
        <w:t xml:space="preserve">There’s probably room here to hint at your information compression idea here if you want </w:t>
      </w:r>
    </w:p>
  </w:comment>
  <w:comment w:id="219" w:author="Chelsea Helion" w:date="2024-10-25T12:04:00Z" w:initials="CH">
    <w:p w14:paraId="104D0E39" w14:textId="77777777" w:rsidR="00FE49C0" w:rsidRDefault="00624342" w:rsidP="00FE49C0">
      <w:r>
        <w:rPr>
          <w:rStyle w:val="CommentReference"/>
        </w:rPr>
        <w:annotationRef/>
      </w:r>
      <w:r w:rsidR="00FE49C0">
        <w:rPr>
          <w:sz w:val="20"/>
          <w:szCs w:val="20"/>
        </w:rPr>
        <w:t>I think this could be better motivated, but I’m throwing this here as a placeholder — I’m bringing up the different time frames, because I think they are how you could motivate there being differences across conditions (in this case conditions meaning run order rating) based on if they are rating (a distracted process) vs not rating first</w:t>
      </w:r>
    </w:p>
  </w:comment>
  <w:comment w:id="221" w:author="Chelsea Helion" w:date="2024-10-25T12:04:00Z" w:initials="CH">
    <w:p w14:paraId="2625B9E5" w14:textId="77777777" w:rsidR="00624342" w:rsidRDefault="00624342" w:rsidP="00624342">
      <w:r>
        <w:rPr>
          <w:rStyle w:val="CommentReference"/>
        </w:rPr>
        <w:annotationRef/>
      </w:r>
      <w:r>
        <w:rPr>
          <w:color w:val="000000"/>
          <w:sz w:val="20"/>
          <w:szCs w:val="20"/>
        </w:rPr>
        <w:t>Would update this to reflect memory and person perception stuff</w:t>
      </w:r>
    </w:p>
  </w:comment>
  <w:comment w:id="223" w:author="Chelsea Helion" w:date="2024-10-25T12:14:00Z" w:initials="CH">
    <w:p w14:paraId="6DC93BB7" w14:textId="77777777" w:rsidR="009623C0" w:rsidRDefault="009623C0" w:rsidP="009623C0">
      <w:r>
        <w:rPr>
          <w:rStyle w:val="CommentReference"/>
        </w:rPr>
        <w:annotationRef/>
      </w:r>
      <w:r>
        <w:rPr>
          <w:color w:val="000000"/>
          <w:sz w:val="20"/>
          <w:szCs w:val="20"/>
        </w:rPr>
        <w:t>Would maybe make individual diff measures in the figure read person perception to make that clearer</w:t>
      </w:r>
    </w:p>
  </w:comment>
  <w:comment w:id="233" w:author="Chelsea Helion" w:date="2024-10-25T13:09:00Z" w:initials="CH">
    <w:p w14:paraId="76C0875D" w14:textId="77777777" w:rsidR="00321805" w:rsidRDefault="00321805" w:rsidP="00321805">
      <w:r>
        <w:rPr>
          <w:rStyle w:val="CommentReference"/>
        </w:rPr>
        <w:annotationRef/>
      </w:r>
      <w:r>
        <w:rPr>
          <w:color w:val="000000"/>
          <w:sz w:val="20"/>
          <w:szCs w:val="20"/>
        </w:rPr>
        <w:t>This is a gorgeous figure, but we might need to use stock images like Helen did for Survivor unless we get permission from HBO</w:t>
      </w:r>
    </w:p>
  </w:comment>
  <w:comment w:id="247" w:author="Billy Mitchell" w:date="2024-10-16T19:31:00Z" w:initials="BM">
    <w:p w14:paraId="36EC9E54" w14:textId="2637DC2E" w:rsidR="00400CBA" w:rsidRDefault="00400CBA" w:rsidP="00400CBA">
      <w:pPr>
        <w:pStyle w:val="CommentText"/>
      </w:pPr>
      <w:r>
        <w:rPr>
          <w:rStyle w:val="CommentReference"/>
        </w:rPr>
        <w:annotationRef/>
      </w:r>
      <w:r>
        <w:rPr>
          <w:lang w:val="en-US"/>
        </w:rPr>
        <w:t xml:space="preserve">REMOVED: Substantively different explicit rating behaviors between runs could indicate substantively different underlying cognitive phenomena which could make combining data across runs misleading. </w:t>
      </w:r>
    </w:p>
  </w:comment>
  <w:comment w:id="327" w:author="Chelsea Helion" w:date="2024-10-25T19:46:00Z" w:initials="CH">
    <w:p w14:paraId="3A748A3E" w14:textId="3A745587" w:rsidR="00E75ABA" w:rsidRDefault="00E75ABA" w:rsidP="00E75ABA">
      <w:r>
        <w:rPr>
          <w:rStyle w:val="CommentReference"/>
        </w:rPr>
        <w:annotationRef/>
      </w:r>
      <w:r>
        <w:rPr>
          <w:color w:val="000000"/>
          <w:sz w:val="20"/>
          <w:szCs w:val="20"/>
        </w:rPr>
        <w:t>Might switch the order of these to be parallel with the presentation of results</w:t>
      </w:r>
    </w:p>
  </w:comment>
  <w:comment w:id="334" w:author="Chelsea Helion" w:date="2024-10-25T20:10:00Z" w:initials="CH">
    <w:p w14:paraId="26CFC8A5" w14:textId="77777777" w:rsidR="00FE49C0" w:rsidRDefault="00FE49C0" w:rsidP="00FE49C0">
      <w:r>
        <w:rPr>
          <w:rStyle w:val="CommentReference"/>
        </w:rPr>
        <w:annotationRef/>
      </w:r>
      <w:r>
        <w:rPr>
          <w:sz w:val="20"/>
          <w:szCs w:val="20"/>
        </w:rPr>
        <w:t>You don’t normally see neuroimaging talked about in this way, per se, like usually the contrast itself is the statistical test, or you extract the betas and run stats on them. I would think comparing the magnitudes of the stats from contrasts would almost be like the fMRI equivalent of a fishers r to z test, but I don’t know what that would be. Is there a statistical test to justify the use of saying it’s greater or more extensive? Genuinely asking bc I don’t know!</w:t>
      </w:r>
    </w:p>
  </w:comment>
  <w:comment w:id="353" w:author="Chelsea Helion" w:date="2024-10-25T20:05:00Z" w:initials="CH">
    <w:p w14:paraId="227F07E3" w14:textId="77777777" w:rsidR="00FE49C0" w:rsidRDefault="00FE49C0" w:rsidP="00FE49C0">
      <w:r>
        <w:rPr>
          <w:rStyle w:val="CommentReference"/>
        </w:rPr>
        <w:annotationRef/>
      </w:r>
      <w:r>
        <w:rPr>
          <w:sz w:val="20"/>
          <w:szCs w:val="20"/>
        </w:rPr>
        <w:t>Would a conjunction analysis be the more standard approach to say this? I feel like I mentioned this before, so sorry if I’m re-litigating something we’ve already discussed!</w:t>
      </w:r>
    </w:p>
  </w:comment>
  <w:comment w:id="422" w:author="Chelsea Helion" w:date="2024-10-25T20:16:00Z" w:initials="CH">
    <w:p w14:paraId="4A7ADE80" w14:textId="77777777" w:rsidR="00297C72" w:rsidRDefault="00297C72" w:rsidP="00297C72">
      <w:r>
        <w:rPr>
          <w:rStyle w:val="CommentReference"/>
        </w:rPr>
        <w:annotationRef/>
      </w:r>
      <w:r>
        <w:rPr>
          <w:color w:val="000000"/>
          <w:sz w:val="20"/>
          <w:szCs w:val="20"/>
        </w:rPr>
        <w:t xml:space="preserve">I think you can make this a bit bigger — something about how it aimed to identify the neural bases and cognitive implications of explicitly rating subjective experience in a naturalistic neuroimaging context. </w:t>
      </w:r>
    </w:p>
  </w:comment>
  <w:comment w:id="423" w:author="Chelsea Helion" w:date="2024-10-25T20:17:00Z" w:initials="CH">
    <w:p w14:paraId="5FDBB8EE" w14:textId="77777777" w:rsidR="00297C72" w:rsidRDefault="00297C72" w:rsidP="00297C72">
      <w:r>
        <w:rPr>
          <w:rStyle w:val="CommentReference"/>
        </w:rPr>
        <w:annotationRef/>
      </w:r>
      <w:r>
        <w:rPr>
          <w:color w:val="000000"/>
          <w:sz w:val="20"/>
          <w:szCs w:val="20"/>
        </w:rPr>
        <w:t>Note to add memory and person perception</w:t>
      </w:r>
    </w:p>
  </w:comment>
  <w:comment w:id="428" w:author="Chelsea Helion" w:date="2024-10-25T20:21:00Z" w:initials="CH">
    <w:p w14:paraId="6776424B" w14:textId="77777777" w:rsidR="00297C72" w:rsidRDefault="00297C72" w:rsidP="00297C72">
      <w:r>
        <w:rPr>
          <w:rStyle w:val="CommentReference"/>
        </w:rPr>
        <w:annotationRef/>
      </w:r>
      <w:r>
        <w:rPr>
          <w:color w:val="000000"/>
          <w:sz w:val="20"/>
          <w:szCs w:val="20"/>
        </w:rPr>
        <w:t>Would insert what processes these evoke (then add the regions in the parenthetical) to avoid list fatigue and make it more accessible to a non-neuro audience,</w:t>
      </w:r>
    </w:p>
  </w:comment>
  <w:comment w:id="429" w:author="Chelsea Helion" w:date="2024-10-25T20:22:00Z" w:initials="CH">
    <w:p w14:paraId="3FFF3D44" w14:textId="77777777" w:rsidR="00297C72" w:rsidRDefault="00297C72" w:rsidP="00297C72">
      <w:r>
        <w:rPr>
          <w:rStyle w:val="CommentReference"/>
        </w:rPr>
        <w:annotationRef/>
      </w:r>
      <w:r>
        <w:rPr>
          <w:color w:val="000000"/>
          <w:sz w:val="20"/>
          <w:szCs w:val="20"/>
        </w:rPr>
        <w:t>Same general idea</w:t>
      </w:r>
    </w:p>
  </w:comment>
  <w:comment w:id="430" w:author="Chelsea Helion" w:date="2024-10-25T20:30:00Z" w:initials="CH">
    <w:p w14:paraId="6176B82B" w14:textId="77777777" w:rsidR="00A41260" w:rsidRDefault="00A41260" w:rsidP="00A41260">
      <w:r>
        <w:rPr>
          <w:rStyle w:val="CommentReference"/>
        </w:rPr>
        <w:annotationRef/>
      </w:r>
      <w:r>
        <w:rPr>
          <w:color w:val="000000"/>
          <w:sz w:val="20"/>
          <w:szCs w:val="20"/>
        </w:rPr>
        <w:t>Same general comment</w:t>
      </w:r>
    </w:p>
  </w:comment>
  <w:comment w:id="431" w:author="Chelsea Helion" w:date="2024-10-25T20:23:00Z" w:initials="CH">
    <w:p w14:paraId="0E5674DE" w14:textId="096048F8" w:rsidR="00297C72" w:rsidRDefault="00297C72" w:rsidP="00297C72">
      <w:r>
        <w:rPr>
          <w:rStyle w:val="CommentReference"/>
        </w:rPr>
        <w:annotationRef/>
      </w:r>
      <w:r>
        <w:rPr>
          <w:color w:val="000000"/>
          <w:sz w:val="20"/>
          <w:szCs w:val="20"/>
        </w:rPr>
        <w:t>Which two?</w:t>
      </w:r>
    </w:p>
  </w:comment>
  <w:comment w:id="432" w:author="Chelsea Helion" w:date="2024-10-25T20:24:00Z" w:initials="CH">
    <w:p w14:paraId="6A1A6166" w14:textId="77777777" w:rsidR="00297C72" w:rsidRDefault="00297C72" w:rsidP="00297C72">
      <w:r>
        <w:rPr>
          <w:rStyle w:val="CommentReference"/>
        </w:rPr>
        <w:annotationRef/>
      </w:r>
      <w:r>
        <w:rPr>
          <w:color w:val="000000"/>
          <w:sz w:val="20"/>
          <w:szCs w:val="20"/>
        </w:rPr>
        <w:t>Which kind?</w:t>
      </w:r>
    </w:p>
  </w:comment>
  <w:comment w:id="426" w:author="Chelsea Helion" w:date="2024-10-25T20:36:00Z" w:initials="CH">
    <w:p w14:paraId="66DFA16B" w14:textId="77777777" w:rsidR="00A41260" w:rsidRDefault="00A41260" w:rsidP="00A41260">
      <w:r>
        <w:rPr>
          <w:rStyle w:val="CommentReference"/>
        </w:rPr>
        <w:annotationRef/>
      </w:r>
      <w:r>
        <w:rPr>
          <w:color w:val="000000"/>
          <w:sz w:val="20"/>
          <w:szCs w:val="20"/>
        </w:rPr>
        <w:t>I think this reads a little technical and list-y for a discussion section — I actually think the original Sherlock paper does a great job of describing neuro results in a more storytelling way. I think you can move these parts to the actual results section, then go more high level here</w:t>
      </w:r>
    </w:p>
  </w:comment>
  <w:comment w:id="433" w:author="Chelsea Helion" w:date="2024-10-25T20:39:00Z" w:initials="CH">
    <w:p w14:paraId="4F09EDA5" w14:textId="77777777" w:rsidR="00F21D6A" w:rsidRDefault="00F21D6A" w:rsidP="00F21D6A">
      <w:r>
        <w:rPr>
          <w:rStyle w:val="CommentReference"/>
        </w:rPr>
        <w:annotationRef/>
      </w:r>
      <w:r>
        <w:rPr>
          <w:sz w:val="20"/>
          <w:szCs w:val="20"/>
        </w:rPr>
        <w:t>Was also a little list-y for a discussion section — would put the Kong stuff in a table</w:t>
      </w:r>
    </w:p>
  </w:comment>
  <w:comment w:id="434" w:author="Chelsea Helion" w:date="2024-10-25T21:04:00Z" w:initials="CH">
    <w:p w14:paraId="14B7FE2E" w14:textId="77777777" w:rsidR="007C01F4" w:rsidRDefault="007C01F4" w:rsidP="007C01F4">
      <w:r>
        <w:rPr>
          <w:rStyle w:val="CommentReference"/>
        </w:rPr>
        <w:annotationRef/>
      </w:r>
      <w:r>
        <w:rPr>
          <w:color w:val="000000"/>
          <w:sz w:val="20"/>
          <w:szCs w:val="20"/>
        </w:rPr>
        <w:t>Hm, so I think this approach is overestimating familiarity with the hutcherson paper a bit, and also narrowing the scope of the paper a lot (like its reads a bit like we ran this study to respond to this paper). I think you want to stick with higher level implications, and focus on our unique contribution, which is maintaining the same goal across viewing types.</w:t>
      </w:r>
    </w:p>
  </w:comment>
  <w:comment w:id="435" w:author="Chelsea Helion" w:date="2024-10-25T21:26:00Z" w:initials="CH">
    <w:p w14:paraId="66886331" w14:textId="77777777" w:rsidR="003F1AFF" w:rsidRDefault="003F1AFF" w:rsidP="003F1AFF">
      <w:r>
        <w:rPr>
          <w:rStyle w:val="CommentReference"/>
        </w:rPr>
        <w:annotationRef/>
      </w:r>
      <w:r>
        <w:rPr>
          <w:color w:val="000000"/>
          <w:sz w:val="20"/>
          <w:szCs w:val="20"/>
        </w:rPr>
        <w:t>I don’t think this is contradictory — I think this potentially speaks to the active integration into a subjective assessment that may be happening in the explicit rating condition. I actually think that’s a framing we might want to consider leaning into — to arrive at the conclusion that an action merits updating my rating, I need to basically distill that action into an evaluation, which involves filtering out a lot of low level feature information. Absent making an explicit rating or judgment, you may not have to do that as much. I actually find this interpretation really compelling, fwiw.</w:t>
      </w:r>
    </w:p>
  </w:comment>
  <w:comment w:id="436" w:author="Chelsea Helion" w:date="2024-10-25T21:30:00Z" w:initials="CH">
    <w:p w14:paraId="38E6F2D3" w14:textId="77777777" w:rsidR="00EC6475" w:rsidRDefault="00EC6475" w:rsidP="00EC6475">
      <w:r>
        <w:rPr>
          <w:rStyle w:val="CommentReference"/>
        </w:rPr>
        <w:annotationRef/>
      </w:r>
      <w:r>
        <w:rPr>
          <w:color w:val="000000"/>
          <w:sz w:val="20"/>
          <w:szCs w:val="20"/>
        </w:rPr>
        <w:t>Not quite sure I follow!</w:t>
      </w:r>
    </w:p>
  </w:comment>
  <w:comment w:id="437" w:author="Chelsea Helion" w:date="2024-10-25T21:32:00Z" w:initials="CH">
    <w:p w14:paraId="54191675" w14:textId="77777777" w:rsidR="00EC6475" w:rsidRDefault="00EC6475" w:rsidP="00EC6475">
      <w:r>
        <w:rPr>
          <w:rStyle w:val="CommentReference"/>
        </w:rPr>
        <w:annotationRef/>
      </w:r>
      <w:r>
        <w:rPr>
          <w:color w:val="000000"/>
          <w:sz w:val="20"/>
          <w:szCs w:val="20"/>
        </w:rPr>
        <w:t xml:space="preserve"> I would actually think our selection of question (certainly) would affect results more, or at least is worth mentioning</w:t>
      </w:r>
    </w:p>
  </w:comment>
  <w:comment w:id="716" w:author="Billy Mitchell" w:date="2024-10-30T09:48:00Z" w:initials="BM">
    <w:p w14:paraId="02D8E3DB" w14:textId="77777777" w:rsidR="00A565EC" w:rsidRDefault="00A565EC" w:rsidP="00A565EC">
      <w:pPr>
        <w:pStyle w:val="CommentText"/>
        <w:numPr>
          <w:ilvl w:val="0"/>
          <w:numId w:val="4"/>
        </w:numPr>
      </w:pPr>
      <w:r>
        <w:rPr>
          <w:rStyle w:val="CommentReference"/>
        </w:rPr>
        <w:annotationRef/>
      </w:r>
      <w:r>
        <w:rPr>
          <w:color w:val="272727"/>
          <w:highlight w:val="white"/>
        </w:rPr>
        <w:t>Spell out all abbreviations</w:t>
      </w:r>
    </w:p>
    <w:p w14:paraId="55AA0C34" w14:textId="77777777" w:rsidR="00A565EC" w:rsidRDefault="00A565EC" w:rsidP="00A565EC">
      <w:pPr>
        <w:pStyle w:val="CommentText"/>
        <w:numPr>
          <w:ilvl w:val="0"/>
          <w:numId w:val="4"/>
        </w:numPr>
        <w:ind w:left="360"/>
      </w:pPr>
      <w:r>
        <w:rPr>
          <w:color w:val="272727"/>
          <w:highlight w:val="white"/>
        </w:rPr>
        <w:t>Use </w:t>
      </w:r>
      <w:hyperlink r:id="rId2" w:history="1">
        <w:r w:rsidRPr="00C5761D">
          <w:rPr>
            <w:rStyle w:val="Hyperlink"/>
            <w:highlight w:val="white"/>
          </w:rPr>
          <w:t>FundRef</w:t>
        </w:r>
      </w:hyperlink>
      <w:r>
        <w:rPr>
          <w:color w:val="272727"/>
          <w:highlight w:val="white"/>
        </w:rPr>
        <w:t> to identify the standard name for any funders</w:t>
      </w:r>
    </w:p>
    <w:p w14:paraId="205C8E30" w14:textId="77777777" w:rsidR="00A565EC" w:rsidRDefault="00A565EC" w:rsidP="00A565EC">
      <w:pPr>
        <w:pStyle w:val="CommentText"/>
        <w:numPr>
          <w:ilvl w:val="0"/>
          <w:numId w:val="4"/>
        </w:numPr>
      </w:pPr>
      <w:r>
        <w:rPr>
          <w:color w:val="272727"/>
          <w:highlight w:val="white"/>
        </w:rPr>
        <w:t>Do not include dedications</w:t>
      </w:r>
    </w:p>
  </w:comment>
  <w:comment w:id="717" w:author="Billy Mitchell" w:date="2024-10-30T12:17:00Z" w:initials="BM">
    <w:p w14:paraId="342601D9" w14:textId="77777777" w:rsidR="00FC36EA" w:rsidRDefault="00FC36EA" w:rsidP="00FC36EA">
      <w:pPr>
        <w:pStyle w:val="CommentText"/>
      </w:pPr>
      <w:r>
        <w:rPr>
          <w:rStyle w:val="CommentReference"/>
        </w:rPr>
        <w:annotationRef/>
      </w:r>
      <w:r>
        <w:rPr>
          <w:b/>
          <w:bCs/>
          <w:color w:val="262626"/>
          <w:highlight w:val="white"/>
        </w:rPr>
        <w:t>SI will be published as provided by the authors; it will not be edited or composed.</w:t>
      </w:r>
    </w:p>
    <w:p w14:paraId="3121A9B1" w14:textId="77777777" w:rsidR="00FC36EA" w:rsidRDefault="00FC36EA" w:rsidP="00FC36EA">
      <w:pPr>
        <w:pStyle w:val="CommentText"/>
      </w:pPr>
      <w:r>
        <w:rPr>
          <w:color w:val="262626"/>
          <w:highlight w:val="white"/>
        </w:rPr>
        <w:t>SI file formats:</w:t>
      </w:r>
    </w:p>
    <w:p w14:paraId="7377A631" w14:textId="77777777" w:rsidR="00FC36EA" w:rsidRDefault="00FC36EA" w:rsidP="00FC36EA">
      <w:pPr>
        <w:pStyle w:val="CommentText"/>
        <w:numPr>
          <w:ilvl w:val="0"/>
          <w:numId w:val="11"/>
        </w:numPr>
        <w:ind w:left="360"/>
      </w:pPr>
      <w:r>
        <w:rPr>
          <w:i/>
          <w:iCs/>
          <w:color w:val="272727"/>
          <w:highlight w:val="white"/>
        </w:rPr>
        <w:t>SI Appendix</w:t>
      </w:r>
      <w:r>
        <w:rPr>
          <w:color w:val="272727"/>
          <w:highlight w:val="white"/>
        </w:rPr>
        <w:t>: Supply a single PDF file, combining all text, figures, tables, movie legends, and SI references. </w:t>
      </w:r>
      <w:hyperlink r:id="rId3" w:history="1">
        <w:r w:rsidRPr="00FF36CA">
          <w:rPr>
            <w:rStyle w:val="Hyperlink"/>
            <w:highlight w:val="white"/>
          </w:rPr>
          <w:t>See the PNAS SI template</w:t>
        </w:r>
      </w:hyperlink>
      <w:r>
        <w:rPr>
          <w:color w:val="272727"/>
          <w:highlight w:val="white"/>
        </w:rPr>
        <w:t>.</w:t>
      </w:r>
    </w:p>
    <w:p w14:paraId="502F9D29" w14:textId="77777777" w:rsidR="00FC36EA" w:rsidRDefault="00FC36EA" w:rsidP="00FC36EA">
      <w:pPr>
        <w:pStyle w:val="CommentText"/>
        <w:numPr>
          <w:ilvl w:val="0"/>
          <w:numId w:val="11"/>
        </w:numPr>
        <w:ind w:left="360"/>
      </w:pPr>
      <w:r>
        <w:rPr>
          <w:i/>
          <w:iCs/>
          <w:color w:val="272727"/>
          <w:highlight w:val="white"/>
        </w:rPr>
        <w:t>Datasets</w:t>
      </w:r>
      <w:r>
        <w:rPr>
          <w:color w:val="272727"/>
          <w:highlight w:val="white"/>
        </w:rPr>
        <w:t>: Supply XLSX, RTF, PDF, CSV, GZ, or TXT files.</w:t>
      </w:r>
    </w:p>
    <w:p w14:paraId="4DAD155F" w14:textId="77777777" w:rsidR="00FC36EA" w:rsidRDefault="00FC36EA" w:rsidP="00FC36EA">
      <w:pPr>
        <w:pStyle w:val="CommentText"/>
        <w:numPr>
          <w:ilvl w:val="0"/>
          <w:numId w:val="11"/>
        </w:numPr>
        <w:ind w:left="360"/>
      </w:pPr>
      <w:r>
        <w:rPr>
          <w:i/>
          <w:iCs/>
          <w:color w:val="272727"/>
          <w:highlight w:val="white"/>
        </w:rPr>
        <w:t>Movies</w:t>
      </w:r>
      <w:r>
        <w:rPr>
          <w:color w:val="272727"/>
          <w:highlight w:val="white"/>
        </w:rPr>
        <w:t>: Supply AVI, MOV, WMV, GIF, or MPEG files at the desired reproduction size and length. Movies are limited to 10 MB in size. Include a brief legend for each movie in the SI Appendix.</w:t>
      </w:r>
    </w:p>
    <w:p w14:paraId="0419B16F" w14:textId="77777777" w:rsidR="00FC36EA" w:rsidRDefault="00FC36EA" w:rsidP="00FC36EA">
      <w:pPr>
        <w:pStyle w:val="CommentText"/>
        <w:numPr>
          <w:ilvl w:val="0"/>
          <w:numId w:val="11"/>
        </w:numPr>
        <w:ind w:left="360"/>
      </w:pPr>
      <w:r>
        <w:rPr>
          <w:i/>
          <w:iCs/>
          <w:color w:val="272727"/>
          <w:highlight w:val="white"/>
        </w:rPr>
        <w:t>Software</w:t>
      </w:r>
      <w:r>
        <w:rPr>
          <w:color w:val="272727"/>
          <w:highlight w:val="white"/>
        </w:rPr>
        <w:t>: Supply source code or scripts in native file types.</w:t>
      </w:r>
    </w:p>
    <w:p w14:paraId="68B8B395" w14:textId="77777777" w:rsidR="00FC36EA" w:rsidRDefault="00FC36EA" w:rsidP="00FC36EA">
      <w:pPr>
        <w:pStyle w:val="CommentText"/>
      </w:pPr>
      <w:r>
        <w:rPr>
          <w:color w:val="262626"/>
          <w:highlight w:val="white"/>
        </w:rPr>
        <w:t>When preparing SI files, please note the following:</w:t>
      </w:r>
    </w:p>
    <w:p w14:paraId="10CE472E" w14:textId="77777777" w:rsidR="00FC36EA" w:rsidRDefault="00FC36EA" w:rsidP="00FC36EA">
      <w:pPr>
        <w:pStyle w:val="CommentText"/>
        <w:numPr>
          <w:ilvl w:val="0"/>
          <w:numId w:val="12"/>
        </w:numPr>
      </w:pPr>
      <w:r>
        <w:rPr>
          <w:color w:val="272727"/>
          <w:highlight w:val="white"/>
        </w:rPr>
        <w:t>The main text of the paper must stand on its own without the SI.</w:t>
      </w:r>
    </w:p>
    <w:p w14:paraId="548D6057" w14:textId="77777777" w:rsidR="00FC36EA" w:rsidRDefault="00FC36EA" w:rsidP="00FC36EA">
      <w:pPr>
        <w:pStyle w:val="CommentText"/>
        <w:numPr>
          <w:ilvl w:val="0"/>
          <w:numId w:val="12"/>
        </w:numPr>
      </w:pPr>
      <w:r>
        <w:rPr>
          <w:color w:val="272727"/>
          <w:highlight w:val="white"/>
        </w:rPr>
        <w:t>SI is referred to in the text and cannot be altered by authors after acceptance.</w:t>
      </w:r>
    </w:p>
    <w:p w14:paraId="4EB5BF06" w14:textId="77777777" w:rsidR="00FC36EA" w:rsidRDefault="00FC36EA" w:rsidP="00FC36EA">
      <w:pPr>
        <w:pStyle w:val="CommentText"/>
        <w:numPr>
          <w:ilvl w:val="0"/>
          <w:numId w:val="12"/>
        </w:numPr>
      </w:pPr>
      <w:r>
        <w:rPr>
          <w:color w:val="272727"/>
          <w:highlight w:val="white"/>
        </w:rPr>
        <w:t>Refer to the SI Appendix in the manuscript at an appropriate point in the text. Number supporting figures and tables starting with S1, S2, etc. References should be cited in numerical order as they appear in the SI; do not cite main-text references in the SI and vice versa.</w:t>
      </w:r>
    </w:p>
    <w:p w14:paraId="2D6E25B8" w14:textId="77777777" w:rsidR="00FC36EA" w:rsidRDefault="00FC36EA" w:rsidP="00FC36EA">
      <w:pPr>
        <w:pStyle w:val="CommentText"/>
      </w:pPr>
      <w:r>
        <w:rPr>
          <w:color w:val="262626"/>
          <w:highlight w:val="white"/>
        </w:rPr>
        <w:t>If you choose to place detailed materials and methods in an SI Appendix, you must provide sufficient detail in the main-text methods to enable a reader to follow the logic of the procedures and results. The main article text also must reference the SI methods.</w:t>
      </w:r>
    </w:p>
    <w:p w14:paraId="0145F41D" w14:textId="77777777" w:rsidR="00FC36EA" w:rsidRDefault="00FC36EA" w:rsidP="00FC36EA">
      <w:pPr>
        <w:pStyle w:val="CommentText"/>
      </w:pPr>
      <w:r>
        <w:rPr>
          <w:color w:val="262626"/>
          <w:highlight w:val="white"/>
        </w:rPr>
        <w:t>If a paper is fundamentally a study of a new method or technique, then the methods must be described completely in the main text.</w:t>
      </w:r>
    </w:p>
  </w:comment>
  <w:comment w:id="725" w:author="Billy Mitchell" w:date="2024-10-30T12:16:00Z" w:initials="BM">
    <w:p w14:paraId="427A5037" w14:textId="0CCAA0DE" w:rsidR="00FC36EA" w:rsidRDefault="00FC36EA" w:rsidP="00FC36EA">
      <w:pPr>
        <w:pStyle w:val="CommentText"/>
      </w:pPr>
      <w:r>
        <w:rPr>
          <w:rStyle w:val="CommentReference"/>
        </w:rPr>
        <w:annotationRef/>
      </w:r>
      <w:r>
        <w:rPr>
          <w:color w:val="262626"/>
          <w:highlight w:val="white"/>
        </w:rPr>
        <w:t>References must be in PNAS style and numbered in the order they appear in the text. Unpublished abstracts presented at meetings or references to “data not shown” are not permitted. If necessary to reference a retracted article, include an explanation for doing so and cite the retraction notice rather than the original publication.</w:t>
      </w:r>
    </w:p>
    <w:p w14:paraId="69642592" w14:textId="77777777" w:rsidR="00FC36EA" w:rsidRDefault="00FC36EA" w:rsidP="00FC36EA">
      <w:pPr>
        <w:pStyle w:val="CommentText"/>
      </w:pPr>
      <w:r>
        <w:rPr>
          <w:color w:val="262626"/>
          <w:highlight w:val="white"/>
        </w:rPr>
        <w:t>Cite references in numerical order as they appear in text, and include all references cited in the main text in the main manuscript file. Include a separate citation list for references cited in the SI. Tables and figures will be inserted in the text where first cited; number references in these sections accordingly.</w:t>
      </w:r>
    </w:p>
    <w:p w14:paraId="420238D7" w14:textId="77777777" w:rsidR="00FC36EA" w:rsidRDefault="00FC36EA" w:rsidP="00FC36EA">
      <w:pPr>
        <w:pStyle w:val="CommentText"/>
        <w:numPr>
          <w:ilvl w:val="0"/>
          <w:numId w:val="10"/>
        </w:numPr>
      </w:pPr>
      <w:r>
        <w:rPr>
          <w:color w:val="272727"/>
          <w:highlight w:val="white"/>
        </w:rPr>
        <w:t>Include the full title for each cited article. Use MEDLINE/PubMed abbreviations of journal titles or use the full journal title for any journals not indexed in MEDLINE.</w:t>
      </w:r>
    </w:p>
    <w:p w14:paraId="6A4B7209" w14:textId="77777777" w:rsidR="00FC36EA" w:rsidRDefault="00FC36EA" w:rsidP="00FC36EA">
      <w:pPr>
        <w:pStyle w:val="CommentText"/>
        <w:numPr>
          <w:ilvl w:val="0"/>
          <w:numId w:val="10"/>
        </w:numPr>
        <w:ind w:left="360"/>
      </w:pPr>
      <w:r>
        <w:rPr>
          <w:color w:val="272727"/>
          <w:highlight w:val="white"/>
        </w:rPr>
        <w:t>If there are more than five authors, list the first author’s name followed by </w:t>
      </w:r>
      <w:r>
        <w:rPr>
          <w:i/>
          <w:iCs/>
          <w:color w:val="272727"/>
          <w:highlight w:val="white"/>
        </w:rPr>
        <w:t>et al</w:t>
      </w:r>
      <w:r>
        <w:rPr>
          <w:color w:val="272727"/>
          <w:highlight w:val="white"/>
        </w:rPr>
        <w:t>.</w:t>
      </w:r>
    </w:p>
    <w:p w14:paraId="6B62AC9E" w14:textId="77777777" w:rsidR="00FC36EA" w:rsidRDefault="00FC36EA" w:rsidP="00FC36EA">
      <w:pPr>
        <w:pStyle w:val="CommentText"/>
        <w:numPr>
          <w:ilvl w:val="0"/>
          <w:numId w:val="10"/>
        </w:numPr>
      </w:pPr>
      <w:r>
        <w:rPr>
          <w:color w:val="272727"/>
          <w:highlight w:val="white"/>
        </w:rPr>
        <w:t>Provide volume numbers for journal articles as applicable; provide DOI numbers if volume numbers are not available.</w:t>
      </w:r>
    </w:p>
    <w:p w14:paraId="43851213" w14:textId="77777777" w:rsidR="00FC36EA" w:rsidRDefault="00FC36EA" w:rsidP="00FC36EA">
      <w:pPr>
        <w:pStyle w:val="CommentText"/>
        <w:numPr>
          <w:ilvl w:val="0"/>
          <w:numId w:val="10"/>
        </w:numPr>
      </w:pPr>
      <w:r>
        <w:rPr>
          <w:color w:val="272727"/>
          <w:highlight w:val="white"/>
        </w:rPr>
        <w:t>Provide page ranges for journal articles and book chapters.</w:t>
      </w:r>
    </w:p>
    <w:p w14:paraId="6313334C" w14:textId="77777777" w:rsidR="00FC36EA" w:rsidRDefault="00FC36EA" w:rsidP="00FC36EA">
      <w:pPr>
        <w:pStyle w:val="CommentText"/>
        <w:numPr>
          <w:ilvl w:val="0"/>
          <w:numId w:val="10"/>
        </w:numPr>
      </w:pPr>
      <w:r>
        <w:rPr>
          <w:color w:val="272727"/>
          <w:highlight w:val="white"/>
        </w:rPr>
        <w:t>Provide date of access for online sources.</w:t>
      </w:r>
    </w:p>
    <w:p w14:paraId="121889FF" w14:textId="77777777" w:rsidR="00FC36EA" w:rsidRDefault="00FC36EA" w:rsidP="00FC36EA">
      <w:pPr>
        <w:pStyle w:val="CommentText"/>
        <w:numPr>
          <w:ilvl w:val="0"/>
          <w:numId w:val="10"/>
        </w:numPr>
      </w:pPr>
      <w:r>
        <w:rPr>
          <w:color w:val="272727"/>
          <w:highlight w:val="white"/>
        </w:rPr>
        <w:t>If an article has been accepted for publication but is not yet published, note in-press status and include a DOI number when possible.</w:t>
      </w:r>
    </w:p>
  </w:comment>
  <w:comment w:id="737" w:author="Billy Mitchell" w:date="2024-10-30T12:16:00Z" w:initials="BM">
    <w:p w14:paraId="50EC26B0" w14:textId="14E165D5" w:rsidR="00FC36EA" w:rsidRDefault="00FC36EA" w:rsidP="00FC36EA">
      <w:pPr>
        <w:pStyle w:val="CommentText"/>
      </w:pPr>
      <w:r>
        <w:rPr>
          <w:rStyle w:val="CommentReference"/>
        </w:rPr>
        <w:annotationRef/>
      </w:r>
      <w:r>
        <w:rPr>
          <w:color w:val="262626"/>
          <w:highlight w:val="white"/>
        </w:rPr>
        <w:t>Include figure legends immediately after referencing the figure in the manuscript. Ensure that figure legends adhere to the following guidelines: </w:t>
      </w:r>
    </w:p>
    <w:p w14:paraId="0E94FED3" w14:textId="77777777" w:rsidR="00FC36EA" w:rsidRDefault="00FC36EA" w:rsidP="00FC36EA">
      <w:pPr>
        <w:pStyle w:val="CommentText"/>
        <w:numPr>
          <w:ilvl w:val="0"/>
          <w:numId w:val="9"/>
        </w:numPr>
      </w:pPr>
      <w:r>
        <w:rPr>
          <w:color w:val="272727"/>
          <w:highlight w:val="white"/>
        </w:rPr>
        <w:t>For figures with multiple panels, the first sentence of the legend should be a brief overview of the entire figure. Explicitly reference and describe each panel at least once in the figure legend.</w:t>
      </w:r>
    </w:p>
    <w:p w14:paraId="0500AE63" w14:textId="77777777" w:rsidR="00FC36EA" w:rsidRDefault="00FC36EA" w:rsidP="00FC36EA">
      <w:pPr>
        <w:pStyle w:val="CommentText"/>
        <w:numPr>
          <w:ilvl w:val="0"/>
          <w:numId w:val="9"/>
        </w:numPr>
      </w:pPr>
      <w:r>
        <w:rPr>
          <w:color w:val="272727"/>
          <w:highlight w:val="white"/>
        </w:rPr>
        <w:t>Include clearly labeled error bars in all graphs and describe them in the figure legend.</w:t>
      </w:r>
    </w:p>
    <w:p w14:paraId="062EB541" w14:textId="77777777" w:rsidR="00FC36EA" w:rsidRDefault="00FC36EA" w:rsidP="00FC36EA">
      <w:pPr>
        <w:pStyle w:val="CommentText"/>
        <w:numPr>
          <w:ilvl w:val="0"/>
          <w:numId w:val="9"/>
        </w:numPr>
      </w:pPr>
      <w:r>
        <w:rPr>
          <w:color w:val="272727"/>
          <w:highlight w:val="white"/>
        </w:rPr>
        <w:t>State whether a number that follows the ± sign is a standard error (SEM) or a standard deviation (SD).</w:t>
      </w:r>
    </w:p>
    <w:p w14:paraId="48EC3550" w14:textId="77777777" w:rsidR="00FC36EA" w:rsidRDefault="00FC36EA" w:rsidP="00FC36EA">
      <w:pPr>
        <w:pStyle w:val="CommentText"/>
        <w:numPr>
          <w:ilvl w:val="0"/>
          <w:numId w:val="9"/>
        </w:numPr>
        <w:ind w:left="360"/>
      </w:pPr>
      <w:r>
        <w:rPr>
          <w:color w:val="272727"/>
          <w:highlight w:val="white"/>
        </w:rPr>
        <w:t>When applicable, provide the </w:t>
      </w:r>
      <w:r>
        <w:rPr>
          <w:i/>
          <w:iCs/>
          <w:color w:val="272727"/>
          <w:highlight w:val="white"/>
        </w:rPr>
        <w:t>P </w:t>
      </w:r>
      <w:r>
        <w:rPr>
          <w:color w:val="272727"/>
          <w:highlight w:val="white"/>
        </w:rPr>
        <w:t>value, magnification, or scale bar information. </w:t>
      </w:r>
    </w:p>
    <w:p w14:paraId="28C60878" w14:textId="77777777" w:rsidR="00FC36EA" w:rsidRDefault="00FC36EA" w:rsidP="00FC36EA">
      <w:pPr>
        <w:pStyle w:val="CommentText"/>
        <w:numPr>
          <w:ilvl w:val="0"/>
          <w:numId w:val="9"/>
        </w:numPr>
        <w:ind w:left="360"/>
      </w:pPr>
      <w:r>
        <w:rPr>
          <w:color w:val="272727"/>
          <w:highlight w:val="white"/>
        </w:rPr>
        <w:t>Indicate the number of independent data points (</w:t>
      </w:r>
      <w:r>
        <w:rPr>
          <w:i/>
          <w:iCs/>
          <w:color w:val="272727"/>
          <w:highlight w:val="white"/>
        </w:rPr>
        <w:t>N</w:t>
      </w:r>
      <w:r>
        <w:rPr>
          <w:color w:val="272727"/>
          <w:highlight w:val="white"/>
        </w:rPr>
        <w:t>) represented in a graph in the legend.</w:t>
      </w:r>
    </w:p>
    <w:p w14:paraId="3BA860FF" w14:textId="77777777" w:rsidR="00FC36EA" w:rsidRDefault="00FC36EA" w:rsidP="00FC36EA">
      <w:pPr>
        <w:pStyle w:val="CommentText"/>
        <w:numPr>
          <w:ilvl w:val="0"/>
          <w:numId w:val="9"/>
        </w:numPr>
      </w:pPr>
      <w:r>
        <w:rPr>
          <w:color w:val="272727"/>
          <w:highlight w:val="white"/>
        </w:rPr>
        <w:t>Ensure that numerical axes on all graphs go to 0, except for log axes.</w:t>
      </w:r>
    </w:p>
  </w:comment>
  <w:comment w:id="740" w:author="Chelsea Helion" w:date="2024-10-23T16:53:00Z" w:initials="CH">
    <w:p w14:paraId="010F7176" w14:textId="77777777" w:rsidR="00432112" w:rsidRDefault="00432112" w:rsidP="00432112">
      <w:r>
        <w:rPr>
          <w:rStyle w:val="CommentReference"/>
        </w:rPr>
        <w:annotationRef/>
      </w:r>
      <w:r>
        <w:rPr>
          <w:color w:val="000000"/>
          <w:sz w:val="20"/>
          <w:szCs w:val="20"/>
        </w:rPr>
        <w:t xml:space="preserve">I think this probs needs to be updated to reflect the simplified introduction </w:t>
      </w:r>
    </w:p>
  </w:comment>
  <w:comment w:id="741" w:author="Chelsea Helion" w:date="2024-10-22T15:12:00Z" w:initials="CH">
    <w:p w14:paraId="48807B7B" w14:textId="77777777" w:rsidR="00432112" w:rsidRDefault="00432112" w:rsidP="00432112">
      <w:r>
        <w:rPr>
          <w:rStyle w:val="CommentReference"/>
        </w:rPr>
        <w:annotationRef/>
      </w:r>
      <w:r>
        <w:rPr>
          <w:color w:val="000000"/>
          <w:sz w:val="20"/>
          <w:szCs w:val="20"/>
        </w:rPr>
        <w:t>Needs a very explicative caption.</w:t>
      </w:r>
    </w:p>
  </w:comment>
  <w:comment w:id="745" w:author="Chelsea Helion" w:date="2024-10-25T13:09:00Z" w:initials="CH">
    <w:p w14:paraId="68BF712A" w14:textId="77777777" w:rsidR="00662B7D" w:rsidRDefault="00662B7D" w:rsidP="00662B7D">
      <w:r>
        <w:rPr>
          <w:rStyle w:val="CommentReference"/>
        </w:rPr>
        <w:annotationRef/>
      </w:r>
      <w:r>
        <w:rPr>
          <w:color w:val="000000"/>
          <w:sz w:val="20"/>
          <w:szCs w:val="20"/>
        </w:rPr>
        <w:t>This is a gorgeous figure, but we might need to use stock images like Helen did for Survivor unless we get permission from HBO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39773306" w15:done="0"/>
  <w15:commentEx w15:paraId="7F88AE80" w15:done="0"/>
  <w15:commentEx w15:paraId="6AE5B78B" w15:done="0"/>
  <w15:commentEx w15:paraId="5D1323A8" w15:paraIdParent="6AE5B78B" w15:done="0"/>
  <w15:commentEx w15:paraId="3CC4EEB4" w15:done="0"/>
  <w15:commentEx w15:paraId="104D0E39" w15:done="0"/>
  <w15:commentEx w15:paraId="2625B9E5" w15:done="0"/>
  <w15:commentEx w15:paraId="6DC93BB7" w15:done="0"/>
  <w15:commentEx w15:paraId="76C0875D" w15:done="0"/>
  <w15:commentEx w15:paraId="36EC9E54" w15:done="0"/>
  <w15:commentEx w15:paraId="3A748A3E" w15:done="0"/>
  <w15:commentEx w15:paraId="26CFC8A5" w15:done="0"/>
  <w15:commentEx w15:paraId="227F07E3" w15:done="0"/>
  <w15:commentEx w15:paraId="4A7ADE80" w15:done="0"/>
  <w15:commentEx w15:paraId="5FDBB8EE" w15:done="0"/>
  <w15:commentEx w15:paraId="6776424B" w15:done="0"/>
  <w15:commentEx w15:paraId="3FFF3D44" w15:done="0"/>
  <w15:commentEx w15:paraId="6176B82B" w15:done="0"/>
  <w15:commentEx w15:paraId="0E5674DE" w15:done="0"/>
  <w15:commentEx w15:paraId="6A1A6166" w15:done="0"/>
  <w15:commentEx w15:paraId="66DFA16B" w15:done="0"/>
  <w15:commentEx w15:paraId="4F09EDA5" w15:done="0"/>
  <w15:commentEx w15:paraId="14B7FE2E" w15:done="0"/>
  <w15:commentEx w15:paraId="66886331" w15:done="0"/>
  <w15:commentEx w15:paraId="38E6F2D3" w15:done="0"/>
  <w15:commentEx w15:paraId="54191675" w15:done="0"/>
  <w15:commentEx w15:paraId="205C8E30" w15:done="0"/>
  <w15:commentEx w15:paraId="0145F41D" w15:done="0"/>
  <w15:commentEx w15:paraId="121889FF" w15:done="0"/>
  <w15:commentEx w15:paraId="3BA860FF" w15:done="0"/>
  <w15:commentEx w15:paraId="010F7176" w15:done="0"/>
  <w15:commentEx w15:paraId="48807B7B" w15:done="0"/>
  <w15:commentEx w15:paraId="68BF712A"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43E6C425" w16cex:dateUtc="2024-10-30T13:45:00Z"/>
  <w16cex:commentExtensible w16cex:durableId="5E74E0DB" w16cex:dateUtc="2024-10-30T16:12:00Z"/>
  <w16cex:commentExtensible w16cex:durableId="52EA2190" w16cex:dateUtc="2024-10-18T19:04:00Z"/>
  <w16cex:commentExtensible w16cex:durableId="7AF32E8B" w16cex:dateUtc="2024-10-30T15:41:00Z"/>
  <w16cex:commentExtensible w16cex:durableId="789ECF8B" w16cex:dateUtc="2024-10-31T17:59:00Z"/>
  <w16cex:commentExtensible w16cex:durableId="4CE31FF1" w16cex:dateUtc="2024-10-25T16:04:00Z"/>
  <w16cex:commentExtensible w16cex:durableId="51056B29" w16cex:dateUtc="2024-10-25T16:04:00Z"/>
  <w16cex:commentExtensible w16cex:durableId="60F2C52E" w16cex:dateUtc="2024-10-25T16:14:00Z"/>
  <w16cex:commentExtensible w16cex:durableId="5F8A2E9C" w16cex:dateUtc="2024-10-25T17:09:00Z"/>
  <w16cex:commentExtensible w16cex:durableId="1CB55B3E" w16cex:dateUtc="2024-10-16T23:31:00Z"/>
  <w16cex:commentExtensible w16cex:durableId="09901ADD" w16cex:dateUtc="2024-10-25T23:46:00Z"/>
  <w16cex:commentExtensible w16cex:durableId="416F7E36" w16cex:dateUtc="2024-10-26T00:10:00Z"/>
  <w16cex:commentExtensible w16cex:durableId="1A0A6E5B" w16cex:dateUtc="2024-10-26T00:05:00Z"/>
  <w16cex:commentExtensible w16cex:durableId="21712B92" w16cex:dateUtc="2024-10-26T00:16:00Z"/>
  <w16cex:commentExtensible w16cex:durableId="366690D3" w16cex:dateUtc="2024-10-26T00:17:00Z"/>
  <w16cex:commentExtensible w16cex:durableId="20AA4D18" w16cex:dateUtc="2024-10-26T00:21:00Z"/>
  <w16cex:commentExtensible w16cex:durableId="2A2B4074" w16cex:dateUtc="2024-10-26T00:22:00Z"/>
  <w16cex:commentExtensible w16cex:durableId="0DDC9D33" w16cex:dateUtc="2024-10-26T00:30:00Z"/>
  <w16cex:commentExtensible w16cex:durableId="695F0B15" w16cex:dateUtc="2024-10-26T00:23:00Z"/>
  <w16cex:commentExtensible w16cex:durableId="09E32ECA" w16cex:dateUtc="2024-10-26T00:24:00Z"/>
  <w16cex:commentExtensible w16cex:durableId="48EC91C7" w16cex:dateUtc="2024-10-26T00:36:00Z"/>
  <w16cex:commentExtensible w16cex:durableId="192EB19C" w16cex:dateUtc="2024-10-26T00:39:00Z"/>
  <w16cex:commentExtensible w16cex:durableId="6946151F" w16cex:dateUtc="2024-10-26T01:04:00Z"/>
  <w16cex:commentExtensible w16cex:durableId="13D9DB25" w16cex:dateUtc="2024-10-26T01:26:00Z"/>
  <w16cex:commentExtensible w16cex:durableId="1E2487B4" w16cex:dateUtc="2024-10-26T01:30:00Z"/>
  <w16cex:commentExtensible w16cex:durableId="512733EF" w16cex:dateUtc="2024-10-26T01:32:00Z"/>
  <w16cex:commentExtensible w16cex:durableId="226AA1E9" w16cex:dateUtc="2024-10-30T13:48:00Z"/>
  <w16cex:commentExtensible w16cex:durableId="6C14A4A6" w16cex:dateUtc="2024-10-30T16:17:00Z"/>
  <w16cex:commentExtensible w16cex:durableId="34D3639E" w16cex:dateUtc="2024-10-30T16:16:00Z"/>
  <w16cex:commentExtensible w16cex:durableId="6FA65F16" w16cex:dateUtc="2024-10-30T16:16:00Z"/>
  <w16cex:commentExtensible w16cex:durableId="5ABB120D" w16cex:dateUtc="2024-10-23T20:53:00Z"/>
  <w16cex:commentExtensible w16cex:durableId="3CD95228" w16cex:dateUtc="2024-10-22T19:12:00Z"/>
  <w16cex:commentExtensible w16cex:durableId="4A4742F0" w16cex:dateUtc="2024-10-25T17:0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39773306" w16cid:durableId="43E6C425"/>
  <w16cid:commentId w16cid:paraId="7F88AE80" w16cid:durableId="5E74E0DB"/>
  <w16cid:commentId w16cid:paraId="6AE5B78B" w16cid:durableId="52EA2190"/>
  <w16cid:commentId w16cid:paraId="5D1323A8" w16cid:durableId="7AF32E8B"/>
  <w16cid:commentId w16cid:paraId="3CC4EEB4" w16cid:durableId="789ECF8B"/>
  <w16cid:commentId w16cid:paraId="104D0E39" w16cid:durableId="4CE31FF1"/>
  <w16cid:commentId w16cid:paraId="2625B9E5" w16cid:durableId="51056B29"/>
  <w16cid:commentId w16cid:paraId="6DC93BB7" w16cid:durableId="60F2C52E"/>
  <w16cid:commentId w16cid:paraId="76C0875D" w16cid:durableId="5F8A2E9C"/>
  <w16cid:commentId w16cid:paraId="36EC9E54" w16cid:durableId="1CB55B3E"/>
  <w16cid:commentId w16cid:paraId="3A748A3E" w16cid:durableId="09901ADD"/>
  <w16cid:commentId w16cid:paraId="26CFC8A5" w16cid:durableId="416F7E36"/>
  <w16cid:commentId w16cid:paraId="227F07E3" w16cid:durableId="1A0A6E5B"/>
  <w16cid:commentId w16cid:paraId="4A7ADE80" w16cid:durableId="21712B92"/>
  <w16cid:commentId w16cid:paraId="5FDBB8EE" w16cid:durableId="366690D3"/>
  <w16cid:commentId w16cid:paraId="6776424B" w16cid:durableId="20AA4D18"/>
  <w16cid:commentId w16cid:paraId="3FFF3D44" w16cid:durableId="2A2B4074"/>
  <w16cid:commentId w16cid:paraId="6176B82B" w16cid:durableId="0DDC9D33"/>
  <w16cid:commentId w16cid:paraId="0E5674DE" w16cid:durableId="695F0B15"/>
  <w16cid:commentId w16cid:paraId="6A1A6166" w16cid:durableId="09E32ECA"/>
  <w16cid:commentId w16cid:paraId="66DFA16B" w16cid:durableId="48EC91C7"/>
  <w16cid:commentId w16cid:paraId="4F09EDA5" w16cid:durableId="192EB19C"/>
  <w16cid:commentId w16cid:paraId="14B7FE2E" w16cid:durableId="6946151F"/>
  <w16cid:commentId w16cid:paraId="66886331" w16cid:durableId="13D9DB25"/>
  <w16cid:commentId w16cid:paraId="38E6F2D3" w16cid:durableId="1E2487B4"/>
  <w16cid:commentId w16cid:paraId="54191675" w16cid:durableId="512733EF"/>
  <w16cid:commentId w16cid:paraId="205C8E30" w16cid:durableId="226AA1E9"/>
  <w16cid:commentId w16cid:paraId="0145F41D" w16cid:durableId="6C14A4A6"/>
  <w16cid:commentId w16cid:paraId="121889FF" w16cid:durableId="34D3639E"/>
  <w16cid:commentId w16cid:paraId="3BA860FF" w16cid:durableId="6FA65F16"/>
  <w16cid:commentId w16cid:paraId="010F7176" w16cid:durableId="5ABB120D"/>
  <w16cid:commentId w16cid:paraId="48807B7B" w16cid:durableId="3CD95228"/>
  <w16cid:commentId w16cid:paraId="68BF712A" w16cid:durableId="4A4742F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74274E6" w14:textId="77777777" w:rsidR="001A3269" w:rsidRDefault="001A3269" w:rsidP="00D76A10">
      <w:pPr>
        <w:spacing w:line="240" w:lineRule="auto"/>
      </w:pPr>
      <w:r>
        <w:separator/>
      </w:r>
    </w:p>
  </w:endnote>
  <w:endnote w:type="continuationSeparator" w:id="0">
    <w:p w14:paraId="201DB5A0" w14:textId="77777777" w:rsidR="001A3269" w:rsidRDefault="001A3269" w:rsidP="00D76A1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embedRegular r:id="rId1" w:fontKey="{59C6306D-5A63-4E18-8632-0C8EDBC97D2E}"/>
    <w:embedBold r:id="rId2" w:fontKey="{774174A3-D376-4C5B-AE9D-B1DA29C125D3}"/>
  </w:font>
  <w:font w:name="Merriweather">
    <w:charset w:val="00"/>
    <w:family w:val="auto"/>
    <w:pitch w:val="variable"/>
    <w:sig w:usb0="20000207" w:usb1="00000002" w:usb2="00000000" w:usb3="00000000" w:csb0="00000197" w:csb1="00000000"/>
    <w:embedRegular r:id="rId3" w:fontKey="{9D2091B0-848A-40D5-A9DE-82E791957823}"/>
  </w:font>
  <w:font w:name="Calibri">
    <w:panose1 w:val="020F0502020204030204"/>
    <w:charset w:val="00"/>
    <w:family w:val="swiss"/>
    <w:pitch w:val="variable"/>
    <w:sig w:usb0="E4002EFF" w:usb1="C200247B" w:usb2="00000009" w:usb3="00000000" w:csb0="000001FF" w:csb1="00000000"/>
    <w:embedRegular r:id="rId4" w:fontKey="{87341785-6C3C-4BB9-9FE9-6F41A3D8EC8F}"/>
  </w:font>
  <w:font w:name="Cambria">
    <w:panose1 w:val="02040503050406030204"/>
    <w:charset w:val="00"/>
    <w:family w:val="roman"/>
    <w:pitch w:val="variable"/>
    <w:sig w:usb0="E00006FF" w:usb1="420024FF" w:usb2="02000000" w:usb3="00000000" w:csb0="0000019F" w:csb1="00000000"/>
    <w:embedRegular r:id="rId5" w:fontKey="{0F3B2599-A7EC-4F1B-90CF-0380F5B2AA49}"/>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3212249" w14:textId="77777777" w:rsidR="001A3269" w:rsidRDefault="001A3269" w:rsidP="00D76A10">
      <w:pPr>
        <w:spacing w:line="240" w:lineRule="auto"/>
      </w:pPr>
      <w:r>
        <w:separator/>
      </w:r>
    </w:p>
  </w:footnote>
  <w:footnote w:type="continuationSeparator" w:id="0">
    <w:p w14:paraId="4CF3BE80" w14:textId="77777777" w:rsidR="001A3269" w:rsidRDefault="001A3269" w:rsidP="00D76A10">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97503DE"/>
    <w:multiLevelType w:val="hybridMultilevel"/>
    <w:tmpl w:val="F48E71AA"/>
    <w:lvl w:ilvl="0" w:tplc="172694D4">
      <w:start w:val="1"/>
      <w:numFmt w:val="bullet"/>
      <w:lvlText w:val=""/>
      <w:lvlJc w:val="left"/>
      <w:pPr>
        <w:ind w:left="1080" w:hanging="360"/>
      </w:pPr>
      <w:rPr>
        <w:rFonts w:ascii="Symbol" w:hAnsi="Symbol"/>
      </w:rPr>
    </w:lvl>
    <w:lvl w:ilvl="1" w:tplc="2DBE51F4">
      <w:start w:val="1"/>
      <w:numFmt w:val="bullet"/>
      <w:lvlText w:val=""/>
      <w:lvlJc w:val="left"/>
      <w:pPr>
        <w:ind w:left="1080" w:hanging="360"/>
      </w:pPr>
      <w:rPr>
        <w:rFonts w:ascii="Symbol" w:hAnsi="Symbol"/>
      </w:rPr>
    </w:lvl>
    <w:lvl w:ilvl="2" w:tplc="6268C840">
      <w:start w:val="1"/>
      <w:numFmt w:val="bullet"/>
      <w:lvlText w:val=""/>
      <w:lvlJc w:val="left"/>
      <w:pPr>
        <w:ind w:left="1080" w:hanging="360"/>
      </w:pPr>
      <w:rPr>
        <w:rFonts w:ascii="Symbol" w:hAnsi="Symbol"/>
      </w:rPr>
    </w:lvl>
    <w:lvl w:ilvl="3" w:tplc="EAB81E9C">
      <w:start w:val="1"/>
      <w:numFmt w:val="bullet"/>
      <w:lvlText w:val=""/>
      <w:lvlJc w:val="left"/>
      <w:pPr>
        <w:ind w:left="1080" w:hanging="360"/>
      </w:pPr>
      <w:rPr>
        <w:rFonts w:ascii="Symbol" w:hAnsi="Symbol"/>
      </w:rPr>
    </w:lvl>
    <w:lvl w:ilvl="4" w:tplc="97DC64AC">
      <w:start w:val="1"/>
      <w:numFmt w:val="bullet"/>
      <w:lvlText w:val=""/>
      <w:lvlJc w:val="left"/>
      <w:pPr>
        <w:ind w:left="1080" w:hanging="360"/>
      </w:pPr>
      <w:rPr>
        <w:rFonts w:ascii="Symbol" w:hAnsi="Symbol"/>
      </w:rPr>
    </w:lvl>
    <w:lvl w:ilvl="5" w:tplc="78E42D1A">
      <w:start w:val="1"/>
      <w:numFmt w:val="bullet"/>
      <w:lvlText w:val=""/>
      <w:lvlJc w:val="left"/>
      <w:pPr>
        <w:ind w:left="1080" w:hanging="360"/>
      </w:pPr>
      <w:rPr>
        <w:rFonts w:ascii="Symbol" w:hAnsi="Symbol"/>
      </w:rPr>
    </w:lvl>
    <w:lvl w:ilvl="6" w:tplc="B0542B92">
      <w:start w:val="1"/>
      <w:numFmt w:val="bullet"/>
      <w:lvlText w:val=""/>
      <w:lvlJc w:val="left"/>
      <w:pPr>
        <w:ind w:left="1080" w:hanging="360"/>
      </w:pPr>
      <w:rPr>
        <w:rFonts w:ascii="Symbol" w:hAnsi="Symbol"/>
      </w:rPr>
    </w:lvl>
    <w:lvl w:ilvl="7" w:tplc="CD34F74C">
      <w:start w:val="1"/>
      <w:numFmt w:val="bullet"/>
      <w:lvlText w:val=""/>
      <w:lvlJc w:val="left"/>
      <w:pPr>
        <w:ind w:left="1080" w:hanging="360"/>
      </w:pPr>
      <w:rPr>
        <w:rFonts w:ascii="Symbol" w:hAnsi="Symbol"/>
      </w:rPr>
    </w:lvl>
    <w:lvl w:ilvl="8" w:tplc="E6EA1EC2">
      <w:start w:val="1"/>
      <w:numFmt w:val="bullet"/>
      <w:lvlText w:val=""/>
      <w:lvlJc w:val="left"/>
      <w:pPr>
        <w:ind w:left="1080" w:hanging="360"/>
      </w:pPr>
      <w:rPr>
        <w:rFonts w:ascii="Symbol" w:hAnsi="Symbol"/>
      </w:rPr>
    </w:lvl>
  </w:abstractNum>
  <w:abstractNum w:abstractNumId="1" w15:restartNumberingAfterBreak="0">
    <w:nsid w:val="09BA5C00"/>
    <w:multiLevelType w:val="hybridMultilevel"/>
    <w:tmpl w:val="5FF48FFA"/>
    <w:lvl w:ilvl="0" w:tplc="E556C558">
      <w:start w:val="1"/>
      <w:numFmt w:val="bullet"/>
      <w:lvlText w:val=""/>
      <w:lvlJc w:val="left"/>
      <w:pPr>
        <w:ind w:left="1080" w:hanging="360"/>
      </w:pPr>
      <w:rPr>
        <w:rFonts w:ascii="Symbol" w:hAnsi="Symbol"/>
      </w:rPr>
    </w:lvl>
    <w:lvl w:ilvl="1" w:tplc="5728ECE2">
      <w:start w:val="1"/>
      <w:numFmt w:val="bullet"/>
      <w:lvlText w:val=""/>
      <w:lvlJc w:val="left"/>
      <w:pPr>
        <w:ind w:left="1080" w:hanging="360"/>
      </w:pPr>
      <w:rPr>
        <w:rFonts w:ascii="Symbol" w:hAnsi="Symbol"/>
      </w:rPr>
    </w:lvl>
    <w:lvl w:ilvl="2" w:tplc="3E8C0D94">
      <w:start w:val="1"/>
      <w:numFmt w:val="bullet"/>
      <w:lvlText w:val=""/>
      <w:lvlJc w:val="left"/>
      <w:pPr>
        <w:ind w:left="1080" w:hanging="360"/>
      </w:pPr>
      <w:rPr>
        <w:rFonts w:ascii="Symbol" w:hAnsi="Symbol"/>
      </w:rPr>
    </w:lvl>
    <w:lvl w:ilvl="3" w:tplc="6644A2F4">
      <w:start w:val="1"/>
      <w:numFmt w:val="bullet"/>
      <w:lvlText w:val=""/>
      <w:lvlJc w:val="left"/>
      <w:pPr>
        <w:ind w:left="1080" w:hanging="360"/>
      </w:pPr>
      <w:rPr>
        <w:rFonts w:ascii="Symbol" w:hAnsi="Symbol"/>
      </w:rPr>
    </w:lvl>
    <w:lvl w:ilvl="4" w:tplc="FE9C5370">
      <w:start w:val="1"/>
      <w:numFmt w:val="bullet"/>
      <w:lvlText w:val=""/>
      <w:lvlJc w:val="left"/>
      <w:pPr>
        <w:ind w:left="1080" w:hanging="360"/>
      </w:pPr>
      <w:rPr>
        <w:rFonts w:ascii="Symbol" w:hAnsi="Symbol"/>
      </w:rPr>
    </w:lvl>
    <w:lvl w:ilvl="5" w:tplc="8482D28C">
      <w:start w:val="1"/>
      <w:numFmt w:val="bullet"/>
      <w:lvlText w:val=""/>
      <w:lvlJc w:val="left"/>
      <w:pPr>
        <w:ind w:left="1080" w:hanging="360"/>
      </w:pPr>
      <w:rPr>
        <w:rFonts w:ascii="Symbol" w:hAnsi="Symbol"/>
      </w:rPr>
    </w:lvl>
    <w:lvl w:ilvl="6" w:tplc="E4B22D8C">
      <w:start w:val="1"/>
      <w:numFmt w:val="bullet"/>
      <w:lvlText w:val=""/>
      <w:lvlJc w:val="left"/>
      <w:pPr>
        <w:ind w:left="1080" w:hanging="360"/>
      </w:pPr>
      <w:rPr>
        <w:rFonts w:ascii="Symbol" w:hAnsi="Symbol"/>
      </w:rPr>
    </w:lvl>
    <w:lvl w:ilvl="7" w:tplc="C8E0D276">
      <w:start w:val="1"/>
      <w:numFmt w:val="bullet"/>
      <w:lvlText w:val=""/>
      <w:lvlJc w:val="left"/>
      <w:pPr>
        <w:ind w:left="1080" w:hanging="360"/>
      </w:pPr>
      <w:rPr>
        <w:rFonts w:ascii="Symbol" w:hAnsi="Symbol"/>
      </w:rPr>
    </w:lvl>
    <w:lvl w:ilvl="8" w:tplc="7786E54A">
      <w:start w:val="1"/>
      <w:numFmt w:val="bullet"/>
      <w:lvlText w:val=""/>
      <w:lvlJc w:val="left"/>
      <w:pPr>
        <w:ind w:left="1080" w:hanging="360"/>
      </w:pPr>
      <w:rPr>
        <w:rFonts w:ascii="Symbol" w:hAnsi="Symbol"/>
      </w:rPr>
    </w:lvl>
  </w:abstractNum>
  <w:abstractNum w:abstractNumId="2" w15:restartNumberingAfterBreak="0">
    <w:nsid w:val="0A727394"/>
    <w:multiLevelType w:val="multilevel"/>
    <w:tmpl w:val="9452AB7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AF27DF9"/>
    <w:multiLevelType w:val="hybridMultilevel"/>
    <w:tmpl w:val="13E0BB34"/>
    <w:lvl w:ilvl="0" w:tplc="4934A940">
      <w:start w:val="1"/>
      <w:numFmt w:val="bullet"/>
      <w:lvlText w:val=""/>
      <w:lvlJc w:val="left"/>
      <w:pPr>
        <w:ind w:left="1080" w:hanging="360"/>
      </w:pPr>
      <w:rPr>
        <w:rFonts w:ascii="Symbol" w:hAnsi="Symbol"/>
      </w:rPr>
    </w:lvl>
    <w:lvl w:ilvl="1" w:tplc="700AB6EA">
      <w:start w:val="1"/>
      <w:numFmt w:val="bullet"/>
      <w:lvlText w:val=""/>
      <w:lvlJc w:val="left"/>
      <w:pPr>
        <w:ind w:left="1080" w:hanging="360"/>
      </w:pPr>
      <w:rPr>
        <w:rFonts w:ascii="Symbol" w:hAnsi="Symbol"/>
      </w:rPr>
    </w:lvl>
    <w:lvl w:ilvl="2" w:tplc="C15CA07E">
      <w:start w:val="1"/>
      <w:numFmt w:val="bullet"/>
      <w:lvlText w:val=""/>
      <w:lvlJc w:val="left"/>
      <w:pPr>
        <w:ind w:left="1080" w:hanging="360"/>
      </w:pPr>
      <w:rPr>
        <w:rFonts w:ascii="Symbol" w:hAnsi="Symbol"/>
      </w:rPr>
    </w:lvl>
    <w:lvl w:ilvl="3" w:tplc="6ED66CEA">
      <w:start w:val="1"/>
      <w:numFmt w:val="bullet"/>
      <w:lvlText w:val=""/>
      <w:lvlJc w:val="left"/>
      <w:pPr>
        <w:ind w:left="1080" w:hanging="360"/>
      </w:pPr>
      <w:rPr>
        <w:rFonts w:ascii="Symbol" w:hAnsi="Symbol"/>
      </w:rPr>
    </w:lvl>
    <w:lvl w:ilvl="4" w:tplc="AD727432">
      <w:start w:val="1"/>
      <w:numFmt w:val="bullet"/>
      <w:lvlText w:val=""/>
      <w:lvlJc w:val="left"/>
      <w:pPr>
        <w:ind w:left="1080" w:hanging="360"/>
      </w:pPr>
      <w:rPr>
        <w:rFonts w:ascii="Symbol" w:hAnsi="Symbol"/>
      </w:rPr>
    </w:lvl>
    <w:lvl w:ilvl="5" w:tplc="13DC1C64">
      <w:start w:val="1"/>
      <w:numFmt w:val="bullet"/>
      <w:lvlText w:val=""/>
      <w:lvlJc w:val="left"/>
      <w:pPr>
        <w:ind w:left="1080" w:hanging="360"/>
      </w:pPr>
      <w:rPr>
        <w:rFonts w:ascii="Symbol" w:hAnsi="Symbol"/>
      </w:rPr>
    </w:lvl>
    <w:lvl w:ilvl="6" w:tplc="7F6602A2">
      <w:start w:val="1"/>
      <w:numFmt w:val="bullet"/>
      <w:lvlText w:val=""/>
      <w:lvlJc w:val="left"/>
      <w:pPr>
        <w:ind w:left="1080" w:hanging="360"/>
      </w:pPr>
      <w:rPr>
        <w:rFonts w:ascii="Symbol" w:hAnsi="Symbol"/>
      </w:rPr>
    </w:lvl>
    <w:lvl w:ilvl="7" w:tplc="5322951E">
      <w:start w:val="1"/>
      <w:numFmt w:val="bullet"/>
      <w:lvlText w:val=""/>
      <w:lvlJc w:val="left"/>
      <w:pPr>
        <w:ind w:left="1080" w:hanging="360"/>
      </w:pPr>
      <w:rPr>
        <w:rFonts w:ascii="Symbol" w:hAnsi="Symbol"/>
      </w:rPr>
    </w:lvl>
    <w:lvl w:ilvl="8" w:tplc="04D4A09E">
      <w:start w:val="1"/>
      <w:numFmt w:val="bullet"/>
      <w:lvlText w:val=""/>
      <w:lvlJc w:val="left"/>
      <w:pPr>
        <w:ind w:left="1080" w:hanging="360"/>
      </w:pPr>
      <w:rPr>
        <w:rFonts w:ascii="Symbol" w:hAnsi="Symbol"/>
      </w:rPr>
    </w:lvl>
  </w:abstractNum>
  <w:abstractNum w:abstractNumId="4" w15:restartNumberingAfterBreak="0">
    <w:nsid w:val="1BDE3F14"/>
    <w:multiLevelType w:val="multilevel"/>
    <w:tmpl w:val="42BA243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5D21885"/>
    <w:multiLevelType w:val="hybridMultilevel"/>
    <w:tmpl w:val="D536362C"/>
    <w:lvl w:ilvl="0" w:tplc="87901D5E">
      <w:start w:val="1"/>
      <w:numFmt w:val="bullet"/>
      <w:lvlText w:val=""/>
      <w:lvlJc w:val="left"/>
      <w:pPr>
        <w:ind w:left="720" w:hanging="360"/>
      </w:pPr>
      <w:rPr>
        <w:rFonts w:ascii="Symbol" w:hAnsi="Symbol"/>
      </w:rPr>
    </w:lvl>
    <w:lvl w:ilvl="1" w:tplc="FEF46D3C">
      <w:start w:val="1"/>
      <w:numFmt w:val="bullet"/>
      <w:lvlText w:val=""/>
      <w:lvlJc w:val="left"/>
      <w:pPr>
        <w:ind w:left="720" w:hanging="360"/>
      </w:pPr>
      <w:rPr>
        <w:rFonts w:ascii="Symbol" w:hAnsi="Symbol"/>
      </w:rPr>
    </w:lvl>
    <w:lvl w:ilvl="2" w:tplc="02EC6AF6">
      <w:start w:val="1"/>
      <w:numFmt w:val="bullet"/>
      <w:lvlText w:val=""/>
      <w:lvlJc w:val="left"/>
      <w:pPr>
        <w:ind w:left="720" w:hanging="360"/>
      </w:pPr>
      <w:rPr>
        <w:rFonts w:ascii="Symbol" w:hAnsi="Symbol"/>
      </w:rPr>
    </w:lvl>
    <w:lvl w:ilvl="3" w:tplc="DE5872B4">
      <w:start w:val="1"/>
      <w:numFmt w:val="bullet"/>
      <w:lvlText w:val=""/>
      <w:lvlJc w:val="left"/>
      <w:pPr>
        <w:ind w:left="720" w:hanging="360"/>
      </w:pPr>
      <w:rPr>
        <w:rFonts w:ascii="Symbol" w:hAnsi="Symbol"/>
      </w:rPr>
    </w:lvl>
    <w:lvl w:ilvl="4" w:tplc="FA7E5F4A">
      <w:start w:val="1"/>
      <w:numFmt w:val="bullet"/>
      <w:lvlText w:val=""/>
      <w:lvlJc w:val="left"/>
      <w:pPr>
        <w:ind w:left="720" w:hanging="360"/>
      </w:pPr>
      <w:rPr>
        <w:rFonts w:ascii="Symbol" w:hAnsi="Symbol"/>
      </w:rPr>
    </w:lvl>
    <w:lvl w:ilvl="5" w:tplc="1DC0ABA0">
      <w:start w:val="1"/>
      <w:numFmt w:val="bullet"/>
      <w:lvlText w:val=""/>
      <w:lvlJc w:val="left"/>
      <w:pPr>
        <w:ind w:left="720" w:hanging="360"/>
      </w:pPr>
      <w:rPr>
        <w:rFonts w:ascii="Symbol" w:hAnsi="Symbol"/>
      </w:rPr>
    </w:lvl>
    <w:lvl w:ilvl="6" w:tplc="83A282BC">
      <w:start w:val="1"/>
      <w:numFmt w:val="bullet"/>
      <w:lvlText w:val=""/>
      <w:lvlJc w:val="left"/>
      <w:pPr>
        <w:ind w:left="720" w:hanging="360"/>
      </w:pPr>
      <w:rPr>
        <w:rFonts w:ascii="Symbol" w:hAnsi="Symbol"/>
      </w:rPr>
    </w:lvl>
    <w:lvl w:ilvl="7" w:tplc="075A61B8">
      <w:start w:val="1"/>
      <w:numFmt w:val="bullet"/>
      <w:lvlText w:val=""/>
      <w:lvlJc w:val="left"/>
      <w:pPr>
        <w:ind w:left="720" w:hanging="360"/>
      </w:pPr>
      <w:rPr>
        <w:rFonts w:ascii="Symbol" w:hAnsi="Symbol"/>
      </w:rPr>
    </w:lvl>
    <w:lvl w:ilvl="8" w:tplc="4D3420FE">
      <w:start w:val="1"/>
      <w:numFmt w:val="bullet"/>
      <w:lvlText w:val=""/>
      <w:lvlJc w:val="left"/>
      <w:pPr>
        <w:ind w:left="720" w:hanging="360"/>
      </w:pPr>
      <w:rPr>
        <w:rFonts w:ascii="Symbol" w:hAnsi="Symbol"/>
      </w:rPr>
    </w:lvl>
  </w:abstractNum>
  <w:abstractNum w:abstractNumId="6" w15:restartNumberingAfterBreak="0">
    <w:nsid w:val="339E01DA"/>
    <w:multiLevelType w:val="hybridMultilevel"/>
    <w:tmpl w:val="772EA286"/>
    <w:lvl w:ilvl="0" w:tplc="79E2552C">
      <w:start w:val="1"/>
      <w:numFmt w:val="bullet"/>
      <w:lvlText w:val=""/>
      <w:lvlJc w:val="left"/>
      <w:pPr>
        <w:ind w:left="1080" w:hanging="360"/>
      </w:pPr>
      <w:rPr>
        <w:rFonts w:ascii="Symbol" w:hAnsi="Symbol"/>
      </w:rPr>
    </w:lvl>
    <w:lvl w:ilvl="1" w:tplc="DFF0A7FE">
      <w:start w:val="1"/>
      <w:numFmt w:val="bullet"/>
      <w:lvlText w:val=""/>
      <w:lvlJc w:val="left"/>
      <w:pPr>
        <w:ind w:left="1080" w:hanging="360"/>
      </w:pPr>
      <w:rPr>
        <w:rFonts w:ascii="Symbol" w:hAnsi="Symbol"/>
      </w:rPr>
    </w:lvl>
    <w:lvl w:ilvl="2" w:tplc="3FBA20F4">
      <w:start w:val="1"/>
      <w:numFmt w:val="bullet"/>
      <w:lvlText w:val=""/>
      <w:lvlJc w:val="left"/>
      <w:pPr>
        <w:ind w:left="1080" w:hanging="360"/>
      </w:pPr>
      <w:rPr>
        <w:rFonts w:ascii="Symbol" w:hAnsi="Symbol"/>
      </w:rPr>
    </w:lvl>
    <w:lvl w:ilvl="3" w:tplc="760E864A">
      <w:start w:val="1"/>
      <w:numFmt w:val="bullet"/>
      <w:lvlText w:val=""/>
      <w:lvlJc w:val="left"/>
      <w:pPr>
        <w:ind w:left="1080" w:hanging="360"/>
      </w:pPr>
      <w:rPr>
        <w:rFonts w:ascii="Symbol" w:hAnsi="Symbol"/>
      </w:rPr>
    </w:lvl>
    <w:lvl w:ilvl="4" w:tplc="409C1F44">
      <w:start w:val="1"/>
      <w:numFmt w:val="bullet"/>
      <w:lvlText w:val=""/>
      <w:lvlJc w:val="left"/>
      <w:pPr>
        <w:ind w:left="1080" w:hanging="360"/>
      </w:pPr>
      <w:rPr>
        <w:rFonts w:ascii="Symbol" w:hAnsi="Symbol"/>
      </w:rPr>
    </w:lvl>
    <w:lvl w:ilvl="5" w:tplc="EFC0275E">
      <w:start w:val="1"/>
      <w:numFmt w:val="bullet"/>
      <w:lvlText w:val=""/>
      <w:lvlJc w:val="left"/>
      <w:pPr>
        <w:ind w:left="1080" w:hanging="360"/>
      </w:pPr>
      <w:rPr>
        <w:rFonts w:ascii="Symbol" w:hAnsi="Symbol"/>
      </w:rPr>
    </w:lvl>
    <w:lvl w:ilvl="6" w:tplc="A0546282">
      <w:start w:val="1"/>
      <w:numFmt w:val="bullet"/>
      <w:lvlText w:val=""/>
      <w:lvlJc w:val="left"/>
      <w:pPr>
        <w:ind w:left="1080" w:hanging="360"/>
      </w:pPr>
      <w:rPr>
        <w:rFonts w:ascii="Symbol" w:hAnsi="Symbol"/>
      </w:rPr>
    </w:lvl>
    <w:lvl w:ilvl="7" w:tplc="A5A6759E">
      <w:start w:val="1"/>
      <w:numFmt w:val="bullet"/>
      <w:lvlText w:val=""/>
      <w:lvlJc w:val="left"/>
      <w:pPr>
        <w:ind w:left="1080" w:hanging="360"/>
      </w:pPr>
      <w:rPr>
        <w:rFonts w:ascii="Symbol" w:hAnsi="Symbol"/>
      </w:rPr>
    </w:lvl>
    <w:lvl w:ilvl="8" w:tplc="BCDA7124">
      <w:start w:val="1"/>
      <w:numFmt w:val="bullet"/>
      <w:lvlText w:val=""/>
      <w:lvlJc w:val="left"/>
      <w:pPr>
        <w:ind w:left="1080" w:hanging="360"/>
      </w:pPr>
      <w:rPr>
        <w:rFonts w:ascii="Symbol" w:hAnsi="Symbol"/>
      </w:rPr>
    </w:lvl>
  </w:abstractNum>
  <w:abstractNum w:abstractNumId="7" w15:restartNumberingAfterBreak="0">
    <w:nsid w:val="42F72DD1"/>
    <w:multiLevelType w:val="hybridMultilevel"/>
    <w:tmpl w:val="CE868118"/>
    <w:lvl w:ilvl="0" w:tplc="F7C6F9C4">
      <w:start w:val="1"/>
      <w:numFmt w:val="bullet"/>
      <w:lvlText w:val=""/>
      <w:lvlJc w:val="left"/>
      <w:pPr>
        <w:ind w:left="1080" w:hanging="360"/>
      </w:pPr>
      <w:rPr>
        <w:rFonts w:ascii="Symbol" w:hAnsi="Symbol"/>
      </w:rPr>
    </w:lvl>
    <w:lvl w:ilvl="1" w:tplc="9C142602">
      <w:start w:val="1"/>
      <w:numFmt w:val="bullet"/>
      <w:lvlText w:val=""/>
      <w:lvlJc w:val="left"/>
      <w:pPr>
        <w:ind w:left="1080" w:hanging="360"/>
      </w:pPr>
      <w:rPr>
        <w:rFonts w:ascii="Symbol" w:hAnsi="Symbol"/>
      </w:rPr>
    </w:lvl>
    <w:lvl w:ilvl="2" w:tplc="883E4A28">
      <w:start w:val="1"/>
      <w:numFmt w:val="bullet"/>
      <w:lvlText w:val=""/>
      <w:lvlJc w:val="left"/>
      <w:pPr>
        <w:ind w:left="1080" w:hanging="360"/>
      </w:pPr>
      <w:rPr>
        <w:rFonts w:ascii="Symbol" w:hAnsi="Symbol"/>
      </w:rPr>
    </w:lvl>
    <w:lvl w:ilvl="3" w:tplc="67E068EC">
      <w:start w:val="1"/>
      <w:numFmt w:val="bullet"/>
      <w:lvlText w:val=""/>
      <w:lvlJc w:val="left"/>
      <w:pPr>
        <w:ind w:left="1080" w:hanging="360"/>
      </w:pPr>
      <w:rPr>
        <w:rFonts w:ascii="Symbol" w:hAnsi="Symbol"/>
      </w:rPr>
    </w:lvl>
    <w:lvl w:ilvl="4" w:tplc="8CC27532">
      <w:start w:val="1"/>
      <w:numFmt w:val="bullet"/>
      <w:lvlText w:val=""/>
      <w:lvlJc w:val="left"/>
      <w:pPr>
        <w:ind w:left="1080" w:hanging="360"/>
      </w:pPr>
      <w:rPr>
        <w:rFonts w:ascii="Symbol" w:hAnsi="Symbol"/>
      </w:rPr>
    </w:lvl>
    <w:lvl w:ilvl="5" w:tplc="9484F5CA">
      <w:start w:val="1"/>
      <w:numFmt w:val="bullet"/>
      <w:lvlText w:val=""/>
      <w:lvlJc w:val="left"/>
      <w:pPr>
        <w:ind w:left="1080" w:hanging="360"/>
      </w:pPr>
      <w:rPr>
        <w:rFonts w:ascii="Symbol" w:hAnsi="Symbol"/>
      </w:rPr>
    </w:lvl>
    <w:lvl w:ilvl="6" w:tplc="EEB88BD0">
      <w:start w:val="1"/>
      <w:numFmt w:val="bullet"/>
      <w:lvlText w:val=""/>
      <w:lvlJc w:val="left"/>
      <w:pPr>
        <w:ind w:left="1080" w:hanging="360"/>
      </w:pPr>
      <w:rPr>
        <w:rFonts w:ascii="Symbol" w:hAnsi="Symbol"/>
      </w:rPr>
    </w:lvl>
    <w:lvl w:ilvl="7" w:tplc="542C9AB8">
      <w:start w:val="1"/>
      <w:numFmt w:val="bullet"/>
      <w:lvlText w:val=""/>
      <w:lvlJc w:val="left"/>
      <w:pPr>
        <w:ind w:left="1080" w:hanging="360"/>
      </w:pPr>
      <w:rPr>
        <w:rFonts w:ascii="Symbol" w:hAnsi="Symbol"/>
      </w:rPr>
    </w:lvl>
    <w:lvl w:ilvl="8" w:tplc="EBE65DD4">
      <w:start w:val="1"/>
      <w:numFmt w:val="bullet"/>
      <w:lvlText w:val=""/>
      <w:lvlJc w:val="left"/>
      <w:pPr>
        <w:ind w:left="1080" w:hanging="360"/>
      </w:pPr>
      <w:rPr>
        <w:rFonts w:ascii="Symbol" w:hAnsi="Symbol"/>
      </w:rPr>
    </w:lvl>
  </w:abstractNum>
  <w:abstractNum w:abstractNumId="8" w15:restartNumberingAfterBreak="0">
    <w:nsid w:val="4EAF6351"/>
    <w:multiLevelType w:val="hybridMultilevel"/>
    <w:tmpl w:val="BB5086AA"/>
    <w:lvl w:ilvl="0" w:tplc="987C3A06">
      <w:start w:val="1"/>
      <w:numFmt w:val="bullet"/>
      <w:lvlText w:val=""/>
      <w:lvlJc w:val="left"/>
      <w:pPr>
        <w:ind w:left="1080" w:hanging="360"/>
      </w:pPr>
      <w:rPr>
        <w:rFonts w:ascii="Symbol" w:hAnsi="Symbol"/>
      </w:rPr>
    </w:lvl>
    <w:lvl w:ilvl="1" w:tplc="4230B9AC">
      <w:start w:val="1"/>
      <w:numFmt w:val="bullet"/>
      <w:lvlText w:val=""/>
      <w:lvlJc w:val="left"/>
      <w:pPr>
        <w:ind w:left="1080" w:hanging="360"/>
      </w:pPr>
      <w:rPr>
        <w:rFonts w:ascii="Symbol" w:hAnsi="Symbol"/>
      </w:rPr>
    </w:lvl>
    <w:lvl w:ilvl="2" w:tplc="94DC690A">
      <w:start w:val="1"/>
      <w:numFmt w:val="bullet"/>
      <w:lvlText w:val=""/>
      <w:lvlJc w:val="left"/>
      <w:pPr>
        <w:ind w:left="1080" w:hanging="360"/>
      </w:pPr>
      <w:rPr>
        <w:rFonts w:ascii="Symbol" w:hAnsi="Symbol"/>
      </w:rPr>
    </w:lvl>
    <w:lvl w:ilvl="3" w:tplc="249CF880">
      <w:start w:val="1"/>
      <w:numFmt w:val="bullet"/>
      <w:lvlText w:val=""/>
      <w:lvlJc w:val="left"/>
      <w:pPr>
        <w:ind w:left="1080" w:hanging="360"/>
      </w:pPr>
      <w:rPr>
        <w:rFonts w:ascii="Symbol" w:hAnsi="Symbol"/>
      </w:rPr>
    </w:lvl>
    <w:lvl w:ilvl="4" w:tplc="0ABAC05C">
      <w:start w:val="1"/>
      <w:numFmt w:val="bullet"/>
      <w:lvlText w:val=""/>
      <w:lvlJc w:val="left"/>
      <w:pPr>
        <w:ind w:left="1080" w:hanging="360"/>
      </w:pPr>
      <w:rPr>
        <w:rFonts w:ascii="Symbol" w:hAnsi="Symbol"/>
      </w:rPr>
    </w:lvl>
    <w:lvl w:ilvl="5" w:tplc="01927988">
      <w:start w:val="1"/>
      <w:numFmt w:val="bullet"/>
      <w:lvlText w:val=""/>
      <w:lvlJc w:val="left"/>
      <w:pPr>
        <w:ind w:left="1080" w:hanging="360"/>
      </w:pPr>
      <w:rPr>
        <w:rFonts w:ascii="Symbol" w:hAnsi="Symbol"/>
      </w:rPr>
    </w:lvl>
    <w:lvl w:ilvl="6" w:tplc="CA0A7AD6">
      <w:start w:val="1"/>
      <w:numFmt w:val="bullet"/>
      <w:lvlText w:val=""/>
      <w:lvlJc w:val="left"/>
      <w:pPr>
        <w:ind w:left="1080" w:hanging="360"/>
      </w:pPr>
      <w:rPr>
        <w:rFonts w:ascii="Symbol" w:hAnsi="Symbol"/>
      </w:rPr>
    </w:lvl>
    <w:lvl w:ilvl="7" w:tplc="EF5057D4">
      <w:start w:val="1"/>
      <w:numFmt w:val="bullet"/>
      <w:lvlText w:val=""/>
      <w:lvlJc w:val="left"/>
      <w:pPr>
        <w:ind w:left="1080" w:hanging="360"/>
      </w:pPr>
      <w:rPr>
        <w:rFonts w:ascii="Symbol" w:hAnsi="Symbol"/>
      </w:rPr>
    </w:lvl>
    <w:lvl w:ilvl="8" w:tplc="ED568E26">
      <w:start w:val="1"/>
      <w:numFmt w:val="bullet"/>
      <w:lvlText w:val=""/>
      <w:lvlJc w:val="left"/>
      <w:pPr>
        <w:ind w:left="1080" w:hanging="360"/>
      </w:pPr>
      <w:rPr>
        <w:rFonts w:ascii="Symbol" w:hAnsi="Symbol"/>
      </w:rPr>
    </w:lvl>
  </w:abstractNum>
  <w:abstractNum w:abstractNumId="9" w15:restartNumberingAfterBreak="0">
    <w:nsid w:val="53467C0D"/>
    <w:multiLevelType w:val="hybridMultilevel"/>
    <w:tmpl w:val="6196174C"/>
    <w:lvl w:ilvl="0" w:tplc="2F74DF48">
      <w:start w:val="1"/>
      <w:numFmt w:val="bullet"/>
      <w:lvlText w:val=""/>
      <w:lvlJc w:val="left"/>
      <w:pPr>
        <w:ind w:left="1080" w:hanging="360"/>
      </w:pPr>
      <w:rPr>
        <w:rFonts w:ascii="Symbol" w:hAnsi="Symbol"/>
      </w:rPr>
    </w:lvl>
    <w:lvl w:ilvl="1" w:tplc="54743D58">
      <w:start w:val="1"/>
      <w:numFmt w:val="bullet"/>
      <w:lvlText w:val=""/>
      <w:lvlJc w:val="left"/>
      <w:pPr>
        <w:ind w:left="1080" w:hanging="360"/>
      </w:pPr>
      <w:rPr>
        <w:rFonts w:ascii="Symbol" w:hAnsi="Symbol"/>
      </w:rPr>
    </w:lvl>
    <w:lvl w:ilvl="2" w:tplc="C6A41CFC">
      <w:start w:val="1"/>
      <w:numFmt w:val="bullet"/>
      <w:lvlText w:val=""/>
      <w:lvlJc w:val="left"/>
      <w:pPr>
        <w:ind w:left="1080" w:hanging="360"/>
      </w:pPr>
      <w:rPr>
        <w:rFonts w:ascii="Symbol" w:hAnsi="Symbol"/>
      </w:rPr>
    </w:lvl>
    <w:lvl w:ilvl="3" w:tplc="6EDA0FAC">
      <w:start w:val="1"/>
      <w:numFmt w:val="bullet"/>
      <w:lvlText w:val=""/>
      <w:lvlJc w:val="left"/>
      <w:pPr>
        <w:ind w:left="1080" w:hanging="360"/>
      </w:pPr>
      <w:rPr>
        <w:rFonts w:ascii="Symbol" w:hAnsi="Symbol"/>
      </w:rPr>
    </w:lvl>
    <w:lvl w:ilvl="4" w:tplc="7A98A266">
      <w:start w:val="1"/>
      <w:numFmt w:val="bullet"/>
      <w:lvlText w:val=""/>
      <w:lvlJc w:val="left"/>
      <w:pPr>
        <w:ind w:left="1080" w:hanging="360"/>
      </w:pPr>
      <w:rPr>
        <w:rFonts w:ascii="Symbol" w:hAnsi="Symbol"/>
      </w:rPr>
    </w:lvl>
    <w:lvl w:ilvl="5" w:tplc="A162AFB6">
      <w:start w:val="1"/>
      <w:numFmt w:val="bullet"/>
      <w:lvlText w:val=""/>
      <w:lvlJc w:val="left"/>
      <w:pPr>
        <w:ind w:left="1080" w:hanging="360"/>
      </w:pPr>
      <w:rPr>
        <w:rFonts w:ascii="Symbol" w:hAnsi="Symbol"/>
      </w:rPr>
    </w:lvl>
    <w:lvl w:ilvl="6" w:tplc="5678B2C0">
      <w:start w:val="1"/>
      <w:numFmt w:val="bullet"/>
      <w:lvlText w:val=""/>
      <w:lvlJc w:val="left"/>
      <w:pPr>
        <w:ind w:left="1080" w:hanging="360"/>
      </w:pPr>
      <w:rPr>
        <w:rFonts w:ascii="Symbol" w:hAnsi="Symbol"/>
      </w:rPr>
    </w:lvl>
    <w:lvl w:ilvl="7" w:tplc="249827DE">
      <w:start w:val="1"/>
      <w:numFmt w:val="bullet"/>
      <w:lvlText w:val=""/>
      <w:lvlJc w:val="left"/>
      <w:pPr>
        <w:ind w:left="1080" w:hanging="360"/>
      </w:pPr>
      <w:rPr>
        <w:rFonts w:ascii="Symbol" w:hAnsi="Symbol"/>
      </w:rPr>
    </w:lvl>
    <w:lvl w:ilvl="8" w:tplc="D844655C">
      <w:start w:val="1"/>
      <w:numFmt w:val="bullet"/>
      <w:lvlText w:val=""/>
      <w:lvlJc w:val="left"/>
      <w:pPr>
        <w:ind w:left="1080" w:hanging="360"/>
      </w:pPr>
      <w:rPr>
        <w:rFonts w:ascii="Symbol" w:hAnsi="Symbol"/>
      </w:rPr>
    </w:lvl>
  </w:abstractNum>
  <w:abstractNum w:abstractNumId="10" w15:restartNumberingAfterBreak="0">
    <w:nsid w:val="53994C7A"/>
    <w:multiLevelType w:val="hybridMultilevel"/>
    <w:tmpl w:val="76C865FA"/>
    <w:lvl w:ilvl="0" w:tplc="C2A008A8">
      <w:start w:val="1"/>
      <w:numFmt w:val="bullet"/>
      <w:lvlText w:val=""/>
      <w:lvlJc w:val="left"/>
      <w:pPr>
        <w:ind w:left="1080" w:hanging="360"/>
      </w:pPr>
      <w:rPr>
        <w:rFonts w:ascii="Symbol" w:hAnsi="Symbol"/>
      </w:rPr>
    </w:lvl>
    <w:lvl w:ilvl="1" w:tplc="8746F0BC">
      <w:start w:val="1"/>
      <w:numFmt w:val="bullet"/>
      <w:lvlText w:val=""/>
      <w:lvlJc w:val="left"/>
      <w:pPr>
        <w:ind w:left="1080" w:hanging="360"/>
      </w:pPr>
      <w:rPr>
        <w:rFonts w:ascii="Symbol" w:hAnsi="Symbol"/>
      </w:rPr>
    </w:lvl>
    <w:lvl w:ilvl="2" w:tplc="23E43252">
      <w:start w:val="1"/>
      <w:numFmt w:val="bullet"/>
      <w:lvlText w:val=""/>
      <w:lvlJc w:val="left"/>
      <w:pPr>
        <w:ind w:left="1080" w:hanging="360"/>
      </w:pPr>
      <w:rPr>
        <w:rFonts w:ascii="Symbol" w:hAnsi="Symbol"/>
      </w:rPr>
    </w:lvl>
    <w:lvl w:ilvl="3" w:tplc="DE502784">
      <w:start w:val="1"/>
      <w:numFmt w:val="bullet"/>
      <w:lvlText w:val=""/>
      <w:lvlJc w:val="left"/>
      <w:pPr>
        <w:ind w:left="1080" w:hanging="360"/>
      </w:pPr>
      <w:rPr>
        <w:rFonts w:ascii="Symbol" w:hAnsi="Symbol"/>
      </w:rPr>
    </w:lvl>
    <w:lvl w:ilvl="4" w:tplc="795AD1F8">
      <w:start w:val="1"/>
      <w:numFmt w:val="bullet"/>
      <w:lvlText w:val=""/>
      <w:lvlJc w:val="left"/>
      <w:pPr>
        <w:ind w:left="1080" w:hanging="360"/>
      </w:pPr>
      <w:rPr>
        <w:rFonts w:ascii="Symbol" w:hAnsi="Symbol"/>
      </w:rPr>
    </w:lvl>
    <w:lvl w:ilvl="5" w:tplc="A4341056">
      <w:start w:val="1"/>
      <w:numFmt w:val="bullet"/>
      <w:lvlText w:val=""/>
      <w:lvlJc w:val="left"/>
      <w:pPr>
        <w:ind w:left="1080" w:hanging="360"/>
      </w:pPr>
      <w:rPr>
        <w:rFonts w:ascii="Symbol" w:hAnsi="Symbol"/>
      </w:rPr>
    </w:lvl>
    <w:lvl w:ilvl="6" w:tplc="0A34C82A">
      <w:start w:val="1"/>
      <w:numFmt w:val="bullet"/>
      <w:lvlText w:val=""/>
      <w:lvlJc w:val="left"/>
      <w:pPr>
        <w:ind w:left="1080" w:hanging="360"/>
      </w:pPr>
      <w:rPr>
        <w:rFonts w:ascii="Symbol" w:hAnsi="Symbol"/>
      </w:rPr>
    </w:lvl>
    <w:lvl w:ilvl="7" w:tplc="755499CE">
      <w:start w:val="1"/>
      <w:numFmt w:val="bullet"/>
      <w:lvlText w:val=""/>
      <w:lvlJc w:val="left"/>
      <w:pPr>
        <w:ind w:left="1080" w:hanging="360"/>
      </w:pPr>
      <w:rPr>
        <w:rFonts w:ascii="Symbol" w:hAnsi="Symbol"/>
      </w:rPr>
    </w:lvl>
    <w:lvl w:ilvl="8" w:tplc="E8E07C14">
      <w:start w:val="1"/>
      <w:numFmt w:val="bullet"/>
      <w:lvlText w:val=""/>
      <w:lvlJc w:val="left"/>
      <w:pPr>
        <w:ind w:left="1080" w:hanging="360"/>
      </w:pPr>
      <w:rPr>
        <w:rFonts w:ascii="Symbol" w:hAnsi="Symbol"/>
      </w:rPr>
    </w:lvl>
  </w:abstractNum>
  <w:abstractNum w:abstractNumId="11" w15:restartNumberingAfterBreak="0">
    <w:nsid w:val="6AC7112A"/>
    <w:multiLevelType w:val="hybridMultilevel"/>
    <w:tmpl w:val="5928DADA"/>
    <w:lvl w:ilvl="0" w:tplc="658ACA32">
      <w:start w:val="1"/>
      <w:numFmt w:val="bullet"/>
      <w:lvlText w:val=""/>
      <w:lvlJc w:val="left"/>
      <w:pPr>
        <w:ind w:left="1080" w:hanging="360"/>
      </w:pPr>
      <w:rPr>
        <w:rFonts w:ascii="Symbol" w:hAnsi="Symbol"/>
      </w:rPr>
    </w:lvl>
    <w:lvl w:ilvl="1" w:tplc="7F4AA7D4">
      <w:start w:val="1"/>
      <w:numFmt w:val="bullet"/>
      <w:lvlText w:val=""/>
      <w:lvlJc w:val="left"/>
      <w:pPr>
        <w:ind w:left="1080" w:hanging="360"/>
      </w:pPr>
      <w:rPr>
        <w:rFonts w:ascii="Symbol" w:hAnsi="Symbol"/>
      </w:rPr>
    </w:lvl>
    <w:lvl w:ilvl="2" w:tplc="138E8A00">
      <w:start w:val="1"/>
      <w:numFmt w:val="bullet"/>
      <w:lvlText w:val=""/>
      <w:lvlJc w:val="left"/>
      <w:pPr>
        <w:ind w:left="1080" w:hanging="360"/>
      </w:pPr>
      <w:rPr>
        <w:rFonts w:ascii="Symbol" w:hAnsi="Symbol"/>
      </w:rPr>
    </w:lvl>
    <w:lvl w:ilvl="3" w:tplc="C3F650B8">
      <w:start w:val="1"/>
      <w:numFmt w:val="bullet"/>
      <w:lvlText w:val=""/>
      <w:lvlJc w:val="left"/>
      <w:pPr>
        <w:ind w:left="1080" w:hanging="360"/>
      </w:pPr>
      <w:rPr>
        <w:rFonts w:ascii="Symbol" w:hAnsi="Symbol"/>
      </w:rPr>
    </w:lvl>
    <w:lvl w:ilvl="4" w:tplc="F38266B0">
      <w:start w:val="1"/>
      <w:numFmt w:val="bullet"/>
      <w:lvlText w:val=""/>
      <w:lvlJc w:val="left"/>
      <w:pPr>
        <w:ind w:left="1080" w:hanging="360"/>
      </w:pPr>
      <w:rPr>
        <w:rFonts w:ascii="Symbol" w:hAnsi="Symbol"/>
      </w:rPr>
    </w:lvl>
    <w:lvl w:ilvl="5" w:tplc="D3B093D4">
      <w:start w:val="1"/>
      <w:numFmt w:val="bullet"/>
      <w:lvlText w:val=""/>
      <w:lvlJc w:val="left"/>
      <w:pPr>
        <w:ind w:left="1080" w:hanging="360"/>
      </w:pPr>
      <w:rPr>
        <w:rFonts w:ascii="Symbol" w:hAnsi="Symbol"/>
      </w:rPr>
    </w:lvl>
    <w:lvl w:ilvl="6" w:tplc="C6FE9EBE">
      <w:start w:val="1"/>
      <w:numFmt w:val="bullet"/>
      <w:lvlText w:val=""/>
      <w:lvlJc w:val="left"/>
      <w:pPr>
        <w:ind w:left="1080" w:hanging="360"/>
      </w:pPr>
      <w:rPr>
        <w:rFonts w:ascii="Symbol" w:hAnsi="Symbol"/>
      </w:rPr>
    </w:lvl>
    <w:lvl w:ilvl="7" w:tplc="81F28616">
      <w:start w:val="1"/>
      <w:numFmt w:val="bullet"/>
      <w:lvlText w:val=""/>
      <w:lvlJc w:val="left"/>
      <w:pPr>
        <w:ind w:left="1080" w:hanging="360"/>
      </w:pPr>
      <w:rPr>
        <w:rFonts w:ascii="Symbol" w:hAnsi="Symbol"/>
      </w:rPr>
    </w:lvl>
    <w:lvl w:ilvl="8" w:tplc="897A9836">
      <w:start w:val="1"/>
      <w:numFmt w:val="bullet"/>
      <w:lvlText w:val=""/>
      <w:lvlJc w:val="left"/>
      <w:pPr>
        <w:ind w:left="1080" w:hanging="360"/>
      </w:pPr>
      <w:rPr>
        <w:rFonts w:ascii="Symbol" w:hAnsi="Symbol"/>
      </w:rPr>
    </w:lvl>
  </w:abstractNum>
  <w:num w:numId="1" w16cid:durableId="1754429034">
    <w:abstractNumId w:val="9"/>
  </w:num>
  <w:num w:numId="2" w16cid:durableId="926574125">
    <w:abstractNumId w:val="4"/>
  </w:num>
  <w:num w:numId="3" w16cid:durableId="1468425970">
    <w:abstractNumId w:val="2"/>
  </w:num>
  <w:num w:numId="4" w16cid:durableId="879249098">
    <w:abstractNumId w:val="3"/>
  </w:num>
  <w:num w:numId="5" w16cid:durableId="1985965290">
    <w:abstractNumId w:val="11"/>
  </w:num>
  <w:num w:numId="6" w16cid:durableId="1064139695">
    <w:abstractNumId w:val="10"/>
  </w:num>
  <w:num w:numId="7" w16cid:durableId="224071611">
    <w:abstractNumId w:val="5"/>
  </w:num>
  <w:num w:numId="8" w16cid:durableId="1633288404">
    <w:abstractNumId w:val="1"/>
  </w:num>
  <w:num w:numId="9" w16cid:durableId="1722754790">
    <w:abstractNumId w:val="8"/>
  </w:num>
  <w:num w:numId="10" w16cid:durableId="109132529">
    <w:abstractNumId w:val="7"/>
  </w:num>
  <w:num w:numId="11" w16cid:durableId="828328504">
    <w:abstractNumId w:val="0"/>
  </w:num>
  <w:num w:numId="12" w16cid:durableId="1929191678">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Billy Mitchell">
    <w15:presenceInfo w15:providerId="AD" w15:userId="S::tui81100@temple.edu::2b152345-79f8-4c34-a5db-5635c7cb5464"/>
  </w15:person>
  <w15:person w15:author="Chelsea Helion">
    <w15:presenceInfo w15:providerId="AD" w15:userId="S::tua37526@temple.edu::981d9445-201f-47db-bcff-badf453a270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E0869"/>
    <w:rsid w:val="00004753"/>
    <w:rsid w:val="0001532D"/>
    <w:rsid w:val="00016CD1"/>
    <w:rsid w:val="00024DDE"/>
    <w:rsid w:val="00035D67"/>
    <w:rsid w:val="0004172C"/>
    <w:rsid w:val="00043410"/>
    <w:rsid w:val="000511D5"/>
    <w:rsid w:val="00057F73"/>
    <w:rsid w:val="000733F7"/>
    <w:rsid w:val="00094790"/>
    <w:rsid w:val="000966EC"/>
    <w:rsid w:val="000B1B95"/>
    <w:rsid w:val="000B4FF8"/>
    <w:rsid w:val="000C3DFB"/>
    <w:rsid w:val="000D0A97"/>
    <w:rsid w:val="000F1891"/>
    <w:rsid w:val="000F411D"/>
    <w:rsid w:val="00120931"/>
    <w:rsid w:val="00125F01"/>
    <w:rsid w:val="00126307"/>
    <w:rsid w:val="00126341"/>
    <w:rsid w:val="00127A38"/>
    <w:rsid w:val="00130369"/>
    <w:rsid w:val="0014627E"/>
    <w:rsid w:val="00147E95"/>
    <w:rsid w:val="00154530"/>
    <w:rsid w:val="001633CB"/>
    <w:rsid w:val="0016388E"/>
    <w:rsid w:val="00167DA6"/>
    <w:rsid w:val="001A264C"/>
    <w:rsid w:val="001A3269"/>
    <w:rsid w:val="001B3DD2"/>
    <w:rsid w:val="001B6626"/>
    <w:rsid w:val="001C09EC"/>
    <w:rsid w:val="001D1567"/>
    <w:rsid w:val="001E33D0"/>
    <w:rsid w:val="001F4495"/>
    <w:rsid w:val="00211D2F"/>
    <w:rsid w:val="00225F43"/>
    <w:rsid w:val="00227A75"/>
    <w:rsid w:val="00262C6C"/>
    <w:rsid w:val="002802BD"/>
    <w:rsid w:val="002924A4"/>
    <w:rsid w:val="00297C72"/>
    <w:rsid w:val="002A2292"/>
    <w:rsid w:val="002B4D1F"/>
    <w:rsid w:val="002C25B9"/>
    <w:rsid w:val="002D4039"/>
    <w:rsid w:val="002E10B5"/>
    <w:rsid w:val="002E2A96"/>
    <w:rsid w:val="002E5786"/>
    <w:rsid w:val="002E5ACF"/>
    <w:rsid w:val="002E76E8"/>
    <w:rsid w:val="002F2171"/>
    <w:rsid w:val="0030367C"/>
    <w:rsid w:val="003125D9"/>
    <w:rsid w:val="00321805"/>
    <w:rsid w:val="0034534F"/>
    <w:rsid w:val="003477A7"/>
    <w:rsid w:val="00351F68"/>
    <w:rsid w:val="00351FB4"/>
    <w:rsid w:val="00360020"/>
    <w:rsid w:val="00364897"/>
    <w:rsid w:val="0036567C"/>
    <w:rsid w:val="00383C25"/>
    <w:rsid w:val="00387013"/>
    <w:rsid w:val="00391558"/>
    <w:rsid w:val="00393207"/>
    <w:rsid w:val="003940FC"/>
    <w:rsid w:val="00396705"/>
    <w:rsid w:val="003A3485"/>
    <w:rsid w:val="003C2D18"/>
    <w:rsid w:val="003C4EAE"/>
    <w:rsid w:val="003D07D7"/>
    <w:rsid w:val="003D7995"/>
    <w:rsid w:val="003E04D5"/>
    <w:rsid w:val="003F1AFF"/>
    <w:rsid w:val="003F613E"/>
    <w:rsid w:val="00400CBA"/>
    <w:rsid w:val="0040488C"/>
    <w:rsid w:val="00405EA4"/>
    <w:rsid w:val="00406D36"/>
    <w:rsid w:val="00407C34"/>
    <w:rsid w:val="00424FD9"/>
    <w:rsid w:val="00432112"/>
    <w:rsid w:val="00434BCC"/>
    <w:rsid w:val="00444F55"/>
    <w:rsid w:val="00446140"/>
    <w:rsid w:val="00451D5A"/>
    <w:rsid w:val="00460E9B"/>
    <w:rsid w:val="004617B9"/>
    <w:rsid w:val="00462E3A"/>
    <w:rsid w:val="004776BC"/>
    <w:rsid w:val="00483932"/>
    <w:rsid w:val="004A536E"/>
    <w:rsid w:val="004A7F81"/>
    <w:rsid w:val="004C0767"/>
    <w:rsid w:val="004C2DBE"/>
    <w:rsid w:val="004C4E17"/>
    <w:rsid w:val="004E1F46"/>
    <w:rsid w:val="004F2335"/>
    <w:rsid w:val="00510A8A"/>
    <w:rsid w:val="00510C6B"/>
    <w:rsid w:val="0052324C"/>
    <w:rsid w:val="00525660"/>
    <w:rsid w:val="00527AC2"/>
    <w:rsid w:val="00535BB8"/>
    <w:rsid w:val="00536CB3"/>
    <w:rsid w:val="00544E7B"/>
    <w:rsid w:val="005466D0"/>
    <w:rsid w:val="0055073C"/>
    <w:rsid w:val="0055170A"/>
    <w:rsid w:val="00552A01"/>
    <w:rsid w:val="00566002"/>
    <w:rsid w:val="00566D6E"/>
    <w:rsid w:val="005828CD"/>
    <w:rsid w:val="005832DB"/>
    <w:rsid w:val="0059122B"/>
    <w:rsid w:val="00592B3B"/>
    <w:rsid w:val="005A3E80"/>
    <w:rsid w:val="005D0E03"/>
    <w:rsid w:val="005D2D5D"/>
    <w:rsid w:val="005D3927"/>
    <w:rsid w:val="005D5700"/>
    <w:rsid w:val="005D78AF"/>
    <w:rsid w:val="005E77F7"/>
    <w:rsid w:val="005F7535"/>
    <w:rsid w:val="00604E25"/>
    <w:rsid w:val="0061171F"/>
    <w:rsid w:val="00617780"/>
    <w:rsid w:val="00624342"/>
    <w:rsid w:val="00624628"/>
    <w:rsid w:val="00624DC7"/>
    <w:rsid w:val="00662B7D"/>
    <w:rsid w:val="006A6E38"/>
    <w:rsid w:val="006B1C79"/>
    <w:rsid w:val="006B2FAC"/>
    <w:rsid w:val="006B3C12"/>
    <w:rsid w:val="006E54B4"/>
    <w:rsid w:val="00701D6A"/>
    <w:rsid w:val="00704746"/>
    <w:rsid w:val="007140B3"/>
    <w:rsid w:val="007172F1"/>
    <w:rsid w:val="00745330"/>
    <w:rsid w:val="00745855"/>
    <w:rsid w:val="00745ABA"/>
    <w:rsid w:val="007476A8"/>
    <w:rsid w:val="0076279C"/>
    <w:rsid w:val="00775A24"/>
    <w:rsid w:val="007772F8"/>
    <w:rsid w:val="00780A6F"/>
    <w:rsid w:val="00781D63"/>
    <w:rsid w:val="00785A46"/>
    <w:rsid w:val="007A1851"/>
    <w:rsid w:val="007B06FC"/>
    <w:rsid w:val="007B1344"/>
    <w:rsid w:val="007C01F4"/>
    <w:rsid w:val="007C2B01"/>
    <w:rsid w:val="007D70C3"/>
    <w:rsid w:val="00826793"/>
    <w:rsid w:val="00826B05"/>
    <w:rsid w:val="008340FE"/>
    <w:rsid w:val="008438E1"/>
    <w:rsid w:val="00856F17"/>
    <w:rsid w:val="00862995"/>
    <w:rsid w:val="00862D6D"/>
    <w:rsid w:val="008840E7"/>
    <w:rsid w:val="00885E2D"/>
    <w:rsid w:val="00890300"/>
    <w:rsid w:val="00891CBC"/>
    <w:rsid w:val="00891EB6"/>
    <w:rsid w:val="008926E2"/>
    <w:rsid w:val="008B21B9"/>
    <w:rsid w:val="008C10A7"/>
    <w:rsid w:val="008C366F"/>
    <w:rsid w:val="008D0391"/>
    <w:rsid w:val="008D4759"/>
    <w:rsid w:val="008E5266"/>
    <w:rsid w:val="008E6275"/>
    <w:rsid w:val="008F0A69"/>
    <w:rsid w:val="008F3031"/>
    <w:rsid w:val="008F358B"/>
    <w:rsid w:val="008F518E"/>
    <w:rsid w:val="008F5F9D"/>
    <w:rsid w:val="00900DCE"/>
    <w:rsid w:val="00902099"/>
    <w:rsid w:val="009027B2"/>
    <w:rsid w:val="0093459D"/>
    <w:rsid w:val="009440B1"/>
    <w:rsid w:val="00945858"/>
    <w:rsid w:val="009503A7"/>
    <w:rsid w:val="0095074B"/>
    <w:rsid w:val="00950C6D"/>
    <w:rsid w:val="00956966"/>
    <w:rsid w:val="009623C0"/>
    <w:rsid w:val="009679E0"/>
    <w:rsid w:val="009826A7"/>
    <w:rsid w:val="00986859"/>
    <w:rsid w:val="009B1B62"/>
    <w:rsid w:val="009C0CFA"/>
    <w:rsid w:val="009D0ACB"/>
    <w:rsid w:val="009F0FFE"/>
    <w:rsid w:val="009F2A6F"/>
    <w:rsid w:val="00A04FAE"/>
    <w:rsid w:val="00A07022"/>
    <w:rsid w:val="00A12B98"/>
    <w:rsid w:val="00A132A0"/>
    <w:rsid w:val="00A161E2"/>
    <w:rsid w:val="00A24479"/>
    <w:rsid w:val="00A41260"/>
    <w:rsid w:val="00A436E7"/>
    <w:rsid w:val="00A565EC"/>
    <w:rsid w:val="00A5738D"/>
    <w:rsid w:val="00A57B68"/>
    <w:rsid w:val="00A736DA"/>
    <w:rsid w:val="00A75055"/>
    <w:rsid w:val="00A77E81"/>
    <w:rsid w:val="00A90C40"/>
    <w:rsid w:val="00A967C5"/>
    <w:rsid w:val="00A971C8"/>
    <w:rsid w:val="00A97CB0"/>
    <w:rsid w:val="00AA4CAB"/>
    <w:rsid w:val="00AB0F04"/>
    <w:rsid w:val="00AF4E49"/>
    <w:rsid w:val="00AF6336"/>
    <w:rsid w:val="00B11CB8"/>
    <w:rsid w:val="00B369E5"/>
    <w:rsid w:val="00B36FCB"/>
    <w:rsid w:val="00B4202D"/>
    <w:rsid w:val="00B45738"/>
    <w:rsid w:val="00B53FEE"/>
    <w:rsid w:val="00B61010"/>
    <w:rsid w:val="00B811D5"/>
    <w:rsid w:val="00B92AC0"/>
    <w:rsid w:val="00B93F7B"/>
    <w:rsid w:val="00BC1A43"/>
    <w:rsid w:val="00BD0E4D"/>
    <w:rsid w:val="00BD5E6D"/>
    <w:rsid w:val="00BE19B1"/>
    <w:rsid w:val="00BE2F62"/>
    <w:rsid w:val="00BE68BF"/>
    <w:rsid w:val="00C10284"/>
    <w:rsid w:val="00C11724"/>
    <w:rsid w:val="00C11DE4"/>
    <w:rsid w:val="00C12F9C"/>
    <w:rsid w:val="00C24DCB"/>
    <w:rsid w:val="00C31640"/>
    <w:rsid w:val="00C54794"/>
    <w:rsid w:val="00C603BD"/>
    <w:rsid w:val="00C64255"/>
    <w:rsid w:val="00C64A9F"/>
    <w:rsid w:val="00C705EE"/>
    <w:rsid w:val="00C81BDA"/>
    <w:rsid w:val="00C83F06"/>
    <w:rsid w:val="00C918C3"/>
    <w:rsid w:val="00C92029"/>
    <w:rsid w:val="00CC5343"/>
    <w:rsid w:val="00CD04BF"/>
    <w:rsid w:val="00CE37A4"/>
    <w:rsid w:val="00CE6BED"/>
    <w:rsid w:val="00CF2D02"/>
    <w:rsid w:val="00D10890"/>
    <w:rsid w:val="00D45595"/>
    <w:rsid w:val="00D54FC2"/>
    <w:rsid w:val="00D57036"/>
    <w:rsid w:val="00D61020"/>
    <w:rsid w:val="00D611D6"/>
    <w:rsid w:val="00D71BE0"/>
    <w:rsid w:val="00D7249E"/>
    <w:rsid w:val="00D76A10"/>
    <w:rsid w:val="00D94E2D"/>
    <w:rsid w:val="00D96ECC"/>
    <w:rsid w:val="00DA6B7E"/>
    <w:rsid w:val="00DC2666"/>
    <w:rsid w:val="00DD3C4B"/>
    <w:rsid w:val="00DD7EF6"/>
    <w:rsid w:val="00DE0869"/>
    <w:rsid w:val="00DE3855"/>
    <w:rsid w:val="00DE3DC3"/>
    <w:rsid w:val="00DE4F67"/>
    <w:rsid w:val="00DF18B4"/>
    <w:rsid w:val="00DF2BA1"/>
    <w:rsid w:val="00DF2D9B"/>
    <w:rsid w:val="00DF4D0D"/>
    <w:rsid w:val="00DF7FAC"/>
    <w:rsid w:val="00E06745"/>
    <w:rsid w:val="00E135C6"/>
    <w:rsid w:val="00E1367E"/>
    <w:rsid w:val="00E16395"/>
    <w:rsid w:val="00E45777"/>
    <w:rsid w:val="00E531A3"/>
    <w:rsid w:val="00E5335E"/>
    <w:rsid w:val="00E57CEC"/>
    <w:rsid w:val="00E674C1"/>
    <w:rsid w:val="00E75ABA"/>
    <w:rsid w:val="00E81C39"/>
    <w:rsid w:val="00E82062"/>
    <w:rsid w:val="00EB4DCB"/>
    <w:rsid w:val="00EB5818"/>
    <w:rsid w:val="00EC62AD"/>
    <w:rsid w:val="00EC6475"/>
    <w:rsid w:val="00ED22D8"/>
    <w:rsid w:val="00EE10FB"/>
    <w:rsid w:val="00EF26B5"/>
    <w:rsid w:val="00EF3E33"/>
    <w:rsid w:val="00F163BD"/>
    <w:rsid w:val="00F209AB"/>
    <w:rsid w:val="00F21D6A"/>
    <w:rsid w:val="00F26708"/>
    <w:rsid w:val="00F53CFE"/>
    <w:rsid w:val="00F57F7A"/>
    <w:rsid w:val="00F663DD"/>
    <w:rsid w:val="00F667C7"/>
    <w:rsid w:val="00F91824"/>
    <w:rsid w:val="00FB258D"/>
    <w:rsid w:val="00FB6E2E"/>
    <w:rsid w:val="00FB7334"/>
    <w:rsid w:val="00FC165C"/>
    <w:rsid w:val="00FC36EA"/>
    <w:rsid w:val="00FD24F5"/>
    <w:rsid w:val="00FD2F46"/>
    <w:rsid w:val="00FE3980"/>
    <w:rsid w:val="00FE49C0"/>
    <w:rsid w:val="00FE4EBF"/>
    <w:rsid w:val="00FE576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452A49"/>
  <w15:docId w15:val="{2349EA7C-E781-4779-A5CB-256452F78C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CommentText">
    <w:name w:val="annotation text"/>
    <w:basedOn w:val="Normal"/>
    <w:link w:val="CommentTextChar"/>
    <w:uiPriority w:val="99"/>
    <w:unhideWhenUsed/>
    <w:pPr>
      <w:spacing w:line="240" w:lineRule="auto"/>
    </w:pPr>
    <w:rPr>
      <w:sz w:val="20"/>
      <w:szCs w:val="20"/>
    </w:rPr>
  </w:style>
  <w:style w:type="character" w:customStyle="1" w:styleId="CommentTextChar">
    <w:name w:val="Comment Text Char"/>
    <w:basedOn w:val="DefaultParagraphFont"/>
    <w:link w:val="CommentText"/>
    <w:uiPriority w:val="99"/>
    <w:rPr>
      <w:sz w:val="20"/>
      <w:szCs w:val="20"/>
    </w:rPr>
  </w:style>
  <w:style w:type="character" w:styleId="CommentReference">
    <w:name w:val="annotation reference"/>
    <w:basedOn w:val="DefaultParagraphFont"/>
    <w:uiPriority w:val="99"/>
    <w:semiHidden/>
    <w:unhideWhenUsed/>
    <w:rPr>
      <w:sz w:val="16"/>
      <w:szCs w:val="16"/>
    </w:rPr>
  </w:style>
  <w:style w:type="paragraph" w:styleId="CommentSubject">
    <w:name w:val="annotation subject"/>
    <w:basedOn w:val="CommentText"/>
    <w:next w:val="CommentText"/>
    <w:link w:val="CommentSubjectChar"/>
    <w:uiPriority w:val="99"/>
    <w:semiHidden/>
    <w:unhideWhenUsed/>
    <w:rsid w:val="003D7995"/>
    <w:rPr>
      <w:b/>
      <w:bCs/>
    </w:rPr>
  </w:style>
  <w:style w:type="character" w:customStyle="1" w:styleId="CommentSubjectChar">
    <w:name w:val="Comment Subject Char"/>
    <w:basedOn w:val="CommentTextChar"/>
    <w:link w:val="CommentSubject"/>
    <w:uiPriority w:val="99"/>
    <w:semiHidden/>
    <w:rsid w:val="003D7995"/>
    <w:rPr>
      <w:b/>
      <w:bCs/>
      <w:sz w:val="20"/>
      <w:szCs w:val="20"/>
    </w:rPr>
  </w:style>
  <w:style w:type="paragraph" w:styleId="Bibliography">
    <w:name w:val="Bibliography"/>
    <w:basedOn w:val="Normal"/>
    <w:next w:val="Normal"/>
    <w:uiPriority w:val="37"/>
    <w:unhideWhenUsed/>
    <w:rsid w:val="00364897"/>
    <w:pPr>
      <w:tabs>
        <w:tab w:val="left" w:pos="384"/>
      </w:tabs>
      <w:spacing w:line="480" w:lineRule="auto"/>
      <w:ind w:left="384" w:hanging="384"/>
    </w:pPr>
  </w:style>
  <w:style w:type="paragraph" w:styleId="Header">
    <w:name w:val="header"/>
    <w:basedOn w:val="Normal"/>
    <w:link w:val="HeaderChar"/>
    <w:uiPriority w:val="99"/>
    <w:unhideWhenUsed/>
    <w:rsid w:val="00D76A10"/>
    <w:pPr>
      <w:tabs>
        <w:tab w:val="center" w:pos="4680"/>
        <w:tab w:val="right" w:pos="9360"/>
      </w:tabs>
      <w:spacing w:line="240" w:lineRule="auto"/>
    </w:pPr>
  </w:style>
  <w:style w:type="character" w:customStyle="1" w:styleId="HeaderChar">
    <w:name w:val="Header Char"/>
    <w:basedOn w:val="DefaultParagraphFont"/>
    <w:link w:val="Header"/>
    <w:uiPriority w:val="99"/>
    <w:rsid w:val="00D76A10"/>
  </w:style>
  <w:style w:type="paragraph" w:styleId="Footer">
    <w:name w:val="footer"/>
    <w:basedOn w:val="Normal"/>
    <w:link w:val="FooterChar"/>
    <w:uiPriority w:val="99"/>
    <w:unhideWhenUsed/>
    <w:rsid w:val="00D76A10"/>
    <w:pPr>
      <w:tabs>
        <w:tab w:val="center" w:pos="4680"/>
        <w:tab w:val="right" w:pos="9360"/>
      </w:tabs>
      <w:spacing w:line="240" w:lineRule="auto"/>
    </w:pPr>
  </w:style>
  <w:style w:type="character" w:customStyle="1" w:styleId="FooterChar">
    <w:name w:val="Footer Char"/>
    <w:basedOn w:val="DefaultParagraphFont"/>
    <w:link w:val="Footer"/>
    <w:uiPriority w:val="99"/>
    <w:rsid w:val="00D76A10"/>
  </w:style>
  <w:style w:type="paragraph" w:styleId="Revision">
    <w:name w:val="Revision"/>
    <w:hidden/>
    <w:uiPriority w:val="99"/>
    <w:semiHidden/>
    <w:rsid w:val="004A7F81"/>
    <w:pPr>
      <w:spacing w:line="240" w:lineRule="auto"/>
    </w:pPr>
  </w:style>
  <w:style w:type="paragraph" w:styleId="FootnoteText">
    <w:name w:val="footnote text"/>
    <w:basedOn w:val="Normal"/>
    <w:link w:val="FootnoteTextChar"/>
    <w:uiPriority w:val="99"/>
    <w:semiHidden/>
    <w:unhideWhenUsed/>
    <w:rsid w:val="00383C25"/>
    <w:pPr>
      <w:spacing w:line="240" w:lineRule="auto"/>
    </w:pPr>
    <w:rPr>
      <w:sz w:val="20"/>
      <w:szCs w:val="20"/>
    </w:rPr>
  </w:style>
  <w:style w:type="character" w:customStyle="1" w:styleId="FootnoteTextChar">
    <w:name w:val="Footnote Text Char"/>
    <w:basedOn w:val="DefaultParagraphFont"/>
    <w:link w:val="FootnoteText"/>
    <w:uiPriority w:val="99"/>
    <w:semiHidden/>
    <w:rsid w:val="00383C25"/>
    <w:rPr>
      <w:sz w:val="20"/>
      <w:szCs w:val="20"/>
    </w:rPr>
  </w:style>
  <w:style w:type="character" w:styleId="FootnoteReference">
    <w:name w:val="footnote reference"/>
    <w:basedOn w:val="DefaultParagraphFont"/>
    <w:uiPriority w:val="99"/>
    <w:semiHidden/>
    <w:unhideWhenUsed/>
    <w:rsid w:val="00383C25"/>
    <w:rPr>
      <w:vertAlign w:val="superscript"/>
    </w:rPr>
  </w:style>
  <w:style w:type="character" w:styleId="Hyperlink">
    <w:name w:val="Hyperlink"/>
    <w:basedOn w:val="DefaultParagraphFont"/>
    <w:uiPriority w:val="99"/>
    <w:unhideWhenUsed/>
    <w:rsid w:val="00A565EC"/>
    <w:rPr>
      <w:color w:val="0000FF" w:themeColor="hyperlink"/>
      <w:u w:val="single"/>
    </w:rPr>
  </w:style>
  <w:style w:type="character" w:styleId="UnresolvedMention">
    <w:name w:val="Unresolved Mention"/>
    <w:basedOn w:val="DefaultParagraphFont"/>
    <w:uiPriority w:val="99"/>
    <w:semiHidden/>
    <w:unhideWhenUsed/>
    <w:rsid w:val="00A565E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97133842">
      <w:bodyDiv w:val="1"/>
      <w:marLeft w:val="0"/>
      <w:marRight w:val="0"/>
      <w:marTop w:val="0"/>
      <w:marBottom w:val="0"/>
      <w:divBdr>
        <w:top w:val="none" w:sz="0" w:space="0" w:color="auto"/>
        <w:left w:val="none" w:sz="0" w:space="0" w:color="auto"/>
        <w:bottom w:val="none" w:sz="0" w:space="0" w:color="auto"/>
        <w:right w:val="none" w:sz="0" w:space="0" w:color="auto"/>
      </w:divBdr>
      <w:divsChild>
        <w:div w:id="2119911703">
          <w:marLeft w:val="0"/>
          <w:marRight w:val="0"/>
          <w:marTop w:val="0"/>
          <w:marBottom w:val="0"/>
          <w:divBdr>
            <w:top w:val="none" w:sz="0" w:space="0" w:color="auto"/>
            <w:left w:val="none" w:sz="0" w:space="0" w:color="auto"/>
            <w:bottom w:val="none" w:sz="0" w:space="0" w:color="auto"/>
            <w:right w:val="none" w:sz="0" w:space="0" w:color="auto"/>
          </w:divBdr>
          <w:divsChild>
            <w:div w:id="74400654">
              <w:marLeft w:val="0"/>
              <w:marRight w:val="0"/>
              <w:marTop w:val="0"/>
              <w:marBottom w:val="0"/>
              <w:divBdr>
                <w:top w:val="none" w:sz="0" w:space="0" w:color="auto"/>
                <w:left w:val="none" w:sz="0" w:space="0" w:color="auto"/>
                <w:bottom w:val="none" w:sz="0" w:space="0" w:color="auto"/>
                <w:right w:val="none" w:sz="0" w:space="0" w:color="auto"/>
              </w:divBdr>
            </w:div>
            <w:div w:id="947470945">
              <w:marLeft w:val="0"/>
              <w:marRight w:val="0"/>
              <w:marTop w:val="0"/>
              <w:marBottom w:val="0"/>
              <w:divBdr>
                <w:top w:val="none" w:sz="0" w:space="0" w:color="auto"/>
                <w:left w:val="none" w:sz="0" w:space="0" w:color="auto"/>
                <w:bottom w:val="none" w:sz="0" w:space="0" w:color="auto"/>
                <w:right w:val="none" w:sz="0" w:space="0" w:color="auto"/>
              </w:divBdr>
              <w:divsChild>
                <w:div w:id="1373386794">
                  <w:marLeft w:val="0"/>
                  <w:marRight w:val="0"/>
                  <w:marTop w:val="0"/>
                  <w:marBottom w:val="0"/>
                  <w:divBdr>
                    <w:top w:val="none" w:sz="0" w:space="0" w:color="auto"/>
                    <w:left w:val="none" w:sz="0" w:space="0" w:color="auto"/>
                    <w:bottom w:val="none" w:sz="0" w:space="0" w:color="auto"/>
                    <w:right w:val="none" w:sz="0" w:space="0" w:color="auto"/>
                  </w:divBdr>
                  <w:divsChild>
                    <w:div w:id="1289166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214953">
              <w:marLeft w:val="0"/>
              <w:marRight w:val="0"/>
              <w:marTop w:val="0"/>
              <w:marBottom w:val="0"/>
              <w:divBdr>
                <w:top w:val="none" w:sz="0" w:space="0" w:color="auto"/>
                <w:left w:val="none" w:sz="0" w:space="0" w:color="auto"/>
                <w:bottom w:val="none" w:sz="0" w:space="0" w:color="auto"/>
                <w:right w:val="none" w:sz="0" w:space="0" w:color="auto"/>
              </w:divBdr>
            </w:div>
          </w:divsChild>
        </w:div>
        <w:div w:id="2014725777">
          <w:marLeft w:val="0"/>
          <w:marRight w:val="0"/>
          <w:marTop w:val="0"/>
          <w:marBottom w:val="0"/>
          <w:divBdr>
            <w:top w:val="none" w:sz="0" w:space="0" w:color="auto"/>
            <w:left w:val="none" w:sz="0" w:space="0" w:color="auto"/>
            <w:bottom w:val="none" w:sz="0" w:space="0" w:color="auto"/>
            <w:right w:val="none" w:sz="0" w:space="0" w:color="auto"/>
          </w:divBdr>
          <w:divsChild>
            <w:div w:id="1910576022">
              <w:marLeft w:val="0"/>
              <w:marRight w:val="0"/>
              <w:marTop w:val="0"/>
              <w:marBottom w:val="0"/>
              <w:divBdr>
                <w:top w:val="none" w:sz="0" w:space="0" w:color="auto"/>
                <w:left w:val="none" w:sz="0" w:space="0" w:color="auto"/>
                <w:bottom w:val="none" w:sz="0" w:space="0" w:color="auto"/>
                <w:right w:val="none" w:sz="0" w:space="0" w:color="auto"/>
              </w:divBdr>
            </w:div>
            <w:div w:id="1448744262">
              <w:marLeft w:val="0"/>
              <w:marRight w:val="0"/>
              <w:marTop w:val="0"/>
              <w:marBottom w:val="0"/>
              <w:divBdr>
                <w:top w:val="none" w:sz="0" w:space="0" w:color="auto"/>
                <w:left w:val="none" w:sz="0" w:space="0" w:color="auto"/>
                <w:bottom w:val="none" w:sz="0" w:space="0" w:color="auto"/>
                <w:right w:val="none" w:sz="0" w:space="0" w:color="auto"/>
              </w:divBdr>
              <w:divsChild>
                <w:div w:id="1327634799">
                  <w:marLeft w:val="0"/>
                  <w:marRight w:val="0"/>
                  <w:marTop w:val="0"/>
                  <w:marBottom w:val="0"/>
                  <w:divBdr>
                    <w:top w:val="none" w:sz="0" w:space="0" w:color="auto"/>
                    <w:left w:val="none" w:sz="0" w:space="0" w:color="auto"/>
                    <w:bottom w:val="none" w:sz="0" w:space="0" w:color="auto"/>
                    <w:right w:val="none" w:sz="0" w:space="0" w:color="auto"/>
                  </w:divBdr>
                  <w:divsChild>
                    <w:div w:id="1968661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926450">
              <w:marLeft w:val="0"/>
              <w:marRight w:val="0"/>
              <w:marTop w:val="0"/>
              <w:marBottom w:val="0"/>
              <w:divBdr>
                <w:top w:val="none" w:sz="0" w:space="0" w:color="auto"/>
                <w:left w:val="none" w:sz="0" w:space="0" w:color="auto"/>
                <w:bottom w:val="none" w:sz="0" w:space="0" w:color="auto"/>
                <w:right w:val="none" w:sz="0" w:space="0" w:color="auto"/>
              </w:divBdr>
            </w:div>
          </w:divsChild>
        </w:div>
        <w:div w:id="46609212">
          <w:marLeft w:val="0"/>
          <w:marRight w:val="0"/>
          <w:marTop w:val="0"/>
          <w:marBottom w:val="0"/>
          <w:divBdr>
            <w:top w:val="none" w:sz="0" w:space="0" w:color="auto"/>
            <w:left w:val="none" w:sz="0" w:space="0" w:color="auto"/>
            <w:bottom w:val="none" w:sz="0" w:space="0" w:color="auto"/>
            <w:right w:val="none" w:sz="0" w:space="0" w:color="auto"/>
          </w:divBdr>
          <w:divsChild>
            <w:div w:id="916940816">
              <w:marLeft w:val="0"/>
              <w:marRight w:val="0"/>
              <w:marTop w:val="0"/>
              <w:marBottom w:val="0"/>
              <w:divBdr>
                <w:top w:val="none" w:sz="0" w:space="0" w:color="auto"/>
                <w:left w:val="none" w:sz="0" w:space="0" w:color="auto"/>
                <w:bottom w:val="none" w:sz="0" w:space="0" w:color="auto"/>
                <w:right w:val="none" w:sz="0" w:space="0" w:color="auto"/>
              </w:divBdr>
            </w:div>
            <w:div w:id="1966887749">
              <w:marLeft w:val="0"/>
              <w:marRight w:val="0"/>
              <w:marTop w:val="0"/>
              <w:marBottom w:val="0"/>
              <w:divBdr>
                <w:top w:val="none" w:sz="0" w:space="0" w:color="auto"/>
                <w:left w:val="none" w:sz="0" w:space="0" w:color="auto"/>
                <w:bottom w:val="none" w:sz="0" w:space="0" w:color="auto"/>
                <w:right w:val="none" w:sz="0" w:space="0" w:color="auto"/>
              </w:divBdr>
              <w:divsChild>
                <w:div w:id="1357999308">
                  <w:marLeft w:val="0"/>
                  <w:marRight w:val="0"/>
                  <w:marTop w:val="0"/>
                  <w:marBottom w:val="0"/>
                  <w:divBdr>
                    <w:top w:val="none" w:sz="0" w:space="0" w:color="auto"/>
                    <w:left w:val="none" w:sz="0" w:space="0" w:color="auto"/>
                    <w:bottom w:val="none" w:sz="0" w:space="0" w:color="auto"/>
                    <w:right w:val="none" w:sz="0" w:space="0" w:color="auto"/>
                  </w:divBdr>
                  <w:divsChild>
                    <w:div w:id="1120339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8012719">
              <w:marLeft w:val="0"/>
              <w:marRight w:val="0"/>
              <w:marTop w:val="0"/>
              <w:marBottom w:val="0"/>
              <w:divBdr>
                <w:top w:val="none" w:sz="0" w:space="0" w:color="auto"/>
                <w:left w:val="none" w:sz="0" w:space="0" w:color="auto"/>
                <w:bottom w:val="none" w:sz="0" w:space="0" w:color="auto"/>
                <w:right w:val="none" w:sz="0" w:space="0" w:color="auto"/>
              </w:divBdr>
            </w:div>
          </w:divsChild>
        </w:div>
        <w:div w:id="1595168084">
          <w:marLeft w:val="0"/>
          <w:marRight w:val="0"/>
          <w:marTop w:val="0"/>
          <w:marBottom w:val="0"/>
          <w:divBdr>
            <w:top w:val="none" w:sz="0" w:space="0" w:color="auto"/>
            <w:left w:val="none" w:sz="0" w:space="0" w:color="auto"/>
            <w:bottom w:val="none" w:sz="0" w:space="0" w:color="auto"/>
            <w:right w:val="none" w:sz="0" w:space="0" w:color="auto"/>
          </w:divBdr>
          <w:divsChild>
            <w:div w:id="1393964721">
              <w:marLeft w:val="0"/>
              <w:marRight w:val="0"/>
              <w:marTop w:val="0"/>
              <w:marBottom w:val="0"/>
              <w:divBdr>
                <w:top w:val="none" w:sz="0" w:space="0" w:color="auto"/>
                <w:left w:val="none" w:sz="0" w:space="0" w:color="auto"/>
                <w:bottom w:val="none" w:sz="0" w:space="0" w:color="auto"/>
                <w:right w:val="none" w:sz="0" w:space="0" w:color="auto"/>
              </w:divBdr>
            </w:div>
            <w:div w:id="663363893">
              <w:marLeft w:val="0"/>
              <w:marRight w:val="0"/>
              <w:marTop w:val="0"/>
              <w:marBottom w:val="0"/>
              <w:divBdr>
                <w:top w:val="none" w:sz="0" w:space="0" w:color="auto"/>
                <w:left w:val="none" w:sz="0" w:space="0" w:color="auto"/>
                <w:bottom w:val="none" w:sz="0" w:space="0" w:color="auto"/>
                <w:right w:val="none" w:sz="0" w:space="0" w:color="auto"/>
              </w:divBdr>
              <w:divsChild>
                <w:div w:id="1811438960">
                  <w:marLeft w:val="0"/>
                  <w:marRight w:val="0"/>
                  <w:marTop w:val="0"/>
                  <w:marBottom w:val="0"/>
                  <w:divBdr>
                    <w:top w:val="none" w:sz="0" w:space="0" w:color="auto"/>
                    <w:left w:val="none" w:sz="0" w:space="0" w:color="auto"/>
                    <w:bottom w:val="none" w:sz="0" w:space="0" w:color="auto"/>
                    <w:right w:val="none" w:sz="0" w:space="0" w:color="auto"/>
                  </w:divBdr>
                  <w:divsChild>
                    <w:div w:id="1310597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82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793710">
      <w:bodyDiv w:val="1"/>
      <w:marLeft w:val="0"/>
      <w:marRight w:val="0"/>
      <w:marTop w:val="0"/>
      <w:marBottom w:val="0"/>
      <w:divBdr>
        <w:top w:val="none" w:sz="0" w:space="0" w:color="auto"/>
        <w:left w:val="none" w:sz="0" w:space="0" w:color="auto"/>
        <w:bottom w:val="none" w:sz="0" w:space="0" w:color="auto"/>
        <w:right w:val="none" w:sz="0" w:space="0" w:color="auto"/>
      </w:divBdr>
    </w:div>
    <w:div w:id="297423261">
      <w:bodyDiv w:val="1"/>
      <w:marLeft w:val="0"/>
      <w:marRight w:val="0"/>
      <w:marTop w:val="0"/>
      <w:marBottom w:val="0"/>
      <w:divBdr>
        <w:top w:val="none" w:sz="0" w:space="0" w:color="auto"/>
        <w:left w:val="none" w:sz="0" w:space="0" w:color="auto"/>
        <w:bottom w:val="none" w:sz="0" w:space="0" w:color="auto"/>
        <w:right w:val="none" w:sz="0" w:space="0" w:color="auto"/>
      </w:divBdr>
    </w:div>
    <w:div w:id="1660961046">
      <w:bodyDiv w:val="1"/>
      <w:marLeft w:val="0"/>
      <w:marRight w:val="0"/>
      <w:marTop w:val="0"/>
      <w:marBottom w:val="0"/>
      <w:divBdr>
        <w:top w:val="none" w:sz="0" w:space="0" w:color="auto"/>
        <w:left w:val="none" w:sz="0" w:space="0" w:color="auto"/>
        <w:bottom w:val="none" w:sz="0" w:space="0" w:color="auto"/>
        <w:right w:val="none" w:sz="0" w:space="0" w:color="auto"/>
      </w:divBdr>
    </w:div>
    <w:div w:id="2123960295">
      <w:bodyDiv w:val="1"/>
      <w:marLeft w:val="0"/>
      <w:marRight w:val="0"/>
      <w:marTop w:val="0"/>
      <w:marBottom w:val="0"/>
      <w:divBdr>
        <w:top w:val="none" w:sz="0" w:space="0" w:color="auto"/>
        <w:left w:val="none" w:sz="0" w:space="0" w:color="auto"/>
        <w:bottom w:val="none" w:sz="0" w:space="0" w:color="auto"/>
        <w:right w:val="none" w:sz="0" w:space="0" w:color="auto"/>
      </w:divBdr>
      <w:divsChild>
        <w:div w:id="263610967">
          <w:marLeft w:val="0"/>
          <w:marRight w:val="0"/>
          <w:marTop w:val="0"/>
          <w:marBottom w:val="0"/>
          <w:divBdr>
            <w:top w:val="none" w:sz="0" w:space="0" w:color="auto"/>
            <w:left w:val="none" w:sz="0" w:space="0" w:color="auto"/>
            <w:bottom w:val="none" w:sz="0" w:space="0" w:color="auto"/>
            <w:right w:val="none" w:sz="0" w:space="0" w:color="auto"/>
          </w:divBdr>
          <w:divsChild>
            <w:div w:id="22707213">
              <w:marLeft w:val="0"/>
              <w:marRight w:val="0"/>
              <w:marTop w:val="0"/>
              <w:marBottom w:val="0"/>
              <w:divBdr>
                <w:top w:val="none" w:sz="0" w:space="0" w:color="auto"/>
                <w:left w:val="none" w:sz="0" w:space="0" w:color="auto"/>
                <w:bottom w:val="none" w:sz="0" w:space="0" w:color="auto"/>
                <w:right w:val="none" w:sz="0" w:space="0" w:color="auto"/>
              </w:divBdr>
            </w:div>
            <w:div w:id="1651785526">
              <w:marLeft w:val="0"/>
              <w:marRight w:val="0"/>
              <w:marTop w:val="0"/>
              <w:marBottom w:val="0"/>
              <w:divBdr>
                <w:top w:val="none" w:sz="0" w:space="0" w:color="auto"/>
                <w:left w:val="none" w:sz="0" w:space="0" w:color="auto"/>
                <w:bottom w:val="none" w:sz="0" w:space="0" w:color="auto"/>
                <w:right w:val="none" w:sz="0" w:space="0" w:color="auto"/>
              </w:divBdr>
              <w:divsChild>
                <w:div w:id="2118134930">
                  <w:marLeft w:val="0"/>
                  <w:marRight w:val="0"/>
                  <w:marTop w:val="0"/>
                  <w:marBottom w:val="0"/>
                  <w:divBdr>
                    <w:top w:val="none" w:sz="0" w:space="0" w:color="auto"/>
                    <w:left w:val="none" w:sz="0" w:space="0" w:color="auto"/>
                    <w:bottom w:val="none" w:sz="0" w:space="0" w:color="auto"/>
                    <w:right w:val="none" w:sz="0" w:space="0" w:color="auto"/>
                  </w:divBdr>
                  <w:divsChild>
                    <w:div w:id="604574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92033">
              <w:marLeft w:val="0"/>
              <w:marRight w:val="0"/>
              <w:marTop w:val="0"/>
              <w:marBottom w:val="0"/>
              <w:divBdr>
                <w:top w:val="none" w:sz="0" w:space="0" w:color="auto"/>
                <w:left w:val="none" w:sz="0" w:space="0" w:color="auto"/>
                <w:bottom w:val="none" w:sz="0" w:space="0" w:color="auto"/>
                <w:right w:val="none" w:sz="0" w:space="0" w:color="auto"/>
              </w:divBdr>
            </w:div>
          </w:divsChild>
        </w:div>
        <w:div w:id="56250872">
          <w:marLeft w:val="0"/>
          <w:marRight w:val="0"/>
          <w:marTop w:val="0"/>
          <w:marBottom w:val="0"/>
          <w:divBdr>
            <w:top w:val="none" w:sz="0" w:space="0" w:color="auto"/>
            <w:left w:val="none" w:sz="0" w:space="0" w:color="auto"/>
            <w:bottom w:val="none" w:sz="0" w:space="0" w:color="auto"/>
            <w:right w:val="none" w:sz="0" w:space="0" w:color="auto"/>
          </w:divBdr>
          <w:divsChild>
            <w:div w:id="1321499759">
              <w:marLeft w:val="0"/>
              <w:marRight w:val="0"/>
              <w:marTop w:val="0"/>
              <w:marBottom w:val="0"/>
              <w:divBdr>
                <w:top w:val="none" w:sz="0" w:space="0" w:color="auto"/>
                <w:left w:val="none" w:sz="0" w:space="0" w:color="auto"/>
                <w:bottom w:val="none" w:sz="0" w:space="0" w:color="auto"/>
                <w:right w:val="none" w:sz="0" w:space="0" w:color="auto"/>
              </w:divBdr>
            </w:div>
            <w:div w:id="1745642758">
              <w:marLeft w:val="0"/>
              <w:marRight w:val="0"/>
              <w:marTop w:val="0"/>
              <w:marBottom w:val="0"/>
              <w:divBdr>
                <w:top w:val="none" w:sz="0" w:space="0" w:color="auto"/>
                <w:left w:val="none" w:sz="0" w:space="0" w:color="auto"/>
                <w:bottom w:val="none" w:sz="0" w:space="0" w:color="auto"/>
                <w:right w:val="none" w:sz="0" w:space="0" w:color="auto"/>
              </w:divBdr>
              <w:divsChild>
                <w:div w:id="1543522372">
                  <w:marLeft w:val="0"/>
                  <w:marRight w:val="0"/>
                  <w:marTop w:val="0"/>
                  <w:marBottom w:val="0"/>
                  <w:divBdr>
                    <w:top w:val="none" w:sz="0" w:space="0" w:color="auto"/>
                    <w:left w:val="none" w:sz="0" w:space="0" w:color="auto"/>
                    <w:bottom w:val="none" w:sz="0" w:space="0" w:color="auto"/>
                    <w:right w:val="none" w:sz="0" w:space="0" w:color="auto"/>
                  </w:divBdr>
                  <w:divsChild>
                    <w:div w:id="1593196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620904">
              <w:marLeft w:val="0"/>
              <w:marRight w:val="0"/>
              <w:marTop w:val="0"/>
              <w:marBottom w:val="0"/>
              <w:divBdr>
                <w:top w:val="none" w:sz="0" w:space="0" w:color="auto"/>
                <w:left w:val="none" w:sz="0" w:space="0" w:color="auto"/>
                <w:bottom w:val="none" w:sz="0" w:space="0" w:color="auto"/>
                <w:right w:val="none" w:sz="0" w:space="0" w:color="auto"/>
              </w:divBdr>
            </w:div>
          </w:divsChild>
        </w:div>
        <w:div w:id="870454778">
          <w:marLeft w:val="0"/>
          <w:marRight w:val="0"/>
          <w:marTop w:val="0"/>
          <w:marBottom w:val="0"/>
          <w:divBdr>
            <w:top w:val="none" w:sz="0" w:space="0" w:color="auto"/>
            <w:left w:val="none" w:sz="0" w:space="0" w:color="auto"/>
            <w:bottom w:val="none" w:sz="0" w:space="0" w:color="auto"/>
            <w:right w:val="none" w:sz="0" w:space="0" w:color="auto"/>
          </w:divBdr>
          <w:divsChild>
            <w:div w:id="620461443">
              <w:marLeft w:val="0"/>
              <w:marRight w:val="0"/>
              <w:marTop w:val="0"/>
              <w:marBottom w:val="0"/>
              <w:divBdr>
                <w:top w:val="none" w:sz="0" w:space="0" w:color="auto"/>
                <w:left w:val="none" w:sz="0" w:space="0" w:color="auto"/>
                <w:bottom w:val="none" w:sz="0" w:space="0" w:color="auto"/>
                <w:right w:val="none" w:sz="0" w:space="0" w:color="auto"/>
              </w:divBdr>
            </w:div>
            <w:div w:id="482545712">
              <w:marLeft w:val="0"/>
              <w:marRight w:val="0"/>
              <w:marTop w:val="0"/>
              <w:marBottom w:val="0"/>
              <w:divBdr>
                <w:top w:val="none" w:sz="0" w:space="0" w:color="auto"/>
                <w:left w:val="none" w:sz="0" w:space="0" w:color="auto"/>
                <w:bottom w:val="none" w:sz="0" w:space="0" w:color="auto"/>
                <w:right w:val="none" w:sz="0" w:space="0" w:color="auto"/>
              </w:divBdr>
              <w:divsChild>
                <w:div w:id="2014986806">
                  <w:marLeft w:val="0"/>
                  <w:marRight w:val="0"/>
                  <w:marTop w:val="0"/>
                  <w:marBottom w:val="0"/>
                  <w:divBdr>
                    <w:top w:val="none" w:sz="0" w:space="0" w:color="auto"/>
                    <w:left w:val="none" w:sz="0" w:space="0" w:color="auto"/>
                    <w:bottom w:val="none" w:sz="0" w:space="0" w:color="auto"/>
                    <w:right w:val="none" w:sz="0" w:space="0" w:color="auto"/>
                  </w:divBdr>
                  <w:divsChild>
                    <w:div w:id="756054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526699">
              <w:marLeft w:val="0"/>
              <w:marRight w:val="0"/>
              <w:marTop w:val="0"/>
              <w:marBottom w:val="0"/>
              <w:divBdr>
                <w:top w:val="none" w:sz="0" w:space="0" w:color="auto"/>
                <w:left w:val="none" w:sz="0" w:space="0" w:color="auto"/>
                <w:bottom w:val="none" w:sz="0" w:space="0" w:color="auto"/>
                <w:right w:val="none" w:sz="0" w:space="0" w:color="auto"/>
              </w:divBdr>
            </w:div>
          </w:divsChild>
        </w:div>
        <w:div w:id="1755778185">
          <w:marLeft w:val="0"/>
          <w:marRight w:val="0"/>
          <w:marTop w:val="0"/>
          <w:marBottom w:val="0"/>
          <w:divBdr>
            <w:top w:val="none" w:sz="0" w:space="0" w:color="auto"/>
            <w:left w:val="none" w:sz="0" w:space="0" w:color="auto"/>
            <w:bottom w:val="none" w:sz="0" w:space="0" w:color="auto"/>
            <w:right w:val="none" w:sz="0" w:space="0" w:color="auto"/>
          </w:divBdr>
          <w:divsChild>
            <w:div w:id="636760179">
              <w:marLeft w:val="0"/>
              <w:marRight w:val="0"/>
              <w:marTop w:val="0"/>
              <w:marBottom w:val="0"/>
              <w:divBdr>
                <w:top w:val="none" w:sz="0" w:space="0" w:color="auto"/>
                <w:left w:val="none" w:sz="0" w:space="0" w:color="auto"/>
                <w:bottom w:val="none" w:sz="0" w:space="0" w:color="auto"/>
                <w:right w:val="none" w:sz="0" w:space="0" w:color="auto"/>
              </w:divBdr>
            </w:div>
            <w:div w:id="1152865067">
              <w:marLeft w:val="0"/>
              <w:marRight w:val="0"/>
              <w:marTop w:val="0"/>
              <w:marBottom w:val="0"/>
              <w:divBdr>
                <w:top w:val="none" w:sz="0" w:space="0" w:color="auto"/>
                <w:left w:val="none" w:sz="0" w:space="0" w:color="auto"/>
                <w:bottom w:val="none" w:sz="0" w:space="0" w:color="auto"/>
                <w:right w:val="none" w:sz="0" w:space="0" w:color="auto"/>
              </w:divBdr>
              <w:divsChild>
                <w:div w:id="1884827770">
                  <w:marLeft w:val="0"/>
                  <w:marRight w:val="0"/>
                  <w:marTop w:val="0"/>
                  <w:marBottom w:val="0"/>
                  <w:divBdr>
                    <w:top w:val="none" w:sz="0" w:space="0" w:color="auto"/>
                    <w:left w:val="none" w:sz="0" w:space="0" w:color="auto"/>
                    <w:bottom w:val="none" w:sz="0" w:space="0" w:color="auto"/>
                    <w:right w:val="none" w:sz="0" w:space="0" w:color="auto"/>
                  </w:divBdr>
                  <w:divsChild>
                    <w:div w:id="1159266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7385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comments.xml.rels><?xml version="1.0" encoding="UTF-8" standalone="yes"?>
<Relationships xmlns="http://schemas.openxmlformats.org/package/2006/relationships"><Relationship Id="rId3" Type="http://schemas.openxmlformats.org/officeDocument/2006/relationships/hyperlink" Target="https://www.pnas.org/pb-assets/authors/PNAStemplateSI-1657560298190.docx" TargetMode="External"/><Relationship Id="rId2" Type="http://schemas.openxmlformats.org/officeDocument/2006/relationships/hyperlink" Target="https://www.crossref.org/services/funder-registry/" TargetMode="External"/><Relationship Id="rId1" Type="http://schemas.openxmlformats.org/officeDocument/2006/relationships/hyperlink" Target="https://www.pnas.org/pb-assets/authors/TRRP_Best-Practices-for-Researchers-1667916710883.pdf" TargetMode="External"/></Relationship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1.png"/><Relationship Id="rId18" Type="http://schemas.openxmlformats.org/officeDocument/2006/relationships/image" Target="media/image6.png"/><Relationship Id="rId3" Type="http://schemas.openxmlformats.org/officeDocument/2006/relationships/styles" Target="styles.xml"/><Relationship Id="rId21" Type="http://schemas.microsoft.com/office/2011/relationships/people" Target="people.xml"/><Relationship Id="rId7" Type="http://schemas.openxmlformats.org/officeDocument/2006/relationships/endnotes" Target="endnotes.xml"/><Relationship Id="rId12" Type="http://schemas.openxmlformats.org/officeDocument/2006/relationships/hyperlink" Target="https://www.zotero.org/google-docs/?TBhMtz" TargetMode="External"/><Relationship Id="rId17" Type="http://schemas.openxmlformats.org/officeDocument/2006/relationships/image" Target="media/image5.png"/><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5" Type="http://schemas.openxmlformats.org/officeDocument/2006/relationships/webSettings" Target="webSettings.xml"/><Relationship Id="rId15" Type="http://schemas.openxmlformats.org/officeDocument/2006/relationships/image" Target="media/image3.png"/><Relationship Id="rId10" Type="http://schemas.microsoft.com/office/2016/09/relationships/commentsIds" Target="commentsIds.xml"/><Relationship Id="rId19" Type="http://schemas.openxmlformats.org/officeDocument/2006/relationships/image" Target="media/image7.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2.png"/><Relationship Id="rId22" Type="http://schemas.openxmlformats.org/officeDocument/2006/relationships/theme" Target="theme/theme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9E760B37-2F89-4088-87C9-5810FF3C50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823</TotalTime>
  <Pages>31</Pages>
  <Words>51661</Words>
  <Characters>294470</Characters>
  <Application>Microsoft Office Word</Application>
  <DocSecurity>0</DocSecurity>
  <Lines>2453</Lines>
  <Paragraphs>690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345441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Billy Mitchell</dc:creator>
  <cp:lastModifiedBy>Billy Mitchell</cp:lastModifiedBy>
  <cp:revision>5</cp:revision>
  <dcterms:created xsi:type="dcterms:W3CDTF">2024-11-08T18:40:00Z</dcterms:created>
  <dcterms:modified xsi:type="dcterms:W3CDTF">2024-11-13T15:22:00Z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zotero-version="6.0.36"&gt;&lt;session id="qvGNUacr"/&gt;&lt;style id="http://www.zotero.org/styles/nature" hasBibliography="1" bibliographyStyleHasBeenSet="1"/&gt;&lt;prefs&gt;&lt;pref name="fieldType" value="Field"/&gt;&lt;/prefs&gt;&lt;/data&gt;</vt:lpwstr>
  </property>
</Properties>
</file>