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7B17AB98"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7826B0">
        <w:rPr>
          <w:bCs/>
        </w:rPr>
        <w:instrText xml:space="preserve"> ADDIN ZOTERO_ITEM CSL_CITATION {"citationID":"HEOas9gF","properties":{"formattedCitation":"\\super 1\\uc0\\u8211{}3\\nosupersub{}","plainCitation":"1–3","noteIndex":0},"citationItems":[{"id":20957,"uris":["http://zotero.org/users/6239255/items/U73KVB4B"],"itemData":{"id":20957,"type":"article-journal","abstract":"Naturalistic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7826B0">
        <w:rPr>
          <w:bCs/>
        </w:rPr>
        <w:instrText xml:space="preserve"> ADDIN ZOTERO_ITEM CSL_CITATION {"citationID":"KeVwNmcY","properties":{"formattedCitation":"\\super 1,2,4\\nosupersub{}","plainCitation":"1,2,4","noteIndex":0},"citationItems":[{"id":20957,"uris":["http://zotero.org/users/6239255/items/U73KVB4B"],"itemData":{"id":20957,"type":"article-journal","abstract":"Naturalistic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10E65EA9" w14:textId="0D382ABA" w:rsidR="007826B0" w:rsidRDefault="003477A7" w:rsidP="005740E5">
      <w:pPr>
        <w:spacing w:line="240" w:lineRule="auto"/>
        <w:ind w:firstLine="540"/>
        <w:jc w:val="both"/>
        <w:rPr>
          <w:ins w:id="83" w:author="Billy Mitchell" w:date="2024-11-13T12:01:00Z" w16du:dateUtc="2024-11-13T17:01:00Z"/>
        </w:rPr>
      </w:pPr>
      <w:ins w:id="84" w:author="Billy Mitchell" w:date="2024-11-12T21:20:00Z" w16du:dateUtc="2024-11-13T02:20:00Z">
        <w:r>
          <w:t>Doe</w:t>
        </w:r>
      </w:ins>
      <w:ins w:id="85" w:author="Billy Mitchell" w:date="2024-11-12T22:10:00Z" w16du:dateUtc="2024-11-13T03:10:00Z">
        <w:r w:rsidR="008F3031">
          <w:t>s</w:t>
        </w:r>
      </w:ins>
      <w:ins w:id="86" w:author="Billy Mitchell" w:date="2024-11-12T21:20:00Z" w16du:dateUtc="2024-11-13T02:20:00Z">
        <w:r>
          <w:t xml:space="preserve"> atten</w:t>
        </w:r>
      </w:ins>
      <w:ins w:id="87" w:author="Billy Mitchell" w:date="2024-11-12T22:10:00Z" w16du:dateUtc="2024-11-13T03:10:00Z">
        <w:r w:rsidR="008F3031">
          <w:t>ding</w:t>
        </w:r>
      </w:ins>
      <w:ins w:id="88" w:author="Billy Mitchell" w:date="2024-11-12T21:20:00Z" w16du:dateUtc="2024-11-13T02:20:00Z">
        <w:r>
          <w:t xml:space="preserve"> to a phenomenon change that phenomenon? </w:t>
        </w:r>
      </w:ins>
      <w:ins w:id="89" w:author="Billy Mitchell" w:date="2024-11-13T11:54:00Z" w16du:dateUtc="2024-11-13T16:54:00Z">
        <w:r w:rsidR="006724E1">
          <w:t xml:space="preserve">The idea that the act of observing in and of itself alters what is being observed or measured has been called the “Observer Effect” and has featured perhaps most prominently </w:t>
        </w:r>
      </w:ins>
      <w:ins w:id="90" w:author="Billy Mitchell" w:date="2024-11-13T11:34:00Z" w16du:dateUtc="2024-11-13T16:34:00Z">
        <w:r w:rsidR="0024328B">
          <w:t>wi</w:t>
        </w:r>
      </w:ins>
      <w:ins w:id="91" w:author="Billy Mitchell" w:date="2024-11-12T21:26:00Z" w16du:dateUtc="2024-11-13T02:26:00Z">
        <w:r>
          <w:t xml:space="preserve">thin </w:t>
        </w:r>
      </w:ins>
      <w:del w:id="92" w:author="Billy Mitchell" w:date="2024-11-12T21:23:00Z" w16du:dateUtc="2024-11-13T02:23:00Z">
        <w:r w:rsidR="00B92AC0" w:rsidRPr="00C83F06" w:rsidDel="003477A7">
          <w:delText>A persistent problem in</w:delText>
        </w:r>
      </w:del>
      <w:del w:id="93" w:author="Billy Mitchell" w:date="2024-11-12T21:26:00Z" w16du:dateUtc="2024-11-13T02:26:00Z">
        <w:r w:rsidR="00B92AC0" w:rsidRPr="00C83F06" w:rsidDel="003477A7">
          <w:delText xml:space="preserve"> </w:delText>
        </w:r>
      </w:del>
      <w:r w:rsidR="00B92AC0" w:rsidRPr="00C83F06">
        <w:t>quantum mechanics</w:t>
      </w:r>
      <w:ins w:id="94" w:author="Billy Mitchell" w:date="2024-11-13T11:55:00Z" w16du:dateUtc="2024-11-13T16:55:00Z">
        <w:r w:rsidR="006724E1">
          <w:t xml:space="preserve"> experiments</w:t>
        </w:r>
      </w:ins>
      <w:ins w:id="95" w:author="Billy Mitchell" w:date="2024-10-30T11:40:00Z" w16du:dateUtc="2024-10-30T15:40:00Z">
        <w:r w:rsidR="008B21B9">
          <w:t xml:space="preserve"> </w:t>
        </w:r>
      </w:ins>
      <w:r w:rsidR="008B21B9">
        <w:fldChar w:fldCharType="begin"/>
      </w:r>
      <w:r w:rsidR="007826B0">
        <w:instrText xml:space="preserve"> ADDIN ZOTERO_ITEM CSL_CITATION {"citationID":"9SQeaOgr","properties":{"formattedCitation":"\\super 5\\nosupersub{}","plainCitation":"5","noteIndex":0},"citationItems":[{"id":21063,"uris":["http://zotero.org/users/6239255/items/UPGNE22G"],"itemData":{"id":21063,"type":"post-weblog","container-title":"National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ins w:id="96" w:author="Billy Mitchell" w:date="2024-11-13T11:54:00Z" w16du:dateUtc="2024-11-13T16:54:00Z">
        <w:r w:rsidR="006724E1">
          <w:t>. However</w:t>
        </w:r>
      </w:ins>
      <w:ins w:id="97" w:author="Billy Mitchell" w:date="2024-11-13T11:55:00Z" w16du:dateUtc="2024-11-13T16:55:00Z">
        <w:r w:rsidR="006724E1">
          <w:t>,</w:t>
        </w:r>
      </w:ins>
      <w:ins w:id="98" w:author="Billy Mitchell" w:date="2024-11-13T11:34:00Z" w16du:dateUtc="2024-11-13T16:34:00Z">
        <w:r w:rsidR="0024328B">
          <w:t xml:space="preserve"> </w:t>
        </w:r>
      </w:ins>
      <w:ins w:id="99" w:author="Billy Mitchell" w:date="2024-11-13T11:55:00Z" w16du:dateUtc="2024-11-13T16:55:00Z">
        <w:r w:rsidR="006724E1">
          <w:t xml:space="preserve">concerns regarding measurement changing phenomena </w:t>
        </w:r>
      </w:ins>
      <w:ins w:id="100" w:author="Billy Mitchell" w:date="2024-11-13T11:56:00Z" w16du:dateUtc="2024-11-13T16:56:00Z">
        <w:r w:rsidR="006724E1">
          <w:t xml:space="preserve">exist </w:t>
        </w:r>
      </w:ins>
      <w:ins w:id="101" w:author="Billy Mitchell" w:date="2024-11-13T11:35:00Z" w16du:dateUtc="2024-11-13T16:35:00Z">
        <w:r w:rsidR="0024328B">
          <w:t>throughout the sciences</w:t>
        </w:r>
      </w:ins>
      <w:ins w:id="102" w:author="Billy Mitchell" w:date="2024-11-13T11:47:00Z" w16du:dateUtc="2024-11-13T16:47:00Z">
        <w:r w:rsidR="006724E1">
          <w:t xml:space="preserve"> generally</w:t>
        </w:r>
      </w:ins>
      <w:ins w:id="103" w:author="Billy Mitchell" w:date="2024-11-13T11:35:00Z" w16du:dateUtc="2024-11-13T16:35:00Z">
        <w:r w:rsidR="0024328B">
          <w:t xml:space="preserve"> </w:t>
        </w:r>
        <w:r w:rsidR="0024328B">
          <w:fldChar w:fldCharType="begin"/>
        </w:r>
        <w:r w:rsidR="0024328B">
          <w:instrText xml:space="preserve"> ADDIN ZOTERO_ITEM CSL_CITATION {"citationID":"EQGRJ2u9","properties":{"formattedCitation":"\\super 6\\nosupersub{}","plainCitation":"6","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24328B">
          <w:fldChar w:fldCharType="separate"/>
        </w:r>
        <w:r w:rsidR="0024328B" w:rsidRPr="00662B7D">
          <w:rPr>
            <w:vertAlign w:val="superscript"/>
          </w:rPr>
          <w:t>6</w:t>
        </w:r>
        <w:r w:rsidR="0024328B">
          <w:fldChar w:fldCharType="end"/>
        </w:r>
      </w:ins>
      <w:ins w:id="104" w:author="Billy Mitchell" w:date="2024-11-13T11:56:00Z" w16du:dateUtc="2024-11-13T16:56:00Z">
        <w:r w:rsidR="006724E1">
          <w:t xml:space="preserve"> and are</w:t>
        </w:r>
      </w:ins>
      <w:del w:id="105" w:author="Billy Mitchell" w:date="2024-11-13T11:34:00Z" w16du:dateUtc="2024-11-13T16:34:00Z">
        <w:r w:rsidR="00B92AC0" w:rsidRPr="00A565EC" w:rsidDel="0024328B">
          <w:delText>,</w:delText>
        </w:r>
      </w:del>
      <w:ins w:id="106" w:author="Billy Mitchell" w:date="2024-11-12T22:08:00Z" w16du:dateUtc="2024-11-13T03:08:00Z">
        <w:r w:rsidR="008F3031" w:rsidRPr="00A565EC">
          <w:t xml:space="preserve"> in some respects at the core of psychological science</w:t>
        </w:r>
      </w:ins>
      <w:ins w:id="107" w:author="Billy Mitchell" w:date="2024-11-12T22:09:00Z" w16du:dateUtc="2024-11-13T03:09:00Z">
        <w:r w:rsidR="008F3031">
          <w:t>.</w:t>
        </w:r>
      </w:ins>
      <w:ins w:id="108" w:author="Billy Mitchell" w:date="2024-11-13T11:56:00Z" w16du:dateUtc="2024-11-13T16:56:00Z">
        <w:r w:rsidR="006724E1">
          <w:t xml:space="preserve"> For example, t</w:t>
        </w:r>
      </w:ins>
      <w:ins w:id="109" w:author="Billy Mitchell" w:date="2024-11-13T10:26:00Z" w16du:dateUtc="2024-11-13T15:26:00Z">
        <w:r w:rsidR="009B015E" w:rsidRPr="009B015E">
          <w:t>he affective labeling literature</w:t>
        </w:r>
      </w:ins>
      <w:ins w:id="110" w:author="Billy Mitchell" w:date="2024-11-13T10:27:00Z" w16du:dateUtc="2024-11-13T15:27:00Z">
        <w:r w:rsidR="009B015E">
          <w:t xml:space="preserve"> </w:t>
        </w:r>
      </w:ins>
      <w:ins w:id="111" w:author="Billy Mitchell" w:date="2024-11-13T10:26:00Z" w16du:dateUtc="2024-11-13T15:26:00Z">
        <w:r w:rsidR="009B015E" w:rsidRPr="009B015E">
          <w:t xml:space="preserve">has found that simply evaluating and </w:t>
        </w:r>
      </w:ins>
      <w:ins w:id="112" w:author="Billy Mitchell" w:date="2024-11-13T11:46:00Z" w16du:dateUtc="2024-11-13T16:46:00Z">
        <w:r w:rsidR="006724E1">
          <w:t>classifying</w:t>
        </w:r>
      </w:ins>
      <w:ins w:id="113" w:author="Billy Mitchell" w:date="2024-11-13T10:26:00Z" w16du:dateUtc="2024-11-13T15:26:00Z">
        <w:r w:rsidR="009B015E" w:rsidRPr="009B015E">
          <w:t xml:space="preserve"> an affective event </w:t>
        </w:r>
      </w:ins>
      <w:ins w:id="114" w:author="Billy Mitchell" w:date="2024-11-13T11:56:00Z" w16du:dateUtc="2024-11-13T16:56:00Z">
        <w:r w:rsidR="005740E5">
          <w:t xml:space="preserve">can </w:t>
        </w:r>
      </w:ins>
      <w:ins w:id="115" w:author="Billy Mitchell" w:date="2024-11-13T10:26:00Z" w16du:dateUtc="2024-11-13T15:26:00Z">
        <w:r w:rsidR="009B015E" w:rsidRPr="009B015E">
          <w:t>change the subjective experience</w:t>
        </w:r>
      </w:ins>
      <w:ins w:id="116" w:author="Billy Mitchell" w:date="2024-11-13T11:39:00Z" w16du:dateUtc="2024-11-13T16:39:00Z">
        <w:r w:rsidR="00904155">
          <w:t xml:space="preserve"> </w:t>
        </w:r>
      </w:ins>
      <w:r w:rsidR="00904155">
        <w:fldChar w:fldCharType="begin"/>
      </w:r>
      <w:r w:rsidR="00904155">
        <w:instrText xml:space="preserve"> ADDIN ZOTERO_ITEM CSL_CITATION {"citationID":"30ANRit2","properties":{"formattedCitation":"\\super 7\\nosupersub{}","plainCitation":"7","noteIndex":0},"citationItems":[{"id":3747,"uris":["http://zotero.org/users/6239255/items/ZSRKSLX6"],"itemData":{"id":3747,"type":"article-journal","abstract":"Although multiple neuroimaging studies suggest that affect labeling (i.e., putting feelings into words) can dampen affect-related responses in the amygdala, the consequences of affect labeling have not been examined in other channels of emotional responding. We conducted four studies examining the effect of affect labeling on self-reported emotional experience. In study one, self-reported distress was lower during affect labeling, compared to passive watching, of negative emotional pictures. Studies two and three added reappraisal and distraction conditions, respectively. Affect labeling showed similar effects on self-reported distress as both of these intentional emotion regulation strategies. In each of the first three studies, however, participant predictions about the effects of affect labeling suggest that unlike reappraisal and distraction, people do not believe affect labeling to be an effective emotion regulation strategy. Even after having the experience of affect labels leading to lower distress, participants still predicted that affect labeling would increase distress in the future. Thus, affect labeling is best described as an incidental emotion regulation process. Finally, study four employed positive emotional pictures and here, affect labeling was associated with diminished self-reported pleasure, relative to passive watching. This suggests that affect labeling tends to dampen affective responses in general, rather than specifically alleviating negative affect. (PsycINFO Database Record (c) 2016 APA, all rights reserved)","archive":"pdh","archive_location":"2011-08959-001","container-title":"Emotion","DOI":"10.1037/a0023503","ISSN":"1528-3542","issue":"3","journalAbbreviation":"Emotion","note":"publisher: American Psychological Association","page":"468-480","source":"EBSCOhost","title":"Subjective responses to emotional stimuli during labeling, reappraisal, and distraction","volume":"11","author":[{"family":"Lieberman","given":"Matthew D."},{"family":"Inagaki","given":"Tristen K."},{"family":"Tabibnia","given":"Golnaz"},{"family":"Crockett","given":"Molly J."}],"issued":{"date-parts":[["2011",6]]}}}],"schema":"https://github.com/citation-style-language/schema/raw/master/csl-citation.json"} </w:instrText>
      </w:r>
      <w:r w:rsidR="00904155">
        <w:fldChar w:fldCharType="separate"/>
      </w:r>
      <w:r w:rsidR="00904155" w:rsidRPr="00904155">
        <w:rPr>
          <w:vertAlign w:val="superscript"/>
        </w:rPr>
        <w:t>7</w:t>
      </w:r>
      <w:r w:rsidR="00904155">
        <w:fldChar w:fldCharType="end"/>
      </w:r>
      <w:ins w:id="117" w:author="Billy Mitchell" w:date="2024-11-13T10:26:00Z" w16du:dateUtc="2024-11-13T15:26:00Z">
        <w:r w:rsidR="009B015E" w:rsidRPr="009B015E">
          <w:t>, physiological correlates</w:t>
        </w:r>
      </w:ins>
      <w:ins w:id="118" w:author="Billy Mitchell" w:date="2024-11-13T11:43:00Z" w16du:dateUtc="2024-11-13T16:43:00Z">
        <w:r w:rsidR="00904155">
          <w:t xml:space="preserve"> </w:t>
        </w:r>
      </w:ins>
      <w:r w:rsidR="00904155">
        <w:fldChar w:fldCharType="begin"/>
      </w:r>
      <w:r w:rsidR="00904155">
        <w:instrText xml:space="preserve"> ADDIN ZOTERO_ITEM CSL_CITATION {"citationID":"fWIpSBre","properties":{"formattedCitation":"\\super 8\\nosupersub{}","plainCitation":"8","noteIndex":0},"citationItems":[{"id":21093,"uris":["http://zotero.org/users/6239255/items/LBD9FTUT"],"itemData":{"id":21093,"type":"article-journal","abstract":"Measurement effects exist throughout the sciences–the act of measuring often changes the properties of the observed. We suggest emotion research is no exception. The awareness and conscious assessment required by self-report of emotion may significantly alter emotional processes. In this study, participants engaged in a difficult math task designed to induce anger or shame while their cardiovascular responses were measured. Half of the participants were asked to report on their emotional states and appraise their feelings throughout the experiment, whereas the other half completed a control questionnaire. Among those in the anger condition, participants assigned to report on their emotions exhibited qualitatively different physiological responses from those who did not report. For participants in the shame condition, there were no significant differences in physiology based on the self-report manipulation. The study demonstrates that the simple act of reporting on an emotional state may have a substantial impact on the body’s reaction to an emotional situation.","container-title":"PLoS ONE","DOI":"10.1371/journal.pone.0064959","ISSN":"1932-6203","issue":"6","journalAbbreviation":"PLoS ONE","language":"en","page":"e64959","source":"DOI.org (Crossref)","title":"The Effects of Measuring Emotion: Physiological Reactions to Emotional Situations Depend on whether Someone Is Asking","title-short":"The Effects of Measuring Emotion","volume":"8","author":[{"family":"Kassam","given":"Karim S."},{"family":"Mendes","given":"Wendy Berry"}],"editor":[{"family":"Denson","given":"Tom"}],"issued":{"date-parts":[["2013",6,5]]}}}],"schema":"https://github.com/citation-style-language/schema/raw/master/csl-citation.json"} </w:instrText>
      </w:r>
      <w:r w:rsidR="00904155">
        <w:fldChar w:fldCharType="separate"/>
      </w:r>
      <w:r w:rsidR="00904155" w:rsidRPr="00904155">
        <w:rPr>
          <w:vertAlign w:val="superscript"/>
        </w:rPr>
        <w:t>8</w:t>
      </w:r>
      <w:r w:rsidR="00904155">
        <w:fldChar w:fldCharType="end"/>
      </w:r>
      <w:ins w:id="119" w:author="Billy Mitchell" w:date="2024-11-13T10:26:00Z" w16du:dateUtc="2024-11-13T15:26:00Z">
        <w:r w:rsidR="009B015E" w:rsidRPr="009B015E">
          <w:t>, and neural activity</w:t>
        </w:r>
      </w:ins>
      <w:ins w:id="120" w:author="Billy Mitchell" w:date="2024-11-13T11:39:00Z" w16du:dateUtc="2024-11-13T16:39:00Z">
        <w:r w:rsidR="00904155">
          <w:t xml:space="preserve"> </w:t>
        </w:r>
      </w:ins>
      <w:r w:rsidR="00904155">
        <w:fldChar w:fldCharType="begin"/>
      </w:r>
      <w:r w:rsidR="00904155">
        <w:instrText xml:space="preserve"> ADDIN ZOTERO_ITEM CSL_CITATION {"citationID":"bFumFYaD","properties":{"formattedCitation":"\\super 9\\nosupersub{}","plainCitation":"9","noteIndex":0},"citationItems":[{"id":20874,"uris":["http://zotero.org/users/6239255/items/M6KWISKJ"],"itemData":{"id":20874,"type":"article-journal","abstract":"Putting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M."}],"issued":{"date-parts":[["2007",5,1]]}}}],"schema":"https://github.com/citation-style-language/schema/raw/master/csl-citation.json"} </w:instrText>
      </w:r>
      <w:r w:rsidR="00904155">
        <w:fldChar w:fldCharType="separate"/>
      </w:r>
      <w:r w:rsidR="00904155" w:rsidRPr="00904155">
        <w:rPr>
          <w:vertAlign w:val="superscript"/>
        </w:rPr>
        <w:t>9</w:t>
      </w:r>
      <w:r w:rsidR="00904155">
        <w:fldChar w:fldCharType="end"/>
      </w:r>
      <w:ins w:id="121" w:author="Billy Mitchell" w:date="2024-11-13T10:26:00Z" w16du:dateUtc="2024-11-13T15:26:00Z">
        <w:r w:rsidR="009B015E" w:rsidRPr="009B015E">
          <w:t xml:space="preserve"> associated with that </w:t>
        </w:r>
      </w:ins>
      <w:ins w:id="122" w:author="Billy Mitchell" w:date="2024-11-13T11:56:00Z" w16du:dateUtc="2024-11-13T16:56:00Z">
        <w:r w:rsidR="005740E5">
          <w:t xml:space="preserve">affective </w:t>
        </w:r>
      </w:ins>
      <w:ins w:id="123" w:author="Billy Mitchell" w:date="2024-11-13T10:26:00Z" w16du:dateUtc="2024-11-13T15:26:00Z">
        <w:r w:rsidR="009B015E" w:rsidRPr="009B015E">
          <w:t>event.</w:t>
        </w:r>
      </w:ins>
      <w:ins w:id="124" w:author="Billy Mitchell" w:date="2024-11-13T11:57:00Z" w16du:dateUtc="2024-11-13T16:57:00Z">
        <w:r w:rsidR="005740E5">
          <w:t xml:space="preserve"> From a self-regulation perspective, a low-effort tool to control emotions is invaluable for study and </w:t>
        </w:r>
      </w:ins>
      <w:ins w:id="125" w:author="Billy Mitchell" w:date="2024-11-13T11:58:00Z" w16du:dateUtc="2024-11-13T16:58:00Z">
        <w:r w:rsidR="005740E5">
          <w:t xml:space="preserve">application </w:t>
        </w:r>
      </w:ins>
      <w:ins w:id="126" w:author="Billy Mitchell" w:date="2024-11-13T11:57:00Z" w16du:dateUtc="2024-11-13T16:57:00Z">
        <w:r w:rsidR="005740E5">
          <w:t>but</w:t>
        </w:r>
      </w:ins>
      <w:ins w:id="127" w:author="Billy Mitchell" w:date="2024-11-13T11:58:00Z" w16du:dateUtc="2024-11-13T16:58:00Z">
        <w:r w:rsidR="005740E5">
          <w:t xml:space="preserve"> </w:t>
        </w:r>
      </w:ins>
      <w:ins w:id="128" w:author="Billy Mitchell" w:date="2024-11-13T11:50:00Z" w16du:dateUtc="2024-11-13T16:50:00Z">
        <w:r w:rsidR="006724E1">
          <w:t>presents a challenge</w:t>
        </w:r>
      </w:ins>
      <w:ins w:id="129" w:author="Billy Mitchell" w:date="2024-11-13T11:45:00Z" w16du:dateUtc="2024-11-13T16:45:00Z">
        <w:r w:rsidR="00904155">
          <w:t xml:space="preserve"> </w:t>
        </w:r>
      </w:ins>
      <w:ins w:id="130" w:author="Billy Mitchell" w:date="2024-11-13T11:50:00Z" w16du:dateUtc="2024-11-13T16:50:00Z">
        <w:r w:rsidR="006724E1">
          <w:t>for</w:t>
        </w:r>
      </w:ins>
      <w:ins w:id="131" w:author="Billy Mitchell" w:date="2024-11-13T11:58:00Z" w16du:dateUtc="2024-11-13T16:58:00Z">
        <w:r w:rsidR="005740E5">
          <w:t xml:space="preserve"> researchers</w:t>
        </w:r>
      </w:ins>
      <w:ins w:id="132" w:author="Billy Mitchell" w:date="2024-11-13T11:50:00Z" w16du:dateUtc="2024-11-13T16:50:00Z">
        <w:r w:rsidR="006724E1">
          <w:t xml:space="preserve"> </w:t>
        </w:r>
      </w:ins>
      <w:ins w:id="133" w:author="Billy Mitchell" w:date="2024-11-13T11:44:00Z" w16du:dateUtc="2024-11-13T16:44:00Z">
        <w:r w:rsidR="00904155">
          <w:t>study</w:t>
        </w:r>
      </w:ins>
      <w:ins w:id="134" w:author="Billy Mitchell" w:date="2024-11-13T11:50:00Z" w16du:dateUtc="2024-11-13T16:50:00Z">
        <w:r w:rsidR="006724E1">
          <w:t>ing emotions themselves.</w:t>
        </w:r>
      </w:ins>
      <w:ins w:id="135" w:author="Billy Mitchell" w:date="2024-11-13T11:58:00Z" w16du:dateUtc="2024-11-13T16:58:00Z">
        <w:r w:rsidR="005740E5">
          <w:t xml:space="preserve"> T</w:t>
        </w:r>
      </w:ins>
      <w:ins w:id="136" w:author="Billy Mitchell" w:date="2024-11-13T11:51:00Z" w16du:dateUtc="2024-11-13T16:51:00Z">
        <w:r w:rsidR="006724E1">
          <w:t xml:space="preserve">his tension </w:t>
        </w:r>
      </w:ins>
      <w:ins w:id="137" w:author="Billy Mitchell" w:date="2024-11-13T12:41:00Z" w16du:dateUtc="2024-11-13T17:41:00Z">
        <w:r w:rsidR="00D55A59">
          <w:t>among</w:t>
        </w:r>
      </w:ins>
      <w:ins w:id="138" w:author="Billy Mitchell" w:date="2024-11-13T11:51:00Z" w16du:dateUtc="2024-11-13T16:51:00Z">
        <w:r w:rsidR="006724E1">
          <w:t xml:space="preserve"> ecological validity, experimental design, and optimizing measurement is not new to psychology and neuroscience </w:t>
        </w:r>
      </w:ins>
      <w:r w:rsidR="006724E1">
        <w:fldChar w:fldCharType="begin"/>
      </w:r>
      <w:r w:rsidR="006724E1">
        <w:instrText xml:space="preserve"> ADDIN ZOTERO_ITEM CSL_CITATION {"citationID":"2kHVK5KH","properties":{"formattedCitation":"\\super 10\\nosupersub{}","plainCitation":"10","noteIndex":0},"citationItems":[{"id":20890,"uris":["http://zotero.org/users/6239255/items/RNBFAIIW"],"itemData":{"id":20890,"type":"article-journal","abstract":"Thirty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6724E1">
        <w:fldChar w:fldCharType="separate"/>
      </w:r>
      <w:r w:rsidR="006724E1" w:rsidRPr="006724E1">
        <w:rPr>
          <w:vertAlign w:val="superscript"/>
        </w:rPr>
        <w:t>10</w:t>
      </w:r>
      <w:r w:rsidR="006724E1">
        <w:fldChar w:fldCharType="end"/>
      </w:r>
      <w:ins w:id="139" w:author="Billy Mitchell" w:date="2024-11-13T11:51:00Z" w16du:dateUtc="2024-11-13T16:51:00Z">
        <w:r w:rsidR="006724E1">
          <w:t>,</w:t>
        </w:r>
      </w:ins>
      <w:ins w:id="140" w:author="Billy Mitchell" w:date="2024-11-13T11:58:00Z" w16du:dateUtc="2024-11-13T16:58:00Z">
        <w:r w:rsidR="005740E5">
          <w:t xml:space="preserve"> but</w:t>
        </w:r>
      </w:ins>
      <w:ins w:id="141" w:author="Billy Mitchell" w:date="2024-11-13T11:51:00Z" w16du:dateUtc="2024-11-13T16:51:00Z">
        <w:r w:rsidR="006724E1">
          <w:t xml:space="preserve"> </w:t>
        </w:r>
      </w:ins>
      <w:ins w:id="142" w:author="Billy Mitchell" w:date="2024-11-13T11:58:00Z" w16du:dateUtc="2024-11-13T16:58:00Z">
        <w:r w:rsidR="005740E5">
          <w:t xml:space="preserve">finding </w:t>
        </w:r>
      </w:ins>
      <w:ins w:id="143" w:author="Billy Mitchell" w:date="2024-11-13T11:52:00Z" w16du:dateUtc="2024-11-13T16:52:00Z">
        <w:r w:rsidR="006724E1">
          <w:t>solutions to th</w:t>
        </w:r>
      </w:ins>
      <w:ins w:id="144" w:author="Billy Mitchell" w:date="2024-11-13T11:59:00Z" w16du:dateUtc="2024-11-13T16:59:00Z">
        <w:r w:rsidR="005740E5">
          <w:t>ese</w:t>
        </w:r>
      </w:ins>
      <w:ins w:id="145" w:author="Billy Mitchell" w:date="2024-11-13T11:52:00Z" w16du:dateUtc="2024-11-13T16:52:00Z">
        <w:r w:rsidR="006724E1">
          <w:t xml:space="preserve"> issue</w:t>
        </w:r>
      </w:ins>
      <w:ins w:id="146" w:author="Billy Mitchell" w:date="2024-11-13T11:59:00Z" w16du:dateUtc="2024-11-13T16:59:00Z">
        <w:r w:rsidR="005740E5">
          <w:t>s</w:t>
        </w:r>
      </w:ins>
      <w:ins w:id="147" w:author="Billy Mitchell" w:date="2024-11-13T11:52:00Z" w16du:dateUtc="2024-11-13T16:52:00Z">
        <w:r w:rsidR="006724E1">
          <w:t xml:space="preserve"> ha</w:t>
        </w:r>
      </w:ins>
      <w:ins w:id="148" w:author="Billy Mitchell" w:date="2024-11-13T11:59:00Z" w16du:dateUtc="2024-11-13T16:59:00Z">
        <w:r w:rsidR="005740E5">
          <w:t>s</w:t>
        </w:r>
      </w:ins>
      <w:ins w:id="149" w:author="Billy Mitchell" w:date="2024-11-13T11:52:00Z" w16du:dateUtc="2024-11-13T16:52:00Z">
        <w:r w:rsidR="006724E1">
          <w:t xml:space="preserve"> become</w:t>
        </w:r>
      </w:ins>
      <w:ins w:id="150" w:author="Billy Mitchell" w:date="2024-11-13T11:53:00Z" w16du:dateUtc="2024-11-13T16:53:00Z">
        <w:r w:rsidR="006724E1">
          <w:t xml:space="preserve"> more pressing </w:t>
        </w:r>
      </w:ins>
      <w:ins w:id="151" w:author="Billy Mitchell" w:date="2024-11-13T11:59:00Z" w16du:dateUtc="2024-11-13T16:59:00Z">
        <w:r w:rsidR="005740E5">
          <w:t>recently</w:t>
        </w:r>
      </w:ins>
      <w:ins w:id="152" w:author="Billy Mitchell" w:date="2024-11-13T10:35:00Z" w16du:dateUtc="2024-11-13T15:35:00Z">
        <w:r w:rsidR="009B015E" w:rsidRPr="00A565EC">
          <w:t xml:space="preserve"> as psychologists and neuroscientists pivot towards </w:t>
        </w:r>
      </w:ins>
      <w:ins w:id="153" w:author="Billy Mitchell" w:date="2024-11-13T11:59:00Z" w16du:dateUtc="2024-11-13T16:59:00Z">
        <w:r w:rsidR="005740E5">
          <w:t>u</w:t>
        </w:r>
      </w:ins>
      <w:ins w:id="154" w:author="Billy Mitchell" w:date="2024-11-13T12:00:00Z" w16du:dateUtc="2024-11-13T17:00:00Z">
        <w:r w:rsidR="005740E5">
          <w:t>sing</w:t>
        </w:r>
      </w:ins>
      <w:ins w:id="155" w:author="Billy Mitchell" w:date="2024-11-13T10:35:00Z" w16du:dateUtc="2024-11-13T15:35:00Z">
        <w:r w:rsidR="009B015E" w:rsidRPr="00A565EC">
          <w:t xml:space="preserve"> stimuli</w:t>
        </w:r>
        <w:r w:rsidR="009B015E">
          <w:t xml:space="preserve"> </w:t>
        </w:r>
        <w:r w:rsidR="009B015E">
          <w:fldChar w:fldCharType="begin"/>
        </w:r>
      </w:ins>
      <w:r w:rsidR="006724E1">
        <w:instrText xml:space="preserve"> ADDIN ZOTERO_ITEM CSL_CITATION {"citationID":"bS9wBNGT","properties":{"formattedCitation":"\\super 11\\uc0\\u8211{}15\\nosupersub{}","plainCitation":"11–15","noteIndex":0},"citationItems":[{"id":21067,"uris":["http://zotero.org/users/6239255/items/RE28KK3Z"],"itemData":{"id":21067,"type":"article-journal","abstract":"The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ins w:id="156" w:author="Billy Mitchell" w:date="2024-11-13T10:35:00Z" w16du:dateUtc="2024-11-13T15:35:00Z">
        <w:r w:rsidR="009B015E">
          <w:fldChar w:fldCharType="separate"/>
        </w:r>
      </w:ins>
      <w:r w:rsidR="006724E1" w:rsidRPr="006724E1">
        <w:rPr>
          <w:vertAlign w:val="superscript"/>
        </w:rPr>
        <w:t>11–15</w:t>
      </w:r>
      <w:ins w:id="157" w:author="Billy Mitchell" w:date="2024-11-13T10:35:00Z" w16du:dateUtc="2024-11-13T15:35:00Z">
        <w:r w:rsidR="009B015E">
          <w:fldChar w:fldCharType="end"/>
        </w:r>
        <w:r w:rsidR="009B015E" w:rsidRPr="00A565EC">
          <w:t xml:space="preserve"> or </w:t>
        </w:r>
        <w:r w:rsidR="009B015E">
          <w:t>experimental</w:t>
        </w:r>
        <w:r w:rsidR="009B015E" w:rsidRPr="00A565EC">
          <w:t xml:space="preserve"> contexts</w:t>
        </w:r>
        <w:r w:rsidR="009B015E">
          <w:t xml:space="preserve"> </w:t>
        </w:r>
        <w:r w:rsidR="009B015E">
          <w:fldChar w:fldCharType="begin"/>
        </w:r>
      </w:ins>
      <w:r w:rsidR="006724E1">
        <w:instrText xml:space="preserve"> ADDIN ZOTERO_ITEM CSL_CITATION {"citationID":"m5oEMpFZ","properties":{"formattedCitation":"\\super 16\\uc0\\u8211{}19\\nosupersub{}","plainCitation":"16–19","noteIndex":0},"citationItems":[{"id":20819,"uris":["http://zotero.org/users/6239255/items/FLW8E8KQ"],"itemData":{"id":20819,"type":"article-journal","abstract":"Despite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ins w:id="158" w:author="Billy Mitchell" w:date="2024-11-13T10:35:00Z" w16du:dateUtc="2024-11-13T15:35:00Z">
        <w:r w:rsidR="009B015E">
          <w:fldChar w:fldCharType="separate"/>
        </w:r>
      </w:ins>
      <w:r w:rsidR="006724E1" w:rsidRPr="006724E1">
        <w:rPr>
          <w:vertAlign w:val="superscript"/>
        </w:rPr>
        <w:t>16–19</w:t>
      </w:r>
      <w:ins w:id="159" w:author="Billy Mitchell" w:date="2024-11-13T10:35:00Z" w16du:dateUtc="2024-11-13T15:35:00Z">
        <w:r w:rsidR="009B015E">
          <w:fldChar w:fldCharType="end"/>
        </w:r>
      </w:ins>
      <w:ins w:id="160" w:author="Billy Mitchell" w:date="2024-11-13T12:00:00Z" w16du:dateUtc="2024-11-13T17:00:00Z">
        <w:r w:rsidR="005740E5">
          <w:t xml:space="preserve"> which </w:t>
        </w:r>
      </w:ins>
      <w:ins w:id="161" w:author="Billy Mitchell" w:date="2024-11-13T12:41:00Z" w16du:dateUtc="2024-11-13T17:41:00Z">
        <w:r w:rsidR="00D55A59">
          <w:t xml:space="preserve">aim to </w:t>
        </w:r>
      </w:ins>
      <w:ins w:id="162" w:author="Billy Mitchell" w:date="2024-11-13T10:43:00Z" w16du:dateUtc="2024-11-13T15:43:00Z">
        <w:r w:rsidR="007826B0">
          <w:t xml:space="preserve">better mirror </w:t>
        </w:r>
      </w:ins>
      <w:ins w:id="163" w:author="Billy Mitchell" w:date="2024-11-13T12:00:00Z" w16du:dateUtc="2024-11-13T17:00:00Z">
        <w:r w:rsidR="005740E5">
          <w:t xml:space="preserve">the </w:t>
        </w:r>
      </w:ins>
      <w:ins w:id="164" w:author="Billy Mitchell" w:date="2024-11-13T10:43:00Z" w16du:dateUtc="2024-11-13T15:43:00Z">
        <w:r w:rsidR="007826B0" w:rsidRPr="002C25B9">
          <w:t>complexity and cognitive demand</w:t>
        </w:r>
      </w:ins>
      <w:ins w:id="165" w:author="Billy Mitchell" w:date="2024-11-13T12:00:00Z" w16du:dateUtc="2024-11-13T17:00:00Z">
        <w:r w:rsidR="005740E5">
          <w:t>s of everyday tasks</w:t>
        </w:r>
      </w:ins>
      <w:ins w:id="166" w:author="Billy Mitchell" w:date="2024-11-13T10:43:00Z" w16du:dateUtc="2024-11-13T15:43:00Z">
        <w:r w:rsidR="007826B0" w:rsidRPr="002C25B9">
          <w:t xml:space="preserve"> </w:t>
        </w:r>
        <w:r w:rsidR="007826B0" w:rsidRPr="00A565EC">
          <w:fldChar w:fldCharType="begin"/>
        </w:r>
      </w:ins>
      <w:r w:rsidR="006724E1">
        <w:instrText xml:space="preserve"> ADDIN ZOTERO_ITEM CSL_CITATION {"citationID":"jMINOKIE","properties":{"formattedCitation":"\\super 20\\nosupersub{}","plainCitation":"20","noteIndex":0},"citationItems":[{"id":20950,"uris":["http://zotero.org/users/6239255/items/I6GAVZUZ"],"itemData":{"id":20950,"type":"article-journal","abstract":"Abstract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ins w:id="167" w:author="Billy Mitchell" w:date="2024-11-13T10:43:00Z" w16du:dateUtc="2024-11-13T15:43:00Z">
        <w:r w:rsidR="007826B0" w:rsidRPr="00A565EC">
          <w:fldChar w:fldCharType="separate"/>
        </w:r>
      </w:ins>
      <w:r w:rsidR="006724E1" w:rsidRPr="006724E1">
        <w:rPr>
          <w:vertAlign w:val="superscript"/>
        </w:rPr>
        <w:t>20</w:t>
      </w:r>
      <w:ins w:id="168" w:author="Billy Mitchell" w:date="2024-11-13T10:43:00Z" w16du:dateUtc="2024-11-13T15:43:00Z">
        <w:r w:rsidR="007826B0" w:rsidRPr="00A565EC">
          <w:fldChar w:fldCharType="end"/>
        </w:r>
        <w:r w:rsidR="007826B0" w:rsidRPr="00A565EC">
          <w:t xml:space="preserve">. </w:t>
        </w:r>
      </w:ins>
    </w:p>
    <w:p w14:paraId="3D0BD7F3" w14:textId="41886C15" w:rsidR="005740E5" w:rsidRDefault="005740E5" w:rsidP="005740E5">
      <w:pPr>
        <w:spacing w:line="240" w:lineRule="auto"/>
        <w:ind w:firstLine="540"/>
        <w:jc w:val="both"/>
        <w:rPr>
          <w:ins w:id="169" w:author="Billy Mitchell" w:date="2024-11-13T10:42:00Z" w16du:dateUtc="2024-11-13T15:42:00Z"/>
        </w:rPr>
      </w:pPr>
    </w:p>
    <w:p w14:paraId="096E5F6A" w14:textId="77777777" w:rsidR="007826B0" w:rsidRDefault="007826B0" w:rsidP="00E57CEC">
      <w:pPr>
        <w:spacing w:line="240" w:lineRule="auto"/>
        <w:ind w:firstLine="540"/>
        <w:jc w:val="both"/>
        <w:rPr>
          <w:ins w:id="170" w:author="Billy Mitchell" w:date="2024-11-13T10:42:00Z" w16du:dateUtc="2024-11-13T15:42:00Z"/>
        </w:rPr>
      </w:pPr>
    </w:p>
    <w:p w14:paraId="2F5EE52F" w14:textId="77777777" w:rsidR="007826B0" w:rsidRDefault="007826B0" w:rsidP="00E57CEC">
      <w:pPr>
        <w:spacing w:line="240" w:lineRule="auto"/>
        <w:ind w:firstLine="540"/>
        <w:jc w:val="both"/>
        <w:rPr>
          <w:ins w:id="171" w:author="Billy Mitchell" w:date="2024-11-13T10:42:00Z" w16du:dateUtc="2024-11-13T15:42:00Z"/>
        </w:rPr>
      </w:pPr>
    </w:p>
    <w:p w14:paraId="73EA22CA" w14:textId="4F273D13" w:rsidR="008F3031" w:rsidRDefault="007826B0" w:rsidP="00E57CEC">
      <w:pPr>
        <w:spacing w:line="240" w:lineRule="auto"/>
        <w:ind w:firstLine="540"/>
        <w:jc w:val="both"/>
        <w:rPr>
          <w:ins w:id="172" w:author="Billy Mitchell" w:date="2024-11-12T22:14:00Z" w16du:dateUtc="2024-11-13T03:14:00Z"/>
        </w:rPr>
      </w:pPr>
      <w:ins w:id="173" w:author="Billy Mitchell" w:date="2024-11-13T10:35:00Z" w16du:dateUtc="2024-11-13T15:35:00Z">
        <w:r>
          <w:t xml:space="preserve"> </w:t>
        </w:r>
      </w:ins>
      <w:ins w:id="174" w:author="Billy Mitchell" w:date="2024-11-13T10:26:00Z" w16du:dateUtc="2024-11-13T15:26:00Z">
        <w:r w:rsidR="009B015E" w:rsidRPr="009B015E">
          <w:t>However,</w:t>
        </w:r>
      </w:ins>
      <w:ins w:id="175" w:author="Billy Mitchell" w:date="2024-11-13T10:35:00Z" w16du:dateUtc="2024-11-13T15:35:00Z">
        <w:r>
          <w:t xml:space="preserve"> the affective labeling literature </w:t>
        </w:r>
      </w:ins>
      <w:ins w:id="176" w:author="Billy Mitchell" w:date="2024-11-13T10:36:00Z" w16du:dateUtc="2024-11-13T15:36:00Z">
        <w:r>
          <w:t>also has failed to find</w:t>
        </w:r>
      </w:ins>
      <w:ins w:id="177" w:author="Billy Mitchell" w:date="2024-11-13T10:26:00Z" w16du:dateUtc="2024-11-13T15:26:00Z">
        <w:r w:rsidR="009B015E" w:rsidRPr="009B015E">
          <w:t xml:space="preserve"> </w:t>
        </w:r>
      </w:ins>
      <w:ins w:id="178" w:author="Billy Mitchell" w:date="2024-11-13T10:36:00Z" w16du:dateUtc="2024-11-13T15:36:00Z">
        <w:r>
          <w:t>similar</w:t>
        </w:r>
      </w:ins>
      <w:ins w:id="179" w:author="Billy Mitchell" w:date="2024-11-13T10:26:00Z" w16du:dateUtc="2024-11-13T15:26:00Z">
        <w:r w:rsidR="009B015E" w:rsidRPr="009B015E">
          <w:t xml:space="preserve"> consequences for non-affective labeling, such as identifying one's gender or </w:t>
        </w:r>
      </w:ins>
      <w:ins w:id="180" w:author="Billy Mitchell" w:date="2024-11-13T10:33:00Z" w16du:dateUtc="2024-11-13T15:33:00Z">
        <w:r w:rsidR="009B015E">
          <w:t>_______</w:t>
        </w:r>
      </w:ins>
      <w:ins w:id="181" w:author="Billy Mitchell" w:date="2024-11-13T10:26:00Z" w16du:dateUtc="2024-11-13T15:26:00Z">
        <w:r w:rsidR="009B015E" w:rsidRPr="009B015E">
          <w:t xml:space="preserve">. Regardless of this distinction between affective and non-affective labeling, concerns regarding how self-reporting an evaluation may alter </w:t>
        </w:r>
      </w:ins>
      <w:ins w:id="182" w:author="Billy Mitchell" w:date="2024-11-13T10:36:00Z" w16du:dateUtc="2024-11-13T15:36:00Z">
        <w:r>
          <w:t>the evaluation</w:t>
        </w:r>
      </w:ins>
      <w:ins w:id="183" w:author="Billy Mitchell" w:date="2024-11-13T10:26:00Z" w16du:dateUtc="2024-11-13T15:26:00Z">
        <w:r w:rsidR="009B015E" w:rsidRPr="009B015E">
          <w:t xml:space="preserve"> has</w:t>
        </w:r>
      </w:ins>
      <w:ins w:id="184" w:author="Billy Mitchell" w:date="2024-11-13T10:36:00Z" w16du:dateUtc="2024-11-13T15:36:00Z">
        <w:r>
          <w:t xml:space="preserve"> </w:t>
        </w:r>
      </w:ins>
      <w:ins w:id="185" w:author="Billy Mitchell" w:date="2024-11-13T10:37:00Z" w16du:dateUtc="2024-11-13T15:37:00Z">
        <w:r>
          <w:t xml:space="preserve">left many </w:t>
        </w:r>
      </w:ins>
      <w:ins w:id="186" w:author="Billy Mitchell" w:date="2024-11-13T10:42:00Z" w16du:dateUtc="2024-11-13T15:42:00Z">
        <w:r>
          <w:t xml:space="preserve">neuroscience </w:t>
        </w:r>
      </w:ins>
      <w:ins w:id="187" w:author="Billy Mitchell" w:date="2024-11-13T10:37:00Z" w16du:dateUtc="2024-11-13T15:37:00Z">
        <w:r>
          <w:t>researchers</w:t>
        </w:r>
      </w:ins>
      <w:ins w:id="188" w:author="Billy Mitchell" w:date="2024-11-13T10:41:00Z" w16du:dateUtc="2024-11-13T15:41:00Z">
        <w:r>
          <w:t xml:space="preserve"> to rely on passive viewing paradigms </w:t>
        </w:r>
      </w:ins>
    </w:p>
    <w:p w14:paraId="2AB80B30" w14:textId="77777777" w:rsidR="008F3031" w:rsidRDefault="008F3031" w:rsidP="00E57CEC">
      <w:pPr>
        <w:spacing w:line="240" w:lineRule="auto"/>
        <w:ind w:firstLine="540"/>
        <w:jc w:val="both"/>
        <w:rPr>
          <w:ins w:id="189" w:author="Billy Mitchell" w:date="2024-11-12T22:14:00Z" w16du:dateUtc="2024-11-13T03:14:00Z"/>
        </w:rPr>
      </w:pPr>
    </w:p>
    <w:p w14:paraId="46BD5F43" w14:textId="77777777" w:rsidR="008F3031" w:rsidRDefault="008F3031" w:rsidP="00E57CEC">
      <w:pPr>
        <w:spacing w:line="240" w:lineRule="auto"/>
        <w:ind w:firstLine="540"/>
        <w:jc w:val="both"/>
        <w:rPr>
          <w:ins w:id="190" w:author="Billy Mitchell" w:date="2024-11-12T22:14:00Z" w16du:dateUtc="2024-11-13T03:14:00Z"/>
        </w:rPr>
      </w:pPr>
    </w:p>
    <w:p w14:paraId="7861BF2F" w14:textId="31D1552D" w:rsidR="008F3031" w:rsidRDefault="008F3031" w:rsidP="00E57CEC">
      <w:pPr>
        <w:spacing w:line="240" w:lineRule="auto"/>
        <w:ind w:firstLine="540"/>
        <w:jc w:val="both"/>
        <w:rPr>
          <w:ins w:id="191" w:author="Billy Mitchell" w:date="2024-11-12T22:14:00Z" w16du:dateUtc="2024-11-13T03:14:00Z"/>
        </w:rPr>
      </w:pPr>
      <w:ins w:id="192" w:author="Billy Mitchell" w:date="2024-11-12T22:14:00Z" w16du:dateUtc="2024-11-13T03:14:00Z">
        <w:r>
          <w:t xml:space="preserve"> </w:t>
        </w:r>
      </w:ins>
      <w:del w:id="193" w:author="Billy Mitchell" w:date="2024-11-12T21:26:00Z" w16du:dateUtc="2024-11-13T02:26:00Z">
        <w:r w:rsidR="00B92AC0" w:rsidRPr="00A565EC" w:rsidDel="003477A7">
          <w:delText xml:space="preserve"> and some have arg</w:delText>
        </w:r>
      </w:del>
      <w:del w:id="194" w:author="Billy Mitchell" w:date="2024-11-12T21:27:00Z" w16du:dateUtc="2024-11-13T02:27:00Z">
        <w:r w:rsidR="00B92AC0" w:rsidRPr="00A565EC" w:rsidDel="003477A7">
          <w:delText>ued, in</w:delText>
        </w:r>
      </w:del>
      <w:del w:id="195" w:author="Billy Mitchell" w:date="2024-11-12T22:09:00Z" w16du:dateUtc="2024-11-13T03:09:00Z">
        <w:r w:rsidR="00B92AC0" w:rsidRPr="00A565EC" w:rsidDel="008F3031">
          <w:delText xml:space="preserve"> the pursuit of science more generally</w:delText>
        </w:r>
        <w:r w:rsidR="008B21B9" w:rsidDel="008F3031">
          <w:fldChar w:fldCharType="begin"/>
        </w:r>
        <w:r w:rsidR="00902099" w:rsidDel="008F3031">
          <w:del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delInstrText>
        </w:r>
        <w:r w:rsidR="008B21B9" w:rsidDel="008F3031">
          <w:fldChar w:fldCharType="separate"/>
        </w:r>
        <w:r w:rsidR="00662B7D" w:rsidRPr="00662B7D" w:rsidDel="008F3031">
          <w:rPr>
            <w:vertAlign w:val="superscript"/>
          </w:rPr>
          <w:delText>6</w:delText>
        </w:r>
        <w:r w:rsidR="008B21B9" w:rsidDel="008F3031">
          <w:fldChar w:fldCharType="end"/>
        </w:r>
      </w:del>
      <w:del w:id="196" w:author="Billy Mitchell" w:date="2024-11-12T21:27:00Z" w16du:dateUtc="2024-11-13T02:27:00Z">
        <w:r w:rsidR="00B92AC0" w:rsidRPr="00A565EC" w:rsidDel="003477A7">
          <w:delText>, is something called</w:delText>
        </w:r>
      </w:del>
      <w:del w:id="197" w:author="Billy Mitchell" w:date="2024-11-12T22:09:00Z" w16du:dateUtc="2024-11-13T03:09:00Z">
        <w:r w:rsidR="00B92AC0" w:rsidRPr="00A565EC" w:rsidDel="008F3031">
          <w:delText xml:space="preserve"> </w:delText>
        </w:r>
      </w:del>
      <w:del w:id="198" w:author="Billy Mitchell" w:date="2024-11-12T21:21:00Z" w16du:dateUtc="2024-11-13T02:21:00Z">
        <w:r w:rsidR="00B92AC0" w:rsidRPr="00A565EC" w:rsidDel="003477A7">
          <w:delText>“the observer effect.”</w:delText>
        </w:r>
      </w:del>
      <w:del w:id="199" w:author="Billy Mitchell" w:date="2024-11-12T21:27:00Z" w16du:dateUtc="2024-11-13T02:27:00Z">
        <w:r w:rsidR="00B92AC0" w:rsidRPr="00A565EC" w:rsidDel="003477A7">
          <w:delText xml:space="preserve"> This</w:delText>
        </w:r>
      </w:del>
      <w:del w:id="200" w:author="Billy Mitchell" w:date="2024-11-12T21:24:00Z" w16du:dateUtc="2024-11-13T02:24:00Z">
        <w:r w:rsidR="00B92AC0" w:rsidRPr="00A565EC" w:rsidDel="003477A7">
          <w:delText xml:space="preserve"> posits that the act of observing -- in and of itself -- changes what is being observed or measured</w:delText>
        </w:r>
      </w:del>
      <w:del w:id="201" w:author="Billy Mitchell" w:date="2024-11-12T21:27:00Z" w16du:dateUtc="2024-11-13T02:27:00Z">
        <w:r w:rsidR="00B92AC0" w:rsidRPr="00A565EC" w:rsidDel="003477A7">
          <w:delText xml:space="preserve">. </w:delText>
        </w:r>
      </w:del>
      <w:del w:id="202" w:author="Billy Mitchell" w:date="2024-11-12T22:08:00Z" w16du:dateUtc="2024-11-13T03:08:00Z">
        <w:r w:rsidR="00B92AC0" w:rsidRPr="00A565EC" w:rsidDel="008F3031">
          <w:delText>This tension extends beyond waves and particles and is in some respects at the core of psychological science</w:delText>
        </w:r>
      </w:del>
      <w:del w:id="203" w:author="Billy Mitchell" w:date="2024-11-12T22:09:00Z" w16du:dateUtc="2024-11-13T03:09:00Z">
        <w:r w:rsidR="00B92AC0" w:rsidRPr="00A565EC" w:rsidDel="008F3031">
          <w:delText xml:space="preserve">. </w:delText>
        </w:r>
      </w:del>
      <w:r w:rsidR="00B92AC0" w:rsidRPr="00A565EC">
        <w:t>Is it possible to observe and examine psychological phenomena and subjective experience without substantively changing what is being observed?</w:t>
      </w:r>
      <w:r w:rsidR="006E54B4" w:rsidRPr="00A565EC">
        <w:t xml:space="preserve"> </w:t>
      </w:r>
    </w:p>
    <w:p w14:paraId="2012025D" w14:textId="77777777" w:rsidR="008F3031" w:rsidRDefault="008F3031" w:rsidP="00E57CEC">
      <w:pPr>
        <w:spacing w:line="240" w:lineRule="auto"/>
        <w:ind w:firstLine="540"/>
        <w:jc w:val="both"/>
        <w:rPr>
          <w:ins w:id="204" w:author="Billy Mitchell" w:date="2024-11-12T22:14:00Z" w16du:dateUtc="2024-11-13T03:14:00Z"/>
        </w:rPr>
      </w:pPr>
    </w:p>
    <w:p w14:paraId="79D5EE9A" w14:textId="4C7AC74E" w:rsidR="00E57CEC" w:rsidRPr="00A565EC" w:rsidDel="009B015E" w:rsidRDefault="006E54B4" w:rsidP="00E57CEC">
      <w:pPr>
        <w:spacing w:line="240" w:lineRule="auto"/>
        <w:ind w:firstLine="540"/>
        <w:jc w:val="both"/>
        <w:rPr>
          <w:del w:id="205" w:author="Billy Mitchell" w:date="2024-11-13T10:34:00Z" w16du:dateUtc="2024-11-13T15:34:00Z"/>
        </w:rPr>
      </w:pPr>
      <w:del w:id="206" w:author="Billy Mitchell" w:date="2024-11-13T10:34:00Z" w16du:dateUtc="2024-11-13T15:34:00Z">
        <w:r w:rsidRPr="00A565EC" w:rsidDel="009B015E">
          <w:delText>This presents a particular challenge in more recent years, as psychologists and neuroscientists have pivoted towards the use of more “naturalistic” stimuli</w:delText>
        </w:r>
        <w:r w:rsidR="00D45595" w:rsidDel="009B015E">
          <w:fldChar w:fldCharType="begin"/>
        </w:r>
        <w:r w:rsidR="00902099" w:rsidDel="009B015E">
          <w:del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delInstrText>
        </w:r>
        <w:r w:rsidR="00D45595" w:rsidDel="009B015E">
          <w:fldChar w:fldCharType="separate"/>
        </w:r>
        <w:r w:rsidR="00662B7D" w:rsidRPr="00662B7D" w:rsidDel="009B015E">
          <w:rPr>
            <w:vertAlign w:val="superscript"/>
          </w:rPr>
          <w:delText>7–11</w:delText>
        </w:r>
        <w:r w:rsidR="00D45595" w:rsidDel="009B015E">
          <w:fldChar w:fldCharType="end"/>
        </w:r>
        <w:r w:rsidRPr="00A565EC" w:rsidDel="009B015E">
          <w:delText xml:space="preserve"> </w:delText>
        </w:r>
      </w:del>
      <w:del w:id="207" w:author="Billy Mitchell" w:date="2024-10-30T11:58:00Z" w16du:dateUtc="2024-10-30T15:58:00Z">
        <w:r w:rsidRPr="00A565EC" w:rsidDel="00D45595">
          <w:delText xml:space="preserve">(Chang cites, </w:delText>
        </w:r>
        <w:r w:rsidR="00E57CEC" w:rsidDel="00D45595">
          <w:delText xml:space="preserve">Chen cites, </w:delText>
        </w:r>
        <w:r w:rsidRPr="00A565EC" w:rsidDel="00D45595">
          <w:delText xml:space="preserve">Finn cites, Hasson cites) </w:delText>
        </w:r>
      </w:del>
      <w:del w:id="208" w:author="Billy Mitchell" w:date="2024-11-13T10:34:00Z" w16du:dateUtc="2024-11-13T15:34:00Z">
        <w:r w:rsidRPr="00A565EC" w:rsidDel="009B015E">
          <w:delText xml:space="preserve">or </w:delText>
        </w:r>
        <w:r w:rsidR="00E57CEC" w:rsidDel="009B015E">
          <w:delText>experimental</w:delText>
        </w:r>
        <w:r w:rsidRPr="00A565EC" w:rsidDel="009B015E">
          <w:delText xml:space="preserve"> contexts</w:delText>
        </w:r>
        <w:r w:rsidR="00D45595" w:rsidDel="009B015E">
          <w:fldChar w:fldCharType="begin"/>
        </w:r>
        <w:r w:rsidR="00902099" w:rsidDel="009B015E">
          <w:del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D45595" w:rsidDel="009B015E">
          <w:fldChar w:fldCharType="separate"/>
        </w:r>
        <w:r w:rsidR="00662B7D" w:rsidRPr="00662B7D" w:rsidDel="009B015E">
          <w:rPr>
            <w:vertAlign w:val="superscript"/>
          </w:rPr>
          <w:delText>12–15</w:delText>
        </w:r>
        <w:r w:rsidR="00D45595" w:rsidDel="009B015E">
          <w:fldChar w:fldCharType="end"/>
        </w:r>
      </w:del>
      <w:del w:id="209" w:author="Billy Mitchell" w:date="2024-10-30T11:59:00Z" w16du:dateUtc="2024-10-30T15:59:00Z">
        <w:r w:rsidRPr="00A565EC" w:rsidDel="00D45595">
          <w:delText xml:space="preserve"> (Joanne cite, you cite, Deepu lab, Caltech haunted house people, Dean Mobbs VR papers</w:delText>
        </w:r>
        <w:r w:rsidR="00D54FC2" w:rsidDel="00D45595">
          <w:delText xml:space="preserve"> – anything else I am missing</w:delText>
        </w:r>
        <w:r w:rsidRPr="00A565EC" w:rsidDel="00D45595">
          <w:delText>)</w:delText>
        </w:r>
      </w:del>
      <w:del w:id="210" w:author="Billy Mitchell" w:date="2024-11-13T10:34:00Z" w16du:dateUtc="2024-11-13T15:34:00Z">
        <w:r w:rsidRPr="00A565EC" w:rsidDel="009B015E">
          <w:delText xml:space="preserve">. </w:delText>
        </w:r>
      </w:del>
      <w:del w:id="211" w:author="Billy Mitchell" w:date="2024-11-12T22:09:00Z" w16du:dateUtc="2024-11-13T03:09:00Z">
        <w:r w:rsidRPr="00A565EC" w:rsidDel="008F3031">
          <w:delText xml:space="preserve">While these situations may </w:delText>
        </w:r>
        <w:r w:rsidR="00D54FC2" w:rsidDel="008F3031">
          <w:delText xml:space="preserve">in some respects </w:delText>
        </w:r>
        <w:r w:rsidRPr="00A565EC" w:rsidDel="008F3031">
          <w:delText>more adequately approximate the “real world” relative to more traditional experimental designs, they also introduce a new challenge when it comes to probing and assessing subjective psychological experience.</w:delText>
        </w:r>
      </w:del>
    </w:p>
    <w:p w14:paraId="56F4A5C2" w14:textId="10C39199" w:rsidR="007140B3" w:rsidRPr="002C25B9" w:rsidRDefault="006E54B4" w:rsidP="00E57CEC">
      <w:pPr>
        <w:spacing w:line="240" w:lineRule="auto"/>
        <w:ind w:firstLine="540"/>
        <w:jc w:val="both"/>
      </w:pPr>
      <w:del w:id="212" w:author="Billy Mitchell" w:date="2024-11-13T10:38:00Z" w16du:dateUtc="2024-11-13T15:38:00Z">
        <w:r w:rsidRPr="00A565EC" w:rsidDel="007826B0">
          <w:delText>T</w:delText>
        </w:r>
      </w:del>
      <w:del w:id="213" w:author="Billy Mitchell" w:date="2024-10-31T13:48:00Z" w16du:dateUtc="2024-10-31T17:48:00Z">
        <w:r w:rsidRPr="00A565EC" w:rsidDel="00B36FCB">
          <w:delText>he persistent t</w:delText>
        </w:r>
      </w:del>
      <w:del w:id="214" w:author="Billy Mitchell" w:date="2024-11-13T10:38:00Z" w16du:dateUtc="2024-11-13T15:38:00Z">
        <w:r w:rsidRPr="00A565EC" w:rsidDel="007826B0">
          <w:delText>ension between experimental control, ecological validity, and optim</w:delText>
        </w:r>
        <w:r w:rsidR="00D54FC2" w:rsidDel="007826B0">
          <w:delText>izing</w:delText>
        </w:r>
        <w:r w:rsidRPr="00A565EC" w:rsidDel="007826B0">
          <w:delText xml:space="preserve"> measurement is not new in psychology </w:delText>
        </w:r>
        <w:r w:rsidR="002C25B9" w:rsidDel="007826B0">
          <w:fldChar w:fldCharType="begin"/>
        </w:r>
        <w:r w:rsidR="007826B0" w:rsidDel="007826B0">
          <w:delInstrText xml:space="preserve"> ADDIN ZOTERO_ITEM CSL_CITATION {"citationID":"wjIZ2qY7","properties":{"formattedCitation":"\\super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2C25B9" w:rsidDel="007826B0">
          <w:fldChar w:fldCharType="separate"/>
        </w:r>
        <w:r w:rsidR="007826B0" w:rsidRPr="007826B0" w:rsidDel="007826B0">
          <w:rPr>
            <w:vertAlign w:val="superscript"/>
          </w:rPr>
          <w:delText>16</w:delText>
        </w:r>
        <w:r w:rsidR="002C25B9" w:rsidDel="007826B0">
          <w:fldChar w:fldCharType="end"/>
        </w:r>
        <w:r w:rsidRPr="00A565EC" w:rsidDel="007826B0">
          <w:delText xml:space="preserve">. </w:delText>
        </w:r>
        <w:r w:rsidR="00D54FC2" w:rsidDel="007826B0">
          <w:delText>Concern over the first two</w:delText>
        </w:r>
        <w:r w:rsidRPr="00A565EC" w:rsidDel="007826B0">
          <w:delText xml:space="preserve"> has motivated many researchers interested in higher-order cognitive phenomena to use dynamic, feature-rich audio/video stimuli in their research</w:delText>
        </w:r>
        <w:r w:rsidR="00862995" w:rsidRPr="00A565EC" w:rsidDel="007826B0">
          <w:delText>, such as films or television episodes</w:delText>
        </w:r>
      </w:del>
      <w:del w:id="215" w:author="Billy Mitchell" w:date="2024-11-05T18:32:00Z" w16du:dateUtc="2024-11-05T23:32:00Z">
        <w:r w:rsidRPr="00A565EC" w:rsidDel="000F1891">
          <w:delText xml:space="preserve"> (</w:delText>
        </w:r>
        <w:commentRangeStart w:id="216"/>
        <w:commentRangeStart w:id="217"/>
        <w:r w:rsidRPr="00A565EC" w:rsidDel="000F1891">
          <w:delText xml:space="preserve">e.g., </w:delText>
        </w:r>
        <w:commentRangeEnd w:id="216"/>
        <w:r w:rsidR="004A7F81" w:rsidRPr="006E54B4" w:rsidDel="000F1891">
          <w:rPr>
            <w:rStyle w:val="CommentReference"/>
          </w:rPr>
          <w:commentReference w:id="216"/>
        </w:r>
        <w:commentRangeEnd w:id="217"/>
        <w:r w:rsidR="008B21B9" w:rsidDel="000F1891">
          <w:rPr>
            <w:rStyle w:val="CommentReference"/>
          </w:rPr>
          <w:commentReference w:id="217"/>
        </w:r>
      </w:del>
      <w:del w:id="218" w:author="Billy Mitchell" w:date="2024-11-13T10:38:00Z" w16du:dateUtc="2024-11-13T15:38:00Z">
        <w:r w:rsidDel="007826B0">
          <w:fldChar w:fldCharType="begin"/>
        </w:r>
        <w:r w:rsidDel="007826B0">
          <w:delInstrText>HYPERLINK "https://www.zotero.org/google-docs/?TBhMtz" \h</w:delInstrText>
        </w:r>
        <w:r w:rsidDel="007826B0">
          <w:fldChar w:fldCharType="separate"/>
        </w:r>
        <w:r w:rsidR="00004753" w:rsidRPr="006E54B4" w:rsidDel="007826B0">
          <w:fldChar w:fldCharType="begin"/>
        </w:r>
        <w:r w:rsidR="007826B0" w:rsidDel="007826B0">
          <w:del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delInstrText>
        </w:r>
        <w:r w:rsidR="00004753" w:rsidRPr="006E54B4" w:rsidDel="007826B0">
          <w:fldChar w:fldCharType="separate"/>
        </w:r>
        <w:r w:rsidR="00662B7D" w:rsidRPr="00662B7D" w:rsidDel="007826B0">
          <w:rPr>
            <w:vertAlign w:val="superscript"/>
          </w:rPr>
          <w:delText>8,10,11</w:delText>
        </w:r>
        <w:r w:rsidR="00004753" w:rsidRPr="006E54B4" w:rsidDel="007826B0">
          <w:fldChar w:fldCharType="end"/>
        </w:r>
        <w:r w:rsidDel="007826B0">
          <w:fldChar w:fldCharType="end"/>
        </w:r>
        <w:r w:rsidRPr="00A565EC" w:rsidDel="007826B0">
          <w:delText xml:space="preserve">. </w:delText>
        </w:r>
      </w:del>
      <w:r w:rsidR="00E57CEC">
        <w:t>Th</w:t>
      </w:r>
      <w:r w:rsidR="00444F55">
        <w:t>ese</w:t>
      </w:r>
      <w:r w:rsidR="00E57CEC">
        <w:t xml:space="preserve"> stimuli </w:t>
      </w:r>
      <w:del w:id="219" w:author="Billy Mitchell" w:date="2024-11-13T10:43:00Z" w16du:dateUtc="2024-11-13T15:43:00Z">
        <w:r w:rsidR="00E57CEC" w:rsidDel="007826B0">
          <w:delText xml:space="preserve">better mirror the social world </w:delText>
        </w:r>
        <w:r w:rsidRPr="002C25B9" w:rsidDel="007826B0">
          <w:delText xml:space="preserve">in </w:delText>
        </w:r>
        <w:r w:rsidR="00862995" w:rsidRPr="002C25B9" w:rsidDel="007826B0">
          <w:delText xml:space="preserve">terms of </w:delText>
        </w:r>
        <w:r w:rsidR="00351FB4" w:rsidRPr="002C25B9" w:rsidDel="007826B0">
          <w:delText xml:space="preserve">both </w:delText>
        </w:r>
        <w:r w:rsidRPr="002C25B9" w:rsidDel="007826B0">
          <w:delText>complexity (e.g., contain</w:delText>
        </w:r>
        <w:r w:rsidR="009F2A6F" w:rsidRPr="002C25B9" w:rsidDel="007826B0">
          <w:delText>ing</w:delText>
        </w:r>
        <w:r w:rsidRPr="002C25B9" w:rsidDel="007826B0">
          <w:delText xml:space="preserve"> temporally-sensitive narrative structures, nuanced social interactions and emotional information) and cognitive demand (e.g., resolving ambiguities in narrative events, </w:delText>
        </w:r>
        <w:r w:rsidR="00862995" w:rsidRPr="002C25B9" w:rsidDel="007826B0">
          <w:delText xml:space="preserve">learning context, </w:delText>
        </w:r>
        <w:r w:rsidRPr="002C25B9" w:rsidDel="007826B0">
          <w:delText xml:space="preserve">interpreting dynamic personal relationships and motivations) </w:delText>
        </w:r>
      </w:del>
      <w:del w:id="220" w:author="Billy Mitchell" w:date="2024-11-05T18:32:00Z" w16du:dateUtc="2024-11-05T23:32:00Z">
        <w:r w:rsidRPr="002C25B9" w:rsidDel="000F1891">
          <w:delText>(</w:delText>
        </w:r>
      </w:del>
      <w:del w:id="221" w:author="Billy Mitchell" w:date="2024-11-13T10:43:00Z" w16du:dateUtc="2024-11-13T15:43:00Z">
        <w:r w:rsidR="009440B1" w:rsidRPr="00A565EC" w:rsidDel="007826B0">
          <w:fldChar w:fldCharType="begin"/>
        </w:r>
        <w:r w:rsidR="007826B0" w:rsidDel="007826B0">
          <w:del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9440B1" w:rsidRPr="00A565EC" w:rsidDel="007826B0">
          <w:fldChar w:fldCharType="separate"/>
        </w:r>
        <w:r w:rsidR="00662B7D" w:rsidRPr="00662B7D" w:rsidDel="007826B0">
          <w:rPr>
            <w:vertAlign w:val="superscript"/>
          </w:rPr>
          <w:delText>17</w:delText>
        </w:r>
        <w:r w:rsidR="009440B1" w:rsidRPr="00A565EC" w:rsidDel="007826B0">
          <w:fldChar w:fldCharType="end"/>
        </w:r>
        <w:r w:rsidRPr="00A565EC" w:rsidDel="007826B0">
          <w:delText xml:space="preserve">. </w:delText>
        </w:r>
      </w:del>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7E02E2CB"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7826B0">
        <w:instrText xml:space="preserve"> ADDIN ZOTERO_ITEM CSL_CITATION {"citationID":"OeB0SlBl","properties":{"formattedCitation":"\\super 1,2\\nosupersub{}","plainCitation":"1,2","noteIndex":0},"citationItems":[{"id":20911,"uris":["http://zotero.org/users/6239255/items/G9KQD8CI","http://zotero.org/users/6239255/items/VDN2W5ER"],"itemData":{"id":20911,"type":"article-journal","abstract":"Movies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 xml:space="preserve">Continuous self-report rating approaches have been used extensively beyond </w:t>
      </w:r>
      <w:r w:rsidRPr="002947A3">
        <w:lastRenderedPageBreak/>
        <w:t>neuroimaging as a high-resolution representation of subjective experiences</w:t>
      </w:r>
      <w:ins w:id="222" w:author="Billy Mitchell" w:date="2024-11-05T18:37:00Z" w16du:dateUtc="2024-11-05T23:37:00Z">
        <w:r w:rsidR="00125F01">
          <w:t xml:space="preserve"> </w:t>
        </w:r>
      </w:ins>
      <w:del w:id="223" w:author="Billy Mitchell" w:date="2024-11-05T18:37:00Z" w16du:dateUtc="2024-11-05T23:37:00Z">
        <w:r w:rsidRPr="002947A3" w:rsidDel="00125F01">
          <w:delText xml:space="preserve"> (</w:delText>
        </w:r>
      </w:del>
      <w:r w:rsidRPr="002947A3">
        <w:fldChar w:fldCharType="begin"/>
      </w:r>
      <w:r w:rsidR="006724E1">
        <w:instrText xml:space="preserve"> ADDIN ZOTERO_ITEM CSL_CITATION {"citationID":"7OOwyFKb","properties":{"formattedCitation":"\\super 10,21,22\\nosupersub{}","plainCitation":"10,21,22","noteIndex":0},"citationItems":[{"id":20952,"uris":["http://zotero.org/users/6239255/items/UJXHW8TK"],"itemData":{"id":20952,"type":"article-journal","container-title":"Journal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724E1" w:rsidRPr="006724E1">
        <w:rPr>
          <w:vertAlign w:val="superscript"/>
        </w:rPr>
        <w:t>10,21,22</w:t>
      </w:r>
      <w:r w:rsidRPr="002947A3">
        <w:fldChar w:fldCharType="end"/>
      </w:r>
      <w:ins w:id="224" w:author="Billy Mitchell" w:date="2024-11-05T18:37:00Z" w16du:dateUtc="2024-11-05T23:37:00Z">
        <w:r w:rsidR="00125F01">
          <w:t xml:space="preserve"> (</w:t>
        </w:r>
      </w:ins>
      <w:del w:id="225" w:author="Billy Mitchell" w:date="2024-11-05T18:37:00Z" w16du:dateUtc="2024-11-05T23:37:00Z">
        <w:r w:rsidRPr="002947A3" w:rsidDel="00125F01">
          <w:delText xml:space="preserve">, </w:delText>
        </w:r>
      </w:del>
      <w:r w:rsidRPr="002947A3">
        <w:t xml:space="preserve">but see </w:t>
      </w:r>
      <w:r w:rsidRPr="002947A3">
        <w:fldChar w:fldCharType="begin"/>
      </w:r>
      <w:r w:rsidR="007826B0">
        <w:instrText xml:space="preserve"> ADDIN ZOTERO_ITEM CSL_CITATION {"citationID":"iBIpTyPz","properties":{"formattedCitation":"\\super 3\\nosupersub{}","plainCitation":"3","noteIndex":0},"citationItems":[{"id":20953,"uris":["http://zotero.org/users/6239255/items/ZDP9QBSZ"],"itemData":{"id":20953,"type":"chapter","abstract":"Abstract\n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226" w:author="Billy Mitchell" w:date="2024-10-31T13:54:00Z" w16du:dateUtc="2024-10-31T17:54:00Z">
            <w:rPr>
              <w:highlight w:val="yellow"/>
            </w:rPr>
          </w:rPrChange>
        </w:rPr>
        <w:t xml:space="preserve">e.g., </w:t>
      </w:r>
      <w:ins w:id="227" w:author="Billy Mitchell" w:date="2024-10-31T13:54:00Z" w16du:dateUtc="2024-10-31T17:54:00Z">
        <w:r w:rsidR="00B36FCB">
          <w:t>“How amused do you feel?”</w:t>
        </w:r>
      </w:ins>
      <w:ins w:id="228" w:author="Billy Mitchell" w:date="2024-10-31T13:55:00Z" w16du:dateUtc="2024-10-31T17:55:00Z">
        <w:r w:rsidR="00B36FCB">
          <w:t xml:space="preserve"> in response to stimuli</w:t>
        </w:r>
      </w:ins>
      <w:ins w:id="229" w:author="Billy Mitchell" w:date="2024-10-31T13:56:00Z" w16du:dateUtc="2024-10-31T17:56:00Z">
        <w:r w:rsidR="00B36FCB">
          <w:t xml:space="preserve"> with differing emotional content</w:t>
        </w:r>
      </w:ins>
      <w:ins w:id="230" w:author="Billy Mitchell" w:date="2024-10-31T13:54:00Z" w16du:dateUtc="2024-10-31T17:54:00Z">
        <w:r w:rsidR="00B36FCB">
          <w:t xml:space="preserve">, “How </w:t>
        </w:r>
      </w:ins>
      <w:ins w:id="231" w:author="Billy Mitchell" w:date="2024-10-31T13:57:00Z" w16du:dateUtc="2024-10-31T17:57:00Z">
        <w:r w:rsidR="00B36FCB">
          <w:t>much do you trust this character?” in response to a</w:t>
        </w:r>
      </w:ins>
      <w:ins w:id="232" w:author="Billy Mitchell" w:date="2024-10-31T13:58:00Z" w16du:dateUtc="2024-10-31T17:58:00Z">
        <w:r w:rsidR="00B36FCB">
          <w:t xml:space="preserve"> suspenseful mystery narrative</w:t>
        </w:r>
      </w:ins>
      <w:del w:id="233" w:author="Billy Mitchell" w:date="2024-10-31T13:54:00Z" w16du:dateUtc="2024-10-31T17:54:00Z">
        <w:r w:rsidRPr="00B36FCB" w:rsidDel="00B36FCB">
          <w:rPr>
            <w:rPrChange w:id="234" w:author="Billy Mitchell" w:date="2024-10-31T13:54:00Z" w16du:dateUtc="2024-10-31T17:54:00Z">
              <w:rPr>
                <w:highlight w:val="yellow"/>
              </w:rPr>
            </w:rPrChange>
          </w:rPr>
          <w:delText>X</w:delText>
        </w:r>
      </w:del>
      <w:del w:id="235" w:author="Billy Mitchell" w:date="2024-10-31T13:55:00Z" w16du:dateUtc="2024-10-31T17:55:00Z">
        <w:r w:rsidRPr="00B36FCB" w:rsidDel="00B36FCB">
          <w:rPr>
            <w:rPrChange w:id="236" w:author="Billy Mitchell" w:date="2024-10-31T13:54:00Z" w16du:dateUtc="2024-10-31T17:54:00Z">
              <w:rPr>
                <w:highlight w:val="yellow"/>
              </w:rPr>
            </w:rPrChange>
          </w:rPr>
          <w:delText>, Y</w:delText>
        </w:r>
      </w:del>
      <w:r w:rsidRPr="002947A3">
        <w:t xml:space="preserve">) while watching the stimulus. These guidelines likely </w:t>
      </w:r>
      <w:commentRangeStart w:id="237"/>
      <w:r w:rsidRPr="002947A3">
        <w:t>narrow focus and circumscribe cognition</w:t>
      </w:r>
      <w:commentRangeEnd w:id="237"/>
      <w:r w:rsidR="00B36FCB">
        <w:rPr>
          <w:rStyle w:val="CommentReference"/>
        </w:rPr>
        <w:commentReference w:id="237"/>
      </w:r>
      <w:r w:rsidRPr="002947A3">
        <w:t xml:space="preserve"> </w:t>
      </w:r>
      <w:r w:rsidRPr="002947A3">
        <w:fldChar w:fldCharType="begin"/>
      </w:r>
      <w:r w:rsidR="00904155">
        <w:instrText xml:space="preserve"> ADDIN ZOTERO_ITEM CSL_CITATION {"citationID":"31T4xcFD","properties":{"formattedCitation":"\\super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4155">
        <w:instrText xml:space="preserve"> ADDIN ZOTERO_ITEM CSL_CITATION {"citationID":"WGrbwtMP","properties":{"formattedCitation":"\\super 24\\uc0\\u8211{}26\\nosupersub{}","plainCitation":"24–26","noteIndex":0},"citationItems":[{"id":21000,"uris":["http://zotero.org/users/6239255/items/PLTGQ6TS"],"itemData":{"id":21000,"type":"article-journal","abstract":"Cognition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904155" w:rsidRPr="00904155">
        <w:rPr>
          <w:vertAlign w:val="superscript"/>
        </w:rPr>
        <w:t>24–26</w:t>
      </w:r>
      <w:r w:rsidRPr="002947A3">
        <w:fldChar w:fldCharType="end"/>
      </w:r>
      <w:r w:rsidRPr="002947A3">
        <w:t>.</w:t>
      </w:r>
    </w:p>
    <w:p w14:paraId="34783EBE" w14:textId="75563A53" w:rsidR="00387013" w:rsidRDefault="00444F55" w:rsidP="00387013">
      <w:pPr>
        <w:spacing w:line="240" w:lineRule="auto"/>
        <w:ind w:firstLine="540"/>
        <w:jc w:val="both"/>
      </w:pPr>
      <w:r w:rsidRPr="002947A3">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7826B0">
        <w:instrText xml:space="preserve"> ADDIN ZOTERO_ITEM CSL_CITATION {"citationID":"r8N3YnOf","properties":{"formattedCitation":"\\super 1,2,4\\nosupersub{}","plainCitation":"1,2,4","noteIndex":0},"citationItems":[{"id":20911,"uris":["http://zotero.org/users/6239255/items/G9KQD8CI","http://zotero.org/users/6239255/items/VDN2W5ER"],"itemData":{"id":20911,"type":"article-journal","abstract":"Movies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4155">
        <w:instrText xml:space="preserve"> ADDIN ZOTERO_ITEM CSL_CITATION {"citationID":"s6MMStzp","properties":{"formattedCitation":"\\super 23,27\\uc0\\u8211{}30\\nosupersub{}","plainCitation":"23,27–30","noteIndex":0},"citationItems":[{"id":20909,"uris":["http://zotero.org/users/6239255/items/M224CHW3"],"itemData":{"id":20909,"type":"article-journal","abstract":"Abstract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904155" w:rsidRPr="00904155">
        <w:rPr>
          <w:vertAlign w:val="superscript"/>
        </w:rPr>
        <w:t>23,27–30</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4155">
        <w:instrText xml:space="preserve"> ADDIN ZOTERO_ITEM CSL_CITATION {"citationID":"5dCgGXW4","properties":{"formattedCitation":"\\super 9,31\\nosupersub{}","plainCitation":"9,31","noteIndex":0},"citationItems":[{"id":20874,"uris":["http://zotero.org/users/6239255/items/M6KWISKJ"],"itemData":{"id":20874,"type":"article-journal","abstract":"Putting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904155" w:rsidRPr="00904155">
        <w:rPr>
          <w:vertAlign w:val="superscript"/>
        </w:rPr>
        <w:t>9,31</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4155">
        <w:instrText xml:space="preserve"> ADDIN ZOTERO_ITEM CSL_CITATION {"citationID":"Wa0EnCm6","properties":{"formattedCitation":"\\super 23,27\\nosupersub{}","plainCitation":"23,27","noteIndex":0},"citationItems":[{"id":20909,"uris":["http://zotero.org/users/6239255/items/M224CHW3"],"itemData":{"id":20909,"type":"article-journal","abstract":"Abstract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904155" w:rsidRPr="00904155">
        <w:rPr>
          <w:vertAlign w:val="superscript"/>
        </w:rPr>
        <w:t>23,27</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238"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259679CD" w:rsidR="007476A8" w:rsidRDefault="00544E7B">
      <w:pPr>
        <w:spacing w:line="240" w:lineRule="auto"/>
        <w:ind w:firstLine="540"/>
        <w:jc w:val="both"/>
        <w:pPrChange w:id="239" w:author="Billy Mitchell" w:date="2024-10-31T14:58:00Z" w16du:dateUtc="2024-10-31T18:58:00Z">
          <w:pPr>
            <w:spacing w:line="240" w:lineRule="auto"/>
            <w:jc w:val="both"/>
          </w:pPr>
        </w:pPrChange>
      </w:pPr>
      <w:r>
        <w:rPr>
          <w:b/>
          <w:bCs/>
          <w:i/>
          <w:iCs/>
        </w:rPr>
        <w:t>Reflective</w:t>
      </w:r>
      <w:del w:id="240"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241"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4155">
        <w:instrText xml:space="preserve"> ADDIN ZOTERO_ITEM CSL_CITATION {"citationID":"OIZRvy1Y","properties":{"formattedCitation":"\\super 32,33\\nosupersub{}","plainCitation":"32,33","noteIndex":0},"citationItems":[{"id":12049,"uris":["http://zotero.org/users/6239255/items/4A6X6BHL"],"itemData":{"id":12049,"type":"article-journal","abstract":"For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904155" w:rsidRPr="00904155">
        <w:rPr>
          <w:vertAlign w:val="superscript"/>
        </w:rPr>
        <w:t>32,33</w:t>
      </w:r>
      <w:r w:rsidR="007476A8" w:rsidRPr="00544E7B">
        <w:fldChar w:fldCharType="end"/>
      </w:r>
      <w:ins w:id="242"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6724E1">
        <w:instrText xml:space="preserve"> ADDIN ZOTERO_ITEM CSL_CITATION {"citationID":"OdsIZu8d","properties":{"formattedCitation":"\\super 10,34\\nosupersub{}","plainCitation":"10,34","noteIndex":0},"citationItems":[{"id":20891,"uris":["http://zotero.org/users/6239255/items/HZUJVFEA"],"itemData":{"id":20891,"type":"article-journal","abstract":"Thirty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724E1" w:rsidRPr="006724E1">
        <w:rPr>
          <w:vertAlign w:val="superscript"/>
        </w:rPr>
        <w:t>10,34</w:t>
      </w:r>
      <w:r w:rsidR="00525660" w:rsidRPr="00544E7B">
        <w:fldChar w:fldCharType="end"/>
      </w:r>
      <w:r w:rsidR="00525660" w:rsidRPr="00544E7B">
        <w:t xml:space="preserve">. </w:t>
      </w:r>
    </w:p>
    <w:p w14:paraId="65E0985A" w14:textId="4101AAB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7826B0">
        <w:instrText xml:space="preserve"> ADDIN ZOTERO_ITEM CSL_CITATION {"citationID":"3mgjJ2AF","properties":{"formattedCitation":"\\super 4\\nosupersub{}","plainCitation":"4","noteIndex":0},"citationItems":[{"id":20908,"uris":["http://zotero.org/users/6239255/items/44QN75CR"],"itemData":{"id":20908,"type":"article-journal","abstract":"Sharing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4155">
        <w:instrText xml:space="preserve"> ADDIN ZOTERO_ITEM CSL_CITATION {"citationID":"fEJAbZml","properties":{"formattedCitation":"\\super 33\\nosupersub{}","plainCitation":"33","noteIndex":0},"citationItems":[{"id":20820,"uris":["http://zotero.org/users/6239255/items/AEE933CY"],"itemData":{"id":20820,"type":"article-journal","abstract":"Significance\n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904155" w:rsidRPr="00904155">
        <w:rPr>
          <w:vertAlign w:val="superscript"/>
        </w:rPr>
        <w:t>33</w:t>
      </w:r>
      <w:r w:rsidR="00525660" w:rsidRPr="00544E7B">
        <w:fldChar w:fldCharType="end"/>
      </w:r>
      <w:r w:rsidR="00525660" w:rsidRPr="00544E7B">
        <w:t xml:space="preserve"> and of humor </w:t>
      </w:r>
      <w:r w:rsidR="00525660" w:rsidRPr="00544E7B">
        <w:fldChar w:fldCharType="begin"/>
      </w:r>
      <w:r w:rsidR="00904155">
        <w:instrText xml:space="preserve"> ADDIN ZOTERO_ITEM CSL_CITATION {"citationID":"xxDe6EdH","properties":{"formattedCitation":"\\super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904155" w:rsidRPr="00904155">
        <w:rPr>
          <w:vertAlign w:val="superscript"/>
        </w:rPr>
        <w:t>35</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probe subjective experience</w:t>
      </w:r>
      <w:ins w:id="243" w:author="Billy Mitchell" w:date="2024-11-05T19:24:00Z" w16du:dateUtc="2024-11-06T00:24:00Z">
        <w:r w:rsidR="000966EC">
          <w:t xml:space="preserve"> or pooled </w:t>
        </w:r>
      </w:ins>
      <w:ins w:id="244" w:author="Billy Mitchell" w:date="2024-11-05T19:25:00Z" w16du:dateUtc="2024-11-06T00:25:00Z">
        <w:r w:rsidR="000966EC">
          <w:t>independent</w:t>
        </w:r>
      </w:ins>
      <w:ins w:id="245" w:author="Billy Mitchell" w:date="2024-11-05T19:24:00Z" w16du:dateUtc="2024-11-06T00:24:00Z">
        <w:r w:rsidR="000966EC">
          <w:t xml:space="preserve"> ratings</w:t>
        </w:r>
      </w:ins>
      <w:r>
        <w:t xml:space="preserve">. This </w:t>
      </w:r>
      <w:ins w:id="246" w:author="Billy Mitchell" w:date="2024-10-31T14:52:00Z" w16du:dateUtc="2024-10-31T18:52:00Z">
        <w:r w:rsidR="00432112">
          <w:t xml:space="preserve">technique </w:t>
        </w:r>
      </w:ins>
      <w:r w:rsidR="0055170A" w:rsidRPr="00544E7B">
        <w:t xml:space="preserve">may be appropriate for </w:t>
      </w:r>
      <w:ins w:id="247"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4155">
        <w:instrText xml:space="preserve"> ADDIN ZOTERO_ITEM CSL_CITATION {"citationID":"WyRtaqSh","properties":{"formattedCitation":"\\super 36\\nosupersub{}","plainCitation":"36","noteIndex":0},"citationItems":[{"id":20885,"uris":["http://zotero.org/users/6239255/items/BJTH6R7J"],"itemData":{"id":20885,"type":"article-journal","abstract":"Research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904155" w:rsidRPr="00904155">
        <w:rPr>
          <w:vertAlign w:val="superscript"/>
        </w:rPr>
        <w:t>36</w:t>
      </w:r>
      <w:r w:rsidR="0055170A" w:rsidRPr="00483932">
        <w:fldChar w:fldCharType="end"/>
      </w:r>
      <w:r w:rsidR="0055170A" w:rsidRPr="00544E7B">
        <w:t xml:space="preserve"> but may fail to accurately</w:t>
      </w:r>
      <w:r w:rsidR="00432112">
        <w:t xml:space="preserve"> capture</w:t>
      </w:r>
      <w:del w:id="248"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249" w:author="Billy Mitchell" w:date="2024-10-31T14:56:00Z" w16du:dateUtc="2024-10-31T18:56:00Z">
        <w:r w:rsidR="00432112">
          <w:t xml:space="preserve">as they </w:t>
        </w:r>
      </w:ins>
      <w:r w:rsidR="0055170A" w:rsidRPr="00544E7B">
        <w:t>were experienced</w:t>
      </w:r>
      <w:ins w:id="250"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(mPFC)) without the added pressure of having to rate their evaluations. However, this type of viewing may also lead to greater lapses in attention, or possible forgetting of the active goal.</w:t>
      </w:r>
    </w:p>
    <w:p w14:paraId="25C6D865" w14:textId="5C6D2A32" w:rsidR="00900DCE" w:rsidRPr="00544E7B" w:rsidDel="00432112" w:rsidRDefault="00900DCE" w:rsidP="00900DCE">
      <w:pPr>
        <w:spacing w:line="240" w:lineRule="auto"/>
        <w:ind w:firstLine="540"/>
        <w:jc w:val="both"/>
        <w:rPr>
          <w:del w:id="251"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252"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253"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254"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255" w:author="Billy Mitchell" w:date="2024-10-31T14:57:00Z" w16du:dateUtc="2024-10-31T18:57:00Z"/>
        </w:rPr>
      </w:pPr>
    </w:p>
    <w:p w14:paraId="0C0DB8BA" w14:textId="77777777" w:rsidR="004C4E17" w:rsidRPr="00262C6C" w:rsidDel="00147E95" w:rsidRDefault="004C4E17" w:rsidP="004C4E17">
      <w:pPr>
        <w:spacing w:line="240" w:lineRule="auto"/>
        <w:jc w:val="both"/>
        <w:rPr>
          <w:del w:id="256"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257" w:author="Chelsea Helion" w:date="2024-10-22T15:14:00Z"/>
          <w:del w:id="258" w:author="Billy Mitchell" w:date="2024-11-05T17:12:00Z" w16du:dateUtc="2024-11-05T22:12:00Z"/>
        </w:rPr>
      </w:pPr>
    </w:p>
    <w:p w14:paraId="685D29D7" w14:textId="6EE0C604" w:rsidR="003F613E" w:rsidRPr="006E54B4" w:rsidDel="00147E95" w:rsidRDefault="00147E95">
      <w:pPr>
        <w:spacing w:line="240" w:lineRule="auto"/>
        <w:jc w:val="both"/>
        <w:rPr>
          <w:del w:id="259" w:author="Billy Mitchell" w:date="2024-11-05T17:12:00Z" w16du:dateUtc="2024-11-05T22:12:00Z"/>
          <w:rPrChange w:id="260" w:author="Chelsea Helion" w:date="2024-10-23T10:53:00Z">
            <w:rPr>
              <w:del w:id="261" w:author="Billy Mitchell" w:date="2024-11-05T17:12:00Z" w16du:dateUtc="2024-11-05T22:12:00Z"/>
              <w:rFonts w:ascii="Aptos" w:hAnsi="Aptos"/>
            </w:rPr>
          </w:rPrChange>
        </w:rPr>
        <w:pPrChange w:id="262" w:author="Billy Mitchell" w:date="2024-11-05T17:12:00Z" w16du:dateUtc="2024-11-05T22:12:00Z">
          <w:pPr>
            <w:spacing w:line="240" w:lineRule="auto"/>
            <w:ind w:firstLine="540"/>
            <w:jc w:val="both"/>
          </w:pPr>
        </w:pPrChange>
      </w:pPr>
      <w:ins w:id="263" w:author="Billy Mitchell" w:date="2024-11-05T17:12:00Z" w16du:dateUtc="2024-11-05T22:12:00Z">
        <w:r>
          <w:rPr>
            <w:b/>
            <w:bCs/>
          </w:rPr>
          <w:tab/>
        </w:r>
      </w:ins>
    </w:p>
    <w:p w14:paraId="3B5FE623" w14:textId="6430CF61" w:rsidR="00A967C5" w:rsidRDefault="00F663DD">
      <w:pPr>
        <w:spacing w:line="240" w:lineRule="auto"/>
        <w:jc w:val="both"/>
        <w:pPrChange w:id="264"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265" w:author="Billy Mitchell" w:date="2024-10-31T15:00:00Z" w16du:dateUtc="2024-10-31T19:00:00Z">
        <w:r w:rsidR="00483932">
          <w:t>whether</w:t>
        </w:r>
      </w:ins>
      <w:del w:id="266"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 xml:space="preserve">Expressive engagement may be a useful alternative </w:t>
      </w:r>
      <w:r w:rsidRPr="00262C6C">
        <w:lastRenderedPageBreak/>
        <w:t>precisely when reflective engagement techniques are limited: 1) when stimuli are long and/or complex</w:t>
      </w:r>
      <w:ins w:id="267" w:author="Chelsea Helion" w:date="2024-10-25T10:42:00Z">
        <w:del w:id="268"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269" w:author="Chelsea Helion" w:date="2024-10-25T10:42:00Z">
        <w:del w:id="270"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271" w:author="Chelsea Helion" w:date="2024-10-25T10:42:00Z">
        <w:del w:id="272" w:author="Billy Mitchell" w:date="2024-11-05T19:31:00Z" w16du:dateUtc="2024-11-06T00:31:00Z">
          <w:r w:rsidR="007C2B01" w:rsidDel="00FB258D">
            <w:delText xml:space="preserve"> </w:delText>
          </w:r>
          <w:r w:rsidR="007C2B01" w:rsidRPr="007C2B01" w:rsidDel="00FB258D">
            <w:rPr>
              <w:highlight w:val="yellow"/>
              <w:rPrChange w:id="273" w:author="Chelsea Helion" w:date="2024-10-25T10:42:00Z">
                <w:rPr/>
              </w:rPrChange>
            </w:rPr>
            <w:delText>(cite)</w:delText>
          </w:r>
        </w:del>
      </w:ins>
      <w:del w:id="274" w:author="Billy Mitchell" w:date="2024-11-05T19:31:00Z" w16du:dateUtc="2024-11-06T00:31:00Z">
        <w:r w:rsidRPr="007C2B01" w:rsidDel="00FB258D">
          <w:rPr>
            <w:highlight w:val="yellow"/>
            <w:rPrChange w:id="275" w:author="Chelsea Helion" w:date="2024-10-25T10:42:00Z">
              <w:rPr/>
            </w:rPrChange>
          </w:rPr>
          <w:delText>.</w:delText>
        </w:r>
      </w:del>
      <w:ins w:id="276" w:author="Billy Mitchell" w:date="2024-11-05T19:31:00Z" w16du:dateUtc="2024-11-06T00:31:00Z">
        <w:r w:rsidR="00FB258D">
          <w:t xml:space="preserve">. These may be true due to </w:t>
        </w:r>
      </w:ins>
      <w:ins w:id="277" w:author="Billy Mitchell" w:date="2024-11-05T19:32:00Z" w16du:dateUtc="2024-11-06T00:32:00Z">
        <w:r w:rsidR="00FB258D">
          <w:t xml:space="preserve">well-documented </w:t>
        </w:r>
      </w:ins>
      <w:ins w:id="278" w:author="Billy Mitchell" w:date="2024-11-05T19:31:00Z" w16du:dateUtc="2024-11-06T00:31:00Z">
        <w:r w:rsidR="00FB258D">
          <w:t xml:space="preserve">limitations </w:t>
        </w:r>
      </w:ins>
      <w:ins w:id="279" w:author="Billy Mitchell" w:date="2024-11-05T19:32:00Z" w16du:dateUtc="2024-11-06T00:32:00Z">
        <w:r w:rsidR="00FB258D">
          <w:t xml:space="preserve">and biases </w:t>
        </w:r>
      </w:ins>
      <w:ins w:id="280" w:author="Billy Mitchell" w:date="2024-11-05T19:31:00Z" w16du:dateUtc="2024-11-06T00:31:00Z">
        <w:r w:rsidR="00FB258D">
          <w:t>in attention, mem</w:t>
        </w:r>
      </w:ins>
      <w:ins w:id="281" w:author="Billy Mitchell" w:date="2024-11-05T19:32:00Z" w16du:dateUtc="2024-11-06T00:32:00Z">
        <w:r w:rsidR="00FB258D">
          <w:t>ory, and cognitive load</w:t>
        </w:r>
      </w:ins>
      <w:ins w:id="282" w:author="Billy Mitchell" w:date="2024-11-05T19:56:00Z" w16du:dateUtc="2024-11-06T00:56:00Z">
        <w:r w:rsidR="00D57036">
          <w:t xml:space="preserve"> </w:t>
        </w:r>
      </w:ins>
      <w:r w:rsidR="00D57036">
        <w:fldChar w:fldCharType="begin"/>
      </w:r>
      <w:r w:rsidR="00904155">
        <w:instrText xml:space="preserve"> ADDIN ZOTERO_ITEM CSL_CITATION {"citationID":"ji5WiA9U","properties":{"formattedCitation":"\\super 37,38\\nosupersub{}","plainCitation":"37,38","noteIndex":0},"citationItems":[{"id":21074,"uris":["http://zotero.org/users/6239255/items/6A5TNASY"],"itemData":{"id":21074,"type":"article-journal","abstract":"Selective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C."}],"issued":{"date-parts":[["2012",2]]}}},{"id":21073,"uris":["http://zotero.org/users/6239255/items/FRZLLZNR"],"itemData":{"id":21073,"type":"article-journal","container-title":"Cognitive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904155" w:rsidRPr="00904155">
        <w:rPr>
          <w:vertAlign w:val="superscript"/>
        </w:rPr>
        <w:t>37,38</w:t>
      </w:r>
      <w:r w:rsidR="00D57036">
        <w:fldChar w:fldCharType="end"/>
      </w:r>
      <w:ins w:id="283"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4155">
        <w:instrText xml:space="preserve"> ADDIN ZOTERO_ITEM CSL_CITATION {"citationID":"Ow6P4PHh","properties":{"formattedCitation":"\\super 29\\nosupersub{}","plainCitation":"29","noteIndex":0},"citationItems":[{"id":20873,"uris":["http://zotero.org/users/6239255/items/5DPAY2YK","http://zotero.org/users/6239255/items/K2M5NHGP"],"itemData":{"id":20873,"type":"article-journal","abstract":"Humans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904155" w:rsidRPr="00904155">
        <w:rPr>
          <w:vertAlign w:val="superscript"/>
        </w:rPr>
        <w:t>29</w:t>
      </w:r>
      <w:r w:rsidR="007C2B01" w:rsidRPr="00262C6C">
        <w:fldChar w:fldCharType="end"/>
      </w:r>
      <w:ins w:id="284"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904155">
        <w:instrText xml:space="preserve"> ADDIN ZOTERO_ITEM CSL_CITATION {"citationID":"pAChH5sX","properties":{"formattedCitation":"\\super 27\\nosupersub{}","plainCitation":"27","noteIndex":0},"citationItems":[{"id":12675,"uris":["http://zotero.org/users/6239255/items/4GSNBQ5S","http://zotero.org/users/6239255/items/G6LHHETQ"],"itemData":{"id":12675,"type":"article-journal","abstract":"In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904155" w:rsidRPr="00904155">
        <w:rPr>
          <w:vertAlign w:val="superscript"/>
        </w:rPr>
        <w:t>27</w:t>
      </w:r>
      <w:r w:rsidR="007C2B01" w:rsidRPr="002947A3">
        <w:fldChar w:fldCharType="end"/>
      </w:r>
      <w:ins w:id="285"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4155">
        <w:instrText xml:space="preserve"> ADDIN ZOTERO_ITEM CSL_CITATION {"citationID":"uCe2LQMQ","properties":{"formattedCitation":"\\super 39\\nosupersub{}","plainCitation":"39","noteIndex":0},"citationItems":[{"id":20893,"uris":["http://zotero.org/users/6239255/items/T5AZ76GI"],"itemData":{"id":20893,"type":"article-journal","abstract":"Emotion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04155" w:rsidRPr="00904155">
        <w:rPr>
          <w:vertAlign w:val="superscript"/>
        </w:rPr>
        <w:t>39</w:t>
      </w:r>
      <w:r w:rsidR="00364897" w:rsidRPr="00262C6C">
        <w:fldChar w:fldCharType="end"/>
      </w:r>
      <w:r w:rsidRPr="00262C6C">
        <w:t xml:space="preserve"> and experiential </w:t>
      </w:r>
      <w:r w:rsidR="00364897" w:rsidRPr="00262C6C">
        <w:fldChar w:fldCharType="begin"/>
      </w:r>
      <w:r w:rsidR="00904155">
        <w:instrText xml:space="preserve"> ADDIN ZOTERO_ITEM CSL_CITATION {"citationID":"Ahb6aYCz","properties":{"formattedCitation":"\\super 23,40\\nosupersub{}","plainCitation":"23,40","noteIndex":0},"citationItems":[{"id":20909,"uris":["http://zotero.org/users/6239255/items/M224CHW3"],"itemData":{"id":20909,"type":"article-journal","abstract":"Abstract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904155" w:rsidRPr="00904155">
        <w:rPr>
          <w:vertAlign w:val="superscript"/>
        </w:rPr>
        <w:t>23,40</w:t>
      </w:r>
      <w:r w:rsidR="00364897" w:rsidRPr="00262C6C">
        <w:fldChar w:fldCharType="end"/>
      </w:r>
      <w:r w:rsidR="00364897" w:rsidRPr="00262C6C">
        <w:t xml:space="preserve"> </w:t>
      </w:r>
      <w:r w:rsidRPr="00262C6C">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w:t>
      </w:r>
      <w:proofErr w:type="gramStart"/>
      <w:r w:rsidRPr="002947A3">
        <w:t>rating</w:t>
      </w:r>
      <w:proofErr w:type="gramEnd"/>
      <w:r w:rsidRPr="002947A3">
        <w:t xml:space="preserve">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6258EA13" w:rsidR="00F663DD" w:rsidDel="00F663DD" w:rsidRDefault="00F663DD" w:rsidP="00F663DD">
      <w:pPr>
        <w:spacing w:line="240" w:lineRule="auto"/>
        <w:ind w:firstLine="540"/>
        <w:jc w:val="both"/>
        <w:rPr>
          <w:del w:id="286"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4155">
        <w:instrText xml:space="preserve"> ADDIN ZOTERO_ITEM CSL_CITATION {"citationID":"v4u7fzeB","properties":{"formattedCitation":"\\super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4155">
        <w:instrText xml:space="preserve"> ADDIN ZOTERO_ITEM CSL_CITATION {"citationID":"HYzfx3F5","properties":{"formattedCitation":"\\super 41\\nosupersub{}","plainCitation":"41","noteIndex":0},"citationItems":[{"id":11890,"uris":["http://zotero.org/users/6239255/items/AYYWX7P9"],"itemData":{"id":11890,"type":"article-journal","container-title":"Frontiers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904155" w:rsidRPr="00904155">
        <w:rPr>
          <w:vertAlign w:val="superscript"/>
        </w:rPr>
        <w:t>41</w:t>
      </w:r>
      <w:r w:rsidRPr="002947A3">
        <w:fldChar w:fldCharType="end"/>
      </w:r>
      <w:r w:rsidRPr="002947A3">
        <w:t xml:space="preserve"> database found clusters in the left and right medial prefrontal cortex (mPFC),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287"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1CE46E1C"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w:t>
      </w:r>
      <w:r w:rsidR="00624342">
        <w:lastRenderedPageBreak/>
        <w:t>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288" w:author="Billy Mitchell" w:date="2024-11-05T22:27:00Z" w16du:dateUtc="2024-11-06T03:27:00Z">
        <w:r w:rsidR="00A736DA">
          <w:t xml:space="preserve"> </w:t>
        </w:r>
      </w:ins>
      <w:r w:rsidR="00A736DA">
        <w:fldChar w:fldCharType="begin"/>
      </w:r>
      <w:r w:rsidR="00904155">
        <w:instrText xml:space="preserve"> ADDIN ZOTERO_ITEM CSL_CITATION {"citationID":"rW2sWDSm","properties":{"formattedCitation":"\\super 42\\nosupersub{}","plainCitation":"42","noteIndex":0},"citationItems":[{"id":21072,"uris":["http://zotero.org/users/6239255/items/Q58GD3LR"],"itemData":{"id":21072,"type":"article-journal","abstract":"During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904155" w:rsidRPr="00904155">
        <w:rPr>
          <w:vertAlign w:val="superscript"/>
        </w:rPr>
        <w:t>42</w:t>
      </w:r>
      <w:r w:rsidR="00A736DA">
        <w:fldChar w:fldCharType="end"/>
      </w:r>
      <w:del w:id="289" w:author="Billy Mitchell" w:date="2024-11-05T21:59:00Z" w16du:dateUtc="2024-11-06T02:59:00Z">
        <w:r w:rsidR="00624342" w:rsidDel="00535BB8">
          <w:delText xml:space="preserve"> </w:delText>
        </w:r>
        <w:r w:rsidR="00624342" w:rsidRPr="00125F01" w:rsidDel="00535BB8">
          <w:rPr>
            <w:highlight w:val="yellow"/>
            <w:rPrChange w:id="290" w:author="Billy Mitchell" w:date="2024-11-05T18:39:00Z" w16du:dateUtc="2024-11-05T23:39:00Z">
              <w:rPr/>
            </w:rPrChange>
          </w:rPr>
          <w:delText>(cite)</w:delText>
        </w:r>
      </w:del>
      <w:r w:rsidR="00624342">
        <w:t>, the extent to which narrative comprehension is shared across individuals</w:t>
      </w:r>
      <w:ins w:id="291" w:author="Billy Mitchell" w:date="2024-11-05T22:28:00Z" w16du:dateUtc="2024-11-06T03:28:00Z">
        <w:r w:rsidR="00A736DA">
          <w:t xml:space="preserve"> </w:t>
        </w:r>
      </w:ins>
      <w:r w:rsidR="00A736DA">
        <w:fldChar w:fldCharType="begin"/>
      </w:r>
      <w:r w:rsidR="006724E1">
        <w:instrText xml:space="preserve"> ADDIN ZOTERO_ITEM CSL_CITATION {"citationID":"WntBndik","properties":{"formattedCitation":"\\super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6724E1" w:rsidRPr="006724E1">
        <w:rPr>
          <w:vertAlign w:val="superscript"/>
        </w:rPr>
        <w:t>12</w:t>
      </w:r>
      <w:r w:rsidR="00A736DA">
        <w:fldChar w:fldCharType="end"/>
      </w:r>
      <w:r w:rsidR="00624342">
        <w:t xml:space="preserve">, and the extent to which neural activity during experience is predictive of neural activity during recall </w:t>
      </w:r>
      <w:r w:rsidR="00A736DA">
        <w:fldChar w:fldCharType="begin"/>
      </w:r>
      <w:r w:rsidR="00904155">
        <w:instrText xml:space="preserve"> ADDIN ZOTERO_ITEM CSL_CITATION {"citationID":"XqcI9WkF","properties":{"formattedCitation":"\\super 43\\nosupersub{}","plainCitation":"43","noteIndex":0},"citationItems":[{"id":21071,"uris":["http://zotero.org/users/6239255/items/MYM9FA8Y"],"itemData":{"id":21071,"type":"article-journal","abstract":"Abstract\n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904155" w:rsidRPr="00904155">
        <w:rPr>
          <w:vertAlign w:val="superscript"/>
        </w:rPr>
        <w:t>43</w:t>
      </w:r>
      <w:r w:rsidR="00A736DA">
        <w:fldChar w:fldCharType="end"/>
      </w:r>
      <w:del w:id="292"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293" w:author="Billy Mitchell" w:date="2024-11-05T21:59:00Z" w16du:dateUtc="2024-11-06T02:59:00Z">
        <w:r w:rsidR="00624342" w:rsidRPr="00125F01" w:rsidDel="00535BB8">
          <w:rPr>
            <w:highlight w:val="yellow"/>
            <w:rPrChange w:id="294" w:author="Billy Mitchell" w:date="2024-11-05T18:40:00Z" w16du:dateUtc="2024-11-05T23:40:00Z">
              <w:rPr/>
            </w:rPrChange>
          </w:rPr>
          <w:delText>(cite)</w:delText>
        </w:r>
      </w:del>
      <w:r w:rsidR="00624342">
        <w:t>.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57C0E010" w:rsidR="00D71BE0" w:rsidRPr="00E5335E" w:rsidRDefault="00624342" w:rsidP="00624342">
      <w:pPr>
        <w:spacing w:line="240" w:lineRule="auto"/>
        <w:jc w:val="both"/>
        <w:rPr>
          <w:ins w:id="295" w:author="Chelsea Helion" w:date="2024-10-22T13:55:00Z"/>
        </w:rPr>
      </w:pPr>
      <w:commentRangeStart w:id="296"/>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4155">
        <w:rPr>
          <w:highlight w:val="yellow"/>
        </w:rPr>
        <w:instrText xml:space="preserve"> ADDIN ZOTERO_ITEM CSL_CITATION {"citationID":"elac3RXU","properties":{"formattedCitation":"\\super 44\\nosupersub{}","plainCitation":"44","noteIndex":0},"citationItems":[{"id":21070,"uris":["http://zotero.org/users/6239255/items/7BD9W4V2"],"itemData":{"id":21070,"type":"article-journal","abstract":"A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904155" w:rsidRPr="00904155">
        <w:rPr>
          <w:vertAlign w:val="superscript"/>
        </w:rPr>
        <w:t>44</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4155">
        <w:rPr>
          <w:highlight w:val="yellow"/>
        </w:rPr>
        <w:instrText xml:space="preserve"> ADDIN ZOTERO_ITEM CSL_CITATION {"citationID":"4h89VlpH","properties":{"formattedCitation":"\\super 45,46\\nosupersub{}","plainCitation":"45,46","noteIndex":0},"citationItems":[{"id":21068,"uris":["http://zotero.org/users/6239255/items/YBBSM6PY"],"itemData":{"id":21068,"type":"chapter","abstract":"How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J."}],"issued":{"date-parts":[["2017"]]}}},{"id":21069,"uris":["http://zotero.org/users/6239255/items/SNZQCGF8"],"itemData":{"id":21069,"type":"article-journal","abstract":"Human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904155" w:rsidRPr="00904155">
        <w:rPr>
          <w:vertAlign w:val="superscript"/>
        </w:rPr>
        <w:t>45,46</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296"/>
      <w:r>
        <w:rPr>
          <w:rStyle w:val="CommentReference"/>
        </w:rPr>
        <w:commentReference w:id="296"/>
      </w:r>
    </w:p>
    <w:p w14:paraId="01120E27" w14:textId="63E00DDF" w:rsidR="002D4039" w:rsidRPr="00E5335E" w:rsidDel="00F663DD" w:rsidRDefault="002D4039" w:rsidP="002D4039">
      <w:pPr>
        <w:spacing w:line="240" w:lineRule="auto"/>
        <w:ind w:firstLine="540"/>
        <w:jc w:val="both"/>
        <w:rPr>
          <w:del w:id="297" w:author="Chelsea Helion" w:date="2024-10-25T11:25:00Z"/>
        </w:rPr>
      </w:pPr>
      <w:commentRangeStart w:id="298"/>
    </w:p>
    <w:p w14:paraId="46C4CF67" w14:textId="21D1557F" w:rsidR="00AF6336" w:rsidRPr="00B53FEE" w:rsidDel="00E82062" w:rsidRDefault="00000000" w:rsidP="00321805">
      <w:pPr>
        <w:spacing w:line="240" w:lineRule="auto"/>
        <w:ind w:firstLine="540"/>
        <w:jc w:val="both"/>
        <w:rPr>
          <w:del w:id="299" w:author="Billy Mitchell" w:date="2024-11-05T19:12:00Z" w16du:dateUtc="2024-11-06T00:12:00Z"/>
        </w:rPr>
      </w:pPr>
      <w:r w:rsidRPr="00E5335E">
        <w:rPr>
          <w:b/>
          <w:bCs/>
        </w:rPr>
        <w:t>The Present Research.</w:t>
      </w:r>
      <w:r w:rsidRPr="00E5335E">
        <w:t xml:space="preserve"> </w:t>
      </w:r>
      <w:commentRangeEnd w:id="298"/>
      <w:r w:rsidR="00624342">
        <w:rPr>
          <w:rStyle w:val="CommentReference"/>
        </w:rPr>
        <w:commentReference w:id="298"/>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condition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300"/>
      <w:r w:rsidR="009623C0" w:rsidRPr="00775A24">
        <w:rPr>
          <w:b/>
          <w:bCs/>
          <w:rPrChange w:id="301" w:author="Billy Mitchell" w:date="2024-11-06T08:35:00Z" w16du:dateUtc="2024-11-06T13:35:00Z">
            <w:rPr/>
          </w:rPrChange>
        </w:rPr>
        <w:t>Fig</w:t>
      </w:r>
      <w:ins w:id="302" w:author="Billy Mitchell" w:date="2024-11-06T08:35:00Z" w16du:dateUtc="2024-11-06T13:35:00Z">
        <w:r w:rsidR="00775A24" w:rsidRPr="00775A24">
          <w:rPr>
            <w:b/>
            <w:bCs/>
            <w:rPrChange w:id="303" w:author="Billy Mitchell" w:date="2024-11-06T08:35:00Z" w16du:dateUtc="2024-11-06T13:35:00Z">
              <w:rPr/>
            </w:rPrChange>
          </w:rPr>
          <w:t>ure</w:t>
        </w:r>
      </w:ins>
      <w:r w:rsidR="009623C0" w:rsidRPr="00775A24">
        <w:rPr>
          <w:b/>
          <w:bCs/>
          <w:rPrChange w:id="304" w:author="Billy Mitchell" w:date="2024-11-06T08:35:00Z" w16du:dateUtc="2024-11-06T13:35:00Z">
            <w:rPr/>
          </w:rPrChange>
        </w:rPr>
        <w:t xml:space="preserve"> 2</w:t>
      </w:r>
      <w:commentRangeEnd w:id="300"/>
      <w:r w:rsidR="009623C0">
        <w:rPr>
          <w:rStyle w:val="CommentReference"/>
        </w:rPr>
        <w:commentReference w:id="300"/>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4155">
        <w:rPr>
          <w:highlight w:val="yellow"/>
        </w:rPr>
        <w:instrText xml:space="preserve"> ADDIN ZOTERO_ITEM CSL_CITATION {"citationID":"njPmGes8","properties":{"formattedCitation":"\\super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904155" w:rsidRPr="00904155">
        <w:rPr>
          <w:vertAlign w:val="superscript"/>
        </w:rPr>
        <w:t>47</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w:t>
      </w:r>
      <w:r w:rsidRPr="00B53FEE">
        <w:lastRenderedPageBreak/>
        <w:t xml:space="preserve">(i.e.,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305" w:name="_ykmmu6nyrsmv" w:colFirst="0" w:colLast="0"/>
      <w:bookmarkEnd w:id="305"/>
    </w:p>
    <w:p w14:paraId="73CF35B1" w14:textId="77777777" w:rsidR="00AF6336" w:rsidRPr="00E5335E" w:rsidRDefault="00AF6336">
      <w:pPr>
        <w:spacing w:line="240" w:lineRule="auto"/>
        <w:ind w:firstLine="540"/>
        <w:jc w:val="both"/>
        <w:pPrChange w:id="306"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307"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308" w:author="Billy Mitchell" w:date="2024-11-05T19:01:00Z" w16du:dateUtc="2024-11-06T00:01:00Z"/>
        </w:rPr>
      </w:pPr>
      <w:moveFromRangeStart w:id="309" w:author="Billy Mitchell" w:date="2024-11-05T19:01:00Z" w:name="move181725684"/>
      <w:commentRangeStart w:id="310"/>
      <w:moveFrom w:id="311"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310"/>
        <w:r w:rsidR="00321805" w:rsidDel="00662B7D">
          <w:rPr>
            <w:rStyle w:val="CommentReference"/>
          </w:rPr>
          <w:commentReference w:id="310"/>
        </w:r>
      </w:moveFrom>
    </w:p>
    <w:p w14:paraId="0492D92A" w14:textId="3A57DC00" w:rsidR="003F613E" w:rsidRPr="00E5335E" w:rsidDel="00662B7D" w:rsidRDefault="003F613E" w:rsidP="001B3DD2">
      <w:pPr>
        <w:spacing w:line="240" w:lineRule="auto"/>
        <w:jc w:val="both"/>
        <w:rPr>
          <w:moveFrom w:id="312" w:author="Billy Mitchell" w:date="2024-11-05T19:01:00Z" w16du:dateUtc="2024-11-06T00:01:00Z"/>
        </w:rPr>
      </w:pPr>
      <w:moveFrom w:id="313" w:author="Billy Mitchell" w:date="2024-11-05T19:01:00Z" w16du:dateUtc="2024-11-06T00:01:00Z">
        <w:r w:rsidRPr="00E5335E" w:rsidDel="00662B7D">
          <w:t>Figure 2. Task design.</w:t>
        </w:r>
      </w:moveFrom>
    </w:p>
    <w:moveFromRangeEnd w:id="309"/>
    <w:p w14:paraId="0F1DFB38" w14:textId="4291DC2B" w:rsidR="00A565EC" w:rsidRDefault="00A565EC">
      <w:pPr>
        <w:spacing w:line="240" w:lineRule="auto"/>
        <w:jc w:val="both"/>
        <w:rPr>
          <w:ins w:id="314" w:author="Billy Mitchell" w:date="2024-11-06T01:43:00Z" w16du:dateUtc="2024-11-06T06:43:00Z"/>
          <w:b/>
        </w:rPr>
      </w:pPr>
      <w:ins w:id="315" w:author="Billy Mitchell" w:date="2024-10-30T09:47:00Z" w16du:dateUtc="2024-10-30T13:47:00Z">
        <w:r>
          <w:rPr>
            <w:b/>
          </w:rPr>
          <w:t>RESULTS</w:t>
        </w:r>
      </w:ins>
    </w:p>
    <w:p w14:paraId="39052514" w14:textId="77777777" w:rsidR="00DE3DC3" w:rsidRDefault="00DE3DC3">
      <w:pPr>
        <w:spacing w:line="240" w:lineRule="auto"/>
        <w:jc w:val="both"/>
        <w:rPr>
          <w:ins w:id="316" w:author="Billy Mitchell" w:date="2024-10-30T09:47:00Z" w16du:dateUtc="2024-10-30T13:47:00Z"/>
          <w:b/>
        </w:rPr>
        <w:pPrChange w:id="317"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318" w:author="Billy Mitchell" w:date="2024-11-05T19:12:00Z" w16du:dateUtc="2024-11-06T00:12:00Z"/>
          <w:b/>
          <w:bCs/>
        </w:rPr>
      </w:pPr>
    </w:p>
    <w:p w14:paraId="4C4B07B5" w14:textId="1E2994C6" w:rsidR="00126307" w:rsidDel="00E82062" w:rsidRDefault="00321805">
      <w:pPr>
        <w:rPr>
          <w:del w:id="319" w:author="Billy Mitchell" w:date="2024-11-05T19:12:00Z" w16du:dateUtc="2024-11-06T00:12:00Z"/>
          <w:b/>
          <w:bCs/>
        </w:rPr>
        <w:pPrChange w:id="320"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321" w:author="Billy Mitchell" w:date="2024-11-05T19:12:00Z" w16du:dateUtc="2024-11-06T00:12:00Z">
          <w:pPr>
            <w:pStyle w:val="Heading1"/>
            <w:spacing w:before="0" w:after="0" w:line="240" w:lineRule="auto"/>
            <w:jc w:val="both"/>
          </w:pPr>
        </w:pPrChange>
      </w:pPr>
      <w:del w:id="322"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323" w:name="_l89pprm7u1jz" w:colFirst="0" w:colLast="0"/>
      <w:bookmarkEnd w:id="323"/>
      <w:r>
        <w:rPr>
          <w:b/>
          <w:bCs/>
        </w:rPr>
        <w:t xml:space="preserve">Participants in both viewing orders exhibited similar levels of rating frequency. </w:t>
      </w:r>
      <w:commentRangeStart w:id="324"/>
      <w:del w:id="325" w:author="Billy Mitchell" w:date="2024-11-05T21:01:00Z" w16du:dateUtc="2024-11-06T02:01:00Z">
        <w:r w:rsidRPr="006E54B4" w:rsidDel="00FB7334">
          <w:rPr>
            <w:rPrChange w:id="326" w:author="Chelsea Helion" w:date="2024-10-23T10:53:00Z">
              <w:rPr>
                <w:rFonts w:ascii="Aptos" w:hAnsi="Aptos"/>
              </w:rPr>
            </w:rPrChange>
          </w:rPr>
          <w:delText xml:space="preserve"> </w:delText>
        </w:r>
      </w:del>
      <w:commentRangeEnd w:id="324"/>
      <w:r w:rsidR="00400CBA" w:rsidRPr="006E54B4">
        <w:rPr>
          <w:rStyle w:val="CommentReference"/>
        </w:rPr>
        <w:commentReference w:id="324"/>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327"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328"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329" w:author="Billy Mitchell" w:date="2024-11-06T00:58:00Z" w16du:dateUtc="2024-11-06T05:58:00Z"/>
        </w:rPr>
      </w:pPr>
      <w:ins w:id="330" w:author="Billy Mitchell" w:date="2024-11-05T21:02:00Z" w16du:dateUtc="2024-11-06T02:02:00Z">
        <w:r>
          <w:rPr>
            <w:b/>
            <w:bCs/>
          </w:rPr>
          <w:t>Scene recall did not differ between rating co</w:t>
        </w:r>
      </w:ins>
      <w:ins w:id="331" w:author="Billy Mitchell" w:date="2024-11-05T21:03:00Z" w16du:dateUtc="2024-11-06T02:03:00Z">
        <w:r>
          <w:rPr>
            <w:b/>
            <w:bCs/>
          </w:rPr>
          <w:t>nditions.</w:t>
        </w:r>
      </w:ins>
      <w:ins w:id="332" w:author="Billy Mitchell" w:date="2024-11-05T21:16:00Z" w16du:dateUtc="2024-11-06T02:16:00Z">
        <w:r w:rsidR="00396705">
          <w:rPr>
            <w:b/>
            <w:bCs/>
          </w:rPr>
          <w:t xml:space="preserve"> </w:t>
        </w:r>
      </w:ins>
      <w:ins w:id="333" w:author="Billy Mitchell" w:date="2024-11-06T01:16:00Z" w16du:dateUtc="2024-11-06T06:16:00Z">
        <w:r w:rsidR="00F26708">
          <w:t>Twenty-eight</w:t>
        </w:r>
      </w:ins>
      <w:ins w:id="334" w:author="Billy Mitchell" w:date="2024-11-06T01:17:00Z" w16du:dateUtc="2024-11-06T06:17:00Z">
        <w:r w:rsidR="001E33D0">
          <w:t xml:space="preserve"> (n = 28)</w:t>
        </w:r>
      </w:ins>
      <w:ins w:id="335" w:author="Billy Mitchell" w:date="2024-11-06T01:16:00Z" w16du:dateUtc="2024-11-06T06:16:00Z">
        <w:r w:rsidR="00F26708">
          <w:t xml:space="preserve"> of the thirty-five subjects used in neural analyses completed post-exposure free recall of the stimulus which was able to be transcribed and analyzed</w:t>
        </w:r>
      </w:ins>
      <w:ins w:id="336" w:author="Billy Mitchell" w:date="2024-11-06T01:17:00Z" w16du:dateUtc="2024-11-06T06:17:00Z">
        <w:r w:rsidR="001E33D0">
          <w:t xml:space="preserve">. </w:t>
        </w:r>
      </w:ins>
      <w:ins w:id="337" w:author="Billy Mitchell" w:date="2024-11-06T00:58:00Z" w16du:dateUtc="2024-11-06T05:58:00Z">
        <w:r w:rsidR="0036567C">
          <w:t>A paired samples t-test found no differences</w:t>
        </w:r>
      </w:ins>
      <w:ins w:id="338" w:author="Billy Mitchell" w:date="2024-11-06T01:01:00Z" w16du:dateUtc="2024-11-06T06:01:00Z">
        <w:r w:rsidR="0036567C">
          <w:t xml:space="preserve"> (mean difference = 0.04)</w:t>
        </w:r>
      </w:ins>
      <w:ins w:id="339" w:author="Billy Mitchell" w:date="2024-11-06T00:58:00Z" w16du:dateUtc="2024-11-06T05:58:00Z">
        <w:r w:rsidR="0036567C">
          <w:t xml:space="preserve"> in the </w:t>
        </w:r>
      </w:ins>
      <w:ins w:id="340" w:author="Billy Mitchell" w:date="2024-11-06T01:06:00Z" w16du:dateUtc="2024-11-06T06:06:00Z">
        <w:r w:rsidR="00F26708">
          <w:t>magnitude</w:t>
        </w:r>
      </w:ins>
      <w:ins w:id="341" w:author="Billy Mitchell" w:date="2024-11-06T00:58:00Z" w16du:dateUtc="2024-11-06T05:58:00Z">
        <w:r w:rsidR="0036567C">
          <w:t xml:space="preserve"> of scenes recalled </w:t>
        </w:r>
      </w:ins>
      <w:ins w:id="342" w:author="Billy Mitchell" w:date="2024-11-06T01:06:00Z" w16du:dateUtc="2024-11-06T06:06:00Z">
        <w:r w:rsidR="00F26708">
          <w:t>within</w:t>
        </w:r>
      </w:ins>
      <w:ins w:id="343" w:author="Billy Mitchell" w:date="2024-11-06T00:58:00Z" w16du:dateUtc="2024-11-06T05:58:00Z">
        <w:r w:rsidR="0036567C">
          <w:t xml:space="preserve"> subject while expressively rating and </w:t>
        </w:r>
      </w:ins>
      <w:ins w:id="344" w:author="Billy Mitchell" w:date="2024-11-06T00:59:00Z" w16du:dateUtc="2024-11-06T05:59:00Z">
        <w:r w:rsidR="0036567C">
          <w:t>reflectively not-rating the video</w:t>
        </w:r>
      </w:ins>
      <w:ins w:id="345"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346" w:author="Billy Mitchell" w:date="2024-11-06T00:59:00Z" w16du:dateUtc="2024-11-06T05:59:00Z">
        <w:r w:rsidR="0036567C">
          <w:t>.</w:t>
        </w:r>
      </w:ins>
      <w:ins w:id="347" w:author="Billy Mitchell" w:date="2024-11-06T01:03:00Z" w16du:dateUtc="2024-11-06T06:03:00Z">
        <w:r w:rsidR="0036567C">
          <w:t xml:space="preserve"> We could alternatively use a chi-square test to determine if there is a relationship </w:t>
        </w:r>
      </w:ins>
      <w:ins w:id="348" w:author="Billy Mitchell" w:date="2024-11-06T01:04:00Z" w16du:dateUtc="2024-11-06T06:04:00Z">
        <w:r w:rsidR="0036567C">
          <w:t>among the proportion of scenes recalled and not recalled</w:t>
        </w:r>
      </w:ins>
      <w:ins w:id="349" w:author="Billy Mitchell" w:date="2024-11-06T01:05:00Z" w16du:dateUtc="2024-11-06T06:05:00Z">
        <w:r w:rsidR="0036567C">
          <w:t xml:space="preserve"> while expressively rating and reflectively not rating</w:t>
        </w:r>
      </w:ins>
      <w:ins w:id="350" w:author="Billy Mitchell" w:date="2024-11-06T01:07:00Z" w16du:dateUtc="2024-11-06T06:07:00Z">
        <w:r w:rsidR="00F26708">
          <w:t xml:space="preserve"> between subjects</w:t>
        </w:r>
      </w:ins>
      <w:ins w:id="351" w:author="Billy Mitchell" w:date="2024-11-06T01:05:00Z" w16du:dateUtc="2024-11-06T06:05:00Z">
        <w:r w:rsidR="0036567C">
          <w:t xml:space="preserve">. This approach also failed to </w:t>
        </w:r>
      </w:ins>
      <w:ins w:id="352" w:author="Billy Mitchell" w:date="2024-11-06T01:07:00Z" w16du:dateUtc="2024-11-06T06:07:00Z">
        <w:r w:rsidR="00F26708">
          <w:t>identify significant differences (</w:t>
        </w:r>
      </w:ins>
      <w:ins w:id="353" w:author="Billy Mitchell" w:date="2024-11-06T01:12:00Z" w16du:dateUtc="2024-11-06T06:12:00Z">
        <w:r w:rsidR="00F26708" w:rsidRPr="00F26708">
          <w:t>χ2(1, N</w:t>
        </w:r>
      </w:ins>
      <w:ins w:id="354" w:author="Billy Mitchell" w:date="2024-11-06T01:17:00Z" w16du:dateUtc="2024-11-06T06:17:00Z">
        <w:r w:rsidR="001E33D0">
          <w:t xml:space="preserve"> </w:t>
        </w:r>
      </w:ins>
      <w:ins w:id="355" w:author="Billy Mitchell" w:date="2024-11-06T01:12:00Z" w16du:dateUtc="2024-11-06T06:12:00Z">
        <w:r w:rsidR="00F26708" w:rsidRPr="00F26708">
          <w:t>=</w:t>
        </w:r>
      </w:ins>
      <w:ins w:id="356" w:author="Billy Mitchell" w:date="2024-11-06T01:17:00Z" w16du:dateUtc="2024-11-06T06:17:00Z">
        <w:r w:rsidR="001E33D0">
          <w:t xml:space="preserve"> </w:t>
        </w:r>
      </w:ins>
      <w:ins w:id="357" w:author="Billy Mitchell" w:date="2024-11-06T01:12:00Z" w16du:dateUtc="2024-11-06T06:12:00Z">
        <w:r w:rsidR="00F26708">
          <w:t>28</w:t>
        </w:r>
        <w:r w:rsidR="00F26708" w:rsidRPr="00F26708">
          <w:t>) = 0.</w:t>
        </w:r>
      </w:ins>
      <w:ins w:id="358" w:author="Billy Mitchell" w:date="2024-11-06T01:18:00Z" w16du:dateUtc="2024-11-06T06:18:00Z">
        <w:r w:rsidR="001E33D0">
          <w:t>85</w:t>
        </w:r>
      </w:ins>
      <w:ins w:id="359" w:author="Billy Mitchell" w:date="2024-11-06T01:12:00Z" w16du:dateUtc="2024-11-06T06:12:00Z">
        <w:r w:rsidR="00F26708" w:rsidRPr="00F26708">
          <w:t>, p = 0.</w:t>
        </w:r>
      </w:ins>
      <w:ins w:id="360" w:author="Billy Mitchell" w:date="2024-11-06T01:17:00Z" w16du:dateUtc="2024-11-06T06:17:00Z">
        <w:r w:rsidR="001E33D0">
          <w:t>36</w:t>
        </w:r>
      </w:ins>
      <w:ins w:id="361" w:author="Billy Mitchell" w:date="2024-11-06T01:07:00Z" w16du:dateUtc="2024-11-06T06:07:00Z">
        <w:r w:rsidR="00F26708">
          <w:t xml:space="preserve">). </w:t>
        </w:r>
      </w:ins>
      <w:ins w:id="362"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363" w:author="Billy Mitchell" w:date="2024-11-05T21:09:00Z" w16du:dateUtc="2024-11-06T02:09:00Z"/>
        </w:rPr>
      </w:pPr>
      <w:ins w:id="364" w:author="Chelsea Helion" w:date="2024-10-25T19:02:00Z">
        <w:del w:id="365" w:author="Billy Mitchell" w:date="2024-11-05T21:02:00Z" w16du:dateUtc="2024-11-06T02:02:00Z">
          <w:r w:rsidDel="00FB7334">
            <w:rPr>
              <w:b/>
              <w:bCs/>
            </w:rPr>
            <w:delText>Insert memory results.</w:delText>
          </w:r>
        </w:del>
      </w:ins>
      <w:ins w:id="366" w:author="Billy Mitchell" w:date="2024-11-05T21:03:00Z" w16du:dateUtc="2024-11-06T02:03:00Z">
        <w:r w:rsidR="00FB7334">
          <w:rPr>
            <w:b/>
            <w:bCs/>
          </w:rPr>
          <w:t xml:space="preserve">Character </w:t>
        </w:r>
      </w:ins>
      <w:ins w:id="367" w:author="Billy Mitchell" w:date="2024-11-05T21:08:00Z" w16du:dateUtc="2024-11-06T02:08:00Z">
        <w:r w:rsidR="00FB7334">
          <w:rPr>
            <w:b/>
            <w:bCs/>
          </w:rPr>
          <w:t>representations did not differ between rating cond</w:t>
        </w:r>
      </w:ins>
      <w:ins w:id="368" w:author="Billy Mitchell" w:date="2024-11-05T21:09:00Z" w16du:dateUtc="2024-11-06T02:09:00Z">
        <w:r w:rsidR="00FB7334">
          <w:rPr>
            <w:b/>
            <w:bCs/>
          </w:rPr>
          <w:t xml:space="preserve">itions. </w:t>
        </w:r>
      </w:ins>
      <w:ins w:id="369" w:author="Billy Mitchell" w:date="2024-11-06T01:37:00Z" w16du:dateUtc="2024-11-06T06:37:00Z">
        <w:r w:rsidR="00DE3DC3">
          <w:t xml:space="preserve">We again used </w:t>
        </w:r>
      </w:ins>
      <w:ins w:id="370" w:author="Billy Mitchell" w:date="2024-11-06T01:40:00Z" w16du:dateUtc="2024-11-06T06:40:00Z">
        <w:r w:rsidR="00DE3DC3">
          <w:t>dissimilarity matrices</w:t>
        </w:r>
      </w:ins>
      <w:ins w:id="371" w:author="Billy Mitchell" w:date="2024-11-06T01:38:00Z" w16du:dateUtc="2024-11-06T06:38:00Z">
        <w:r w:rsidR="00DE3DC3">
          <w:t xml:space="preserve"> to</w:t>
        </w:r>
      </w:ins>
      <w:ins w:id="372" w:author="Billy Mitchell" w:date="2024-11-06T01:41:00Z" w16du:dateUtc="2024-11-06T06:41:00Z">
        <w:r w:rsidR="00DE3DC3">
          <w:t xml:space="preserve"> determine whether rating condition yielded observable differences in character asses</w:t>
        </w:r>
      </w:ins>
      <w:ins w:id="373"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374" w:author="Billy Mitchell" w:date="2024-11-06T01:43:00Z" w16du:dateUtc="2024-11-06T06:43:00Z">
        <w:r w:rsidR="00DE3DC3">
          <w:t>0.01</w:t>
        </w:r>
      </w:ins>
      <w:ins w:id="375" w:author="Billy Mitchell" w:date="2024-11-06T01:42:00Z" w16du:dateUtc="2024-11-06T06:42:00Z">
        <w:r w:rsidR="00DE3DC3" w:rsidRPr="00DE3DC3">
          <w:t>, p = 0.</w:t>
        </w:r>
      </w:ins>
      <w:ins w:id="376" w:author="Billy Mitchell" w:date="2024-11-06T01:43:00Z" w16du:dateUtc="2024-11-06T06:43:00Z">
        <w:r w:rsidR="00DE3DC3">
          <w:t>56</w:t>
        </w:r>
      </w:ins>
      <w:ins w:id="377"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378" w:author="Billy Mitchell" w:date="2024-11-06T01:43:00Z" w16du:dateUtc="2024-11-06T06:43:00Z"/>
          <w:b/>
          <w:bCs/>
        </w:rPr>
      </w:pPr>
    </w:p>
    <w:p w14:paraId="55262788" w14:textId="667E9360" w:rsidR="00950C6D" w:rsidDel="00E82062" w:rsidRDefault="00950C6D">
      <w:pPr>
        <w:spacing w:line="240" w:lineRule="auto"/>
        <w:ind w:firstLine="720"/>
        <w:jc w:val="both"/>
        <w:rPr>
          <w:ins w:id="379" w:author="Chelsea Helion" w:date="2024-10-25T19:02:00Z"/>
          <w:del w:id="380" w:author="Billy Mitchell" w:date="2024-11-05T19:12:00Z" w16du:dateUtc="2024-11-06T00:12:00Z"/>
          <w:b/>
          <w:bCs/>
        </w:rPr>
      </w:pPr>
      <w:ins w:id="381" w:author="Chelsea Helion" w:date="2024-10-25T19:02:00Z">
        <w:del w:id="382"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383"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384" w:author="Chelsea Helion" w:date="2024-10-25T19:02:00Z"/>
          <w:del w:id="385" w:author="Billy Mitchell" w:date="2024-11-05T19:12:00Z" w16du:dateUtc="2024-11-06T00:12:00Z"/>
          <w:rPrChange w:id="386" w:author="Chelsea Helion" w:date="2024-10-23T10:53:00Z">
            <w:rPr>
              <w:ins w:id="387" w:author="Chelsea Helion" w:date="2024-10-25T19:02:00Z"/>
              <w:del w:id="388" w:author="Billy Mitchell" w:date="2024-11-05T19:12:00Z" w16du:dateUtc="2024-11-06T00:12:00Z"/>
              <w:rFonts w:ascii="Aptos" w:hAnsi="Aptos"/>
            </w:rPr>
          </w:rPrChange>
        </w:rPr>
      </w:pPr>
      <w:r>
        <w:rPr>
          <w:b/>
          <w:bCs/>
        </w:rPr>
        <w:t>Neuroimaging results</w:t>
      </w:r>
      <w:ins w:id="389"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390" w:author="Chelsea Helion" w:date="2024-10-23T10:53:00Z">
            <w:rPr>
              <w:rFonts w:ascii="Aptos" w:hAnsi="Aptos"/>
            </w:rPr>
          </w:rPrChange>
        </w:rPr>
      </w:pPr>
    </w:p>
    <w:p w14:paraId="367DC151" w14:textId="66C8BFFB" w:rsidR="00DE0869" w:rsidRPr="006E54B4" w:rsidDel="00E82062" w:rsidRDefault="00950C6D">
      <w:pPr>
        <w:spacing w:line="240" w:lineRule="auto"/>
        <w:ind w:firstLine="720"/>
        <w:jc w:val="both"/>
        <w:rPr>
          <w:del w:id="391" w:author="Billy Mitchell" w:date="2024-11-05T19:10:00Z" w16du:dateUtc="2024-11-06T00:10:00Z"/>
          <w:rPrChange w:id="392" w:author="Chelsea Helion" w:date="2024-10-23T10:53:00Z">
            <w:rPr>
              <w:del w:id="393"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4155">
        <w:instrText xml:space="preserve"> ADDIN ZOTERO_ITEM CSL_CITATION {"citationID":"FGPrz7Cy","properties":{"formattedCitation":"\\super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00EF26B5" w:rsidRPr="00E5335E">
        <w:t>. The clusters observed suggest that rating frequency modulated activity in regions associated with attention and sensory integration (dACC,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xml:space="preserve">), and self-monitoring (dACC, IPL, </w:t>
      </w:r>
      <w:del w:id="394"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395"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396" w:author="Billy Mitchell" w:date="2024-11-05T19:10:00Z" w16du:dateUtc="2024-11-06T00:10:00Z"/>
          <w:rPrChange w:id="397" w:author="Chelsea Helion" w:date="2024-10-23T10:53:00Z">
            <w:rPr>
              <w:del w:id="398" w:author="Billy Mitchell" w:date="2024-11-05T19:10:00Z" w16du:dateUtc="2024-11-06T00:10:00Z"/>
              <w:rFonts w:ascii="Aptos" w:hAnsi="Aptos"/>
            </w:rPr>
          </w:rPrChange>
        </w:rPr>
        <w:pPrChange w:id="399" w:author="Billy Mitchell" w:date="2024-11-06T01:43:00Z" w16du:dateUtc="2024-11-06T06:43:00Z">
          <w:pPr>
            <w:spacing w:line="240" w:lineRule="auto"/>
            <w:jc w:val="both"/>
          </w:pPr>
        </w:pPrChange>
      </w:pPr>
      <w:del w:id="400" w:author="Billy Mitchell" w:date="2024-11-05T19:10:00Z" w16du:dateUtc="2024-11-06T00:10:00Z">
        <w:r w:rsidRPr="006E54B4" w:rsidDel="00E82062">
          <w:rPr>
            <w:rPrChange w:id="401"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402" w:author="Chelsea Helion" w:date="2024-10-23T10:53:00Z">
            <w:rPr>
              <w:rFonts w:ascii="Aptos" w:hAnsi="Aptos"/>
              <w:b/>
              <w:bCs/>
            </w:rPr>
          </w:rPrChange>
        </w:rPr>
        <w:pPrChange w:id="403"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404"/>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404"/>
      <w:r w:rsidR="00E75ABA">
        <w:rPr>
          <w:rStyle w:val="CommentReference"/>
        </w:rPr>
        <w:commentReference w:id="404"/>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405"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406"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407"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408" w:author="Billy Mitchell" w:date="2024-11-05T19:11:00Z" w16du:dateUtc="2024-11-06T00:11:00Z"/>
          <w:bCs/>
        </w:rPr>
      </w:pPr>
      <w:del w:id="409"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410"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342C5D84"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411"/>
      <w:r w:rsidRPr="00E5335E">
        <w:t xml:space="preserve">greater magnitude </w:t>
      </w:r>
      <w:commentRangeEnd w:id="411"/>
      <w:r w:rsidR="00FE49C0">
        <w:rPr>
          <w:rStyle w:val="CommentReference"/>
        </w:rPr>
        <w:commentReference w:id="411"/>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4155">
        <w:instrText xml:space="preserve"> ADDIN ZOTERO_ITEM CSL_CITATION {"citationID":"Em62Ysuq","properties":{"formattedCitation":"\\super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412" w:author="Billy Mitchell" w:date="2024-11-05T18:42:00Z" w16du:dateUtc="2024-11-05T23:42:00Z">
        <w:r w:rsidR="00125F01">
          <w:t xml:space="preserve"> </w:t>
        </w:r>
      </w:ins>
      <w:del w:id="413" w:author="Billy Mitchell" w:date="2024-11-05T18:41:00Z" w16du:dateUtc="2024-11-05T23:41:00Z">
        <w:r w:rsidRPr="006E54B4" w:rsidDel="00125F01">
          <w:rPr>
            <w:rPrChange w:id="414" w:author="Chelsea Helion" w:date="2024-10-23T10:53:00Z">
              <w:rPr>
                <w:rFonts w:ascii="Aptos" w:hAnsi="Aptos"/>
              </w:rPr>
            </w:rPrChange>
          </w:rPr>
          <w:delText xml:space="preserve"> </w:delText>
        </w:r>
      </w:del>
      <w:r w:rsidR="00125F01">
        <w:fldChar w:fldCharType="begin"/>
      </w:r>
      <w:r w:rsidR="00904155">
        <w:instrText xml:space="preserve"> ADDIN ZOTERO_ITEM CSL_CITATION {"citationID":"5siKOWMb","properties":{"formattedCitation":"\\super 48\\nosupersub{}","plainCitation":"48","noteIndex":0},"citationItems":[{"id":11998,"uris":["http://zotero.org/users/6239255/items/FZC43B73"],"itemData":{"id":11998,"type":"article-journal","abstract":"Abstract\n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904155" w:rsidRPr="00904155">
        <w:rPr>
          <w:vertAlign w:val="superscript"/>
        </w:rPr>
        <w:t>48</w:t>
      </w:r>
      <w:r w:rsidR="00125F01">
        <w:fldChar w:fldCharType="end"/>
      </w:r>
      <w:del w:id="415" w:author="Billy Mitchell" w:date="2024-11-05T18:41:00Z" w16du:dateUtc="2024-11-05T23:41:00Z">
        <w:r w:rsidRPr="006E54B4" w:rsidDel="00125F01">
          <w:rPr>
            <w:rPrChange w:id="416" w:author="Chelsea Helion" w:date="2024-10-23T10:53:00Z">
              <w:rPr>
                <w:rFonts w:ascii="Aptos" w:hAnsi="Aptos"/>
              </w:rPr>
            </w:rPrChange>
          </w:rPr>
          <w:delText>(2022)</w:delText>
        </w:r>
      </w:del>
      <w:r w:rsidRPr="006E54B4">
        <w:rPr>
          <w:rPrChange w:id="417"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418" w:author="Chelsea Helion" w:date="2024-10-23T10:53:00Z">
            <w:rPr>
              <w:rFonts w:ascii="Aptos" w:hAnsi="Aptos"/>
              <w:b/>
              <w:bCs/>
            </w:rPr>
          </w:rPrChange>
        </w:rPr>
        <w:t>Figure 6</w:t>
      </w:r>
      <w:r w:rsidRPr="006E54B4">
        <w:rPr>
          <w:rPrChange w:id="419"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420" w:author="Chelsea Helion" w:date="2024-10-23T10:53:00Z">
            <w:rPr>
              <w:rFonts w:ascii="Aptos" w:hAnsi="Aptos"/>
            </w:rPr>
          </w:rPrChange>
        </w:rPr>
        <w:t>pCUN</w:t>
      </w:r>
      <w:proofErr w:type="spellEnd"/>
      <w:r w:rsidRPr="006E54B4">
        <w:rPr>
          <w:rPrChange w:id="421" w:author="Chelsea Helion" w:date="2024-10-23T10:53:00Z">
            <w:rPr>
              <w:rFonts w:ascii="Aptos" w:hAnsi="Aptos"/>
            </w:rPr>
          </w:rPrChange>
        </w:rPr>
        <w:t xml:space="preserve">, </w:t>
      </w:r>
      <w:proofErr w:type="spellStart"/>
      <w:r w:rsidRPr="006E54B4">
        <w:rPr>
          <w:rPrChange w:id="422" w:author="Chelsea Helion" w:date="2024-10-23T10:53:00Z">
            <w:rPr>
              <w:rFonts w:ascii="Aptos" w:hAnsi="Aptos"/>
            </w:rPr>
          </w:rPrChange>
        </w:rPr>
        <w:t>mPFC</w:t>
      </w:r>
      <w:proofErr w:type="spellEnd"/>
      <w:r w:rsidRPr="006E54B4">
        <w:rPr>
          <w:rPrChange w:id="423" w:author="Chelsea Helion" w:date="2024-10-23T10:53:00Z">
            <w:rPr>
              <w:rFonts w:ascii="Aptos" w:hAnsi="Aptos"/>
            </w:rPr>
          </w:rPrChange>
        </w:rPr>
        <w:t xml:space="preserve">, IPL) than expressive watchers, even when </w:t>
      </w:r>
      <w:r w:rsidR="00405EA4" w:rsidRPr="006E54B4">
        <w:rPr>
          <w:rPrChange w:id="424" w:author="Chelsea Helion" w:date="2024-10-23T10:53:00Z">
            <w:rPr>
              <w:rFonts w:ascii="Aptos" w:hAnsi="Aptos"/>
            </w:rPr>
          </w:rPrChange>
        </w:rPr>
        <w:t xml:space="preserve">the latter were </w:t>
      </w:r>
      <w:r w:rsidRPr="006E54B4">
        <w:rPr>
          <w:rPrChange w:id="425" w:author="Chelsea Helion" w:date="2024-10-23T10:53:00Z">
            <w:rPr>
              <w:rFonts w:ascii="Aptos" w:hAnsi="Aptos"/>
            </w:rPr>
          </w:rPrChange>
        </w:rPr>
        <w:t xml:space="preserve">not </w:t>
      </w:r>
      <w:r w:rsidR="00405EA4" w:rsidRPr="006E54B4">
        <w:rPr>
          <w:rPrChange w:id="426" w:author="Chelsea Helion" w:date="2024-10-23T10:53:00Z">
            <w:rPr>
              <w:rFonts w:ascii="Aptos" w:hAnsi="Aptos"/>
            </w:rPr>
          </w:rPrChange>
        </w:rPr>
        <w:t xml:space="preserve">actively providing </w:t>
      </w:r>
      <w:r w:rsidRPr="006E54B4">
        <w:rPr>
          <w:rPrChange w:id="427" w:author="Chelsea Helion" w:date="2024-10-23T10:53:00Z">
            <w:rPr>
              <w:rFonts w:ascii="Aptos" w:hAnsi="Aptos"/>
            </w:rPr>
          </w:rPrChange>
        </w:rPr>
        <w:t>rating</w:t>
      </w:r>
      <w:r w:rsidR="00405EA4" w:rsidRPr="006E54B4">
        <w:rPr>
          <w:rPrChange w:id="428" w:author="Chelsea Helion" w:date="2024-10-23T10:53:00Z">
            <w:rPr>
              <w:rFonts w:ascii="Aptos" w:hAnsi="Aptos"/>
            </w:rPr>
          </w:rPrChange>
        </w:rPr>
        <w:t>s</w:t>
      </w:r>
      <w:r w:rsidRPr="006E54B4">
        <w:rPr>
          <w:rPrChange w:id="429"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430"/>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430"/>
      <w:r>
        <w:rPr>
          <w:rStyle w:val="CommentReference"/>
        </w:rPr>
        <w:commentReference w:id="430"/>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431" w:author="Billy Mitchell" w:date="2024-11-05T19:12:00Z" w16du:dateUtc="2024-11-06T00:12:00Z"/>
          <w:rPrChange w:id="432" w:author="Chelsea Helion" w:date="2024-10-23T10:53:00Z">
            <w:rPr>
              <w:del w:id="433" w:author="Billy Mitchell" w:date="2024-11-05T19:12:00Z" w16du:dateUtc="2024-11-06T00:12:00Z"/>
              <w:rFonts w:ascii="Aptos" w:hAnsi="Aptos"/>
            </w:rPr>
          </w:rPrChange>
        </w:rPr>
      </w:pPr>
      <w:ins w:id="434"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435" w:author="Billy Mitchell" w:date="2024-11-05T19:11:00Z" w16du:dateUtc="2024-11-06T00:11:00Z"/>
          <w:rPrChange w:id="436" w:author="Chelsea Helion" w:date="2024-10-23T10:53:00Z">
            <w:rPr>
              <w:del w:id="437" w:author="Billy Mitchell" w:date="2024-11-05T19:11:00Z" w16du:dateUtc="2024-11-06T00:11:00Z"/>
              <w:rFonts w:ascii="Aptos" w:hAnsi="Aptos"/>
            </w:rPr>
          </w:rPrChange>
        </w:rPr>
      </w:pPr>
      <w:del w:id="438"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439" w:author="Billy Mitchell" w:date="2024-11-05T19:11:00Z" w16du:dateUtc="2024-11-06T00:11:00Z"/>
          <w:rPrChange w:id="440" w:author="Chelsea Helion" w:date="2024-10-23T10:53:00Z">
            <w:rPr>
              <w:del w:id="441"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442" w:author="Billy Mitchell" w:date="2024-11-05T19:11:00Z" w16du:dateUtc="2024-11-06T00:11:00Z"/>
          <w:rPrChange w:id="443" w:author="Chelsea Helion" w:date="2024-10-23T10:53:00Z">
            <w:rPr>
              <w:del w:id="444" w:author="Billy Mitchell" w:date="2024-11-05T19:11:00Z" w16du:dateUtc="2024-11-06T00:11:00Z"/>
              <w:rFonts w:ascii="Aptos" w:hAnsi="Aptos"/>
            </w:rPr>
          </w:rPrChange>
        </w:rPr>
      </w:pPr>
      <w:del w:id="445" w:author="Billy Mitchell" w:date="2024-11-05T19:11:00Z" w16du:dateUtc="2024-11-06T00:11:00Z">
        <w:r w:rsidRPr="006E54B4" w:rsidDel="00E82062">
          <w:rPr>
            <w:rPrChange w:id="446"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447"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448" w:author="Billy Mitchell" w:date="2024-11-05T19:12:00Z" w16du:dateUtc="2024-11-06T00:12:00Z"/>
          <w:b/>
          <w:rPrChange w:id="449" w:author="Chelsea Helion" w:date="2024-10-23T10:53:00Z">
            <w:rPr>
              <w:del w:id="450" w:author="Billy Mitchell" w:date="2024-11-05T19:12:00Z" w16du:dateUtc="2024-11-06T00:12:00Z"/>
              <w:rFonts w:ascii="Aptos" w:hAnsi="Aptos"/>
              <w:b/>
            </w:rPr>
          </w:rPrChange>
        </w:rPr>
        <w:pPrChange w:id="451"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452" w:author="Billy Mitchell" w:date="2024-11-05T19:12:00Z" w16du:dateUtc="2024-11-06T00:12:00Z"/>
          <w:b/>
          <w:rPrChange w:id="453" w:author="Chelsea Helion" w:date="2024-10-23T10:53:00Z">
            <w:rPr>
              <w:del w:id="454" w:author="Billy Mitchell" w:date="2024-11-05T19:12:00Z" w16du:dateUtc="2024-11-06T00:12:00Z"/>
              <w:rFonts w:ascii="Aptos" w:hAnsi="Aptos"/>
              <w:b/>
            </w:rPr>
          </w:rPrChange>
        </w:rPr>
        <w:pPrChange w:id="455"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456" w:author="Billy Mitchell" w:date="2024-11-05T19:12:00Z" w16du:dateUtc="2024-11-06T00:12:00Z"/>
          <w:b/>
          <w:rPrChange w:id="457" w:author="Chelsea Helion" w:date="2024-10-23T10:53:00Z">
            <w:rPr>
              <w:del w:id="458" w:author="Billy Mitchell" w:date="2024-11-05T19:12:00Z" w16du:dateUtc="2024-11-06T00:12:00Z"/>
              <w:rFonts w:ascii="Aptos" w:hAnsi="Aptos"/>
              <w:b/>
            </w:rPr>
          </w:rPrChange>
        </w:rPr>
        <w:pPrChange w:id="459"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460" w:author="Billy Mitchell" w:date="2024-11-05T19:12:00Z" w16du:dateUtc="2024-11-06T00:12:00Z"/>
          <w:b/>
          <w:rPrChange w:id="461" w:author="Chelsea Helion" w:date="2024-10-23T10:53:00Z">
            <w:rPr>
              <w:del w:id="462" w:author="Billy Mitchell" w:date="2024-11-05T19:12:00Z" w16du:dateUtc="2024-11-06T00:12:00Z"/>
              <w:rFonts w:ascii="Aptos" w:hAnsi="Aptos"/>
              <w:b/>
            </w:rPr>
          </w:rPrChange>
        </w:rPr>
        <w:pPrChange w:id="463"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464" w:author="Billy Mitchell" w:date="2024-11-05T19:12:00Z" w16du:dateUtc="2024-11-06T00:12:00Z"/>
          <w:b/>
          <w:rPrChange w:id="465" w:author="Chelsea Helion" w:date="2024-10-23T10:53:00Z">
            <w:rPr>
              <w:del w:id="466" w:author="Billy Mitchell" w:date="2024-11-05T19:12:00Z" w16du:dateUtc="2024-11-06T00:12:00Z"/>
              <w:rFonts w:ascii="Aptos" w:hAnsi="Aptos"/>
              <w:b/>
            </w:rPr>
          </w:rPrChange>
        </w:rPr>
        <w:pPrChange w:id="467"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468" w:author="Billy Mitchell" w:date="2024-11-05T19:12:00Z" w16du:dateUtc="2024-11-06T00:12:00Z"/>
          <w:b/>
          <w:rPrChange w:id="469" w:author="Chelsea Helion" w:date="2024-10-23T10:53:00Z">
            <w:rPr>
              <w:del w:id="470" w:author="Billy Mitchell" w:date="2024-11-05T19:12:00Z" w16du:dateUtc="2024-11-06T00:12:00Z"/>
              <w:rFonts w:ascii="Aptos" w:hAnsi="Aptos"/>
              <w:b/>
            </w:rPr>
          </w:rPrChange>
        </w:rPr>
        <w:pPrChange w:id="471"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472" w:author="Billy Mitchell" w:date="2024-11-05T19:12:00Z" w16du:dateUtc="2024-11-06T00:12:00Z"/>
          <w:b/>
          <w:rPrChange w:id="473" w:author="Chelsea Helion" w:date="2024-10-23T10:53:00Z">
            <w:rPr>
              <w:del w:id="474" w:author="Billy Mitchell" w:date="2024-11-05T19:12:00Z" w16du:dateUtc="2024-11-06T00:12:00Z"/>
              <w:rFonts w:ascii="Aptos" w:hAnsi="Aptos"/>
              <w:b/>
            </w:rPr>
          </w:rPrChange>
        </w:rPr>
        <w:pPrChange w:id="475"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476" w:author="Billy Mitchell" w:date="2024-11-05T19:12:00Z" w16du:dateUtc="2024-11-06T00:12:00Z"/>
          <w:b/>
          <w:rPrChange w:id="477" w:author="Chelsea Helion" w:date="2024-10-23T10:53:00Z">
            <w:rPr>
              <w:del w:id="478" w:author="Billy Mitchell" w:date="2024-11-05T19:12:00Z" w16du:dateUtc="2024-11-06T00:12:00Z"/>
              <w:rFonts w:ascii="Aptos" w:hAnsi="Aptos"/>
              <w:b/>
            </w:rPr>
          </w:rPrChange>
        </w:rPr>
        <w:pPrChange w:id="479"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480" w:author="Billy Mitchell" w:date="2024-11-05T19:12:00Z" w16du:dateUtc="2024-11-06T00:12:00Z"/>
          <w:b/>
          <w:rPrChange w:id="481" w:author="Chelsea Helion" w:date="2024-10-23T10:53:00Z">
            <w:rPr>
              <w:del w:id="482" w:author="Billy Mitchell" w:date="2024-11-05T19:12:00Z" w16du:dateUtc="2024-11-06T00:12:00Z"/>
              <w:rFonts w:ascii="Aptos" w:hAnsi="Aptos"/>
              <w:b/>
            </w:rPr>
          </w:rPrChange>
        </w:rPr>
        <w:pPrChange w:id="483"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484" w:author="Billy Mitchell" w:date="2024-11-05T19:12:00Z" w16du:dateUtc="2024-11-06T00:12:00Z"/>
          <w:b/>
          <w:rPrChange w:id="485" w:author="Chelsea Helion" w:date="2024-10-23T10:53:00Z">
            <w:rPr>
              <w:del w:id="486" w:author="Billy Mitchell" w:date="2024-11-05T19:12:00Z" w16du:dateUtc="2024-11-06T00:12:00Z"/>
              <w:rFonts w:ascii="Aptos" w:hAnsi="Aptos"/>
              <w:b/>
            </w:rPr>
          </w:rPrChange>
        </w:rPr>
        <w:pPrChange w:id="487"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488" w:author="Billy Mitchell" w:date="2024-11-05T19:12:00Z" w16du:dateUtc="2024-11-06T00:12:00Z"/>
          <w:bCs/>
          <w:noProof/>
          <w:rPrChange w:id="489" w:author="Chelsea Helion" w:date="2024-10-23T10:53:00Z">
            <w:rPr>
              <w:del w:id="490"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491" w:author="Billy Mitchell" w:date="2024-11-05T19:11:00Z" w16du:dateUtc="2024-11-06T00:11:00Z"/>
          <w:bCs/>
        </w:rPr>
      </w:pPr>
      <w:moveFromRangeStart w:id="492" w:author="Billy Mitchell" w:date="2024-11-05T19:11:00Z" w:name="move181726332"/>
      <w:moveFrom w:id="493"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492"/>
    <w:p w14:paraId="48802B97" w14:textId="5C5964EF" w:rsidR="00A77E81" w:rsidRPr="00E5335E" w:rsidDel="00E82062" w:rsidRDefault="00A77E81">
      <w:pPr>
        <w:spacing w:line="240" w:lineRule="auto"/>
        <w:jc w:val="both"/>
        <w:rPr>
          <w:del w:id="494" w:author="Billy Mitchell" w:date="2024-11-05T19:12:00Z" w16du:dateUtc="2024-11-06T00:12:00Z"/>
          <w:b/>
        </w:rPr>
        <w:pPrChange w:id="495"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496"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497" w:author="Billy Mitchell" w:date="2024-11-05T22:49:00Z" w16du:dateUtc="2024-11-06T03:49:00Z"/>
          <w:b/>
          <w:bCs/>
        </w:rPr>
      </w:pPr>
      <w:bookmarkStart w:id="498" w:name="_ff7ui3r811kl" w:colFirst="0" w:colLast="0"/>
      <w:bookmarkEnd w:id="498"/>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20A4D8EE" w:rsidR="00DE3855" w:rsidRPr="00FE49C0" w:rsidRDefault="00DE3855" w:rsidP="00DE3855">
      <w:pPr>
        <w:spacing w:line="240" w:lineRule="auto"/>
        <w:ind w:firstLine="720"/>
        <w:jc w:val="both"/>
        <w:rPr>
          <w:rFonts w:eastAsia="Times New Roman"/>
          <w:color w:val="000000"/>
          <w:lang w:val="en-US"/>
        </w:rPr>
      </w:pPr>
      <w:commentRangeStart w:id="499"/>
      <w:r w:rsidRPr="00FE49C0">
        <w:t xml:space="preserve">The present study aimed to characterize how neural activity differed while continuously rating or not rating a video stimulus under otherwise identical instructional conditions and focal topics. </w:t>
      </w:r>
      <w:commentRangeEnd w:id="499"/>
      <w:r w:rsidR="00297C72">
        <w:rPr>
          <w:rStyle w:val="CommentReference"/>
        </w:rPr>
        <w:commentReference w:id="499"/>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500"/>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500"/>
      <w:r w:rsidR="00297C72">
        <w:rPr>
          <w:rStyle w:val="CommentReference"/>
        </w:rPr>
        <w:commentReference w:id="500"/>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4155">
        <w:rPr>
          <w:highlight w:val="yellow"/>
        </w:rPr>
        <w:instrText xml:space="preserve"> ADDIN ZOTERO_ITEM CSL_CITATION {"citationID":"KKN3dyUc","properties":{"formattedCitation":"\\super 4,32,33\\nosupersub{}","plainCitation":"4,32,33","noteIndex":0},"citationItems":[{"id":20908,"uris":["http://zotero.org/users/6239255/items/44QN75CR"],"itemData":{"id":20908,"type":"article-journal","abstract":"Sharing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4155" w:rsidRPr="00904155">
        <w:rPr>
          <w:vertAlign w:val="superscript"/>
        </w:rPr>
        <w:t>4,32,33</w:t>
      </w:r>
      <w:r w:rsidR="00902099">
        <w:rPr>
          <w:highlight w:val="yellow"/>
        </w:rPr>
        <w:fldChar w:fldCharType="end"/>
      </w:r>
      <w:r w:rsidR="00297C72">
        <w:t xml:space="preserve">, or contrasted passive and expressive viewing without maintaining goal </w:t>
      </w:r>
      <w:del w:id="501" w:author="Billy Mitchell" w:date="2024-11-08T11:52:00Z" w16du:dateUtc="2024-11-08T16:52:00Z">
        <w:r w:rsidR="00297C72" w:rsidDel="00902099">
          <w:delText>congurency</w:delText>
        </w:r>
      </w:del>
      <w:ins w:id="502" w:author="Billy Mitchell" w:date="2024-11-08T11:52:00Z" w16du:dateUtc="2024-11-08T16:52:00Z">
        <w:r w:rsidR="00902099">
          <w:t>congruence</w:t>
        </w:r>
      </w:ins>
      <w:r w:rsidR="00297C72">
        <w:t xml:space="preserve"> </w:t>
      </w:r>
      <w:r w:rsidR="00902099">
        <w:rPr>
          <w:highlight w:val="yellow"/>
        </w:rPr>
        <w:fldChar w:fldCharType="begin"/>
      </w:r>
      <w:r w:rsidR="00904155">
        <w:rPr>
          <w:highlight w:val="yellow"/>
        </w:rPr>
        <w:instrText xml:space="preserve"> ADDIN ZOTERO_ITEM CSL_CITATION {"citationID":"59FnPC5c","properties":{"formattedCitation":"\\super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4155" w:rsidRPr="00904155">
        <w:rPr>
          <w:vertAlign w:val="superscript"/>
        </w:rPr>
        <w:t>23</w:t>
      </w:r>
      <w:r w:rsidR="00902099">
        <w:rPr>
          <w:highlight w:val="yellow"/>
        </w:rPr>
        <w:fldChar w:fldCharType="end"/>
      </w:r>
      <w:r w:rsidR="00297C72">
        <w:t xml:space="preserve">. </w:t>
      </w:r>
      <w:commentRangeStart w:id="503"/>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504"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505"/>
      <w:r w:rsidRPr="00FE49C0">
        <w:rPr>
          <w:rFonts w:eastAsia="Times New Roman"/>
          <w:color w:val="000000"/>
          <w:lang w:val="en-US"/>
        </w:rPr>
        <w:t xml:space="preserve">ACC, AI, IPS SPL, STG, Occ, TPJ and FFG </w:t>
      </w:r>
      <w:commentRangeEnd w:id="505"/>
      <w:r w:rsidR="00297C72">
        <w:rPr>
          <w:rStyle w:val="CommentReference"/>
        </w:rPr>
        <w:commentReference w:id="505"/>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506"/>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506"/>
      <w:proofErr w:type="spellEnd"/>
      <w:r w:rsidR="00297C72">
        <w:rPr>
          <w:rStyle w:val="CommentReference"/>
        </w:rPr>
        <w:commentReference w:id="506"/>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507"/>
      <w:r w:rsidRPr="00FE49C0">
        <w:rPr>
          <w:rFonts w:eastAsia="Times New Roman"/>
          <w:color w:val="000000"/>
          <w:lang w:val="en-US"/>
        </w:rPr>
        <w:t>IPS, SPL, Occ, and FFG</w:t>
      </w:r>
      <w:commentRangeEnd w:id="507"/>
      <w:r w:rsidR="00A41260">
        <w:rPr>
          <w:rStyle w:val="CommentReference"/>
        </w:rPr>
        <w:commentReference w:id="507"/>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508"/>
      <w:r w:rsidRPr="00FE49C0">
        <w:rPr>
          <w:rFonts w:eastAsia="Times New Roman"/>
          <w:color w:val="000000"/>
          <w:lang w:val="en-US"/>
        </w:rPr>
        <w:t xml:space="preserve">two conditions </w:t>
      </w:r>
      <w:commentRangeEnd w:id="508"/>
      <w:r w:rsidR="00297C72">
        <w:rPr>
          <w:rStyle w:val="CommentReference"/>
        </w:rPr>
        <w:commentReference w:id="508"/>
      </w:r>
      <w:r w:rsidRPr="00FE49C0">
        <w:rPr>
          <w:rFonts w:eastAsia="Times New Roman"/>
          <w:color w:val="000000"/>
          <w:lang w:val="en-US"/>
        </w:rPr>
        <w:t xml:space="preserve">in activation of the ACC, AI, or STG. Additionally, we found that </w:t>
      </w:r>
      <w:commentRangeStart w:id="509"/>
      <w:r w:rsidRPr="00FE49C0">
        <w:rPr>
          <w:rFonts w:eastAsia="Times New Roman"/>
          <w:color w:val="000000"/>
          <w:lang w:val="en-US"/>
        </w:rPr>
        <w:t xml:space="preserve">non-rating </w:t>
      </w:r>
      <w:commentRangeEnd w:id="509"/>
      <w:r w:rsidR="00297C72">
        <w:rPr>
          <w:rStyle w:val="CommentReference"/>
        </w:rPr>
        <w:commentReference w:id="509"/>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503"/>
      <w:r w:rsidR="00A41260">
        <w:rPr>
          <w:rStyle w:val="CommentReference"/>
        </w:rPr>
        <w:commentReference w:id="503"/>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510"/>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510"/>
      <w:r w:rsidR="00F21D6A">
        <w:rPr>
          <w:rStyle w:val="CommentReference"/>
        </w:rPr>
        <w:commentReference w:id="510"/>
      </w:r>
    </w:p>
    <w:p w14:paraId="6BE2844C" w14:textId="2B8B6176"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4155">
        <w:rPr>
          <w:bCs/>
        </w:rPr>
        <w:instrText xml:space="preserve"> ADDIN ZOTERO_ITEM CSL_CITATION {"citationID":"jZeg5cse","properties":{"formattedCitation":"\\super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511"/>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511"/>
      <w:r w:rsidR="007C01F4">
        <w:rPr>
          <w:rStyle w:val="CommentReference"/>
        </w:rPr>
        <w:commentReference w:id="511"/>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67888C10"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4155">
        <w:rPr>
          <w:bCs/>
        </w:rPr>
        <w:instrText xml:space="preserve"> ADDIN ZOTERO_ITEM CSL_CITATION {"citationID":"SH97KzVp","properties":{"formattedCitation":"\\super 50,51\\nosupersub{}","plainCitation":"50,51","noteIndex":0},"citationItems":[{"id":21001,"uris":["http://zotero.org/users/6239255/items/LHKMUCY5"],"itemData":{"id":21001,"type":"article-journal","abstract":"Real-world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904155" w:rsidRPr="00904155">
        <w:rPr>
          <w:vertAlign w:val="superscript"/>
        </w:rPr>
        <w:t>50,51</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512"/>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512"/>
      <w:r w:rsidR="003F1AFF">
        <w:rPr>
          <w:rStyle w:val="CommentReference"/>
        </w:rPr>
        <w:commentReference w:id="512"/>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4155">
        <w:rPr>
          <w:bCs/>
        </w:rPr>
        <w:instrText xml:space="preserve"> ADDIN ZOTERO_ITEM CSL_CITATION {"citationID":"StiEtIGC","properties":{"formattedCitation":"\\super 25\\nosupersub{}","plainCitation":"25","noteIndex":0},"citationItems":[{"id":20999,"uris":["http://zotero.org/users/6239255/items/68XCT968"],"itemData":{"id":20999,"type":"article-journal","container-title":"Annual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904155" w:rsidRPr="00904155">
        <w:rPr>
          <w:vertAlign w:val="superscript"/>
        </w:rPr>
        <w:t>25</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4155">
        <w:rPr>
          <w:bCs/>
        </w:rPr>
        <w:instrText xml:space="preserve"> ADDIN ZOTERO_ITEM CSL_CITATION {"citationID":"rjNqfnm2","properties":{"formattedCitation":"\\super 52\\uc0\\u8211{}54\\nosupersub{}","plainCitation":"52–54","noteIndex":0},"citationItems":[{"id":20967,"uris":["http://zotero.org/users/6239255/items/TJQDNGZX"],"itemData":{"id":20967,"type":"article-journal","abstract":"Resting-state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904155" w:rsidRPr="00904155">
        <w:rPr>
          <w:vertAlign w:val="superscript"/>
        </w:rPr>
        <w:t>52–54</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02017393" w:rsidR="00DE0869" w:rsidRPr="00F91824" w:rsidRDefault="004C0767" w:rsidP="008D4759">
      <w:pPr>
        <w:spacing w:line="240" w:lineRule="auto"/>
        <w:ind w:firstLine="720"/>
        <w:jc w:val="both"/>
        <w:rPr>
          <w:bCs/>
        </w:rPr>
      </w:pPr>
      <w:r w:rsidRPr="00F91824">
        <w:rPr>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correlated with increased dACC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904155">
        <w:rPr>
          <w:bCs/>
        </w:rPr>
        <w:instrText xml:space="preserve"> ADDIN ZOTERO_ITEM CSL_CITATION {"citationID":"e6yXAfm5","properties":{"formattedCitation":"\\super 55\\nosupersub{}","plainCitation":"55","noteIndex":0},"citationItems":[{"id":21058,"uris":["http://zotero.org/users/6239255/items/ECRZQ2M5"],"itemData":{"id":21058,"type":"article-journal","abstract":"Negative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904155" w:rsidRPr="00904155">
        <w:rPr>
          <w:vertAlign w:val="superscript"/>
        </w:rPr>
        <w:t>55</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4155">
        <w:rPr>
          <w:bCs/>
        </w:rPr>
        <w:instrText xml:space="preserve"> ADDIN ZOTERO_ITEM CSL_CITATION {"citationID":"jq4P1KRL","properties":{"formattedCitation":"\\super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513"/>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513"/>
      <w:r w:rsidR="00EC6475">
        <w:rPr>
          <w:rStyle w:val="CommentReference"/>
        </w:rPr>
        <w:commentReference w:id="513"/>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245C6F88"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514"/>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4155">
        <w:instrText xml:space="preserve"> ADDIN ZOTERO_ITEM CSL_CITATION {"citationID":"utpBOYuT","properties":{"formattedCitation":"\\super 56\\nosupersub{}","plainCitation":"56","noteIndex":0},"citationItems":[{"id":21057,"uris":["http://zotero.org/users/6239255/items/QFG6FRZH"],"itemData":{"id":21057,"type":"article-journal","abstract":"This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904155" w:rsidRPr="00904155">
        <w:rPr>
          <w:vertAlign w:val="superscript"/>
        </w:rPr>
        <w:t>56</w:t>
      </w:r>
      <w:r w:rsidR="00227A75" w:rsidRPr="00F91824">
        <w:fldChar w:fldCharType="end"/>
      </w:r>
      <w:r w:rsidRPr="00F91824">
        <w:t xml:space="preserve">. </w:t>
      </w:r>
      <w:commentRangeEnd w:id="514"/>
      <w:r w:rsidR="00EC6475">
        <w:rPr>
          <w:rStyle w:val="CommentReference"/>
        </w:rPr>
        <w:commentReference w:id="514"/>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4155">
        <w:instrText xml:space="preserve"> ADDIN ZOTERO_ITEM CSL_CITATION {"citationID":"nhp1KRO2","properties":{"formattedCitation":"\\super 57\\nosupersub{}","plainCitation":"57","noteIndex":0},"citationItems":[{"id":11814,"uris":["http://zotero.org/users/6239255/items/PAB5DXAK"],"itemData":{"id":11814,"type":"article-journal","container-title":"Nature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904155" w:rsidRPr="00904155">
        <w:rPr>
          <w:vertAlign w:val="superscript"/>
        </w:rPr>
        <w:t>57</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70CC81C"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4155">
        <w:instrText xml:space="preserve"> ADDIN ZOTERO_ITEM CSL_CITATION {"citationID":"gxY5bTYf","properties":{"formattedCitation":"\\super 58\\nosupersub{}","plainCitation":"58","noteIndex":0},"citationItems":[{"id":21056,"uris":["http://zotero.org/users/6239255/items/9MUM8KKB"],"itemData":{"id":21056,"type":"article-journal","abstract":"Functional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904155" w:rsidRPr="00904155">
        <w:rPr>
          <w:vertAlign w:val="superscript"/>
        </w:rPr>
        <w:t>58</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4155">
        <w:instrText xml:space="preserve"> ADDIN ZOTERO_ITEM CSL_CITATION {"citationID":"AZP4FI9E","properties":{"formattedCitation":"\\super 59\\nosupersub{}","plainCitation":"59","noteIndex":0},"citationItems":[{"id":21055,"uris":["http://zotero.org/users/6239255/items/M3MX3MN3"],"itemData":{"id":21055,"type":"article-journal","abstract":"Here,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904155" w:rsidRPr="00904155">
        <w:rPr>
          <w:vertAlign w:val="superscript"/>
        </w:rPr>
        <w:t>59</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6724E1">
        <w:instrText xml:space="preserve"> ADDIN ZOTERO_ITEM CSL_CITATION {"citationID":"48VGx9Ti","properties":{"formattedCitation":"\\super 10,60\\uc0\\u8211{}62\\nosupersub{}","plainCitation":"10,60–62","noteIndex":0},"citationItems":[{"id":20890,"uris":["http://zotero.org/users/6239255/items/RNBFAIIW"],"itemData":{"id":20890,"type":"article-journal","abstract":"Thirty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6724E1" w:rsidRPr="006724E1">
        <w:rPr>
          <w:vertAlign w:val="superscript"/>
        </w:rPr>
        <w:t>10,60–62</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w:t>
      </w:r>
      <w:proofErr w:type="gramStart"/>
      <w:r w:rsidRPr="00F91824">
        <w:t>correlates</w:t>
      </w:r>
      <w:proofErr w:type="gramEnd"/>
      <w:r w:rsidRPr="00F91824">
        <w:t xml:space="preserve">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5ABDDCB3"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6724E1">
        <w:instrText xml:space="preserve"> ADDIN ZOTERO_ITEM CSL_CITATION {"citationID":"Mt215vKh","properties":{"formattedCitation":"\\super 14\\nosupersub{}","plainCitation":"14","noteIndex":0},"citationItems":[{"id":12003,"uris":["http://zotero.org/users/6239255/items/N7VP39X2"],"itemData":{"id":12003,"type":"article-journal","abstract":"To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724E1" w:rsidRPr="006724E1">
        <w:rPr>
          <w:vertAlign w:val="superscript"/>
        </w:rPr>
        <w:t>14</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4155">
        <w:instrText xml:space="preserve"> ADDIN ZOTERO_ITEM CSL_CITATION {"citationID":"KGxN8zJW","properties":{"formattedCitation":"\\super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904155" w:rsidRPr="00904155">
        <w:rPr>
          <w:vertAlign w:val="superscript"/>
        </w:rPr>
        <w:t>35</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F91824" w:rsidDel="00B53FEE" w:rsidRDefault="00FE3980">
      <w:pPr>
        <w:rPr>
          <w:del w:id="515" w:author="Billy Mitchell" w:date="2024-11-05T22:50:00Z" w16du:dateUtc="2024-11-06T03:50:00Z"/>
          <w:b/>
        </w:rPr>
      </w:pPr>
      <w:r w:rsidRPr="00F91824">
        <w:rPr>
          <w:b/>
        </w:rPr>
        <w:br w:type="page"/>
      </w:r>
    </w:p>
    <w:p w14:paraId="0F9982F7" w14:textId="17D07C77" w:rsidR="00DE0869" w:rsidRPr="00F91824" w:rsidRDefault="00000000">
      <w:pPr>
        <w:rPr>
          <w:b/>
        </w:rPr>
        <w:pPrChange w:id="516"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517" w:name="_3m71kq8syq2c" w:colFirst="0" w:colLast="0"/>
      <w:bookmarkEnd w:id="517"/>
    </w:p>
    <w:p w14:paraId="119EA104" w14:textId="54F3B8F5" w:rsidR="009623C0" w:rsidRPr="002947A3" w:rsidRDefault="009623C0">
      <w:pPr>
        <w:pStyle w:val="Heading2"/>
        <w:spacing w:before="0" w:after="0" w:line="240" w:lineRule="auto"/>
        <w:jc w:val="both"/>
        <w:rPr>
          <w:b/>
          <w:bCs/>
          <w:sz w:val="22"/>
          <w:szCs w:val="22"/>
        </w:rPr>
        <w:pPrChange w:id="518" w:author="Chelsea Helion" w:date="2024-10-25T12:15:00Z">
          <w:pPr>
            <w:pStyle w:val="Heading2"/>
            <w:spacing w:before="0" w:after="0" w:line="240" w:lineRule="auto"/>
            <w:ind w:firstLine="720"/>
            <w:jc w:val="both"/>
          </w:pPr>
        </w:pPrChange>
      </w:pPr>
      <w:del w:id="519" w:author="Billy Mitchell" w:date="2024-10-30T09:47:00Z" w16du:dateUtc="2024-10-30T13:47:00Z">
        <w:r w:rsidRPr="002947A3" w:rsidDel="00A565EC">
          <w:rPr>
            <w:b/>
            <w:bCs/>
            <w:sz w:val="22"/>
            <w:szCs w:val="22"/>
          </w:rPr>
          <w:delText>Methods</w:delText>
        </w:r>
      </w:del>
      <w:ins w:id="520"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521"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522" w:author="Billy Mitchell" w:date="2024-11-06T01:15:00Z" w16du:dateUtc="2024-11-06T06:15:00Z">
        <w:r w:rsidR="00F26708">
          <w:t xml:space="preserve"> </w:t>
        </w:r>
      </w:ins>
      <w:del w:id="523"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57E78EB5" w:rsidR="00704746" w:rsidRDefault="009623C0" w:rsidP="009623C0">
      <w:pPr>
        <w:spacing w:line="240" w:lineRule="auto"/>
        <w:jc w:val="both"/>
        <w:rPr>
          <w:ins w:id="524"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4155">
        <w:instrText xml:space="preserve"> ADDIN ZOTERO_ITEM CSL_CITATION {"citationID":"hkUpRriG","properties":{"formattedCitation":"\\super 63\\nosupersub{}","plainCitation":"63","noteIndex":0},"citationItems":[{"id":20910,"uris":["http://zotero.org/users/6239255/items/7MZZWZTX","http://zotero.org/users/6239255/items/J2WIKVVS"],"itemData":{"id":20910,"type":"article-journal","abstract":"The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904155" w:rsidRPr="00904155">
        <w:rPr>
          <w:vertAlign w:val="superscript"/>
        </w:rPr>
        <w:t>63</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525" w:author="Billy Mitchell" w:date="2024-11-06T08:38:00Z" w16du:dateUtc="2024-11-06T13:38:00Z">
        <w:r w:rsidRPr="002947A3" w:rsidDel="00775A24">
          <w:delText xml:space="preserve">while still in the scanner, </w:delText>
        </w:r>
      </w:del>
      <w:r w:rsidRPr="002947A3">
        <w:t xml:space="preserve">participants completed </w:t>
      </w:r>
      <w:del w:id="526" w:author="Billy Mitchell" w:date="2024-11-06T08:38:00Z" w16du:dateUtc="2024-11-06T13:38:00Z">
        <w:r w:rsidRPr="002947A3" w:rsidDel="00775A24">
          <w:delText xml:space="preserve">two </w:delText>
        </w:r>
      </w:del>
      <w:ins w:id="527" w:author="Billy Mitchell" w:date="2024-11-06T08:38:00Z" w16du:dateUtc="2024-11-06T13:38:00Z">
        <w:r w:rsidR="00775A24">
          <w:t>an</w:t>
        </w:r>
        <w:r w:rsidR="00775A24" w:rsidRPr="002947A3">
          <w:t xml:space="preserve"> </w:t>
        </w:r>
      </w:ins>
      <w:r w:rsidRPr="002947A3">
        <w:t>additional functional run</w:t>
      </w:r>
      <w:del w:id="528"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529" w:author="Billy Mitchell" w:date="2024-11-06T08:41:00Z" w16du:dateUtc="2024-11-06T13:41:00Z">
        <w:r w:rsidRPr="002947A3" w:rsidDel="00775A24">
          <w:delText xml:space="preserve"> and the second was a free recall task for the contents of the episode</w:delText>
        </w:r>
      </w:del>
      <w:r w:rsidRPr="002947A3">
        <w:t>. Th</w:t>
      </w:r>
      <w:del w:id="530" w:author="Billy Mitchell" w:date="2024-11-06T08:41:00Z" w16du:dateUtc="2024-11-06T13:41:00Z">
        <w:r w:rsidRPr="002947A3" w:rsidDel="00775A24">
          <w:delText>os</w:delText>
        </w:r>
      </w:del>
      <w:r w:rsidRPr="002947A3">
        <w:t xml:space="preserve">e </w:t>
      </w:r>
      <w:ins w:id="531" w:author="Billy Mitchell" w:date="2024-11-06T08:41:00Z" w16du:dateUtc="2024-11-06T13:41:00Z">
        <w:r w:rsidR="00775A24">
          <w:t xml:space="preserve">purpose </w:t>
        </w:r>
      </w:ins>
      <w:del w:id="532" w:author="Billy Mitchell" w:date="2024-11-06T08:41:00Z" w16du:dateUtc="2024-11-06T13:41:00Z">
        <w:r w:rsidRPr="002947A3" w:rsidDel="00775A24">
          <w:delText xml:space="preserve">goal </w:delText>
        </w:r>
      </w:del>
      <w:r w:rsidRPr="002947A3">
        <w:t>of th</w:t>
      </w:r>
      <w:ins w:id="533" w:author="Billy Mitchell" w:date="2024-11-06T08:41:00Z" w16du:dateUtc="2024-11-06T13:41:00Z">
        <w:r w:rsidR="00775A24">
          <w:t>is</w:t>
        </w:r>
      </w:ins>
      <w:del w:id="534" w:author="Billy Mitchell" w:date="2024-11-06T08:41:00Z" w16du:dateUtc="2024-11-06T13:41:00Z">
        <w:r w:rsidDel="00775A24">
          <w:delText>e</w:delText>
        </w:r>
      </w:del>
      <w:del w:id="535" w:author="Billy Mitchell" w:date="2024-11-06T08:42:00Z" w16du:dateUtc="2024-11-06T13:42:00Z">
        <w:r w:rsidDel="00775A24">
          <w:delText xml:space="preserve"> first</w:delText>
        </w:r>
      </w:del>
      <w:r w:rsidRPr="002947A3">
        <w:t xml:space="preserve"> task</w:t>
      </w:r>
      <w:r>
        <w:t xml:space="preserve"> </w:t>
      </w:r>
      <w:ins w:id="536" w:author="Billy Mitchell" w:date="2024-11-06T08:42:00Z" w16du:dateUtc="2024-11-06T13:42:00Z">
        <w:r w:rsidR="00775A24">
          <w:t xml:space="preserve">is beyond </w:t>
        </w:r>
      </w:ins>
      <w:del w:id="537"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538" w:author="Billy Mitchell" w:date="2024-11-06T08:42:00Z" w16du:dateUtc="2024-11-06T13:42:00Z">
        <w:r w:rsidR="00775A24">
          <w:t xml:space="preserve">this manuscript, but </w:t>
        </w:r>
      </w:ins>
      <w:del w:id="539"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26D8C236" w:rsidR="009623C0" w:rsidRDefault="00704746" w:rsidP="009623C0">
      <w:pPr>
        <w:spacing w:line="240" w:lineRule="auto"/>
        <w:jc w:val="both"/>
      </w:pPr>
      <w:ins w:id="540" w:author="Billy Mitchell" w:date="2024-11-06T08:44:00Z" w16du:dateUtc="2024-11-06T13:44:00Z">
        <w:r>
          <w:tab/>
          <w:t>Following rating tasks, subjects completed a surprise free rec</w:t>
        </w:r>
      </w:ins>
      <w:ins w:id="541" w:author="Billy Mitchell" w:date="2024-11-06T09:19:00Z" w16du:dateUtc="2024-11-06T14:19:00Z">
        <w:r w:rsidR="00A132A0">
          <w:t xml:space="preserve">all </w:t>
        </w:r>
      </w:ins>
      <w:ins w:id="542" w:author="Billy Mitchell" w:date="2024-11-06T08:44:00Z" w16du:dateUtc="2024-11-06T13:44:00Z">
        <w:r>
          <w:t xml:space="preserve">of the </w:t>
        </w:r>
      </w:ins>
      <w:ins w:id="543" w:author="Billy Mitchell" w:date="2024-11-06T09:15:00Z" w16du:dateUtc="2024-11-06T14:15:00Z">
        <w:r w:rsidR="00A132A0">
          <w:t>stimulus while undergoing fMRI</w:t>
        </w:r>
      </w:ins>
      <w:ins w:id="544" w:author="Billy Mitchell" w:date="2024-11-06T08:44:00Z" w16du:dateUtc="2024-11-06T13:44:00Z">
        <w:r>
          <w:t>.</w:t>
        </w:r>
      </w:ins>
      <w:ins w:id="545" w:author="Billy Mitchell" w:date="2024-11-06T09:19:00Z" w16du:dateUtc="2024-11-06T14:19:00Z">
        <w:r w:rsidR="00A132A0">
          <w:t xml:space="preserve"> </w:t>
        </w:r>
      </w:ins>
      <w:ins w:id="546" w:author="Billy Mitchell" w:date="2024-11-06T08:44:00Z" w16du:dateUtc="2024-11-06T13:44:00Z">
        <w:r>
          <w:t>Subjects were instructed to</w:t>
        </w:r>
      </w:ins>
      <w:ins w:id="547" w:author="Billy Mitchell" w:date="2024-11-06T08:45:00Z" w16du:dateUtc="2024-11-06T13:45:00Z">
        <w:r>
          <w:t xml:space="preserve"> describe everything that they can remember from the episode in as much detail as possible, even if</w:t>
        </w:r>
      </w:ins>
      <w:ins w:id="548" w:author="Billy Mitchell" w:date="2024-11-06T09:16:00Z" w16du:dateUtc="2024-11-06T14:16:00Z">
        <w:r w:rsidR="00A132A0">
          <w:t xml:space="preserve"> a detail might not seem important</w:t>
        </w:r>
      </w:ins>
      <w:ins w:id="549" w:author="Billy Mitchell" w:date="2024-11-06T08:46:00Z" w16du:dateUtc="2024-11-06T13:46:00Z">
        <w:r>
          <w:t>. They were instructed to recall events in chronological order, but to return to any details that they</w:t>
        </w:r>
      </w:ins>
      <w:ins w:id="550" w:author="Billy Mitchell" w:date="2024-11-06T09:16:00Z" w16du:dateUtc="2024-11-06T14:16:00Z">
        <w:r w:rsidR="00A132A0">
          <w:t xml:space="preserve"> later </w:t>
        </w:r>
      </w:ins>
      <w:ins w:id="551" w:author="Billy Mitchell" w:date="2024-11-06T08:46:00Z" w16du:dateUtc="2024-11-06T13:46:00Z">
        <w:r>
          <w:t xml:space="preserve">remember if they </w:t>
        </w:r>
      </w:ins>
      <w:ins w:id="552" w:author="Billy Mitchell" w:date="2024-11-06T08:59:00Z" w16du:dateUtc="2024-11-06T13:59:00Z">
        <w:r w:rsidR="00A24479">
          <w:t>were forgotten</w:t>
        </w:r>
      </w:ins>
      <w:ins w:id="553" w:author="Billy Mitchell" w:date="2024-11-06T08:46:00Z" w16du:dateUtc="2024-11-06T13:46:00Z">
        <w:r>
          <w:t>.</w:t>
        </w:r>
      </w:ins>
      <w:ins w:id="554" w:author="Billy Mitchell" w:date="2024-11-06T08:47:00Z" w16du:dateUtc="2024-11-06T13:47:00Z">
        <w:r>
          <w:t xml:space="preserve"> Lastly</w:t>
        </w:r>
      </w:ins>
      <w:ins w:id="555" w:author="Billy Mitchell" w:date="2024-11-06T08:59:00Z" w16du:dateUtc="2024-11-06T13:59:00Z">
        <w:r w:rsidR="00A24479">
          <w:t>, subjects</w:t>
        </w:r>
      </w:ins>
      <w:ins w:id="556" w:author="Billy Mitchell" w:date="2024-11-06T08:47:00Z" w16du:dateUtc="2024-11-06T13:47:00Z">
        <w:r>
          <w:t xml:space="preserve"> were instructed to </w:t>
        </w:r>
      </w:ins>
      <w:ins w:id="557" w:author="Billy Mitchell" w:date="2024-11-06T08:59:00Z" w16du:dateUtc="2024-11-06T13:59:00Z">
        <w:r w:rsidR="00A24479">
          <w:t>speak for</w:t>
        </w:r>
      </w:ins>
      <w:ins w:id="558" w:author="Billy Mitchell" w:date="2024-11-06T08:47:00Z" w16du:dateUtc="2024-11-06T13:47:00Z">
        <w:r>
          <w:t xml:space="preserve"> at least 10 mi</w:t>
        </w:r>
      </w:ins>
      <w:ins w:id="559" w:author="Billy Mitchell" w:date="2024-11-06T09:18:00Z" w16du:dateUtc="2024-11-06T14:18:00Z">
        <w:r w:rsidR="00A132A0">
          <w:t>nutes</w:t>
        </w:r>
      </w:ins>
      <w:ins w:id="560" w:author="Billy Mitchell" w:date="2024-11-06T08:59:00Z" w16du:dateUtc="2024-11-06T13:59:00Z">
        <w:r w:rsidR="00A24479">
          <w:t xml:space="preserve"> (self-timed), but </w:t>
        </w:r>
      </w:ins>
      <w:ins w:id="561" w:author="Billy Mitchell" w:date="2024-11-06T09:17:00Z" w16du:dateUtc="2024-11-06T14:17:00Z">
        <w:r w:rsidR="00A132A0">
          <w:t xml:space="preserve">that the recall </w:t>
        </w:r>
      </w:ins>
      <w:ins w:id="562" w:author="Billy Mitchell" w:date="2024-11-06T08:59:00Z" w16du:dateUtc="2024-11-06T13:59:00Z">
        <w:r w:rsidR="00A24479">
          <w:t xml:space="preserve">could </w:t>
        </w:r>
      </w:ins>
      <w:ins w:id="563" w:author="Billy Mitchell" w:date="2024-11-06T09:00:00Z" w16du:dateUtc="2024-11-06T14:00:00Z">
        <w:r w:rsidR="00A24479">
          <w:t xml:space="preserve">end </w:t>
        </w:r>
      </w:ins>
      <w:ins w:id="564" w:author="Billy Mitchell" w:date="2024-11-06T09:17:00Z" w16du:dateUtc="2024-11-06T14:17:00Z">
        <w:r w:rsidR="00A132A0">
          <w:t>whenever they choose</w:t>
        </w:r>
      </w:ins>
      <w:ins w:id="565" w:author="Billy Mitchell" w:date="2024-11-06T09:00:00Z" w16du:dateUtc="2024-11-06T14:00:00Z">
        <w:r w:rsidR="00A24479">
          <w:t xml:space="preserve">. The maximum possible recall </w:t>
        </w:r>
      </w:ins>
      <w:ins w:id="566" w:author="Billy Mitchell" w:date="2024-11-06T09:10:00Z" w16du:dateUtc="2024-11-06T14:10:00Z">
        <w:r w:rsidR="00A132A0">
          <w:t>duration</w:t>
        </w:r>
      </w:ins>
      <w:ins w:id="567" w:author="Billy Mitchell" w:date="2024-11-06T09:00:00Z" w16du:dateUtc="2024-11-06T14:00:00Z">
        <w:r w:rsidR="00A24479">
          <w:t xml:space="preserve"> was </w:t>
        </w:r>
      </w:ins>
      <w:ins w:id="568" w:author="Billy Mitchell" w:date="2024-11-06T09:10:00Z" w16du:dateUtc="2024-11-06T14:10:00Z">
        <w:r w:rsidR="00A132A0">
          <w:t xml:space="preserve">established at </w:t>
        </w:r>
      </w:ins>
      <w:ins w:id="569" w:author="Billy Mitchell" w:date="2024-11-06T09:00:00Z" w16du:dateUtc="2024-11-06T14:00:00Z">
        <w:r w:rsidR="00A24479">
          <w:t xml:space="preserve">20 </w:t>
        </w:r>
      </w:ins>
      <w:ins w:id="570" w:author="Billy Mitchell" w:date="2024-11-06T09:18:00Z" w16du:dateUtc="2024-11-06T14:18:00Z">
        <w:r w:rsidR="00A132A0">
          <w:t>minutes</w:t>
        </w:r>
      </w:ins>
      <w:ins w:id="571" w:author="Billy Mitchell" w:date="2024-11-06T09:10:00Z" w16du:dateUtc="2024-11-06T14:10:00Z">
        <w:r w:rsidR="00A132A0">
          <w:t xml:space="preserve"> (mean</w:t>
        </w:r>
      </w:ins>
      <w:ins w:id="572" w:author="Billy Mitchell" w:date="2024-11-06T09:22:00Z" w16du:dateUtc="2024-11-06T14:22:00Z">
        <w:r w:rsidR="00043410">
          <w:t xml:space="preserve"> </w:t>
        </w:r>
        <w:r w:rsidR="00043410" w:rsidRPr="00043410">
          <w:rPr>
            <w:vertAlign w:val="subscript"/>
            <w:rPrChange w:id="573" w:author="Billy Mitchell" w:date="2024-11-06T09:22:00Z" w16du:dateUtc="2024-11-06T14:22:00Z">
              <w:rPr/>
            </w:rPrChange>
          </w:rPr>
          <w:t>dur</w:t>
        </w:r>
      </w:ins>
      <w:ins w:id="574" w:author="Billy Mitchell" w:date="2024-11-06T09:10:00Z" w16du:dateUtc="2024-11-06T14:10:00Z">
        <w:r w:rsidR="00A132A0">
          <w:t>: 1</w:t>
        </w:r>
      </w:ins>
      <w:ins w:id="575" w:author="Billy Mitchell" w:date="2024-11-06T09:18:00Z" w16du:dateUtc="2024-11-06T14:18:00Z">
        <w:r w:rsidR="00A132A0">
          <w:t xml:space="preserve">2 </w:t>
        </w:r>
      </w:ins>
      <w:ins w:id="576" w:author="Billy Mitchell" w:date="2024-11-06T09:10:00Z" w16du:dateUtc="2024-11-06T14:10:00Z">
        <w:r w:rsidR="00A132A0">
          <w:t>m</w:t>
        </w:r>
      </w:ins>
      <w:ins w:id="577" w:author="Billy Mitchell" w:date="2024-11-06T09:18:00Z" w16du:dateUtc="2024-11-06T14:18:00Z">
        <w:r w:rsidR="00A132A0">
          <w:t xml:space="preserve">inutes </w:t>
        </w:r>
      </w:ins>
      <w:ins w:id="578" w:author="Billy Mitchell" w:date="2024-11-06T09:10:00Z" w16du:dateUtc="2024-11-06T14:10:00Z">
        <w:r w:rsidR="00A132A0">
          <w:t>13</w:t>
        </w:r>
      </w:ins>
      <w:ins w:id="579" w:author="Billy Mitchell" w:date="2024-11-06T09:18:00Z" w16du:dateUtc="2024-11-06T14:18:00Z">
        <w:r w:rsidR="00A132A0">
          <w:t xml:space="preserve"> </w:t>
        </w:r>
      </w:ins>
      <w:ins w:id="580" w:author="Billy Mitchell" w:date="2024-11-06T09:10:00Z" w16du:dateUtc="2024-11-06T14:10:00Z">
        <w:r w:rsidR="00A132A0">
          <w:t>s</w:t>
        </w:r>
      </w:ins>
      <w:ins w:id="581" w:author="Billy Mitchell" w:date="2024-11-06T09:18:00Z" w16du:dateUtc="2024-11-06T14:18:00Z">
        <w:r w:rsidR="00A132A0">
          <w:t>econds</w:t>
        </w:r>
      </w:ins>
      <w:ins w:id="582" w:author="Billy Mitchell" w:date="2024-11-06T09:10:00Z" w16du:dateUtc="2024-11-06T14:10:00Z">
        <w:r w:rsidR="00A132A0">
          <w:t xml:space="preserve">, </w:t>
        </w:r>
        <w:proofErr w:type="spellStart"/>
        <w:r w:rsidR="00A132A0">
          <w:t>sd</w:t>
        </w:r>
      </w:ins>
      <w:proofErr w:type="spellEnd"/>
      <w:ins w:id="583" w:author="Billy Mitchell" w:date="2024-11-06T09:22:00Z" w16du:dateUtc="2024-11-06T14:22:00Z">
        <w:r w:rsidR="00043410">
          <w:t xml:space="preserve"> </w:t>
        </w:r>
        <w:r w:rsidR="00043410" w:rsidRPr="00EB1B8C">
          <w:rPr>
            <w:vertAlign w:val="subscript"/>
          </w:rPr>
          <w:t>dur</w:t>
        </w:r>
      </w:ins>
      <w:ins w:id="584" w:author="Billy Mitchell" w:date="2024-11-06T09:10:00Z" w16du:dateUtc="2024-11-06T14:10:00Z">
        <w:r w:rsidR="00A132A0">
          <w:t>: 04</w:t>
        </w:r>
      </w:ins>
      <w:ins w:id="585" w:author="Billy Mitchell" w:date="2024-11-06T09:18:00Z" w16du:dateUtc="2024-11-06T14:18:00Z">
        <w:r w:rsidR="00A132A0">
          <w:t xml:space="preserve"> </w:t>
        </w:r>
      </w:ins>
      <w:ins w:id="586" w:author="Billy Mitchell" w:date="2024-11-06T09:10:00Z" w16du:dateUtc="2024-11-06T14:10:00Z">
        <w:r w:rsidR="00A132A0">
          <w:t>m</w:t>
        </w:r>
      </w:ins>
      <w:ins w:id="587" w:author="Billy Mitchell" w:date="2024-11-06T09:18:00Z" w16du:dateUtc="2024-11-06T14:18:00Z">
        <w:r w:rsidR="00A132A0">
          <w:t xml:space="preserve">inutes </w:t>
        </w:r>
      </w:ins>
      <w:ins w:id="588" w:author="Billy Mitchell" w:date="2024-11-06T09:10:00Z" w16du:dateUtc="2024-11-06T14:10:00Z">
        <w:r w:rsidR="00A132A0">
          <w:t>42</w:t>
        </w:r>
      </w:ins>
      <w:ins w:id="589" w:author="Billy Mitchell" w:date="2024-11-06T09:18:00Z" w16du:dateUtc="2024-11-06T14:18:00Z">
        <w:r w:rsidR="00A132A0">
          <w:t xml:space="preserve"> </w:t>
        </w:r>
      </w:ins>
      <w:ins w:id="590" w:author="Billy Mitchell" w:date="2024-11-06T09:10:00Z" w16du:dateUtc="2024-11-06T14:10:00Z">
        <w:r w:rsidR="00A132A0">
          <w:t>s</w:t>
        </w:r>
      </w:ins>
      <w:ins w:id="591" w:author="Billy Mitchell" w:date="2024-11-06T09:18:00Z" w16du:dateUtc="2024-11-06T14:18:00Z">
        <w:r w:rsidR="00A132A0">
          <w:t>econds</w:t>
        </w:r>
      </w:ins>
      <w:ins w:id="592" w:author="Billy Mitchell" w:date="2024-11-06T09:10:00Z" w16du:dateUtc="2024-11-06T14:10:00Z">
        <w:r w:rsidR="00A132A0">
          <w:t>)</w:t>
        </w:r>
      </w:ins>
      <w:ins w:id="593" w:author="Billy Mitchell" w:date="2024-11-06T09:20:00Z" w16du:dateUtc="2024-11-06T14:20:00Z">
        <w:r w:rsidR="00A132A0">
          <w:t xml:space="preserve">. </w:t>
        </w:r>
      </w:ins>
      <w:ins w:id="594"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595" w:author="Billy Mitchell" w:date="2024-11-06T09:19:00Z" w16du:dateUtc="2024-11-06T14:19:00Z">
        <w:r w:rsidR="00A132A0">
          <w:t xml:space="preserve">Subjects subsequently completed </w:t>
        </w:r>
      </w:ins>
      <w:ins w:id="596" w:author="Billy Mitchell" w:date="2024-11-06T09:21:00Z" w16du:dateUtc="2024-11-06T14:21:00Z">
        <w:r w:rsidR="00A132A0">
          <w:t xml:space="preserve">task-related and individual difference </w:t>
        </w:r>
      </w:ins>
      <w:ins w:id="597" w:author="Billy Mitchell" w:date="2024-11-06T09:19:00Z" w16du:dateUtc="2024-11-06T14:19:00Z">
        <w:r w:rsidR="00A132A0">
          <w:t>measures</w:t>
        </w:r>
      </w:ins>
      <w:ins w:id="598" w:author="Billy Mitchell" w:date="2024-11-06T09:20:00Z" w16du:dateUtc="2024-11-06T14:20:00Z">
        <w:r w:rsidR="00A132A0">
          <w:t xml:space="preserve"> outs</w:t>
        </w:r>
      </w:ins>
      <w:ins w:id="599" w:author="Billy Mitchell" w:date="2024-11-06T09:21:00Z" w16du:dateUtc="2024-11-06T14:21:00Z">
        <w:r w:rsidR="00A132A0">
          <w:t>ide of the scanner on Qualtrics</w:t>
        </w:r>
      </w:ins>
      <w:ins w:id="600" w:author="Billy Mitchell" w:date="2024-11-06T09:32:00Z" w16du:dateUtc="2024-11-06T14:32:00Z">
        <w:r w:rsidR="001633CB">
          <w:t>. T</w:t>
        </w:r>
      </w:ins>
      <w:ins w:id="601" w:author="Billy Mitchell" w:date="2024-11-06T09:21:00Z" w16du:dateUtc="2024-11-06T14:21:00Z">
        <w:r w:rsidR="00043410">
          <w:t>his included</w:t>
        </w:r>
      </w:ins>
      <w:ins w:id="602" w:author="Billy Mitchell" w:date="2024-11-06T09:19:00Z" w16du:dateUtc="2024-11-06T14:19:00Z">
        <w:r w:rsidR="00A132A0">
          <w:t xml:space="preserve"> </w:t>
        </w:r>
      </w:ins>
      <w:ins w:id="603" w:author="Billy Mitchell" w:date="2024-11-06T09:25:00Z" w16du:dateUtc="2024-11-06T14:25:00Z">
        <w:r w:rsidR="00043410">
          <w:t xml:space="preserve">thirteen </w:t>
        </w:r>
      </w:ins>
      <w:ins w:id="604" w:author="Billy Mitchell" w:date="2024-11-06T09:24:00Z" w16du:dateUtc="2024-11-06T14:24:00Z">
        <w:r w:rsidR="00043410">
          <w:t xml:space="preserve">assessments of four prominent </w:t>
        </w:r>
        <w:r w:rsidR="00043410" w:rsidRPr="00043410">
          <w:t>character</w:t>
        </w:r>
        <w:r w:rsidR="00043410">
          <w:t>s</w:t>
        </w:r>
      </w:ins>
      <w:ins w:id="605" w:author="Billy Mitchell" w:date="2024-11-06T09:25:00Z" w16du:dateUtc="2024-11-06T14:25:00Z">
        <w:r w:rsidR="00043410">
          <w:t xml:space="preserve"> </w:t>
        </w:r>
      </w:ins>
      <w:ins w:id="606" w:author="Billy Mitchell" w:date="2024-11-06T09:24:00Z" w16du:dateUtc="2024-11-06T14:24:00Z">
        <w:r w:rsidR="00043410" w:rsidRPr="00043410">
          <w:t xml:space="preserve">(e.g. “How agreeable was character X?”) </w:t>
        </w:r>
      </w:ins>
      <w:ins w:id="607" w:author="Billy Mitchell" w:date="2024-11-06T09:25:00Z" w16du:dateUtc="2024-11-06T14:25:00Z">
        <w:r w:rsidR="00043410">
          <w:t>measured on a 0 – 100 con</w:t>
        </w:r>
      </w:ins>
      <w:ins w:id="608" w:author="Billy Mitchell" w:date="2024-11-06T09:26:00Z" w16du:dateUtc="2024-11-06T14:26:00Z">
        <w:r w:rsidR="00043410">
          <w:t>tinuum. These assessments were</w:t>
        </w:r>
      </w:ins>
      <w:ins w:id="609" w:author="Billy Mitchell" w:date="2024-11-06T09:25:00Z" w16du:dateUtc="2024-11-06T14:25:00Z">
        <w:r w:rsidR="00043410">
          <w:t xml:space="preserve"> </w:t>
        </w:r>
      </w:ins>
      <w:ins w:id="610" w:author="Billy Mitchell" w:date="2024-11-06T09:24:00Z" w16du:dateUtc="2024-11-06T14:24:00Z">
        <w:r w:rsidR="00043410" w:rsidRPr="00043410">
          <w:t xml:space="preserve">based on a validated measure </w:t>
        </w:r>
      </w:ins>
      <w:ins w:id="611" w:author="Billy Mitchell" w:date="2024-11-06T09:28:00Z" w16du:dateUtc="2024-11-06T14:28:00Z">
        <w:r w:rsidR="00043410">
          <w:t>of</w:t>
        </w:r>
      </w:ins>
      <w:ins w:id="612" w:author="Billy Mitchell" w:date="2024-11-06T09:27:00Z" w16du:dateUtc="2024-11-06T14:27:00Z">
        <w:r w:rsidR="00043410">
          <w:t xml:space="preserve"> common dimensio</w:t>
        </w:r>
      </w:ins>
      <w:ins w:id="613" w:author="Billy Mitchell" w:date="2024-11-06T09:28:00Z" w16du:dateUtc="2024-11-06T14:28:00Z">
        <w:r w:rsidR="00043410">
          <w:t>ns individuals use to represent others</w:t>
        </w:r>
      </w:ins>
      <w:ins w:id="614" w:author="Billy Mitchell" w:date="2024-11-06T09:26:00Z" w16du:dateUtc="2024-11-06T14:26:00Z">
        <w:r w:rsidR="00043410">
          <w:t xml:space="preserve"> </w:t>
        </w:r>
      </w:ins>
      <w:r w:rsidR="00043410">
        <w:fldChar w:fldCharType="begin"/>
      </w:r>
      <w:r w:rsidR="00904155">
        <w:instrText xml:space="preserve"> ADDIN ZOTERO_ITEM CSL_CITATION {"citationID":"blfOWR38","properties":{"formattedCitation":"\\super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904155" w:rsidRPr="00904155">
        <w:rPr>
          <w:vertAlign w:val="superscript"/>
        </w:rPr>
        <w:t>47</w:t>
      </w:r>
      <w:r w:rsidR="00043410">
        <w:fldChar w:fldCharType="end"/>
      </w:r>
      <w:ins w:id="615" w:author="Billy Mitchell" w:date="2024-11-06T09:26:00Z" w16du:dateUtc="2024-11-06T14:26:00Z">
        <w:r w:rsidR="00043410">
          <w:t>.</w:t>
        </w:r>
      </w:ins>
      <w:ins w:id="616" w:author="Billy Mitchell" w:date="2024-11-06T09:32:00Z" w16du:dateUtc="2024-11-06T14:32:00Z">
        <w:r w:rsidR="001633CB">
          <w:t xml:space="preserve"> These character assessments were completed by t</w:t>
        </w:r>
        <w:r w:rsidR="001633CB" w:rsidRPr="00043410">
          <w:t>wenty-four (n = 24) of thirty-five subjects</w:t>
        </w:r>
      </w:ins>
      <w:ins w:id="617" w:author="Billy Mitchell" w:date="2024-11-06T09:33:00Z" w16du:dateUtc="2024-11-06T14:33:00Z">
        <w:r w:rsidR="001633CB">
          <w:t>, as eleven subjects had completed the study before their addition to the protocol.</w:t>
        </w:r>
      </w:ins>
      <w:ins w:id="618" w:author="Billy Mitchell" w:date="2024-11-06T09:35:00Z" w16du:dateUtc="2024-11-06T14:35:00Z">
        <w:r w:rsidR="001633CB">
          <w:t xml:space="preserve"> </w:t>
        </w:r>
      </w:ins>
      <w:r w:rsidR="009623C0" w:rsidRPr="002947A3">
        <w:t>All scripts associated with this task are publicly available at https://github.com/wj-mitchell/</w:t>
      </w:r>
      <w:del w:id="619" w:author="Billy Mitchell" w:date="2024-11-06T08:40:00Z" w16du:dateUtc="2024-11-06T13:40:00Z">
        <w:r w:rsidR="009623C0" w:rsidRPr="002947A3" w:rsidDel="00775A24">
          <w:delText>Expressive_V_Reflective</w:delText>
        </w:r>
      </w:del>
      <w:ins w:id="620"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621" w:author="Billy Mitchell" w:date="2024-11-06T08:43:00Z" w16du:dateUtc="2024-11-06T13:43:00Z"/>
        </w:rPr>
      </w:pPr>
    </w:p>
    <w:p w14:paraId="3538DDC9" w14:textId="77777777" w:rsidR="00775A24" w:rsidRDefault="00775A24" w:rsidP="0076279C">
      <w:pPr>
        <w:spacing w:line="240" w:lineRule="auto"/>
        <w:jc w:val="both"/>
        <w:rPr>
          <w:ins w:id="622" w:author="Billy Mitchell" w:date="2024-11-06T08:43:00Z" w16du:dateUtc="2024-11-06T13:43:00Z"/>
          <w:b/>
        </w:rPr>
      </w:pPr>
    </w:p>
    <w:p w14:paraId="13238D66" w14:textId="6AB86A4A" w:rsidR="0076279C" w:rsidRDefault="0076279C" w:rsidP="0076279C">
      <w:pPr>
        <w:spacing w:line="240" w:lineRule="auto"/>
        <w:jc w:val="both"/>
        <w:rPr>
          <w:ins w:id="623" w:author="Billy Mitchell" w:date="2024-11-06T08:29:00Z" w16du:dateUtc="2024-11-06T13:29:00Z"/>
        </w:rPr>
      </w:pPr>
      <w:r w:rsidRPr="002947A3">
        <w:rPr>
          <w:b/>
        </w:rPr>
        <w:t xml:space="preserve">Experimental </w:t>
      </w:r>
      <w:ins w:id="624" w:author="Billy Mitchell" w:date="2024-11-06T08:36:00Z" w16du:dateUtc="2024-11-06T13:36:00Z">
        <w:r w:rsidR="00775A24">
          <w:rPr>
            <w:b/>
          </w:rPr>
          <w:t>D</w:t>
        </w:r>
      </w:ins>
      <w:del w:id="625" w:author="Billy Mitchell" w:date="2024-11-06T08:36:00Z" w16du:dateUtc="2024-11-06T13:36:00Z">
        <w:r w:rsidRPr="002947A3" w:rsidDel="00775A24">
          <w:rPr>
            <w:b/>
          </w:rPr>
          <w:delText>d</w:delText>
        </w:r>
      </w:del>
      <w:r w:rsidRPr="002947A3">
        <w:rPr>
          <w:b/>
        </w:rPr>
        <w:t xml:space="preserve">isplay and </w:t>
      </w:r>
      <w:ins w:id="626" w:author="Billy Mitchell" w:date="2024-11-06T08:36:00Z" w16du:dateUtc="2024-11-06T13:36:00Z">
        <w:r w:rsidR="00775A24">
          <w:rPr>
            <w:b/>
          </w:rPr>
          <w:t>R</w:t>
        </w:r>
      </w:ins>
      <w:del w:id="627" w:author="Billy Mitchell" w:date="2024-11-06T08:36:00Z" w16du:dateUtc="2024-11-06T13:36:00Z">
        <w:r w:rsidRPr="002947A3" w:rsidDel="00775A24">
          <w:rPr>
            <w:b/>
          </w:rPr>
          <w:delText>r</w:delText>
        </w:r>
      </w:del>
      <w:r w:rsidRPr="002947A3">
        <w:rPr>
          <w:b/>
        </w:rPr>
        <w:t xml:space="preserve">ating </w:t>
      </w:r>
      <w:ins w:id="628" w:author="Billy Mitchell" w:date="2024-11-06T08:36:00Z" w16du:dateUtc="2024-11-06T13:36:00Z">
        <w:r w:rsidR="00775A24">
          <w:rPr>
            <w:b/>
          </w:rPr>
          <w:t>A</w:t>
        </w:r>
      </w:ins>
      <w:del w:id="629"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4155">
        <w:instrText xml:space="preserve"> ADDIN ZOTERO_ITEM CSL_CITATION {"citationID":"GbSYwFP2","properties":{"formattedCitation":"\\super 64\\nosupersub{}","plainCitation":"64","noteIndex":0},"citationItems":[{"id":20889,"uris":["http://zotero.org/users/6239255/items/TUT6KNQN"],"itemData":{"id":20889,"type":"article-journal","abstract":"Continuous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904155" w:rsidRPr="00904155">
        <w:rPr>
          <w:vertAlign w:val="superscript"/>
        </w:rPr>
        <w:t>64</w:t>
      </w:r>
      <w:r w:rsidRPr="002947A3">
        <w:fldChar w:fldCharType="end"/>
      </w:r>
      <w:r w:rsidRPr="002947A3">
        <w:t xml:space="preserve"> contains a useful summary of these efforts). We designed a novel script programmed in Python [v3.8.13] </w:t>
      </w:r>
      <w:r w:rsidRPr="002947A3">
        <w:fldChar w:fldCharType="begin"/>
      </w:r>
      <w:r w:rsidR="00904155">
        <w:instrText xml:space="preserve"> ADDIN ZOTERO_ITEM CSL_CITATION {"citationID":"dGGIwqAO","properties":{"formattedCitation":"\\super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904155" w:rsidRPr="00904155">
        <w:rPr>
          <w:vertAlign w:val="superscript"/>
        </w:rPr>
        <w:t>65</w:t>
      </w:r>
      <w:r w:rsidRPr="002947A3">
        <w:fldChar w:fldCharType="end"/>
      </w:r>
      <w:r w:rsidRPr="002947A3">
        <w:t xml:space="preserve"> using the PsychoPy [v2021.2.3] </w:t>
      </w:r>
      <w:r w:rsidRPr="002947A3">
        <w:fldChar w:fldCharType="begin"/>
      </w:r>
      <w:r w:rsidR="00904155">
        <w:instrText xml:space="preserve"> ADDIN ZOTERO_ITEM CSL_CITATION {"citationID":"8g4Ft3c4","properties":{"formattedCitation":"\\super 66\\nosupersub{}","plainCitation":"66","noteIndex":0},"citationItems":[{"id":20983,"uris":["http://zotero.org/users/6239255/items/ST7ITYI7"],"itemData":{"id":20983,"type":"article-journal","abstract":"PsychoPy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904155" w:rsidRPr="00904155">
        <w:rPr>
          <w:vertAlign w:val="superscript"/>
        </w:rPr>
        <w:t>66</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630" w:author="Billy Mitchell" w:date="2024-11-06T08:40:00Z" w16du:dateUtc="2024-11-06T13:40:00Z"/>
        </w:rPr>
      </w:pPr>
    </w:p>
    <w:p w14:paraId="6EA5FA99" w14:textId="77777777" w:rsidR="00775A24" w:rsidRDefault="00775A24" w:rsidP="00775A24">
      <w:pPr>
        <w:spacing w:line="240" w:lineRule="auto"/>
        <w:jc w:val="both"/>
        <w:rPr>
          <w:ins w:id="631" w:author="Billy Mitchell" w:date="2024-11-06T08:40:00Z" w16du:dateUtc="2024-11-06T13:40:00Z"/>
        </w:rPr>
      </w:pPr>
      <w:ins w:id="632" w:author="Billy Mitchell" w:date="2024-11-06T08:40:00Z" w16du:dateUtc="2024-11-06T13:40:00Z">
        <w:r w:rsidRPr="002947A3">
          <w:rPr>
            <w:b/>
          </w:rPr>
          <w:t xml:space="preserve">Audio </w:t>
        </w:r>
        <w:r>
          <w:rPr>
            <w:b/>
          </w:rPr>
          <w:t>D</w:t>
        </w:r>
        <w:del w:id="633"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634" w:author="Billy Mitchell" w:date="2024-11-06T08:42:00Z" w16du:dateUtc="2024-11-06T13:42:00Z"/>
        </w:rPr>
      </w:pPr>
    </w:p>
    <w:p w14:paraId="5F5CC111" w14:textId="541A5F48" w:rsidR="0076279C" w:rsidDel="00775A24" w:rsidRDefault="0076279C" w:rsidP="0076279C">
      <w:pPr>
        <w:spacing w:line="240" w:lineRule="auto"/>
        <w:jc w:val="both"/>
        <w:rPr>
          <w:del w:id="635" w:author="Billy Mitchell" w:date="2024-11-06T08:40:00Z" w16du:dateUtc="2024-11-06T13:40:00Z"/>
        </w:rPr>
      </w:pPr>
    </w:p>
    <w:p w14:paraId="20BDD18A" w14:textId="4426ECD0" w:rsidR="0076279C" w:rsidRPr="002947A3" w:rsidDel="00775A24" w:rsidRDefault="0076279C" w:rsidP="00F91824">
      <w:pPr>
        <w:spacing w:line="240" w:lineRule="auto"/>
        <w:jc w:val="both"/>
        <w:rPr>
          <w:del w:id="636" w:author="Billy Mitchell" w:date="2024-11-06T08:40:00Z" w16du:dateUtc="2024-11-06T13:40:00Z"/>
          <w:moveFrom w:id="637" w:author="Billy Mitchell" w:date="2024-11-06T08:37:00Z" w16du:dateUtc="2024-11-06T13:37:00Z"/>
        </w:rPr>
      </w:pPr>
      <w:moveFromRangeStart w:id="638" w:author="Billy Mitchell" w:date="2024-11-06T08:37:00Z" w:name="move181774655"/>
      <w:moveFrom w:id="639" w:author="Billy Mitchell" w:date="2024-11-06T08:37:00Z" w16du:dateUtc="2024-11-06T13:37:00Z">
        <w:del w:id="640"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641" w:author="Billy Mitchell" w:date="2024-11-06T08:40:00Z" w16du:dateUtc="2024-11-06T13:40:00Z"/>
          <w:moveFrom w:id="642" w:author="Billy Mitchell" w:date="2024-11-06T08:37:00Z" w16du:dateUtc="2024-11-06T13:37:00Z"/>
          <w:b/>
        </w:rPr>
      </w:pPr>
    </w:p>
    <w:moveFromRangeEnd w:id="638"/>
    <w:p w14:paraId="161B7D9A" w14:textId="72A17151" w:rsidR="00775A24" w:rsidRPr="002947A3" w:rsidDel="00704746" w:rsidRDefault="0076279C">
      <w:pPr>
        <w:spacing w:line="240" w:lineRule="auto"/>
        <w:jc w:val="both"/>
        <w:rPr>
          <w:del w:id="643" w:author="Billy Mitchell" w:date="2024-11-06T08:43:00Z" w16du:dateUtc="2024-11-06T13:43:00Z"/>
        </w:rPr>
      </w:pPr>
      <w:del w:id="644" w:author="Billy Mitchell" w:date="2024-11-06T08:40:00Z" w16du:dateUtc="2024-11-06T13:40:00Z">
        <w:r w:rsidRPr="002947A3" w:rsidDel="00775A24">
          <w:rPr>
            <w:b/>
          </w:rPr>
          <w:delText xml:space="preserve">Audio </w:delText>
        </w:r>
      </w:del>
      <w:del w:id="645" w:author="Billy Mitchell" w:date="2024-11-06T08:36:00Z" w16du:dateUtc="2024-11-06T13:36:00Z">
        <w:r w:rsidRPr="002947A3" w:rsidDel="00775A24">
          <w:rPr>
            <w:b/>
          </w:rPr>
          <w:delText>d</w:delText>
        </w:r>
      </w:del>
      <w:del w:id="646"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6E5B4805"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904155">
        <w:instrText xml:space="preserve"> ADDIN ZOTERO_ITEM CSL_CITATION {"citationID":"BTLPnAdB","properties":{"formattedCitation":"\\super 67\\nosupersub{}","plainCitation":"67","noteIndex":0},"citationItems":[{"id":20982,"uris":["http://zotero.org/users/6239255/items/M54SWAQ7"],"itemData":{"id":20982,"type":"software","note":"DOI: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904155" w:rsidRPr="00904155">
        <w:rPr>
          <w:vertAlign w:val="superscript"/>
        </w:rPr>
        <w:t>67</w:t>
      </w:r>
      <w:r w:rsidRPr="002947A3">
        <w:fldChar w:fldCharType="end"/>
      </w:r>
      <w:r w:rsidRPr="002947A3">
        <w:t xml:space="preserve">. Neuroimaging data was preprocessed with the standard fMRIPrep [v20.2.6] pipeline </w:t>
      </w:r>
      <w:r w:rsidRPr="002947A3">
        <w:fldChar w:fldCharType="begin"/>
      </w:r>
      <w:r w:rsidR="00904155">
        <w:instrText xml:space="preserve"> ADDIN ZOTERO_ITEM CSL_CITATION {"citationID":"SqDYiicV","properties":{"formattedCitation":"\\super 68\\nosupersub{}","plainCitation":"68","noteIndex":0},"citationItems":[{"id":11880,"uris":["http://zotero.org/users/6239255/items/B7XGE9N2"],"itemData":{"id":11880,"type":"software","abstract":"[FIX]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904155" w:rsidRPr="00904155">
        <w:rPr>
          <w:vertAlign w:val="superscript"/>
        </w:rPr>
        <w:t>68</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4155">
        <w:instrText xml:space="preserve"> ADDIN ZOTERO_ITEM CSL_CITATION {"citationID":"iV0IqKAn","properties":{"formattedCitation":"\\super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6D3D3962" w:rsidR="0076279C" w:rsidRDefault="0076279C" w:rsidP="0076279C">
      <w:pPr>
        <w:spacing w:line="240" w:lineRule="auto"/>
        <w:ind w:firstLine="720"/>
        <w:jc w:val="both"/>
        <w:rPr>
          <w:ins w:id="647"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904155">
        <w:instrText xml:space="preserve"> ADDIN ZOTERO_ITEM CSL_CITATION {"citationID":"vgE0kQdw","properties":{"formattedCitation":"\\super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4155">
        <w:instrText xml:space="preserve"> ADDIN ZOTERO_ITEM CSL_CITATION {"citationID":"OS6G7oDR","properties":{"formattedCitation":"\\super 49\\nosupersub{}","plainCitation":"49","noteIndex":0},"citationItems":[{"id":11878,"uris":["http://zotero.org/users/6239255/items/TJZVPB56"],"itemData":{"id":11878,"type":"article-journal","container-title":"Cerebral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49</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4155">
        <w:instrText xml:space="preserve"> ADDIN ZOTERO_ITEM CSL_CITATION {"citationID":"WzDJL7Iq","properties":{"formattedCitation":"\\super 71\\nosupersub{}","plainCitation":"71","noteIndex":0},"citationItems":[{"id":20951,"uris":["http://zotero.org/users/6239255/items/T77LRRYR"],"itemData":{"id":20951,"type":"article-journal","abstract":"We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904155" w:rsidRPr="00904155">
        <w:rPr>
          <w:vertAlign w:val="superscript"/>
        </w:rPr>
        <w:t>71</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904155">
        <w:instrText xml:space="preserve"> ADDIN ZOTERO_ITEM CSL_CITATION {"citationID":"hwf4NXDO","properties":{"formattedCitation":"\\super 72\\nosupersub{}","plainCitation":"72","noteIndex":0},"citationItems":[{"id":12001,"uris":["http://zotero.org/users/6239255/items/B58UM36G"],"itemData":{"id":12001,"type":"article-journal","abstract":"Multi-voxel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904155" w:rsidRPr="00904155">
        <w:rPr>
          <w:vertAlign w:val="superscript"/>
        </w:rPr>
        <w:t>72</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26421B89" w:rsidR="00775A24" w:rsidRPr="002947A3" w:rsidDel="00775A24" w:rsidRDefault="00775A24" w:rsidP="00775A24">
      <w:pPr>
        <w:spacing w:line="240" w:lineRule="auto"/>
        <w:jc w:val="both"/>
        <w:rPr>
          <w:del w:id="648" w:author="Billy Mitchell" w:date="2024-11-06T08:37:00Z" w16du:dateUtc="2024-11-06T13:37:00Z"/>
          <w:moveTo w:id="649" w:author="Billy Mitchell" w:date="2024-11-06T08:37:00Z" w16du:dateUtc="2024-11-06T13:37:00Z"/>
        </w:rPr>
      </w:pPr>
      <w:moveToRangeStart w:id="650" w:author="Billy Mitchell" w:date="2024-11-06T08:37:00Z" w:name="move181774655"/>
      <w:moveTo w:id="651" w:author="Billy Mitchell" w:date="2024-11-06T08:37:00Z" w16du:dateUtc="2024-11-06T13:37:00Z">
        <w:r w:rsidRPr="002947A3">
          <w:rPr>
            <w:b/>
          </w:rPr>
          <w:t xml:space="preserve">Image </w:t>
        </w:r>
        <w:r>
          <w:rPr>
            <w:b/>
          </w:rPr>
          <w:t>A</w:t>
        </w:r>
        <w:r w:rsidRPr="002947A3">
          <w:rPr>
            <w:b/>
          </w:rPr>
          <w:t xml:space="preserve">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6724E1">
        <w:instrText xml:space="preserve"> ADDIN ZOTERO_ITEM CSL_CITATION {"citationID":"cAYjiEBQ","properties":{"formattedCitation":"\\super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652" w:author="Billy Mitchell" w:date="2024-11-06T08:37:00Z" w16du:dateUtc="2024-11-06T13:37:00Z">
        <w:r w:rsidRPr="002947A3">
          <w:fldChar w:fldCharType="separate"/>
        </w:r>
      </w:moveTo>
      <w:r w:rsidR="006724E1" w:rsidRPr="006724E1">
        <w:rPr>
          <w:vertAlign w:val="superscript"/>
        </w:rPr>
        <w:t>12</w:t>
      </w:r>
      <w:moveTo w:id="653" w:author="Billy Mitchell" w:date="2024-11-06T08:37:00Z" w16du:dateUtc="2024-11-06T13:37:00Z">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654" w:author="Billy Mitchell" w:date="2024-11-06T08:37:00Z" w16du:dateUtc="2024-11-06T13:37:00Z"/>
          <w:b/>
        </w:rPr>
      </w:pPr>
    </w:p>
    <w:moveToRangeEnd w:id="650"/>
    <w:p w14:paraId="1A796C87" w14:textId="77777777" w:rsidR="0076279C" w:rsidRDefault="0076279C" w:rsidP="0076279C">
      <w:pPr>
        <w:spacing w:line="240" w:lineRule="auto"/>
        <w:jc w:val="both"/>
        <w:rPr>
          <w:b/>
        </w:rPr>
      </w:pPr>
    </w:p>
    <w:p w14:paraId="17962DAA" w14:textId="50726401"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4155">
        <w:instrText xml:space="preserve"> ADDIN ZOTERO_ITEM CSL_CITATION {"citationID":"DmgiqaKt","properties":{"formattedCitation":"\\super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1C5A31E3"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904155">
        <w:instrText xml:space="preserve"> ADDIN ZOTERO_ITEM CSL_CITATION {"citationID":"kZra6KpM","properties":{"formattedCitation":"\\super 73\\nosupersub{}","plainCitation":"73","noteIndex":0},"citationItems":[{"id":"geVC7faM/6iGHLCeH","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904155" w:rsidRPr="00904155">
        <w:rPr>
          <w:vertAlign w:val="superscript"/>
        </w:rPr>
        <w:t>73</w:t>
      </w:r>
      <w:r w:rsidRPr="006E54B4">
        <w:fldChar w:fldCharType="end"/>
      </w:r>
      <w:r w:rsidRPr="002947A3">
        <w:t>.</w:t>
      </w:r>
    </w:p>
    <w:p w14:paraId="395D632E" w14:textId="0BA40E5D"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4155">
        <w:instrText xml:space="preserve"> ADDIN ZOTERO_ITEM CSL_CITATION {"citationID":"9NvCSEb5","properties":{"formattedCitation":"\\super 74\\nosupersub{}","plainCitation":"74","noteIndex":0},"citationItems":[{"id":20976,"uris":["http://zotero.org/users/6239255/items/2X2E4YSS"],"itemData":{"id":20976,"type":"article-journal","abstract":"We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904155" w:rsidRPr="00904155">
        <w:rPr>
          <w:vertAlign w:val="superscript"/>
        </w:rPr>
        <w:t>74</w:t>
      </w:r>
      <w:r w:rsidRPr="002947A3">
        <w:fldChar w:fldCharType="end"/>
      </w:r>
      <w:r w:rsidRPr="002947A3">
        <w:t xml:space="preserve"> - an especially important adjustment for long duration stimuli </w:t>
      </w:r>
      <w:r w:rsidRPr="002947A3">
        <w:fldChar w:fldCharType="begin"/>
      </w:r>
      <w:r w:rsidR="00904155">
        <w:instrText xml:space="preserve"> ADDIN ZOTERO_ITEM CSL_CITATION {"citationID":"4d3fKu2T","properties":{"formattedCitation":"\\super 75\\nosupersub{}","plainCitation":"75","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904155" w:rsidRPr="00904155">
        <w:rPr>
          <w:vertAlign w:val="superscript"/>
        </w:rPr>
        <w:t>75</w:t>
      </w:r>
      <w:r w:rsidRPr="002947A3">
        <w:fldChar w:fldCharType="end"/>
      </w:r>
      <w:r w:rsidRPr="002947A3">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904155">
        <w:instrText xml:space="preserve"> ADDIN ZOTERO_ITEM CSL_CITATION {"citationID":"YXCJp5QM","properties":{"formattedCitation":"\\super 76\\nosupersub{}","plainCitation":"76","noteIndex":0},"citationItems":[{"id":20973,"uris":["http://zotero.org/users/6239255/items/XS9367EL"],"itemData":{"id":20973,"type":"software","collection-title":"Dr.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904155" w:rsidRPr="00904155">
        <w:rPr>
          <w:vertAlign w:val="superscript"/>
        </w:rPr>
        <w:t>76</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904155">
        <w:instrText xml:space="preserve"> ADDIN ZOTERO_ITEM CSL_CITATION {"citationID":"IULtgncO","properties":{"formattedCitation":"\\super 77\\nosupersub{}","plainCitation":"77","noteIndex":0},"citationItems":[{"id":20971,"uris":["http://zotero.org/users/6239255/items/72JGTU6M"],"itemData":{"id":20971,"type":"paper-conference","container-title":"Proceedings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904155" w:rsidRPr="00904155">
        <w:rPr>
          <w:vertAlign w:val="superscript"/>
        </w:rPr>
        <w:t>77</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4155">
        <w:instrText xml:space="preserve"> ADDIN ZOTERO_ITEM CSL_CITATION {"citationID":"sKT8NXHt","properties":{"formattedCitation":"\\super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00904155" w:rsidRPr="00904155">
        <w:rPr>
          <w:vertAlign w:val="superscript"/>
        </w:rPr>
        <w:t>78</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904155">
        <w:instrText xml:space="preserve"> ADDIN ZOTERO_ITEM CSL_CITATION {"citationID":"lctyKWtg","properties":{"formattedCitation":"\\super 79\\nosupersub{}","plainCitation":"79","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00904155" w:rsidRPr="00904155">
        <w:rPr>
          <w:vertAlign w:val="superscript"/>
        </w:rPr>
        <w:t>79</w:t>
      </w:r>
      <w:r w:rsidRPr="002947A3">
        <w:fldChar w:fldCharType="end"/>
      </w:r>
      <w:r w:rsidRPr="002947A3">
        <w:t xml:space="preserve"> Python library, which aligned with manual annotations. All stimulus-related confounds were z-scored.</w:t>
      </w:r>
    </w:p>
    <w:p w14:paraId="4EB29DA6" w14:textId="69B55477"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655" w:author="Billy Mitchell" w:date="2024-11-05T18:46:00Z" w16du:dateUtc="2024-11-05T23:46:00Z">
        <w:r w:rsidR="00DD3C4B">
          <w:t xml:space="preserve"> Woo et al.</w:t>
        </w:r>
      </w:ins>
      <w:ins w:id="656" w:author="Billy Mitchell" w:date="2024-11-05T18:47:00Z" w16du:dateUtc="2024-11-05T23:47:00Z">
        <w:r w:rsidR="00DD3C4B">
          <w:t xml:space="preserve">’s </w:t>
        </w:r>
        <w:r w:rsidR="00DD3C4B" w:rsidRPr="002947A3">
          <w:t>recommendations (z = 3.29, p &lt; 0.001)</w:t>
        </w:r>
        <w:r w:rsidR="00DD3C4B">
          <w:t xml:space="preserve"> </w:t>
        </w:r>
      </w:ins>
      <w:del w:id="657" w:author="Billy Mitchell" w:date="2024-11-05T18:46:00Z" w16du:dateUtc="2024-11-05T23:46:00Z">
        <w:r w:rsidRPr="002947A3" w:rsidDel="00DD3C4B">
          <w:delText xml:space="preserve"> </w:delText>
        </w:r>
      </w:del>
      <w:r w:rsidRPr="002947A3">
        <w:fldChar w:fldCharType="begin"/>
      </w:r>
      <w:r w:rsidR="00904155">
        <w:instrText xml:space="preserve"> ADDIN ZOTERO_ITEM CSL_CITATION {"citationID":"XpmceqFj","properties":{"formattedCitation":"\\super 80\\nosupersub{}","plainCitation":"80","noteIndex":0},"citationItems":[{"id":20978,"uris":["http://zotero.org/users/6239255/items/YQB6FVPZ"],"itemData":{"id":20978,"type":"article-journal","abstract":"Cluster-extent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904155" w:rsidRPr="00904155">
        <w:rPr>
          <w:vertAlign w:val="superscript"/>
        </w:rPr>
        <w:t>80</w:t>
      </w:r>
      <w:r w:rsidRPr="002947A3">
        <w:fldChar w:fldCharType="end"/>
      </w:r>
      <w:del w:id="658"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33684491"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904155">
        <w:instrText xml:space="preserve"> ADDIN ZOTERO_ITEM CSL_CITATION {"citationID":"moUZwi0q","properties":{"formattedCitation":"\\super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659" w:author="Billy Mitchell" w:date="2024-11-05T18:47:00Z" w16du:dateUtc="2024-11-05T23:47:00Z">
        <w:r w:rsidR="00DD3C4B">
          <w:t xml:space="preserve"> Chen et al. </w:t>
        </w:r>
      </w:ins>
      <w:r w:rsidRPr="002947A3">
        <w:t xml:space="preserve"> </w:t>
      </w:r>
      <w:r w:rsidRPr="002947A3">
        <w:fldChar w:fldCharType="begin"/>
      </w:r>
      <w:r w:rsidR="00904155">
        <w:instrText xml:space="preserve"> ADDIN ZOTERO_ITEM CSL_CITATION {"citationID":"ztAQ6owg","properties":{"formattedCitation":"\\super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4155">
        <w:instrText xml:space="preserve"> ADDIN ZOTERO_ITEM CSL_CITATION {"citationID":"tpQunzlG","properties":{"formattedCitation":"\\super 82\\nosupersub{}","plainCitation":"82","noteIndex":0},"citationItems":[{"id":21075,"uris":["http://zotero.org/users/6239255/items/LHP9I4LA"],"itemData":{"id":21075,"type":"article-journal","abstract":"Two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904155" w:rsidRPr="00904155">
        <w:rPr>
          <w:vertAlign w:val="superscript"/>
        </w:rPr>
        <w:t>82</w:t>
      </w:r>
      <w:r w:rsidR="00DD3C4B">
        <w:fldChar w:fldCharType="end"/>
      </w:r>
      <w:r w:rsidRPr="002947A3">
        <w:t xml:space="preserve">. This method is a more conservative test of statistical significance than permutation testing </w:t>
      </w:r>
      <w:r w:rsidRPr="002947A3">
        <w:fldChar w:fldCharType="begin"/>
      </w:r>
      <w:r w:rsidR="00904155">
        <w:instrText xml:space="preserve"> ADDIN ZOTERO_ITEM CSL_CITATION {"citationID":"ZW7de3RI","properties":{"formattedCitation":"\\super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45F97D74"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904155">
        <w:instrText xml:space="preserve"> ADDIN ZOTERO_ITEM CSL_CITATION {"citationID":"2CCke1Q0","properties":{"formattedCitation":"\\super 83\\nosupersub{}","plainCitation":"83","noteIndex":0},"citationItems":[{"id":20963,"uris":["http://zotero.org/users/6239255/items/WLZH65VZ"],"itemData":{"id":20963,"type":"article-journal","abstract":"An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904155" w:rsidRPr="00904155">
        <w:rPr>
          <w:vertAlign w:val="superscript"/>
        </w:rPr>
        <w:t>83</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4155">
        <w:instrText xml:space="preserve"> ADDIN ZOTERO_ITEM CSL_CITATION {"citationID":"YTh662ZL","properties":{"formattedCitation":"\\super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48,49</w:t>
      </w:r>
      <w:r w:rsidRPr="002947A3">
        <w:fldChar w:fldCharType="end"/>
      </w:r>
      <w:r w:rsidRPr="002947A3">
        <w:t xml:space="preserve">, which consists of 400 functionally-defined cortical parcellations and denotes which of 17 networks </w:t>
      </w:r>
      <w:r w:rsidRPr="002947A3">
        <w:fldChar w:fldCharType="begin"/>
      </w:r>
      <w:r w:rsidR="00904155">
        <w:instrText xml:space="preserve"> ADDIN ZOTERO_ITEM CSL_CITATION {"citationID":"vjewxyxU","properties":{"formattedCitation":"\\super 51\\nosupersub{}","plainCitation":"51","noteIndex":0},"citationItems":[{"id":20965,"uris":["http://zotero.org/users/6239255/items/QF8M7898"],"itemData":{"id":20965,"type":"article-journal","abstract":"Information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904155" w:rsidRPr="00904155">
        <w:rPr>
          <w:vertAlign w:val="superscript"/>
        </w:rPr>
        <w:t>51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660" w:author="Billy Mitchell" w:date="2024-11-06T08:43:00Z" w16du:dateUtc="2024-11-06T13:43:00Z"/>
        </w:rPr>
      </w:pPr>
    </w:p>
    <w:p w14:paraId="0A8C8689" w14:textId="3F6ED07B" w:rsidR="000B4FF8" w:rsidRDefault="00704746" w:rsidP="00704746">
      <w:pPr>
        <w:spacing w:line="240" w:lineRule="auto"/>
        <w:jc w:val="both"/>
        <w:rPr>
          <w:ins w:id="661" w:author="Billy Mitchell" w:date="2024-11-06T10:47:00Z" w16du:dateUtc="2024-11-06T15:47:00Z"/>
        </w:rPr>
      </w:pPr>
      <w:ins w:id="662" w:author="Billy Mitchell" w:date="2024-11-06T08:43:00Z" w16du:dateUtc="2024-11-06T13:43:00Z">
        <w:r>
          <w:rPr>
            <w:b/>
            <w:bCs/>
          </w:rPr>
          <w:t xml:space="preserve">Free Recall </w:t>
        </w:r>
        <w:r w:rsidRPr="00EB1B8C">
          <w:rPr>
            <w:b/>
            <w:bCs/>
          </w:rPr>
          <w:t>Transcription</w:t>
        </w:r>
        <w:r>
          <w:t>.</w:t>
        </w:r>
      </w:ins>
      <w:ins w:id="663" w:author="Billy Mitchell" w:date="2024-11-06T09:35:00Z" w16du:dateUtc="2024-11-06T14:35:00Z">
        <w:r w:rsidR="001633CB">
          <w:t xml:space="preserve"> Of the thirty-five subjects who completed the study, </w:t>
        </w:r>
      </w:ins>
      <w:ins w:id="664" w:author="Billy Mitchell" w:date="2024-11-06T09:42:00Z" w16du:dateUtc="2024-11-06T14:42:00Z">
        <w:r w:rsidR="000733F7">
          <w:t>twenty-eight (n</w:t>
        </w:r>
      </w:ins>
      <w:ins w:id="665" w:author="Billy Mitchell" w:date="2024-11-06T10:37:00Z" w16du:dateUtc="2024-11-06T15:37:00Z">
        <w:r w:rsidR="00D96ECC">
          <w:t xml:space="preserve"> </w:t>
        </w:r>
      </w:ins>
      <w:ins w:id="666" w:author="Billy Mitchell" w:date="2024-11-06T09:42:00Z" w16du:dateUtc="2024-11-06T14:42:00Z">
        <w:r w:rsidR="000733F7">
          <w:t>=</w:t>
        </w:r>
      </w:ins>
      <w:ins w:id="667" w:author="Billy Mitchell" w:date="2024-11-06T10:37:00Z" w16du:dateUtc="2024-11-06T15:37:00Z">
        <w:r w:rsidR="00D96ECC">
          <w:t xml:space="preserve"> </w:t>
        </w:r>
      </w:ins>
      <w:ins w:id="668" w:author="Billy Mitchell" w:date="2024-11-06T09:42:00Z" w16du:dateUtc="2024-11-06T14:42:00Z">
        <w:r w:rsidR="000733F7">
          <w:t>28) provided audio recordings that could reliabl</w:t>
        </w:r>
      </w:ins>
      <w:ins w:id="669" w:author="Billy Mitchell" w:date="2024-11-06T09:43:00Z" w16du:dateUtc="2024-11-06T14:43:00Z">
        <w:r w:rsidR="000733F7">
          <w:t xml:space="preserve">y be transcribed. </w:t>
        </w:r>
      </w:ins>
      <w:ins w:id="670" w:author="Billy Mitchell" w:date="2024-11-06T09:45:00Z" w16du:dateUtc="2024-11-06T14:45:00Z">
        <w:r w:rsidR="000733F7">
          <w:t xml:space="preserve">The </w:t>
        </w:r>
      </w:ins>
      <w:ins w:id="671" w:author="Billy Mitchell" w:date="2024-11-06T09:46:00Z" w16du:dateUtc="2024-11-06T14:46:00Z">
        <w:r w:rsidR="000733F7">
          <w:t>audio</w:t>
        </w:r>
      </w:ins>
      <w:ins w:id="672" w:author="Billy Mitchell" w:date="2024-11-06T09:45:00Z" w16du:dateUtc="2024-11-06T14:45:00Z">
        <w:r w:rsidR="000733F7">
          <w:t xml:space="preserve"> of t</w:t>
        </w:r>
      </w:ins>
      <w:ins w:id="673" w:author="Billy Mitchell" w:date="2024-11-06T09:43:00Z" w16du:dateUtc="2024-11-06T14:43:00Z">
        <w:r w:rsidR="000733F7">
          <w:t xml:space="preserve">hree subjects </w:t>
        </w:r>
      </w:ins>
      <w:ins w:id="674" w:author="Billy Mitchell" w:date="2024-11-06T09:47:00Z" w16du:dateUtc="2024-11-06T14:47:00Z">
        <w:r w:rsidR="000733F7">
          <w:t>suffered</w:t>
        </w:r>
      </w:ins>
      <w:ins w:id="675" w:author="Billy Mitchell" w:date="2024-11-06T09:43:00Z" w16du:dateUtc="2024-11-06T14:43:00Z">
        <w:r w:rsidR="000733F7">
          <w:t xml:space="preserve"> technical issues </w:t>
        </w:r>
      </w:ins>
      <w:ins w:id="676" w:author="Billy Mitchell" w:date="2024-11-06T09:44:00Z" w16du:dateUtc="2024-11-06T14:44:00Z">
        <w:r w:rsidR="000733F7">
          <w:t>which corrupted the file</w:t>
        </w:r>
      </w:ins>
      <w:ins w:id="677" w:author="Billy Mitchell" w:date="2024-11-06T09:46:00Z" w16du:dateUtc="2024-11-06T14:46:00Z">
        <w:r w:rsidR="000733F7">
          <w:t>s</w:t>
        </w:r>
      </w:ins>
      <w:ins w:id="678" w:author="Billy Mitchell" w:date="2024-11-06T09:44:00Z" w16du:dateUtc="2024-11-06T14:44:00Z">
        <w:r w:rsidR="000733F7">
          <w:t xml:space="preserve"> and </w:t>
        </w:r>
      </w:ins>
      <w:ins w:id="679" w:author="Billy Mitchell" w:date="2024-11-06T09:46:00Z" w16du:dateUtc="2024-11-06T14:46:00Z">
        <w:r w:rsidR="000733F7">
          <w:t xml:space="preserve">audio </w:t>
        </w:r>
      </w:ins>
      <w:ins w:id="680" w:author="Billy Mitchell" w:date="2024-11-06T09:47:00Z" w16du:dateUtc="2024-11-06T14:47:00Z">
        <w:r w:rsidR="000733F7">
          <w:t>from</w:t>
        </w:r>
      </w:ins>
      <w:ins w:id="681" w:author="Billy Mitchell" w:date="2024-11-06T09:46:00Z" w16du:dateUtc="2024-11-06T14:46:00Z">
        <w:r w:rsidR="000733F7">
          <w:t xml:space="preserve"> four other subjects was of low-quality and could not be reliably transcribed.</w:t>
        </w:r>
      </w:ins>
      <w:ins w:id="682" w:author="Billy Mitchell" w:date="2024-11-06T09:47:00Z" w16du:dateUtc="2024-11-06T14:47:00Z">
        <w:r w:rsidR="000733F7">
          <w:t xml:space="preserve"> Trans</w:t>
        </w:r>
      </w:ins>
      <w:ins w:id="683" w:author="Billy Mitchell" w:date="2024-11-06T09:48:00Z" w16du:dateUtc="2024-11-06T14:48:00Z">
        <w:r w:rsidR="000733F7">
          <w:t xml:space="preserve">cription was completed in stages. Audio recordings were first </w:t>
        </w:r>
      </w:ins>
      <w:ins w:id="684" w:author="Billy Mitchell" w:date="2024-11-06T09:49:00Z" w16du:dateUtc="2024-11-06T14:49:00Z">
        <w:r w:rsidR="000733F7">
          <w:t xml:space="preserve">transcribed </w:t>
        </w:r>
      </w:ins>
      <w:ins w:id="685" w:author="Billy Mitchell" w:date="2024-11-06T10:37:00Z" w16du:dateUtc="2024-11-06T15:37:00Z">
        <w:r w:rsidR="00D96ECC">
          <w:t xml:space="preserve">to text </w:t>
        </w:r>
      </w:ins>
      <w:ins w:id="686" w:author="Billy Mitchell" w:date="2024-11-06T09:49:00Z" w16du:dateUtc="2024-11-06T14:49:00Z">
        <w:r w:rsidR="000733F7">
          <w:t xml:space="preserve">using a locally-hosted version of OpenAI’s </w:t>
        </w:r>
      </w:ins>
      <w:ins w:id="687" w:author="Billy Mitchell" w:date="2024-11-06T09:51:00Z" w16du:dateUtc="2024-11-06T14:51:00Z">
        <w:r w:rsidR="000733F7" w:rsidRPr="002947A3">
          <w:t xml:space="preserve">Whisper [v1.1.10] </w:t>
        </w:r>
        <w:r w:rsidR="000733F7" w:rsidRPr="002947A3">
          <w:fldChar w:fldCharType="begin"/>
        </w:r>
      </w:ins>
      <w:r w:rsidR="00904155">
        <w:instrText xml:space="preserve"> ADDIN ZOTERO_ITEM CSL_CITATION {"citationID":"RfR6CkZp","properties":{"formattedCitation":"\\super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ins w:id="688" w:author="Billy Mitchell" w:date="2024-11-06T09:51:00Z" w16du:dateUtc="2024-11-06T14:51:00Z">
        <w:r w:rsidR="000733F7" w:rsidRPr="002947A3">
          <w:fldChar w:fldCharType="separate"/>
        </w:r>
      </w:ins>
      <w:r w:rsidR="00904155" w:rsidRPr="00904155">
        <w:rPr>
          <w:vertAlign w:val="superscript"/>
        </w:rPr>
        <w:t>78</w:t>
      </w:r>
      <w:ins w:id="689" w:author="Billy Mitchell" w:date="2024-11-06T09:51:00Z" w16du:dateUtc="2024-11-06T14:51:00Z">
        <w:r w:rsidR="000733F7" w:rsidRPr="002947A3">
          <w:fldChar w:fldCharType="end"/>
        </w:r>
      </w:ins>
      <w:ins w:id="690"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4155">
        <w:instrText xml:space="preserve"> ADDIN ZOTERO_ITEM CSL_CITATION {"citationID":"lTjho60l","properties":{"formattedCitation":"\\super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691" w:author="Billy Mitchell" w:date="2024-11-06T09:49:00Z" w16du:dateUtc="2024-11-06T14:49:00Z">
        <w:r w:rsidR="000733F7" w:rsidRPr="002947A3">
          <w:fldChar w:fldCharType="separate"/>
        </w:r>
      </w:ins>
      <w:r w:rsidR="00904155" w:rsidRPr="00904155">
        <w:rPr>
          <w:vertAlign w:val="superscript"/>
        </w:rPr>
        <w:t>65</w:t>
      </w:r>
      <w:ins w:id="692" w:author="Billy Mitchell" w:date="2024-11-06T09:49:00Z" w16du:dateUtc="2024-11-06T14:49:00Z">
        <w:r w:rsidR="000733F7" w:rsidRPr="002947A3">
          <w:fldChar w:fldCharType="end"/>
        </w:r>
      </w:ins>
      <w:ins w:id="693" w:author="Billy Mitchell" w:date="2024-11-06T09:51:00Z" w16du:dateUtc="2024-11-06T14:51:00Z">
        <w:r w:rsidR="000733F7">
          <w:t xml:space="preserve">. These </w:t>
        </w:r>
      </w:ins>
      <w:ins w:id="694" w:author="Billy Mitchell" w:date="2024-11-06T10:37:00Z" w16du:dateUtc="2024-11-06T15:37:00Z">
        <w:r w:rsidR="00D96ECC">
          <w:t>textual representations</w:t>
        </w:r>
      </w:ins>
      <w:ins w:id="695" w:author="Billy Mitchell" w:date="2024-11-06T09:51:00Z" w16du:dateUtc="2024-11-06T14:51:00Z">
        <w:r w:rsidR="000733F7">
          <w:t xml:space="preserve"> were then </w:t>
        </w:r>
      </w:ins>
      <w:ins w:id="696" w:author="Billy Mitchell" w:date="2024-11-06T10:28:00Z" w16du:dateUtc="2024-11-06T15:28:00Z">
        <w:r w:rsidR="00211D2F">
          <w:t>i</w:t>
        </w:r>
      </w:ins>
      <w:ins w:id="697" w:author="Billy Mitchell" w:date="2024-11-06T10:29:00Z" w16du:dateUtc="2024-11-06T15:29:00Z">
        <w:r w:rsidR="00211D2F">
          <w:t xml:space="preserve">ndependently </w:t>
        </w:r>
      </w:ins>
      <w:del w:id="698" w:author="Billy Mitchell" w:date="2024-11-06T09:52:00Z" w16du:dateUtc="2024-11-06T14:52:00Z">
        <w:r w:rsidR="000733F7" w:rsidDel="000733F7">
          <w:delText>reviewed</w:delText>
        </w:r>
      </w:del>
      <w:ins w:id="699" w:author="Billy Mitchell" w:date="2024-11-06T09:52:00Z" w16du:dateUtc="2024-11-06T14:52:00Z">
        <w:r w:rsidR="000733F7">
          <w:t>appraised</w:t>
        </w:r>
      </w:ins>
      <w:ins w:id="700" w:author="Billy Mitchell" w:date="2024-11-06T09:51:00Z" w16du:dateUtc="2024-11-06T14:51:00Z">
        <w:r w:rsidR="000733F7">
          <w:t xml:space="preserve"> and </w:t>
        </w:r>
      </w:ins>
      <w:ins w:id="701" w:author="Billy Mitchell" w:date="2024-11-06T09:52:00Z" w16du:dateUtc="2024-11-06T14:52:00Z">
        <w:r w:rsidR="000733F7">
          <w:t>revised</w:t>
        </w:r>
      </w:ins>
      <w:ins w:id="702" w:author="Billy Mitchell" w:date="2024-11-06T09:51:00Z" w16du:dateUtc="2024-11-06T14:51:00Z">
        <w:r w:rsidR="000733F7">
          <w:t xml:space="preserve"> by a team of</w:t>
        </w:r>
      </w:ins>
      <w:ins w:id="703" w:author="Billy Mitchell" w:date="2024-11-06T09:52:00Z" w16du:dateUtc="2024-11-06T14:52:00Z">
        <w:r w:rsidR="000733F7">
          <w:t xml:space="preserve"> </w:t>
        </w:r>
      </w:ins>
      <w:ins w:id="704" w:author="Billy Mitchell" w:date="2024-11-06T10:24:00Z" w16du:dateUtc="2024-11-06T15:24:00Z">
        <w:r w:rsidR="00211D2F">
          <w:t xml:space="preserve">trained </w:t>
        </w:r>
      </w:ins>
      <w:ins w:id="705" w:author="Billy Mitchell" w:date="2024-11-06T09:51:00Z" w16du:dateUtc="2024-11-06T14:51:00Z">
        <w:r w:rsidR="000733F7">
          <w:t>reviewers</w:t>
        </w:r>
      </w:ins>
      <w:ins w:id="706" w:author="Billy Mitchell" w:date="2024-11-06T12:38:00Z" w16du:dateUtc="2024-11-06T17:38:00Z">
        <w:r w:rsidR="00C11DE4">
          <w:t xml:space="preserve"> familiar with the stimulus and whom reviewed annotations of the stimulus generated by a separate team of reviewers</w:t>
        </w:r>
      </w:ins>
      <w:ins w:id="707" w:author="Billy Mitchell" w:date="2024-11-06T12:40:00Z" w16du:dateUtc="2024-11-06T17:40:00Z">
        <w:r w:rsidR="00C11DE4">
          <w:t xml:space="preserve"> in line with standards </w:t>
        </w:r>
      </w:ins>
      <w:ins w:id="708" w:author="Billy Mitchell" w:date="2024-11-06T12:41:00Z" w16du:dateUtc="2024-11-06T17:41:00Z">
        <w:r w:rsidR="00C11DE4">
          <w:t>described by Chen et al.</w:t>
        </w:r>
      </w:ins>
      <w:r w:rsidR="00C11DE4">
        <w:fldChar w:fldCharType="begin"/>
      </w:r>
      <w:r w:rsidR="006724E1">
        <w:instrText xml:space="preserve"> ADDIN ZOTERO_ITEM CSL_CITATION {"citationID":"JOpmP25t","properties":{"formattedCitation":"\\super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6724E1" w:rsidRPr="006724E1">
        <w:rPr>
          <w:vertAlign w:val="superscript"/>
        </w:rPr>
        <w:t>12</w:t>
      </w:r>
      <w:r w:rsidR="00C11DE4">
        <w:fldChar w:fldCharType="end"/>
      </w:r>
      <w:ins w:id="709" w:author="Billy Mitchell" w:date="2024-11-06T10:25:00Z" w16du:dateUtc="2024-11-06T15:25:00Z">
        <w:r w:rsidR="00211D2F">
          <w:t>.</w:t>
        </w:r>
      </w:ins>
      <w:ins w:id="710" w:author="Billy Mitchell" w:date="2024-11-06T12:40:00Z" w16du:dateUtc="2024-11-06T17:40:00Z">
        <w:r w:rsidR="00C11DE4">
          <w:t xml:space="preserve"> </w:t>
        </w:r>
      </w:ins>
      <w:ins w:id="711" w:author="Billy Mitchell" w:date="2024-11-06T10:25:00Z" w16du:dateUtc="2024-11-06T15:25:00Z">
        <w:r w:rsidR="00211D2F">
          <w:t>Each transcription was reviewed by a</w:t>
        </w:r>
      </w:ins>
      <w:ins w:id="712" w:author="Billy Mitchell" w:date="2024-11-06T10:26:00Z" w16du:dateUtc="2024-11-06T15:26:00Z">
        <w:r w:rsidR="00211D2F">
          <w:t xml:space="preserve">t least two individuals who were required to reach a consensus. Any </w:t>
        </w:r>
      </w:ins>
      <w:ins w:id="713" w:author="Billy Mitchell" w:date="2024-11-06T10:27:00Z" w16du:dateUtc="2024-11-06T15:27:00Z">
        <w:r w:rsidR="00211D2F">
          <w:t>discrepancies</w:t>
        </w:r>
      </w:ins>
      <w:ins w:id="714" w:author="Billy Mitchell" w:date="2024-11-06T10:26:00Z" w16du:dateUtc="2024-11-06T15:26:00Z">
        <w:r w:rsidR="00211D2F">
          <w:t xml:space="preserve"> </w:t>
        </w:r>
      </w:ins>
      <w:ins w:id="715" w:author="Billy Mitchell" w:date="2024-11-06T10:27:00Z" w16du:dateUtc="2024-11-06T15:27:00Z">
        <w:r w:rsidR="00211D2F">
          <w:t>between reviewers’ initial appraisals were flagged and discussed until a consensus could be reached or the questionable segment was censored.</w:t>
        </w:r>
      </w:ins>
      <w:ins w:id="716" w:author="Billy Mitchell" w:date="2024-11-06T10:28:00Z" w16du:dateUtc="2024-11-06T15:28:00Z">
        <w:r w:rsidR="00211D2F">
          <w:t xml:space="preserve"> </w:t>
        </w:r>
      </w:ins>
      <w:ins w:id="717" w:author="Billy Mitchell" w:date="2024-11-06T10:29:00Z" w16du:dateUtc="2024-11-06T15:29:00Z">
        <w:r w:rsidR="00211D2F">
          <w:t>Two reviewers then independently segm</w:t>
        </w:r>
      </w:ins>
      <w:ins w:id="718" w:author="Billy Mitchell" w:date="2024-11-06T10:30:00Z" w16du:dateUtc="2024-11-06T15:30:00Z">
        <w:r w:rsidR="00211D2F">
          <w:t xml:space="preserve">ented recall and categorized each segment according to which scene they believe that it was describing. </w:t>
        </w:r>
      </w:ins>
      <w:ins w:id="719" w:author="Billy Mitchell" w:date="2024-11-06T12:42:00Z" w16du:dateUtc="2024-11-06T17:42:00Z">
        <w:r w:rsidR="00D94E2D">
          <w:t xml:space="preserve">We determined that there were </w:t>
        </w:r>
      </w:ins>
      <w:ins w:id="720" w:author="Billy Mitchell" w:date="2024-11-08T11:53:00Z" w16du:dateUtc="2024-11-08T16:53:00Z">
        <w:r w:rsidR="00902099">
          <w:t>28</w:t>
        </w:r>
      </w:ins>
      <w:ins w:id="721" w:author="Billy Mitchell" w:date="2024-11-06T12:42:00Z" w16du:dateUtc="2024-11-06T17:42:00Z">
        <w:r w:rsidR="00D94E2D">
          <w:t xml:space="preserve"> distinct scenes present in the stimulus. </w:t>
        </w:r>
      </w:ins>
      <w:ins w:id="722" w:author="Billy Mitchell" w:date="2024-11-06T10:30:00Z" w16du:dateUtc="2024-11-06T15:30:00Z">
        <w:r w:rsidR="00211D2F">
          <w:t>Again, any discrepancies between reviewers</w:t>
        </w:r>
      </w:ins>
      <w:ins w:id="723" w:author="Billy Mitchell" w:date="2024-11-06T10:31:00Z" w16du:dateUtc="2024-11-06T15:31:00Z">
        <w:r w:rsidR="00211D2F">
          <w:t xml:space="preserve">’ initial appraisals were discussed in a meeting </w:t>
        </w:r>
      </w:ins>
      <w:ins w:id="724" w:author="Billy Mitchell" w:date="2024-11-06T10:44:00Z" w16du:dateUtc="2024-11-06T15:44:00Z">
        <w:r w:rsidR="00D96ECC">
          <w:t>facilitated</w:t>
        </w:r>
      </w:ins>
      <w:ins w:id="725" w:author="Billy Mitchell" w:date="2024-11-06T10:31:00Z" w16du:dateUtc="2024-11-06T15:31:00Z">
        <w:r w:rsidR="00211D2F">
          <w:t xml:space="preserve"> by the </w:t>
        </w:r>
      </w:ins>
      <w:ins w:id="726" w:author="Billy Mitchell" w:date="2024-11-06T10:32:00Z" w16du:dateUtc="2024-11-06T15:32:00Z">
        <w:r w:rsidR="00211D2F">
          <w:t>corresponding author until a consensus on segmentation and categorization could be reached</w:t>
        </w:r>
      </w:ins>
      <w:ins w:id="727" w:author="Billy Mitchell" w:date="2024-11-06T10:45:00Z" w16du:dateUtc="2024-11-06T15:45:00Z">
        <w:r w:rsidR="00D96ECC">
          <w:t xml:space="preserve"> between reviewers.</w:t>
        </w:r>
      </w:ins>
      <w:ins w:id="728" w:author="Billy Mitchell" w:date="2024-11-06T10:46:00Z" w16du:dateUtc="2024-11-06T15:46:00Z">
        <w:r w:rsidR="000B4FF8">
          <w:t xml:space="preserve"> </w:t>
        </w:r>
      </w:ins>
      <w:ins w:id="729"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730" w:author="Billy Mitchell" w:date="2024-11-06T08:43:00Z" w16du:dateUtc="2024-11-06T13:43:00Z"/>
        </w:rPr>
      </w:pPr>
      <w:ins w:id="731" w:author="Billy Mitchell" w:date="2024-11-06T10:47:00Z" w16du:dateUtc="2024-11-06T15:47:00Z">
        <w:r>
          <w:tab/>
        </w:r>
      </w:ins>
    </w:p>
    <w:p w14:paraId="4E2581BC" w14:textId="6C81EA3D" w:rsidR="000C3DFB" w:rsidRDefault="00704746">
      <w:pPr>
        <w:spacing w:line="240" w:lineRule="auto"/>
        <w:jc w:val="both"/>
        <w:rPr>
          <w:ins w:id="732" w:author="Billy Mitchell" w:date="2024-11-08T12:21:00Z" w16du:dateUtc="2024-11-08T17:21:00Z"/>
        </w:rPr>
      </w:pPr>
      <w:ins w:id="733" w:author="Billy Mitchell" w:date="2024-11-06T08:43:00Z" w16du:dateUtc="2024-11-06T13:43:00Z">
        <w:r>
          <w:rPr>
            <w:b/>
            <w:bCs/>
          </w:rPr>
          <w:t xml:space="preserve">Memory and Character Assessment Analyses. </w:t>
        </w:r>
      </w:ins>
      <w:ins w:id="734" w:author="Billy Mitchell" w:date="2024-11-06T12:11:00Z" w16du:dateUtc="2024-11-06T17:11:00Z">
        <w:r w:rsidR="002E76E8" w:rsidRPr="002E76E8">
          <w:rPr>
            <w:rPrChange w:id="735" w:author="Billy Mitchell" w:date="2024-11-06T12:11:00Z" w16du:dateUtc="2024-11-06T17:11:00Z">
              <w:rPr>
                <w:b/>
                <w:bCs/>
              </w:rPr>
            </w:rPrChange>
          </w:rPr>
          <w:t>Analyses</w:t>
        </w:r>
        <w:r w:rsidR="002E76E8">
          <w:rPr>
            <w:b/>
            <w:bCs/>
          </w:rPr>
          <w:t xml:space="preserve"> </w:t>
        </w:r>
        <w:r w:rsidR="002E76E8">
          <w:t>were conducted in R [</w:t>
        </w:r>
      </w:ins>
      <w:ins w:id="736" w:author="Billy Mitchell" w:date="2024-11-06T12:12:00Z" w16du:dateUtc="2024-11-06T17:12:00Z">
        <w:r w:rsidR="002E76E8">
          <w:t>v4.3.1</w:t>
        </w:r>
      </w:ins>
      <w:ins w:id="737" w:author="Billy Mitchell" w:date="2024-11-06T12:11:00Z" w16du:dateUtc="2024-11-06T17:11:00Z">
        <w:r w:rsidR="002E76E8">
          <w:t>]</w:t>
        </w:r>
      </w:ins>
      <w:ins w:id="738" w:author="Billy Mitchell" w:date="2024-11-06T12:37:00Z" w16du:dateUtc="2024-11-06T17:37:00Z">
        <w:r w:rsidR="00C11DE4">
          <w:t xml:space="preserve"> </w:t>
        </w:r>
      </w:ins>
      <w:r w:rsidR="00C11DE4">
        <w:fldChar w:fldCharType="begin"/>
      </w:r>
      <w:r w:rsidR="00904155">
        <w:instrText xml:space="preserve"> ADDIN ZOTERO_ITEM CSL_CITATION {"citationID":"7K0vHaMx","properties":{"formattedCitation":"\\super 84\\nosupersub{}","plainCitation":"84","noteIndex":0},"citationItems":[{"id":11740,"uris":["http://zotero.org/users/6239255/items/GVI8ZWGN"],"itemData":{"id":11740,"type":"software","event-place":"Vienna,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904155" w:rsidRPr="00904155">
        <w:rPr>
          <w:vertAlign w:val="superscript"/>
        </w:rPr>
        <w:t>84</w:t>
      </w:r>
      <w:r w:rsidR="00C11DE4">
        <w:fldChar w:fldCharType="end"/>
      </w:r>
      <w:ins w:id="739" w:author="Billy Mitchell" w:date="2024-11-06T12:11:00Z" w16du:dateUtc="2024-11-06T17:11:00Z">
        <w:r w:rsidR="002E76E8">
          <w:t xml:space="preserve"> using R Studio [</w:t>
        </w:r>
      </w:ins>
      <w:ins w:id="740" w:author="Billy Mitchell" w:date="2024-11-06T12:12:00Z" w16du:dateUtc="2024-11-06T17:12:00Z">
        <w:r w:rsidR="002E76E8">
          <w:t>v</w:t>
        </w:r>
      </w:ins>
      <w:ins w:id="741" w:author="Billy Mitchell" w:date="2024-11-06T12:13:00Z" w16du:dateUtc="2024-11-06T17:13:00Z">
        <w:r w:rsidR="002E76E8">
          <w:t>2023.09.0</w:t>
        </w:r>
      </w:ins>
      <w:ins w:id="742" w:author="Billy Mitchell" w:date="2024-11-06T12:11:00Z" w16du:dateUtc="2024-11-06T17:11:00Z">
        <w:r w:rsidR="002E76E8">
          <w:t>]</w:t>
        </w:r>
      </w:ins>
      <w:ins w:id="743" w:author="Billy Mitchell" w:date="2024-11-06T12:37:00Z" w16du:dateUtc="2024-11-06T17:37:00Z">
        <w:r w:rsidR="00C11DE4">
          <w:t xml:space="preserve"> </w:t>
        </w:r>
      </w:ins>
      <w:ins w:id="744" w:author="Billy Mitchell" w:date="2024-11-06T12:11:00Z" w16du:dateUtc="2024-11-06T17:11:00Z">
        <w:r w:rsidR="002E76E8">
          <w:t xml:space="preserve">as </w:t>
        </w:r>
      </w:ins>
      <w:ins w:id="745" w:author="Billy Mitchell" w:date="2024-11-06T12:31:00Z" w16du:dateUtc="2024-11-06T17:31:00Z">
        <w:r w:rsidR="00C11DE4">
          <w:t>the</w:t>
        </w:r>
      </w:ins>
      <w:ins w:id="746" w:author="Billy Mitchell" w:date="2024-11-06T12:11:00Z" w16du:dateUtc="2024-11-06T17:11:00Z">
        <w:r w:rsidR="002E76E8">
          <w:t xml:space="preserve"> IDE.</w:t>
        </w:r>
      </w:ins>
      <w:ins w:id="747" w:author="Billy Mitchell" w:date="2024-11-06T12:37:00Z" w16du:dateUtc="2024-11-06T17:37:00Z">
        <w:r w:rsidR="00C11DE4">
          <w:t xml:space="preserve"> For recall </w:t>
        </w:r>
      </w:ins>
      <w:ins w:id="748" w:author="Billy Mitchell" w:date="2024-11-06T20:17:00Z" w16du:dateUtc="2024-11-07T01:17:00Z">
        <w:r w:rsidR="00393207">
          <w:t>analyses, a dataframe containing</w:t>
        </w:r>
      </w:ins>
      <w:ins w:id="749" w:author="Billy Mitchell" w:date="2024-11-06T20:20:00Z" w16du:dateUtc="2024-11-07T01:20:00Z">
        <w:r w:rsidR="00393207">
          <w:t xml:space="preserve"> a</w:t>
        </w:r>
      </w:ins>
      <w:ins w:id="750" w:author="Billy Mitchell" w:date="2024-11-06T20:17:00Z" w16du:dateUtc="2024-11-07T01:17:00Z">
        <w:r w:rsidR="00393207">
          <w:t xml:space="preserve"> row for each </w:t>
        </w:r>
      </w:ins>
      <w:ins w:id="751" w:author="Billy Mitchell" w:date="2024-11-06T20:18:00Z" w16du:dateUtc="2024-11-07T01:18:00Z">
        <w:r w:rsidR="00393207">
          <w:t>scene and a column for each subject was constructed with a binary value in each cell denoting whether each scene was recalled</w:t>
        </w:r>
      </w:ins>
      <w:ins w:id="752" w:author="Billy Mitchell" w:date="2024-11-08T11:59:00Z" w16du:dateUtc="2024-11-08T16:59:00Z">
        <w:r w:rsidR="005E77F7">
          <w:t>. To examine recall rates</w:t>
        </w:r>
      </w:ins>
      <w:ins w:id="753" w:author="Billy Mitchell" w:date="2024-11-08T12:00:00Z" w16du:dateUtc="2024-11-08T17:00:00Z">
        <w:r w:rsidR="005E77F7">
          <w:t xml:space="preserve"> between subjects</w:t>
        </w:r>
      </w:ins>
      <w:ins w:id="754" w:author="Billy Mitchell" w:date="2024-11-08T11:59:00Z" w16du:dateUtc="2024-11-08T16:59:00Z">
        <w:r w:rsidR="005E77F7">
          <w:t xml:space="preserve"> in relation to rated and non-rated conditions, </w:t>
        </w:r>
      </w:ins>
      <w:ins w:id="755" w:author="Billy Mitchell" w:date="2024-11-08T12:00:00Z" w16du:dateUtc="2024-11-08T17:00:00Z">
        <w:r w:rsidR="005E77F7">
          <w:t xml:space="preserve">we conducted a chi-square test to evaluate whether </w:t>
        </w:r>
        <w:r w:rsidR="005E77F7" w:rsidRPr="005E77F7">
          <w:t xml:space="preserve">scenes </w:t>
        </w:r>
      </w:ins>
      <w:ins w:id="756" w:author="Billy Mitchell" w:date="2024-11-08T12:01:00Z" w16du:dateUtc="2024-11-08T17:01:00Z">
        <w:r w:rsidR="005E77F7">
          <w:t>viewed while rating were</w:t>
        </w:r>
      </w:ins>
      <w:ins w:id="757" w:author="Billy Mitchell" w:date="2024-11-08T12:00:00Z" w16du:dateUtc="2024-11-08T17:00:00Z">
        <w:r w:rsidR="005E77F7" w:rsidRPr="005E77F7">
          <w:t xml:space="preserve"> more likely to be recalled than scenes </w:t>
        </w:r>
      </w:ins>
      <w:ins w:id="758" w:author="Billy Mitchell" w:date="2024-11-08T12:01:00Z" w16du:dateUtc="2024-11-08T17:01:00Z">
        <w:r w:rsidR="005E77F7">
          <w:t>viewed while not rating. We then calculated the proportion of scenes recalled while rating and not-rati</w:t>
        </w:r>
      </w:ins>
      <w:ins w:id="759" w:author="Billy Mitchell" w:date="2024-11-08T12:02:00Z" w16du:dateUtc="2024-11-08T17:02:00Z">
        <w:r w:rsidR="005E77F7">
          <w:t xml:space="preserve">ng and conducted a paired t-test to account for individual recall variability within this </w:t>
        </w:r>
      </w:ins>
      <w:ins w:id="760" w:author="Billy Mitchell" w:date="2024-11-08T12:03:00Z" w16du:dateUtc="2024-11-08T17:03:00Z">
        <w:r w:rsidR="005E77F7">
          <w:t>relationship. Lastly</w:t>
        </w:r>
      </w:ins>
      <w:ins w:id="761" w:author="Billy Mitchell" w:date="2024-11-08T12:04:00Z" w16du:dateUtc="2024-11-08T17:04:00Z">
        <w:r w:rsidR="005E77F7">
          <w:t>,</w:t>
        </w:r>
      </w:ins>
      <w:ins w:id="762" w:author="Billy Mitchell" w:date="2024-11-08T12:03:00Z" w16du:dateUtc="2024-11-08T17:03:00Z">
        <w:r w:rsidR="005E77F7">
          <w:t xml:space="preserve"> </w:t>
        </w:r>
      </w:ins>
      <w:ins w:id="763" w:author="Billy Mitchell" w:date="2024-11-08T12:04:00Z" w16du:dateUtc="2024-11-08T17:04:00Z">
        <w:r w:rsidR="005E77F7">
          <w:t xml:space="preserve">to </w:t>
        </w:r>
      </w:ins>
      <w:ins w:id="764" w:author="Billy Mitchell" w:date="2024-11-08T12:05:00Z" w16du:dateUtc="2024-11-08T17:05:00Z">
        <w:r w:rsidR="005E77F7">
          <w:t>identify</w:t>
        </w:r>
      </w:ins>
      <w:ins w:id="765" w:author="Billy Mitchell" w:date="2024-11-08T12:04:00Z" w16du:dateUtc="2024-11-08T17:04:00Z">
        <w:r w:rsidR="005E77F7">
          <w:t xml:space="preserve"> differences in recall patterns</w:t>
        </w:r>
      </w:ins>
      <w:ins w:id="766" w:author="Billy Mitchell" w:date="2024-11-08T12:03:00Z" w16du:dateUtc="2024-11-08T17:03:00Z">
        <w:r w:rsidR="005E77F7">
          <w:t xml:space="preserve"> </w:t>
        </w:r>
      </w:ins>
      <w:ins w:id="767" w:author="Billy Mitchell" w:date="2024-11-08T12:05:00Z" w16du:dateUtc="2024-11-08T17:05:00Z">
        <w:r w:rsidR="005E77F7">
          <w:t>by rating condition, we conducted a form of representational similarity analysis (RSA) in which c</w:t>
        </w:r>
      </w:ins>
      <w:ins w:id="768" w:author="Billy Mitchell" w:date="2024-11-06T20:20:00Z" w16du:dateUtc="2024-11-07T01:20:00Z">
        <w:r w:rsidR="00393207">
          <w:t xml:space="preserve">omplete pairwise Spearman-rank correlations were calculated </w:t>
        </w:r>
      </w:ins>
      <w:ins w:id="769" w:author="Billy Mitchell" w:date="2024-11-08T11:58:00Z" w16du:dateUtc="2024-11-08T16:58:00Z">
        <w:r w:rsidR="00902099">
          <w:t>between</w:t>
        </w:r>
      </w:ins>
      <w:ins w:id="770" w:author="Billy Mitchell" w:date="2024-11-06T20:20:00Z" w16du:dateUtc="2024-11-07T01:20:00Z">
        <w:r w:rsidR="00393207">
          <w:t xml:space="preserve"> each</w:t>
        </w:r>
      </w:ins>
      <w:ins w:id="771" w:author="Billy Mitchell" w:date="2024-11-08T11:56:00Z" w16du:dateUtc="2024-11-08T16:56:00Z">
        <w:r w:rsidR="00902099">
          <w:t xml:space="preserve"> subject</w:t>
        </w:r>
      </w:ins>
      <w:ins w:id="772" w:author="Billy Mitchell" w:date="2024-11-06T20:20:00Z" w16du:dateUtc="2024-11-07T01:20:00Z">
        <w:r w:rsidR="00393207">
          <w:t xml:space="preserve"> pair</w:t>
        </w:r>
      </w:ins>
      <w:ins w:id="773" w:author="Billy Mitchell" w:date="2024-11-08T11:58:00Z" w16du:dateUtc="2024-11-08T16:58:00Z">
        <w:r w:rsidR="00902099">
          <w:t>.</w:t>
        </w:r>
      </w:ins>
      <w:ins w:id="774" w:author="Billy Mitchell" w:date="2024-11-08T12:05:00Z" w16du:dateUtc="2024-11-08T17:05:00Z">
        <w:r w:rsidR="005E77F7">
          <w:t xml:space="preserve"> This </w:t>
        </w:r>
      </w:ins>
      <w:ins w:id="775"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776" w:author="Billy Mitchell" w:date="2024-11-08T12:19:00Z" w16du:dateUtc="2024-11-08T17:19:00Z">
        <w:r w:rsidR="000C3DFB">
          <w:t>.</w:t>
        </w:r>
      </w:ins>
    </w:p>
    <w:p w14:paraId="4E2D7A8F" w14:textId="5C3B626F" w:rsidR="00BE19B1" w:rsidRDefault="000C3DFB">
      <w:pPr>
        <w:spacing w:line="240" w:lineRule="auto"/>
        <w:jc w:val="both"/>
        <w:rPr>
          <w:ins w:id="777" w:author="Billy Mitchell" w:date="2024-11-06T20:38:00Z" w16du:dateUtc="2024-11-07T01:38:00Z"/>
        </w:rPr>
      </w:pPr>
      <w:ins w:id="778" w:author="Billy Mitchell" w:date="2024-11-08T12:21:00Z" w16du:dateUtc="2024-11-08T17:21:00Z">
        <w:r>
          <w:t>We conducted permutation testing (n = 5,000 iterations) by shuffling condition labels, recalculating mean similarity differences for each iteration, and comparin</w:t>
        </w:r>
      </w:ins>
      <w:ins w:id="779" w:author="Billy Mitchell" w:date="2024-11-08T12:22:00Z" w16du:dateUtc="2024-11-08T17:22:00Z">
        <w:r>
          <w:t>g these to the observed difference in similarity between same- and different-conditioned pairs</w:t>
        </w:r>
      </w:ins>
      <w:ins w:id="780" w:author="Billy Mitchell" w:date="2024-11-08T12:21:00Z" w16du:dateUtc="2024-11-08T17:21:00Z">
        <w:r>
          <w:t>. This approach provides a non-parametric p-value, indicating whether the observed condition similarity difference is statistically significant</w:t>
        </w:r>
      </w:ins>
      <w:ins w:id="781" w:author="Billy Mitchell" w:date="2024-11-08T12:22:00Z" w16du:dateUtc="2024-11-08T17:22:00Z">
        <w:r>
          <w:t xml:space="preserve">. This same RSA technique was used to determine </w:t>
        </w:r>
      </w:ins>
      <w:ins w:id="782"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783" w:author="Billy Mitchell" w:date="2024-11-06T08:29:00Z" w16du:dateUtc="2024-11-06T13:29:00Z"/>
        </w:rPr>
      </w:pPr>
    </w:p>
    <w:p w14:paraId="1C91BE5C" w14:textId="0B167688" w:rsidR="0076279C" w:rsidDel="00DF2BA1" w:rsidRDefault="0076279C" w:rsidP="0076279C">
      <w:pPr>
        <w:spacing w:line="240" w:lineRule="auto"/>
        <w:jc w:val="both"/>
        <w:rPr>
          <w:del w:id="784" w:author="Billy Mitchell" w:date="2024-11-06T08:29:00Z" w16du:dateUtc="2024-11-06T13:29:00Z"/>
          <w:b/>
          <w:bCs/>
        </w:rPr>
      </w:pPr>
      <w:del w:id="785" w:author="Billy Mitchell" w:date="2024-11-06T08:29:00Z" w16du:dateUtc="2024-11-06T13:29:00Z">
        <w:r w:rsidRPr="00DE3DC3" w:rsidDel="00DF2BA1">
          <w:rPr>
            <w:b/>
            <w:bCs/>
            <w:highlight w:val="yellow"/>
            <w:rPrChange w:id="786"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787" w:author="Billy Mitchell" w:date="2024-11-06T08:29:00Z" w16du:dateUtc="2024-11-06T13:29:00Z"/>
          <w:b/>
        </w:rPr>
      </w:pPr>
    </w:p>
    <w:p w14:paraId="015865CA" w14:textId="77777777" w:rsidR="00DF2BA1" w:rsidRPr="00F91824" w:rsidRDefault="00DF2BA1">
      <w:pPr>
        <w:spacing w:line="240" w:lineRule="auto"/>
        <w:jc w:val="both"/>
        <w:rPr>
          <w:ins w:id="788" w:author="Billy Mitchell" w:date="2024-11-06T08:30:00Z" w16du:dateUtc="2024-11-06T13:30:00Z"/>
          <w:b/>
          <w:bCs/>
        </w:rPr>
        <w:pPrChange w:id="789"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790"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791" w:author="Billy Mitchell" w:date="2024-11-06T08:40:00Z" w16du:dateUtc="2024-11-06T13:40:00Z">
        <w:r w:rsidRPr="002947A3" w:rsidDel="00775A24">
          <w:delText>Expressive_V_Reflective</w:delText>
        </w:r>
      </w:del>
      <w:ins w:id="792"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793" w:author="Billy Mitchell" w:date="2024-10-30T09:48:00Z" w16du:dateUtc="2024-10-30T13:48:00Z"/>
          <w:b/>
          <w:bCs/>
          <w:rPrChange w:id="794" w:author="Billy Mitchell" w:date="2024-10-30T09:48:00Z" w16du:dateUtc="2024-10-30T13:48:00Z">
            <w:rPr>
              <w:del w:id="795" w:author="Billy Mitchell" w:date="2024-10-30T09:48:00Z" w16du:dateUtc="2024-10-30T13:48:00Z"/>
            </w:rPr>
          </w:rPrChange>
        </w:rPr>
      </w:pPr>
      <w:r w:rsidRPr="002947A3">
        <w:rPr>
          <w:b/>
          <w:bCs/>
        </w:rPr>
        <w:br w:type="page"/>
      </w:r>
      <w:commentRangeStart w:id="796"/>
      <w:commentRangeStart w:id="797"/>
      <w:ins w:id="798" w:author="Billy Mitchell" w:date="2024-10-30T09:48:00Z" w16du:dateUtc="2024-10-30T13:48:00Z">
        <w:r w:rsidR="00A565EC" w:rsidRPr="00A565EC">
          <w:rPr>
            <w:b/>
            <w:bCs/>
            <w:rPrChange w:id="799" w:author="Billy Mitchell" w:date="2024-10-30T09:48:00Z" w16du:dateUtc="2024-10-30T13:48:00Z">
              <w:rPr/>
            </w:rPrChange>
          </w:rPr>
          <w:lastRenderedPageBreak/>
          <w:t>Acknowledgments and Funding Sources</w:t>
        </w:r>
        <w:commentRangeEnd w:id="796"/>
        <w:r w:rsidR="00A565EC">
          <w:rPr>
            <w:rStyle w:val="CommentReference"/>
          </w:rPr>
          <w:commentReference w:id="796"/>
        </w:r>
      </w:ins>
      <w:commentRangeEnd w:id="797"/>
      <w:ins w:id="800" w:author="Billy Mitchell" w:date="2024-10-30T12:17:00Z" w16du:dateUtc="2024-10-30T16:17:00Z">
        <w:r w:rsidR="00FC36EA">
          <w:rPr>
            <w:rStyle w:val="CommentReference"/>
          </w:rPr>
          <w:commentReference w:id="797"/>
        </w:r>
      </w:ins>
    </w:p>
    <w:p w14:paraId="63E50BD6" w14:textId="77777777" w:rsidR="0076279C" w:rsidRPr="00A565EC" w:rsidRDefault="0076279C" w:rsidP="00F91824">
      <w:pPr>
        <w:spacing w:line="240" w:lineRule="auto"/>
        <w:jc w:val="both"/>
        <w:rPr>
          <w:b/>
          <w:bCs/>
          <w:rPrChange w:id="801"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802" w:author="Chelsea Helion" w:date="2024-10-23T10:53:00Z">
            <w:rPr>
              <w:rFonts w:ascii="Aptos" w:hAnsi="Aptos"/>
              <w:b/>
              <w:bCs/>
            </w:rPr>
          </w:rPrChange>
        </w:rPr>
      </w:pPr>
      <w:r w:rsidRPr="006E54B4">
        <w:rPr>
          <w:b/>
          <w:bCs/>
          <w:rPrChange w:id="803" w:author="Chelsea Helion" w:date="2024-10-23T10:53:00Z">
            <w:rPr>
              <w:rFonts w:ascii="Aptos" w:hAnsi="Aptos"/>
              <w:b/>
              <w:bCs/>
            </w:rPr>
          </w:rPrChange>
        </w:rPr>
        <w:br w:type="page"/>
      </w:r>
    </w:p>
    <w:p w14:paraId="4588B4A5" w14:textId="59B095E0" w:rsidR="00A565EC" w:rsidRDefault="00A565EC" w:rsidP="004F2335">
      <w:pPr>
        <w:pStyle w:val="Bibliography"/>
        <w:rPr>
          <w:ins w:id="804" w:author="Billy Mitchell" w:date="2024-10-30T09:48:00Z" w16du:dateUtc="2024-10-30T13:48:00Z"/>
          <w:b/>
          <w:bCs/>
        </w:rPr>
      </w:pPr>
      <w:commentRangeStart w:id="805"/>
      <w:ins w:id="806" w:author="Billy Mitchell" w:date="2024-10-30T09:48:00Z" w16du:dateUtc="2024-10-30T13:48:00Z">
        <w:r>
          <w:rPr>
            <w:b/>
            <w:bCs/>
          </w:rPr>
          <w:lastRenderedPageBreak/>
          <w:t>References</w:t>
        </w:r>
      </w:ins>
      <w:commentRangeEnd w:id="805"/>
      <w:ins w:id="807" w:author="Billy Mitchell" w:date="2024-10-30T12:16:00Z" w16du:dateUtc="2024-10-30T16:16:00Z">
        <w:r w:rsidR="00FC36EA">
          <w:rPr>
            <w:rStyle w:val="CommentReference"/>
          </w:rPr>
          <w:commentReference w:id="805"/>
        </w:r>
      </w:ins>
    </w:p>
    <w:p w14:paraId="35FABE7C" w14:textId="77777777" w:rsidR="006724E1" w:rsidRDefault="00364897" w:rsidP="006724E1">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6724E1">
        <w:t>1.</w:t>
      </w:r>
      <w:r w:rsidR="006724E1">
        <w:tab/>
        <w:t xml:space="preserve">Saarimäki, H. Naturalistic Stimuli in Affective Neuroimaging: A Review. </w:t>
      </w:r>
      <w:r w:rsidR="006724E1">
        <w:rPr>
          <w:i/>
          <w:iCs/>
        </w:rPr>
        <w:t>Front. Hum. Neurosci.</w:t>
      </w:r>
      <w:r w:rsidR="006724E1">
        <w:t xml:space="preserve"> </w:t>
      </w:r>
      <w:r w:rsidR="006724E1">
        <w:rPr>
          <w:b/>
          <w:bCs/>
        </w:rPr>
        <w:t>15</w:t>
      </w:r>
      <w:r w:rsidR="006724E1">
        <w:t>, 675068 (2021).</w:t>
      </w:r>
    </w:p>
    <w:p w14:paraId="6F6A6346" w14:textId="77777777" w:rsidR="006724E1" w:rsidRDefault="006724E1" w:rsidP="006724E1">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5F6F7887" w14:textId="77777777" w:rsidR="006724E1" w:rsidRDefault="006724E1" w:rsidP="006724E1">
      <w:pPr>
        <w:pStyle w:val="Bibliography"/>
      </w:pPr>
      <w:r>
        <w:t>3.</w:t>
      </w:r>
      <w:r>
        <w:tab/>
        <w:t xml:space="preserve">Ruef, A. M. &amp; Levenson, R. W. Continuous Measurement of Emotion:The Affect Rating Dial. in </w:t>
      </w:r>
      <w:r>
        <w:rPr>
          <w:i/>
          <w:iCs/>
        </w:rPr>
        <w:t>Handbook of Emotion Elicitation and Assessment</w:t>
      </w:r>
      <w:r>
        <w:t xml:space="preserve"> (eds. Coan, J. A. &amp; Allen, J. J. B.) 286–297 (Oxford University PressNew York, NY, 2007). doi:10.1093/oso/9780195169157.003.0018.</w:t>
      </w:r>
    </w:p>
    <w:p w14:paraId="526FB5DF" w14:textId="77777777" w:rsidR="006724E1" w:rsidRDefault="006724E1" w:rsidP="006724E1">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22A11C42" w14:textId="77777777" w:rsidR="006724E1" w:rsidRDefault="006724E1" w:rsidP="006724E1">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19C5C734" w14:textId="77777777" w:rsidR="006724E1" w:rsidRDefault="006724E1" w:rsidP="006724E1">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5377C458" w14:textId="77777777" w:rsidR="006724E1" w:rsidRDefault="006724E1" w:rsidP="006724E1">
      <w:pPr>
        <w:pStyle w:val="Bibliography"/>
      </w:pPr>
      <w:r>
        <w:t>7.</w:t>
      </w:r>
      <w:r>
        <w:tab/>
        <w:t xml:space="preserve">Lieberman, M. D., Inagaki, T. K., Tabibnia, G. &amp; Crockett, M. J. Subjective responses to emotional stimuli during labeling, reappraisal, and distraction. </w:t>
      </w:r>
      <w:r>
        <w:rPr>
          <w:i/>
          <w:iCs/>
        </w:rPr>
        <w:t>Emotion</w:t>
      </w:r>
      <w:r>
        <w:t xml:space="preserve"> </w:t>
      </w:r>
      <w:r>
        <w:rPr>
          <w:b/>
          <w:bCs/>
        </w:rPr>
        <w:t>11</w:t>
      </w:r>
      <w:r>
        <w:t>, 468–480 (2011).</w:t>
      </w:r>
    </w:p>
    <w:p w14:paraId="34B4557C" w14:textId="77777777" w:rsidR="006724E1" w:rsidRDefault="006724E1" w:rsidP="006724E1">
      <w:pPr>
        <w:pStyle w:val="Bibliography"/>
      </w:pPr>
      <w:r>
        <w:t>8.</w:t>
      </w:r>
      <w:r>
        <w:tab/>
        <w:t xml:space="preserve">Kassam, K. S. &amp; Mendes, W. B. The Effects of Measuring Emotion: Physiological Reactions to Emotional Situations Depend on whether Someone Is Asking. </w:t>
      </w:r>
      <w:r>
        <w:rPr>
          <w:i/>
          <w:iCs/>
        </w:rPr>
        <w:t>PLoS ONE</w:t>
      </w:r>
      <w:r>
        <w:t xml:space="preserve"> </w:t>
      </w:r>
      <w:r>
        <w:rPr>
          <w:b/>
          <w:bCs/>
        </w:rPr>
        <w:t>8</w:t>
      </w:r>
      <w:r>
        <w:t>, e64959 (2013).</w:t>
      </w:r>
    </w:p>
    <w:p w14:paraId="05405702" w14:textId="77777777" w:rsidR="006724E1" w:rsidRDefault="006724E1" w:rsidP="006724E1">
      <w:pPr>
        <w:pStyle w:val="Bibliography"/>
      </w:pPr>
      <w:r>
        <w:t>9.</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10569CDB" w14:textId="77777777" w:rsidR="006724E1" w:rsidRDefault="006724E1" w:rsidP="006724E1">
      <w:pPr>
        <w:pStyle w:val="Bibliography"/>
      </w:pPr>
      <w:r>
        <w:lastRenderedPageBreak/>
        <w:t>10.</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65CC28B7" w14:textId="77777777" w:rsidR="006724E1" w:rsidRDefault="006724E1" w:rsidP="006724E1">
      <w:pPr>
        <w:pStyle w:val="Bibliography"/>
      </w:pPr>
      <w:r>
        <w:t>11.</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6442E64B" w14:textId="77777777" w:rsidR="006724E1" w:rsidRDefault="006724E1" w:rsidP="006724E1">
      <w:pPr>
        <w:pStyle w:val="Bibliography"/>
      </w:pPr>
      <w:r>
        <w:t>12.</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7589C813" w14:textId="77777777" w:rsidR="006724E1" w:rsidRDefault="006724E1" w:rsidP="006724E1">
      <w:pPr>
        <w:pStyle w:val="Bibliography"/>
      </w:pPr>
      <w:r>
        <w:t>13.</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41CD7245" w14:textId="77777777" w:rsidR="006724E1" w:rsidRDefault="006724E1" w:rsidP="006724E1">
      <w:pPr>
        <w:pStyle w:val="Bibliography"/>
      </w:pPr>
      <w:r>
        <w:t>14.</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01A5942A" w14:textId="77777777" w:rsidR="006724E1" w:rsidRDefault="006724E1" w:rsidP="006724E1">
      <w:pPr>
        <w:pStyle w:val="Bibliography"/>
      </w:pPr>
      <w:r>
        <w:t>15.</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4831D398" w14:textId="77777777" w:rsidR="006724E1" w:rsidRDefault="006724E1" w:rsidP="006724E1">
      <w:pPr>
        <w:pStyle w:val="Bibliography"/>
      </w:pPr>
      <w:r>
        <w:t>16.</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3A8F3ADF" w14:textId="77777777" w:rsidR="006724E1" w:rsidRDefault="006724E1" w:rsidP="006724E1">
      <w:pPr>
        <w:pStyle w:val="Bibliography"/>
      </w:pPr>
      <w:r>
        <w:t>17.</w:t>
      </w:r>
      <w:r>
        <w:tab/>
        <w:t xml:space="preserve">Mobbs, D. </w:t>
      </w:r>
      <w:r>
        <w:rPr>
          <w:i/>
          <w:iCs/>
        </w:rPr>
        <w:t>et al.</w:t>
      </w:r>
      <w:r>
        <w:t xml:space="preserve"> When Fear Is Near: Threat Imminence Elicits Prefrontal– Periaqueductal Gray Shifts in Humans. </w:t>
      </w:r>
      <w:r>
        <w:rPr>
          <w:b/>
          <w:bCs/>
        </w:rPr>
        <w:t>317</w:t>
      </w:r>
      <w:r>
        <w:t>, 6 (2007).</w:t>
      </w:r>
    </w:p>
    <w:p w14:paraId="23D25B59" w14:textId="77777777" w:rsidR="006724E1" w:rsidRDefault="006724E1" w:rsidP="006724E1">
      <w:pPr>
        <w:pStyle w:val="Bibliography"/>
      </w:pPr>
      <w:r>
        <w:t>18.</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5807331B" w14:textId="77777777" w:rsidR="006724E1" w:rsidRDefault="006724E1" w:rsidP="006724E1">
      <w:pPr>
        <w:pStyle w:val="Bibliography"/>
      </w:pPr>
      <w:r>
        <w:t>19.</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2740817B" w14:textId="77777777" w:rsidR="006724E1" w:rsidRDefault="006724E1" w:rsidP="006724E1">
      <w:pPr>
        <w:pStyle w:val="Bibliography"/>
      </w:pPr>
      <w:r>
        <w:t>20.</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70B40A05" w14:textId="77777777" w:rsidR="006724E1" w:rsidRDefault="006724E1" w:rsidP="006724E1">
      <w:pPr>
        <w:pStyle w:val="Bibliography"/>
      </w:pPr>
      <w:r>
        <w:lastRenderedPageBreak/>
        <w:t>21.</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5F166D0" w14:textId="77777777" w:rsidR="006724E1" w:rsidRDefault="006724E1" w:rsidP="006724E1">
      <w:pPr>
        <w:pStyle w:val="Bibliography"/>
      </w:pPr>
      <w:r>
        <w:t>22.</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59022349" w14:textId="77777777" w:rsidR="006724E1" w:rsidRDefault="006724E1" w:rsidP="006724E1">
      <w:pPr>
        <w:pStyle w:val="Bibliography"/>
      </w:pPr>
      <w:r>
        <w:t>23.</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42108CAC" w14:textId="77777777" w:rsidR="006724E1" w:rsidRDefault="006724E1" w:rsidP="006724E1">
      <w:pPr>
        <w:pStyle w:val="Bibliography"/>
      </w:pPr>
      <w:r>
        <w:t>24.</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0FF18492" w14:textId="77777777" w:rsidR="006724E1" w:rsidRDefault="006724E1" w:rsidP="006724E1">
      <w:pPr>
        <w:pStyle w:val="Bibliography"/>
      </w:pPr>
      <w:r>
        <w:t>25.</w:t>
      </w:r>
      <w:r>
        <w:tab/>
        <w:t xml:space="preserve">Posner, M. I. &amp; Petersen, S. E. The Attention System of the Human Brain. </w:t>
      </w:r>
      <w:r>
        <w:rPr>
          <w:i/>
          <w:iCs/>
        </w:rPr>
        <w:t>Annu. Rev. Neurosci.</w:t>
      </w:r>
      <w:r>
        <w:t xml:space="preserve"> </w:t>
      </w:r>
      <w:r>
        <w:rPr>
          <w:b/>
          <w:bCs/>
        </w:rPr>
        <w:t>13</w:t>
      </w:r>
      <w:r>
        <w:t>, 25–42 (1990).</w:t>
      </w:r>
    </w:p>
    <w:p w14:paraId="3F777F99" w14:textId="77777777" w:rsidR="006724E1" w:rsidRDefault="006724E1" w:rsidP="006724E1">
      <w:pPr>
        <w:pStyle w:val="Bibliography"/>
      </w:pPr>
      <w:r>
        <w:t>26.</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6666F103" w14:textId="77777777" w:rsidR="006724E1" w:rsidRDefault="006724E1" w:rsidP="006724E1">
      <w:pPr>
        <w:pStyle w:val="Bibliography"/>
      </w:pPr>
      <w:r>
        <w:t>27.</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638F787" w14:textId="77777777" w:rsidR="006724E1" w:rsidRDefault="006724E1" w:rsidP="006724E1">
      <w:pPr>
        <w:pStyle w:val="Bibliography"/>
      </w:pPr>
      <w:r>
        <w:t>28.</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227CBE0D" w14:textId="77777777" w:rsidR="006724E1" w:rsidRDefault="006724E1" w:rsidP="006724E1">
      <w:pPr>
        <w:pStyle w:val="Bibliography"/>
      </w:pPr>
      <w:r>
        <w:t>29.</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2693C18E" w14:textId="77777777" w:rsidR="006724E1" w:rsidRDefault="006724E1" w:rsidP="006724E1">
      <w:pPr>
        <w:pStyle w:val="Bibliography"/>
      </w:pPr>
      <w:r>
        <w:t>30.</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0D752D58" w14:textId="77777777" w:rsidR="006724E1" w:rsidRDefault="006724E1" w:rsidP="006724E1">
      <w:pPr>
        <w:pStyle w:val="Bibliography"/>
      </w:pPr>
      <w:r>
        <w:t>31.</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63594AC1" w14:textId="77777777" w:rsidR="006724E1" w:rsidRDefault="006724E1" w:rsidP="006724E1">
      <w:pPr>
        <w:pStyle w:val="Bibliography"/>
      </w:pPr>
      <w:r>
        <w:t>32.</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7395BA62" w14:textId="77777777" w:rsidR="006724E1" w:rsidRDefault="006724E1" w:rsidP="006724E1">
      <w:pPr>
        <w:pStyle w:val="Bibliography"/>
      </w:pPr>
      <w:r>
        <w:lastRenderedPageBreak/>
        <w:t>33.</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521C2D7F" w14:textId="77777777" w:rsidR="006724E1" w:rsidRDefault="006724E1" w:rsidP="006724E1">
      <w:pPr>
        <w:pStyle w:val="Bibliography"/>
      </w:pPr>
      <w:r>
        <w:t>34.</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1E0A508F" w14:textId="77777777" w:rsidR="006724E1" w:rsidRDefault="006724E1" w:rsidP="006724E1">
      <w:pPr>
        <w:pStyle w:val="Bibliography"/>
      </w:pPr>
      <w:r>
        <w:t>35.</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0CC13540" w14:textId="77777777" w:rsidR="006724E1" w:rsidRDefault="006724E1" w:rsidP="006724E1">
      <w:pPr>
        <w:pStyle w:val="Bibliography"/>
      </w:pPr>
      <w:r>
        <w:t>36.</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6B248DAC" w14:textId="77777777" w:rsidR="006724E1" w:rsidRDefault="006724E1" w:rsidP="006724E1">
      <w:pPr>
        <w:pStyle w:val="Bibliography"/>
      </w:pPr>
      <w:r>
        <w:t>37.</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745BECE0" w14:textId="77777777" w:rsidR="006724E1" w:rsidRDefault="006724E1" w:rsidP="006724E1">
      <w:pPr>
        <w:pStyle w:val="Bibliography"/>
      </w:pPr>
      <w:r>
        <w:t>38.</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059B5513" w14:textId="77777777" w:rsidR="006724E1" w:rsidRDefault="006724E1" w:rsidP="006724E1">
      <w:pPr>
        <w:pStyle w:val="Bibliography"/>
      </w:pPr>
      <w:r>
        <w:t>39.</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331B6B95" w14:textId="77777777" w:rsidR="006724E1" w:rsidRDefault="006724E1" w:rsidP="006724E1">
      <w:pPr>
        <w:pStyle w:val="Bibliography"/>
      </w:pPr>
      <w:r>
        <w:t>40.</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3DFAF704" w14:textId="77777777" w:rsidR="006724E1" w:rsidRDefault="006724E1" w:rsidP="006724E1">
      <w:pPr>
        <w:pStyle w:val="Bibliography"/>
      </w:pPr>
      <w:r>
        <w:t>41.</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5FE31DA8" w14:textId="77777777" w:rsidR="006724E1" w:rsidRDefault="006724E1" w:rsidP="006724E1">
      <w:pPr>
        <w:pStyle w:val="Bibliography"/>
      </w:pPr>
      <w:r>
        <w:t>42.</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26F5A1A1" w14:textId="77777777" w:rsidR="006724E1" w:rsidRDefault="006724E1" w:rsidP="006724E1">
      <w:pPr>
        <w:pStyle w:val="Bibliography"/>
      </w:pPr>
      <w:r>
        <w:t>43.</w:t>
      </w:r>
      <w:r>
        <w:tab/>
        <w:t xml:space="preserve">Lee, H. &amp; Chen, J. Predicting memory from the network structure of naturalistic events. </w:t>
      </w:r>
      <w:r>
        <w:rPr>
          <w:i/>
          <w:iCs/>
        </w:rPr>
        <w:t>Nat Commun</w:t>
      </w:r>
      <w:r>
        <w:t xml:space="preserve"> </w:t>
      </w:r>
      <w:r>
        <w:rPr>
          <w:b/>
          <w:bCs/>
        </w:rPr>
        <w:t>13</w:t>
      </w:r>
      <w:r>
        <w:t>, 4235 (2022).</w:t>
      </w:r>
    </w:p>
    <w:p w14:paraId="38467109" w14:textId="77777777" w:rsidR="006724E1" w:rsidRDefault="006724E1" w:rsidP="006724E1">
      <w:pPr>
        <w:pStyle w:val="Bibliography"/>
      </w:pPr>
      <w:r>
        <w:lastRenderedPageBreak/>
        <w:t>44.</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016B2E0E" w14:textId="77777777" w:rsidR="006724E1" w:rsidRDefault="006724E1" w:rsidP="006724E1">
      <w:pPr>
        <w:pStyle w:val="Bibliography"/>
      </w:pPr>
      <w:r>
        <w:t>45.</w:t>
      </w:r>
      <w:r>
        <w:tab/>
        <w:t xml:space="preserve">Cone, J., Mann, T. C. &amp; Ferguson, M. J. Changing our implicit minds: How, when, and why implicit evaluations can be rapidly revised. in </w:t>
      </w:r>
      <w:r>
        <w:rPr>
          <w:i/>
          <w:iCs/>
        </w:rPr>
        <w:t>Advances in experimental social psychology.</w:t>
      </w:r>
      <w:r>
        <w:t xml:space="preserve"> 131–199 (Elsevier Academic Press, San Diego,  CA,  US, 2017). doi:10.1016/bs.aesp.2017.03.001.</w:t>
      </w:r>
    </w:p>
    <w:p w14:paraId="07D28304" w14:textId="77777777" w:rsidR="006724E1" w:rsidRDefault="006724E1" w:rsidP="006724E1">
      <w:pPr>
        <w:pStyle w:val="Bibliography"/>
      </w:pPr>
      <w:r>
        <w:t>46.</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31F8DF36" w14:textId="77777777" w:rsidR="006724E1" w:rsidRDefault="006724E1" w:rsidP="006724E1">
      <w:pPr>
        <w:pStyle w:val="Bibliography"/>
      </w:pPr>
      <w:r>
        <w:t>47.</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3397E6C8" w14:textId="77777777" w:rsidR="006724E1" w:rsidRDefault="006724E1" w:rsidP="006724E1">
      <w:pPr>
        <w:pStyle w:val="Bibliography"/>
      </w:pPr>
      <w:r>
        <w:t>48.</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657D65C7" w14:textId="77777777" w:rsidR="006724E1" w:rsidRDefault="006724E1" w:rsidP="006724E1">
      <w:pPr>
        <w:pStyle w:val="Bibliography"/>
      </w:pPr>
      <w:r>
        <w:t>49.</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16B660B2" w14:textId="77777777" w:rsidR="006724E1" w:rsidRDefault="006724E1" w:rsidP="006724E1">
      <w:pPr>
        <w:pStyle w:val="Bibliography"/>
      </w:pPr>
      <w:r>
        <w:t>50.</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6DA83CEA" w14:textId="77777777" w:rsidR="006724E1" w:rsidRDefault="006724E1" w:rsidP="006724E1">
      <w:pPr>
        <w:pStyle w:val="Bibliography"/>
      </w:pPr>
      <w:r>
        <w:t>51.</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6A35DC4F" w14:textId="77777777" w:rsidR="006724E1" w:rsidRDefault="006724E1" w:rsidP="006724E1">
      <w:pPr>
        <w:pStyle w:val="Bibliography"/>
      </w:pPr>
      <w:r>
        <w:t>52.</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2F51B3EB" w14:textId="77777777" w:rsidR="006724E1" w:rsidRDefault="006724E1" w:rsidP="006724E1">
      <w:pPr>
        <w:pStyle w:val="Bibliography"/>
      </w:pPr>
      <w:r>
        <w:t>53.</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6C700374" w14:textId="77777777" w:rsidR="006724E1" w:rsidRDefault="006724E1" w:rsidP="006724E1">
      <w:pPr>
        <w:pStyle w:val="Bibliography"/>
      </w:pPr>
      <w:r>
        <w:t>54.</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2041651D" w14:textId="77777777" w:rsidR="006724E1" w:rsidRDefault="006724E1" w:rsidP="006724E1">
      <w:pPr>
        <w:pStyle w:val="Bibliography"/>
      </w:pPr>
      <w:r>
        <w:t>55.</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07D0D9A3" w14:textId="77777777" w:rsidR="006724E1" w:rsidRDefault="006724E1" w:rsidP="006724E1">
      <w:pPr>
        <w:pStyle w:val="Bibliography"/>
      </w:pPr>
      <w:r>
        <w:lastRenderedPageBreak/>
        <w:t>56.</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7239FC5B" w14:textId="77777777" w:rsidR="006724E1" w:rsidRDefault="006724E1" w:rsidP="006724E1">
      <w:pPr>
        <w:pStyle w:val="Bibliography"/>
      </w:pPr>
      <w:r>
        <w:t>57.</w:t>
      </w:r>
      <w:r>
        <w:tab/>
        <w:t xml:space="preserve">FeldmanHall, O. &amp; Shenhav, A. Resolving uncertainty in a social world. </w:t>
      </w:r>
      <w:r>
        <w:rPr>
          <w:i/>
          <w:iCs/>
        </w:rPr>
        <w:t>Nat Hum Behav</w:t>
      </w:r>
      <w:r>
        <w:t xml:space="preserve"> </w:t>
      </w:r>
      <w:r>
        <w:rPr>
          <w:b/>
          <w:bCs/>
        </w:rPr>
        <w:t>3</w:t>
      </w:r>
      <w:r>
        <w:t>, 426–435 (2019).</w:t>
      </w:r>
    </w:p>
    <w:p w14:paraId="35932D77" w14:textId="77777777" w:rsidR="006724E1" w:rsidRDefault="006724E1" w:rsidP="006724E1">
      <w:pPr>
        <w:pStyle w:val="Bibliography"/>
      </w:pPr>
      <w:r>
        <w:t>58.</w:t>
      </w:r>
      <w:r>
        <w:tab/>
        <w:t xml:space="preserve">Logothetis, N. K. What we can do and what we cannot do with fMRI. </w:t>
      </w:r>
      <w:r>
        <w:rPr>
          <w:i/>
          <w:iCs/>
        </w:rPr>
        <w:t>Nature</w:t>
      </w:r>
      <w:r>
        <w:t xml:space="preserve"> </w:t>
      </w:r>
      <w:r>
        <w:rPr>
          <w:b/>
          <w:bCs/>
        </w:rPr>
        <w:t>453</w:t>
      </w:r>
      <w:r>
        <w:t>, 869–878 (2008).</w:t>
      </w:r>
    </w:p>
    <w:p w14:paraId="6A43F230" w14:textId="77777777" w:rsidR="006724E1" w:rsidRDefault="006724E1" w:rsidP="006724E1">
      <w:pPr>
        <w:pStyle w:val="Bibliography"/>
      </w:pPr>
      <w:r>
        <w:t>59.</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4BAF11F9" w14:textId="77777777" w:rsidR="006724E1" w:rsidRDefault="006724E1" w:rsidP="006724E1">
      <w:pPr>
        <w:pStyle w:val="Bibliography"/>
      </w:pPr>
      <w:r>
        <w:t>60.</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165164F0" w14:textId="77777777" w:rsidR="006724E1" w:rsidRDefault="006724E1" w:rsidP="006724E1">
      <w:pPr>
        <w:pStyle w:val="Bibliography"/>
      </w:pPr>
      <w:r>
        <w:t>61.</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4B99F8BE" w14:textId="77777777" w:rsidR="006724E1" w:rsidRDefault="006724E1" w:rsidP="006724E1">
      <w:pPr>
        <w:pStyle w:val="Bibliography"/>
      </w:pPr>
      <w:r>
        <w:t>62.</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6CE87BA5" w14:textId="77777777" w:rsidR="006724E1" w:rsidRDefault="006724E1" w:rsidP="006724E1">
      <w:pPr>
        <w:pStyle w:val="Bibliography"/>
      </w:pPr>
      <w:r>
        <w:t>63.</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DDC54FD" w14:textId="77777777" w:rsidR="006724E1" w:rsidRDefault="006724E1" w:rsidP="006724E1">
      <w:pPr>
        <w:pStyle w:val="Bibliography"/>
      </w:pPr>
      <w:r>
        <w:t>64.</w:t>
      </w:r>
      <w:r>
        <w:tab/>
        <w:t xml:space="preserve">Girard, J. M. &amp; Wright, A. G. C. DARMA: Software for dual axis rating and media annotation. </w:t>
      </w:r>
      <w:r>
        <w:rPr>
          <w:i/>
          <w:iCs/>
        </w:rPr>
        <w:t>Behavior Research Methods</w:t>
      </w:r>
      <w:r>
        <w:t xml:space="preserve"> </w:t>
      </w:r>
      <w:r>
        <w:rPr>
          <w:b/>
          <w:bCs/>
        </w:rPr>
        <w:t>50</w:t>
      </w:r>
      <w:r>
        <w:t>, 902–909 (2018).</w:t>
      </w:r>
    </w:p>
    <w:p w14:paraId="78B5450C" w14:textId="77777777" w:rsidR="006724E1" w:rsidRDefault="006724E1" w:rsidP="006724E1">
      <w:pPr>
        <w:pStyle w:val="Bibliography"/>
      </w:pPr>
      <w:r>
        <w:t>65.</w:t>
      </w:r>
      <w:r>
        <w:tab/>
        <w:t>van Rossum, G. Python tutorial. (1995).</w:t>
      </w:r>
    </w:p>
    <w:p w14:paraId="5D26E713" w14:textId="77777777" w:rsidR="006724E1" w:rsidRDefault="006724E1" w:rsidP="006724E1">
      <w:pPr>
        <w:pStyle w:val="Bibliography"/>
      </w:pPr>
      <w:r>
        <w:t>66.</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387BBEB6" w14:textId="77777777" w:rsidR="006724E1" w:rsidRDefault="006724E1" w:rsidP="006724E1">
      <w:pPr>
        <w:pStyle w:val="Bibliography"/>
      </w:pPr>
      <w:r>
        <w:t>67.</w:t>
      </w:r>
      <w:r>
        <w:tab/>
        <w:t xml:space="preserve">Halchenko, Y. </w:t>
      </w:r>
      <w:r>
        <w:rPr>
          <w:i/>
          <w:iCs/>
        </w:rPr>
        <w:t>et al.</w:t>
      </w:r>
      <w:r>
        <w:t xml:space="preserve"> nipy/heudiconv: Zenodo https://doi.org/10.5281/zenodo.5557588 (2021).</w:t>
      </w:r>
    </w:p>
    <w:p w14:paraId="7E501ACA" w14:textId="77777777" w:rsidR="006724E1" w:rsidRDefault="006724E1" w:rsidP="006724E1">
      <w:pPr>
        <w:pStyle w:val="Bibliography"/>
      </w:pPr>
      <w:r>
        <w:t>68.</w:t>
      </w:r>
      <w:r>
        <w:tab/>
        <w:t xml:space="preserve">Esteban, O. </w:t>
      </w:r>
      <w:r>
        <w:rPr>
          <w:i/>
          <w:iCs/>
        </w:rPr>
        <w:t>et al.</w:t>
      </w:r>
      <w:r>
        <w:t xml:space="preserve"> Poldracklab/Fmriprep: 1.0.0-Rc5. Zenodo https://doi.org/10.5281/ZENODO.996169 (2017).</w:t>
      </w:r>
    </w:p>
    <w:p w14:paraId="6220ACF2" w14:textId="77777777" w:rsidR="006724E1" w:rsidRDefault="006724E1" w:rsidP="006724E1">
      <w:pPr>
        <w:pStyle w:val="Bibliography"/>
      </w:pPr>
      <w:r>
        <w:lastRenderedPageBreak/>
        <w:t>69.</w:t>
      </w:r>
      <w:r>
        <w:tab/>
        <w:t xml:space="preserve">Jenkinson, M., Beckmann, C. F., Behrens, T. E. J., Woolrich, M. W. &amp; Smith, S. M. FSL. </w:t>
      </w:r>
      <w:r>
        <w:rPr>
          <w:i/>
          <w:iCs/>
        </w:rPr>
        <w:t>NeuroImage</w:t>
      </w:r>
      <w:r>
        <w:t xml:space="preserve"> </w:t>
      </w:r>
      <w:r>
        <w:rPr>
          <w:b/>
          <w:bCs/>
        </w:rPr>
        <w:t>62</w:t>
      </w:r>
      <w:r>
        <w:t>, 782–790 (2012).</w:t>
      </w:r>
    </w:p>
    <w:p w14:paraId="1A97999B" w14:textId="77777777" w:rsidR="006724E1" w:rsidRDefault="006724E1" w:rsidP="006724E1">
      <w:pPr>
        <w:pStyle w:val="Bibliography"/>
      </w:pPr>
      <w:r>
        <w:t>70.</w:t>
      </w:r>
      <w:r>
        <w:tab/>
        <w:t>Chang, L., Eshin Jolly, Cheong, J. H., Burnashev, A. &amp; Chen, A. cosanlab/nltools: 0.3.11. Zenodo https://doi.org/10.5281/ZENODO.2229813 (2018).</w:t>
      </w:r>
    </w:p>
    <w:p w14:paraId="44EC930B" w14:textId="77777777" w:rsidR="006724E1" w:rsidRDefault="006724E1" w:rsidP="006724E1">
      <w:pPr>
        <w:pStyle w:val="Bibliography"/>
      </w:pPr>
      <w:r>
        <w:t>71.</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42D1EEA1" w14:textId="77777777" w:rsidR="006724E1" w:rsidRDefault="006724E1" w:rsidP="006724E1">
      <w:pPr>
        <w:pStyle w:val="Bibliography"/>
      </w:pPr>
      <w:r>
        <w:t>72.</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0ABC63F8" w14:textId="77777777" w:rsidR="006724E1" w:rsidRDefault="006724E1" w:rsidP="006724E1">
      <w:pPr>
        <w:pStyle w:val="Bibliography"/>
      </w:pPr>
      <w:r>
        <w:t>73.</w:t>
      </w:r>
      <w:r>
        <w:tab/>
      </w:r>
      <w:r>
        <w:rPr>
          <w:i/>
          <w:iCs/>
        </w:rPr>
        <w:t>How to Use FEAT While Skipping Registration</w:t>
      </w:r>
      <w:r>
        <w:t>. (Youtube, 2017).</w:t>
      </w:r>
    </w:p>
    <w:p w14:paraId="7853CD86" w14:textId="77777777" w:rsidR="006724E1" w:rsidRDefault="006724E1" w:rsidP="006724E1">
      <w:pPr>
        <w:pStyle w:val="Bibliography"/>
      </w:pPr>
      <w:r>
        <w:t>74.</w:t>
      </w:r>
      <w:r>
        <w:tab/>
        <w:t xml:space="preserve">Friston, K. J., Frith, C. D., Turner, R. &amp; Frackowiak, R. S. Characterizing evoked hemodynamics with fMRI. </w:t>
      </w:r>
      <w:r>
        <w:rPr>
          <w:i/>
          <w:iCs/>
        </w:rPr>
        <w:t>NEUROIMAGE</w:t>
      </w:r>
      <w:r>
        <w:t xml:space="preserve"> </w:t>
      </w:r>
      <w:r>
        <w:rPr>
          <w:b/>
          <w:bCs/>
        </w:rPr>
        <w:t>2</w:t>
      </w:r>
      <w:r>
        <w:t>, 157–165 (1995).</w:t>
      </w:r>
    </w:p>
    <w:p w14:paraId="420082DE" w14:textId="77777777" w:rsidR="006724E1" w:rsidRDefault="006724E1" w:rsidP="006724E1">
      <w:pPr>
        <w:pStyle w:val="Bibliography"/>
      </w:pPr>
      <w:r>
        <w:t>75.</w:t>
      </w:r>
      <w:r>
        <w:tab/>
        <w:t xml:space="preserve">Power, J. D., Schlaggar, B. L. &amp; Petersen, S. E. Studying Brain Organization via Spontaneous fMRI Signal. </w:t>
      </w:r>
      <w:r>
        <w:rPr>
          <w:i/>
          <w:iCs/>
        </w:rPr>
        <w:t>Neuron</w:t>
      </w:r>
      <w:r>
        <w:t xml:space="preserve"> </w:t>
      </w:r>
      <w:r>
        <w:rPr>
          <w:b/>
          <w:bCs/>
        </w:rPr>
        <w:t>84</w:t>
      </w:r>
      <w:r>
        <w:t>, 681–696 (2014).</w:t>
      </w:r>
    </w:p>
    <w:p w14:paraId="28A95BC9" w14:textId="77777777" w:rsidR="006724E1" w:rsidRDefault="006724E1" w:rsidP="006724E1">
      <w:pPr>
        <w:pStyle w:val="Bibliography"/>
      </w:pPr>
      <w:r>
        <w:t>76.</w:t>
      </w:r>
      <w:r>
        <w:tab/>
        <w:t>Bradski, G. The OpenCV Library. (2000).</w:t>
      </w:r>
    </w:p>
    <w:p w14:paraId="0432FF65" w14:textId="77777777" w:rsidR="006724E1" w:rsidRDefault="006724E1" w:rsidP="006724E1">
      <w:pPr>
        <w:pStyle w:val="Bibliography"/>
      </w:pPr>
      <w:r>
        <w:t>77.</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337C8335" w14:textId="77777777" w:rsidR="006724E1" w:rsidRDefault="006724E1" w:rsidP="006724E1">
      <w:pPr>
        <w:pStyle w:val="Bibliography"/>
      </w:pPr>
      <w:r>
        <w:t>78.</w:t>
      </w:r>
      <w:r>
        <w:tab/>
        <w:t>OpenAI. Whisper. (2023).</w:t>
      </w:r>
    </w:p>
    <w:p w14:paraId="4AC266F7" w14:textId="77777777" w:rsidR="006724E1" w:rsidRDefault="006724E1" w:rsidP="006724E1">
      <w:pPr>
        <w:pStyle w:val="Bibliography"/>
      </w:pPr>
      <w:r>
        <w:t>79.</w:t>
      </w:r>
      <w:r>
        <w:tab/>
        <w:t>Ageitgey, A. face-recognition. (2023).</w:t>
      </w:r>
    </w:p>
    <w:p w14:paraId="1EF4DBFD" w14:textId="77777777" w:rsidR="006724E1" w:rsidRDefault="006724E1" w:rsidP="006724E1">
      <w:pPr>
        <w:pStyle w:val="Bibliography"/>
      </w:pPr>
      <w:r>
        <w:t>80.</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32A82C9D" w14:textId="77777777" w:rsidR="006724E1" w:rsidRDefault="006724E1" w:rsidP="006724E1">
      <w:pPr>
        <w:pStyle w:val="Bibliography"/>
      </w:pPr>
      <w:r>
        <w:t>81.</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78C4433F" w14:textId="77777777" w:rsidR="006724E1" w:rsidRDefault="006724E1" w:rsidP="006724E1">
      <w:pPr>
        <w:pStyle w:val="Bibliography"/>
      </w:pPr>
      <w:r>
        <w:lastRenderedPageBreak/>
        <w:t>82.</w:t>
      </w:r>
      <w:r>
        <w:tab/>
        <w:t xml:space="preserve">Hall, P. &amp; Wilson, S. R. Two Guidelines for Bootstrap Hypothesis Testing. </w:t>
      </w:r>
      <w:r>
        <w:rPr>
          <w:i/>
          <w:iCs/>
        </w:rPr>
        <w:t>Biometrics</w:t>
      </w:r>
      <w:r>
        <w:t xml:space="preserve"> </w:t>
      </w:r>
      <w:r>
        <w:rPr>
          <w:b/>
          <w:bCs/>
        </w:rPr>
        <w:t>47</w:t>
      </w:r>
      <w:r>
        <w:t>, 757 (1991).</w:t>
      </w:r>
    </w:p>
    <w:p w14:paraId="1C54BB47" w14:textId="77777777" w:rsidR="006724E1" w:rsidRDefault="006724E1" w:rsidP="006724E1">
      <w:pPr>
        <w:pStyle w:val="Bibliography"/>
      </w:pPr>
      <w:r>
        <w:t>83.</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79A16224" w14:textId="77777777" w:rsidR="006724E1" w:rsidRDefault="006724E1" w:rsidP="006724E1">
      <w:pPr>
        <w:pStyle w:val="Bibliography"/>
      </w:pPr>
      <w:r>
        <w:t>84.</w:t>
      </w:r>
      <w:r>
        <w:tab/>
        <w:t>R Core Team. R: A language and environment for statistical computing. R  Foundation for Statistical Computing (2022).</w:t>
      </w:r>
    </w:p>
    <w:p w14:paraId="028A007E" w14:textId="2702CE1F" w:rsidR="00AF6336" w:rsidRDefault="00364897">
      <w:pPr>
        <w:spacing w:line="240" w:lineRule="auto"/>
        <w:rPr>
          <w:ins w:id="808" w:author="Billy Mitchell" w:date="2024-10-30T09:48:00Z" w16du:dateUtc="2024-10-30T13:48:00Z"/>
          <w:b/>
          <w:bCs/>
        </w:rPr>
        <w:pPrChange w:id="809" w:author="Billy Mitchell" w:date="2024-11-08T11:50:00Z" w16du:dateUtc="2024-11-08T16:50:00Z">
          <w:pPr/>
        </w:pPrChange>
      </w:pPr>
      <w:r w:rsidRPr="00902099">
        <w:rPr>
          <w:b/>
          <w:bCs/>
        </w:rPr>
        <w:fldChar w:fldCharType="end"/>
      </w:r>
    </w:p>
    <w:p w14:paraId="3B158739" w14:textId="77777777" w:rsidR="00662B7D" w:rsidRDefault="00662B7D">
      <w:pPr>
        <w:rPr>
          <w:ins w:id="810" w:author="Billy Mitchell" w:date="2024-11-05T19:01:00Z" w16du:dateUtc="2024-11-06T00:01:00Z"/>
          <w:b/>
          <w:bCs/>
        </w:rPr>
      </w:pPr>
      <w:ins w:id="811" w:author="Billy Mitchell" w:date="2024-11-05T19:01:00Z" w16du:dateUtc="2024-11-06T00:01:00Z">
        <w:r>
          <w:rPr>
            <w:b/>
            <w:bCs/>
          </w:rPr>
          <w:br w:type="page"/>
        </w:r>
      </w:ins>
    </w:p>
    <w:p w14:paraId="42283588" w14:textId="6C7E0F15" w:rsidR="00432112" w:rsidRPr="00662B7D" w:rsidRDefault="00A565EC">
      <w:pPr>
        <w:rPr>
          <w:ins w:id="812" w:author="Billy Mitchell" w:date="2024-10-31T14:57:00Z" w16du:dateUtc="2024-10-31T18:57:00Z"/>
          <w:b/>
          <w:bCs/>
          <w:rPrChange w:id="813" w:author="Billy Mitchell" w:date="2024-11-05T19:01:00Z" w16du:dateUtc="2024-11-06T00:01:00Z">
            <w:rPr>
              <w:ins w:id="814" w:author="Billy Mitchell" w:date="2024-10-31T14:57:00Z" w16du:dateUtc="2024-10-31T18:57:00Z"/>
            </w:rPr>
          </w:rPrChange>
        </w:rPr>
        <w:pPrChange w:id="815" w:author="Billy Mitchell" w:date="2024-11-05T19:01:00Z" w16du:dateUtc="2024-11-06T00:01:00Z">
          <w:pPr>
            <w:tabs>
              <w:tab w:val="left" w:pos="2517"/>
            </w:tabs>
          </w:pPr>
        </w:pPrChange>
      </w:pPr>
      <w:commentRangeStart w:id="816"/>
      <w:ins w:id="817" w:author="Billy Mitchell" w:date="2024-10-30T09:48:00Z" w16du:dateUtc="2024-10-30T13:48:00Z">
        <w:r>
          <w:rPr>
            <w:b/>
            <w:bCs/>
          </w:rPr>
          <w:lastRenderedPageBreak/>
          <w:t>Figure Legends</w:t>
        </w:r>
      </w:ins>
      <w:commentRangeEnd w:id="816"/>
      <w:ins w:id="818" w:author="Billy Mitchell" w:date="2024-10-30T12:16:00Z" w16du:dateUtc="2024-10-30T16:16:00Z">
        <w:r w:rsidR="00FC36EA">
          <w:rPr>
            <w:rStyle w:val="CommentReference"/>
          </w:rPr>
          <w:commentReference w:id="816"/>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819"/>
      <w:commentRangeEnd w:id="819"/>
      <w:r>
        <w:rPr>
          <w:rStyle w:val="CommentReference"/>
        </w:rPr>
        <w:commentReference w:id="819"/>
      </w:r>
    </w:p>
    <w:p w14:paraId="169EA105" w14:textId="77777777" w:rsidR="00432112" w:rsidRPr="00262C6C" w:rsidRDefault="00432112" w:rsidP="00432112">
      <w:pPr>
        <w:spacing w:line="240" w:lineRule="auto"/>
        <w:jc w:val="both"/>
      </w:pPr>
      <w:commentRangeStart w:id="820"/>
      <w:r w:rsidRPr="00432112">
        <w:t>Figure 1. Conceptual overview.</w:t>
      </w:r>
      <w:commentRangeEnd w:id="820"/>
      <w:r w:rsidRPr="006E54B4">
        <w:rPr>
          <w:rStyle w:val="CommentReference"/>
        </w:rPr>
        <w:commentReference w:id="820"/>
      </w:r>
    </w:p>
    <w:p w14:paraId="03AF66A4" w14:textId="77777777" w:rsidR="00432112" w:rsidRDefault="00432112">
      <w:pPr>
        <w:tabs>
          <w:tab w:val="left" w:pos="2517"/>
        </w:tabs>
        <w:rPr>
          <w:ins w:id="821" w:author="Billy Mitchell" w:date="2024-11-05T19:01:00Z" w16du:dateUtc="2024-11-06T00:01:00Z"/>
        </w:rPr>
      </w:pPr>
    </w:p>
    <w:p w14:paraId="28F09B35" w14:textId="77777777" w:rsidR="00662B7D" w:rsidRPr="00AA3B3C" w:rsidRDefault="00662B7D" w:rsidP="00662B7D">
      <w:pPr>
        <w:spacing w:line="240" w:lineRule="auto"/>
        <w:jc w:val="both"/>
        <w:rPr>
          <w:moveTo w:id="822" w:author="Billy Mitchell" w:date="2024-11-05T19:01:00Z" w16du:dateUtc="2024-11-06T00:01:00Z"/>
        </w:rPr>
      </w:pPr>
      <w:moveToRangeStart w:id="823" w:author="Billy Mitchell" w:date="2024-11-05T19:01:00Z" w:name="move181725684"/>
      <w:commentRangeStart w:id="824"/>
      <w:moveTo w:id="825"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824"/>
        <w:r>
          <w:rPr>
            <w:rStyle w:val="CommentReference"/>
          </w:rPr>
          <w:commentReference w:id="824"/>
        </w:r>
      </w:moveTo>
    </w:p>
    <w:p w14:paraId="317F154C" w14:textId="77777777" w:rsidR="00662B7D" w:rsidRDefault="00662B7D" w:rsidP="00662B7D">
      <w:pPr>
        <w:spacing w:line="240" w:lineRule="auto"/>
        <w:jc w:val="both"/>
        <w:rPr>
          <w:ins w:id="826" w:author="Billy Mitchell" w:date="2024-11-05T21:22:00Z" w16du:dateUtc="2024-11-06T02:22:00Z"/>
        </w:rPr>
      </w:pPr>
      <w:moveTo w:id="827"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828" w:author="Billy Mitchell" w:date="2024-11-05T19:01:00Z" w16du:dateUtc="2024-11-06T00:01:00Z"/>
        </w:rPr>
      </w:pPr>
      <w:ins w:id="829" w:author="Billy Mitchell" w:date="2024-11-05T21:22:00Z" w16du:dateUtc="2024-11-06T02:22:00Z">
        <w:r>
          <w:lastRenderedPageBreak/>
          <w:t>(ADD IN CHARACTER AND RECALL ASSESSMENT FIGURES)</w:t>
        </w:r>
      </w:ins>
    </w:p>
    <w:moveToRangeEnd w:id="823"/>
    <w:p w14:paraId="2DD20CEF" w14:textId="77777777" w:rsidR="00E82062" w:rsidRPr="00AA3B3C" w:rsidRDefault="00E82062" w:rsidP="00E82062">
      <w:pPr>
        <w:spacing w:line="240" w:lineRule="auto"/>
        <w:ind w:firstLine="720"/>
        <w:jc w:val="both"/>
        <w:rPr>
          <w:ins w:id="830" w:author="Billy Mitchell" w:date="2024-11-05T19:10:00Z" w16du:dateUtc="2024-11-06T00:10:00Z"/>
        </w:rPr>
      </w:pPr>
      <w:ins w:id="831"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832" w:author="Billy Mitchell" w:date="2024-11-05T19:10:00Z" w16du:dateUtc="2024-11-06T00:10:00Z"/>
        </w:rPr>
      </w:pPr>
      <w:ins w:id="833"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834" w:author="Billy Mitchell" w:date="2024-11-05T19:10:00Z" w16du:dateUtc="2024-11-06T00:10:00Z"/>
        </w:rPr>
      </w:pPr>
      <w:ins w:id="835" w:author="Billy Mitchell" w:date="2024-11-05T19:10:00Z" w16du:dateUtc="2024-11-06T00:10:00Z">
        <w:r w:rsidRPr="00AA3B3C">
          <w:t>Figure 4. Expressive versus reflective rating.</w:t>
        </w:r>
      </w:ins>
    </w:p>
    <w:p w14:paraId="130296A1" w14:textId="77777777" w:rsidR="00E82062" w:rsidRDefault="00E82062" w:rsidP="00E82062">
      <w:pPr>
        <w:rPr>
          <w:ins w:id="836" w:author="Billy Mitchell" w:date="2024-11-05T19:11:00Z" w16du:dateUtc="2024-11-06T00:11:00Z"/>
        </w:rPr>
      </w:pPr>
      <w:ins w:id="837"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838" w:author="Billy Mitchell" w:date="2024-11-05T19:11:00Z" w16du:dateUtc="2024-11-06T00:11:00Z"/>
          <w:bCs/>
        </w:rPr>
      </w:pPr>
    </w:p>
    <w:p w14:paraId="30454FE9" w14:textId="77777777" w:rsidR="00E82062" w:rsidRPr="00AA3B3C" w:rsidRDefault="00E82062" w:rsidP="00E82062">
      <w:pPr>
        <w:spacing w:line="240" w:lineRule="auto"/>
        <w:jc w:val="both"/>
        <w:rPr>
          <w:ins w:id="839" w:author="Billy Mitchell" w:date="2024-11-05T19:11:00Z" w16du:dateUtc="2024-11-06T00:11:00Z"/>
          <w:bCs/>
        </w:rPr>
      </w:pPr>
      <w:ins w:id="840" w:author="Billy Mitchell" w:date="2024-11-05T19:11:00Z" w16du:dateUtc="2024-11-06T00:11:00Z">
        <w:r w:rsidRPr="00AA3B3C">
          <w:rPr>
            <w:bCs/>
          </w:rPr>
          <w:t>Figure 5. Reflective versus expressive rating.</w:t>
        </w:r>
      </w:ins>
    </w:p>
    <w:p w14:paraId="66E3C025" w14:textId="77777777" w:rsidR="00E82062" w:rsidRDefault="00E82062" w:rsidP="00E82062">
      <w:pPr>
        <w:rPr>
          <w:ins w:id="841" w:author="Billy Mitchell" w:date="2024-11-05T19:11:00Z" w16du:dateUtc="2024-11-06T00:11:00Z"/>
        </w:rPr>
      </w:pPr>
      <w:ins w:id="842"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843" w:author="Billy Mitchell" w:date="2024-11-05T19:11:00Z" w16du:dateUtc="2024-11-06T00:11:00Z"/>
        </w:rPr>
      </w:pPr>
    </w:p>
    <w:p w14:paraId="599DE998" w14:textId="77777777" w:rsidR="00E82062" w:rsidRPr="00AA3B3C" w:rsidRDefault="00E82062" w:rsidP="00E82062">
      <w:pPr>
        <w:spacing w:line="240" w:lineRule="auto"/>
        <w:jc w:val="both"/>
        <w:rPr>
          <w:ins w:id="844" w:author="Billy Mitchell" w:date="2024-11-05T19:11:00Z" w16du:dateUtc="2024-11-06T00:11:00Z"/>
        </w:rPr>
      </w:pPr>
    </w:p>
    <w:p w14:paraId="1A1751AD" w14:textId="77777777" w:rsidR="00E82062" w:rsidRPr="00AA3B3C" w:rsidRDefault="00E82062" w:rsidP="00E82062">
      <w:pPr>
        <w:spacing w:line="240" w:lineRule="auto"/>
        <w:jc w:val="both"/>
        <w:rPr>
          <w:ins w:id="845" w:author="Billy Mitchell" w:date="2024-11-05T19:11:00Z" w16du:dateUtc="2024-11-06T00:11:00Z"/>
        </w:rPr>
      </w:pPr>
      <w:ins w:id="846"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847" w:author="Billy Mitchell" w:date="2024-11-05T19:11:00Z" w16du:dateUtc="2024-11-06T00:11:00Z"/>
          <w:bCs/>
        </w:rPr>
      </w:pPr>
      <w:moveToRangeStart w:id="848" w:author="Billy Mitchell" w:date="2024-11-05T19:11:00Z" w:name="move181726332"/>
      <w:moveTo w:id="849"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848"/>
    <w:p w14:paraId="4C4E9E58" w14:textId="77777777" w:rsidR="00662B7D" w:rsidRPr="00432112" w:rsidRDefault="00662B7D">
      <w:pPr>
        <w:tabs>
          <w:tab w:val="left" w:pos="2517"/>
        </w:tabs>
        <w:rPr>
          <w:rPrChange w:id="850" w:author="Billy Mitchell" w:date="2024-10-31T14:57:00Z" w16du:dateUtc="2024-10-31T18:57:00Z">
            <w:rPr>
              <w:rFonts w:ascii="Aptos" w:hAnsi="Aptos"/>
              <w:b/>
              <w:bCs/>
            </w:rPr>
          </w:rPrChange>
        </w:rPr>
        <w:pPrChange w:id="851"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216"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217"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237"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296"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298"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300"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310"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324"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404"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411"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430"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499"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500"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505"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506"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507"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508"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509"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503"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510"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511"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512"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513"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514"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796"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797"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805"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816"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819"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820"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824"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08125" w14:textId="77777777" w:rsidR="00FE4F24" w:rsidRDefault="00FE4F24" w:rsidP="00D76A10">
      <w:pPr>
        <w:spacing w:line="240" w:lineRule="auto"/>
      </w:pPr>
      <w:r>
        <w:separator/>
      </w:r>
    </w:p>
  </w:endnote>
  <w:endnote w:type="continuationSeparator" w:id="0">
    <w:p w14:paraId="3AEC4F6B" w14:textId="77777777" w:rsidR="00FE4F24" w:rsidRDefault="00FE4F24"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E36CACF9-5C96-4D9C-A41D-7FEB9C4E77AC}"/>
    <w:embedBold r:id="rId2" w:fontKey="{FFF81C85-F557-463F-8441-CE953C461372}"/>
  </w:font>
  <w:font w:name="Merriweather">
    <w:charset w:val="00"/>
    <w:family w:val="auto"/>
    <w:pitch w:val="variable"/>
    <w:sig w:usb0="20000207" w:usb1="00000002" w:usb2="00000000" w:usb3="00000000" w:csb0="00000197" w:csb1="00000000"/>
    <w:embedRegular r:id="rId3" w:fontKey="{870B6C32-0824-4BDB-A541-AC705E3B814D}"/>
  </w:font>
  <w:font w:name="Calibri">
    <w:panose1 w:val="020F0502020204030204"/>
    <w:charset w:val="00"/>
    <w:family w:val="swiss"/>
    <w:pitch w:val="variable"/>
    <w:sig w:usb0="E4002EFF" w:usb1="C200247B" w:usb2="00000009" w:usb3="00000000" w:csb0="000001FF" w:csb1="00000000"/>
    <w:embedRegular r:id="rId4" w:fontKey="{19439F47-CA86-4220-93B9-5BCA1BD8D379}"/>
  </w:font>
  <w:font w:name="Cambria">
    <w:panose1 w:val="02040503050406030204"/>
    <w:charset w:val="00"/>
    <w:family w:val="roman"/>
    <w:pitch w:val="variable"/>
    <w:sig w:usb0="E00006FF" w:usb1="420024FF" w:usb2="02000000" w:usb3="00000000" w:csb0="0000019F" w:csb1="00000000"/>
    <w:embedRegular r:id="rId5" w:fontKey="{0486A906-7FB0-4EAD-87B9-C1A4CBCB447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5D941" w14:textId="77777777" w:rsidR="00FE4F24" w:rsidRDefault="00FE4F24" w:rsidP="00D76A10">
      <w:pPr>
        <w:spacing w:line="240" w:lineRule="auto"/>
      </w:pPr>
      <w:r>
        <w:separator/>
      </w:r>
    </w:p>
  </w:footnote>
  <w:footnote w:type="continuationSeparator" w:id="0">
    <w:p w14:paraId="0BEDD561" w14:textId="77777777" w:rsidR="00FE4F24" w:rsidRDefault="00FE4F24"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172C"/>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A264C"/>
    <w:rsid w:val="001A3269"/>
    <w:rsid w:val="001B3DD2"/>
    <w:rsid w:val="001B6626"/>
    <w:rsid w:val="001C09EC"/>
    <w:rsid w:val="001D1567"/>
    <w:rsid w:val="001E33D0"/>
    <w:rsid w:val="001F4495"/>
    <w:rsid w:val="00211D2F"/>
    <w:rsid w:val="00225F43"/>
    <w:rsid w:val="00227A75"/>
    <w:rsid w:val="0024328B"/>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0367C"/>
    <w:rsid w:val="003125D9"/>
    <w:rsid w:val="00321805"/>
    <w:rsid w:val="003357F3"/>
    <w:rsid w:val="0034534F"/>
    <w:rsid w:val="003477A7"/>
    <w:rsid w:val="00351F68"/>
    <w:rsid w:val="00351FB4"/>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2925"/>
    <w:rsid w:val="00434BCC"/>
    <w:rsid w:val="00444F55"/>
    <w:rsid w:val="00446140"/>
    <w:rsid w:val="00451D5A"/>
    <w:rsid w:val="00460E9B"/>
    <w:rsid w:val="004617B9"/>
    <w:rsid w:val="00462E3A"/>
    <w:rsid w:val="004776BC"/>
    <w:rsid w:val="00483932"/>
    <w:rsid w:val="00492AD9"/>
    <w:rsid w:val="004A536E"/>
    <w:rsid w:val="004A5601"/>
    <w:rsid w:val="004A7F81"/>
    <w:rsid w:val="004C0767"/>
    <w:rsid w:val="004C2DBE"/>
    <w:rsid w:val="004C4E17"/>
    <w:rsid w:val="004E1F46"/>
    <w:rsid w:val="004F2335"/>
    <w:rsid w:val="00510A8A"/>
    <w:rsid w:val="00510C6B"/>
    <w:rsid w:val="0052324C"/>
    <w:rsid w:val="00525660"/>
    <w:rsid w:val="00527AC2"/>
    <w:rsid w:val="00535BB8"/>
    <w:rsid w:val="00536CB3"/>
    <w:rsid w:val="00544E7B"/>
    <w:rsid w:val="005466D0"/>
    <w:rsid w:val="0055073C"/>
    <w:rsid w:val="0055170A"/>
    <w:rsid w:val="00552A01"/>
    <w:rsid w:val="00566002"/>
    <w:rsid w:val="00566D6E"/>
    <w:rsid w:val="005740E5"/>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345DE"/>
    <w:rsid w:val="00662B7D"/>
    <w:rsid w:val="006724E1"/>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26B0"/>
    <w:rsid w:val="00785A46"/>
    <w:rsid w:val="007A1851"/>
    <w:rsid w:val="007B06FC"/>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031"/>
    <w:rsid w:val="008F358B"/>
    <w:rsid w:val="008F518E"/>
    <w:rsid w:val="008F5F9D"/>
    <w:rsid w:val="00900DCE"/>
    <w:rsid w:val="00902099"/>
    <w:rsid w:val="009027B2"/>
    <w:rsid w:val="00904155"/>
    <w:rsid w:val="0093459D"/>
    <w:rsid w:val="009440B1"/>
    <w:rsid w:val="00945858"/>
    <w:rsid w:val="009503A7"/>
    <w:rsid w:val="0095074B"/>
    <w:rsid w:val="00950C6D"/>
    <w:rsid w:val="00956966"/>
    <w:rsid w:val="009623C0"/>
    <w:rsid w:val="009679E0"/>
    <w:rsid w:val="009826A7"/>
    <w:rsid w:val="00986859"/>
    <w:rsid w:val="009B015E"/>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08DB"/>
    <w:rsid w:val="00C54794"/>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38F"/>
    <w:rsid w:val="00D54FC2"/>
    <w:rsid w:val="00D55A59"/>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4F24"/>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1047</TotalTime>
  <Pages>1</Pages>
  <Words>55996</Words>
  <Characters>319178</Characters>
  <Application>Microsoft Office Word</Application>
  <DocSecurity>0</DocSecurity>
  <Lines>2659</Lines>
  <Paragraphs>748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8</cp:revision>
  <dcterms:created xsi:type="dcterms:W3CDTF">2024-11-08T18:40:00Z</dcterms:created>
  <dcterms:modified xsi:type="dcterms:W3CDTF">2024-11-13T19:19:00Z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id="geVC7faM"/&gt;&lt;style id="http://www.zotero.org/styles/nature" hasBibliography="1" bibliographyStyleHasBeenSet="1"/&gt;&lt;prefs&gt;&lt;pref name="fieldType" value="Field"/&gt;&lt;/prefs&gt;&lt;/data&gt;</vt:lpwstr>
  </property>
</Properties>
</file>