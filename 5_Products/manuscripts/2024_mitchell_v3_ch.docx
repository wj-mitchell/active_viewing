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48358722"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DF2BA1">
        <w:rPr>
          <w:bCs/>
        </w:rPr>
        <w:instrText xml:space="preserve"> ADDIN ZOTERO_ITEM CSL_CITATION {"citationID":"HEOas9gF","properties":{"formattedCitation":"\\super 1\\uc0\\u8211{}3\\nosupersub{}","plainCitation":"1–3","noteIndex":0},"citationItems":[{"id":20957,"uris":["http://zotero.org/users/6239255/items/U73KVB4B"],"itemData":{"id":20957,"type":"article-journal","abstract":"Naturalistic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DF2BA1">
        <w:rPr>
          <w:bCs/>
        </w:rPr>
        <w:instrText xml:space="preserve"> ADDIN ZOTERO_ITEM CSL_CITATION {"citationID":"KeVwNmcY","properties":{"formattedCitation":"\\super 1,2,4\\nosupersub{}","plainCitation":"1,2,4","noteIndex":0},"citationItems":[{"id":20957,"uris":["http://zotero.org/users/6239255/items/U73KVB4B"],"itemData":{"id":20957,"type":"article-journal","abstract":"Naturalistic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film stimuli</w:t>
      </w:r>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79D5EE9A" w14:textId="17F4E6DF" w:rsidR="00E57CEC" w:rsidRPr="00A565EC" w:rsidRDefault="00B92AC0" w:rsidP="00E57CEC">
      <w:pPr>
        <w:spacing w:line="240" w:lineRule="auto"/>
        <w:ind w:firstLine="540"/>
        <w:jc w:val="both"/>
      </w:pPr>
      <w:r w:rsidRPr="00C83F06">
        <w:t>A persistent problem in quantum mechanics</w:t>
      </w:r>
      <w:ins w:id="83" w:author="Billy Mitchell" w:date="2024-10-30T11:40:00Z" w16du:dateUtc="2024-10-30T15:40:00Z">
        <w:r w:rsidR="008B21B9">
          <w:t xml:space="preserve"> </w:t>
        </w:r>
      </w:ins>
      <w:r w:rsidR="008B21B9">
        <w:fldChar w:fldCharType="begin"/>
      </w:r>
      <w:r w:rsidR="00DF2BA1">
        <w:instrText xml:space="preserve"> ADDIN ZOTERO_ITEM CSL_CITATION {"citationID":"9SQeaOgr","properties":{"formattedCitation":"\\super 5\\nosupersub{}","plainCitation":"5","noteIndex":0},"citationItems":[{"id":21063,"uris":["http://zotero.org/users/6239255/items/UPGNE22G"],"itemData":{"id":21063,"type":"post-weblog","container-title":"National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r w:rsidRPr="00A565EC">
        <w:t>, and some have argued, in the pursuit of science more generally</w:t>
      </w:r>
      <w:ins w:id="84" w:author="Billy Mitchell" w:date="2024-10-30T11:49:00Z" w16du:dateUtc="2024-10-30T15:49:00Z">
        <w:r w:rsidR="008B21B9">
          <w:t xml:space="preserve"> </w:t>
        </w:r>
      </w:ins>
      <w:r w:rsidR="008B21B9">
        <w:fldChar w:fldCharType="begin"/>
      </w:r>
      <w:r w:rsidR="00DF2BA1">
        <w:instrText xml:space="preserve"> ADDIN ZOTERO_ITEM CSL_CITATION {"citationID":"EQGRJ2u9","properties":{"formattedCitation":"\\super 6\\nosupersub{}","plainCitation":"6","noteIndex":0},"citationItems":[{"id":21065,"uris":["http://zotero.org/users/6239255/items/4HDAYK45"],"itemData":{"id":21065,"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r w:rsidR="008B21B9">
        <w:fldChar w:fldCharType="separate"/>
      </w:r>
      <w:r w:rsidR="00662B7D" w:rsidRPr="00662B7D">
        <w:rPr>
          <w:vertAlign w:val="superscript"/>
        </w:rPr>
        <w:t>6</w:t>
      </w:r>
      <w:r w:rsidR="008B21B9">
        <w:fldChar w:fldCharType="end"/>
      </w:r>
      <w:r w:rsidRPr="00A565EC">
        <w:t>, is something called “the observer effect.” This posits that the act of observing -- in and of itself -- changes what is being observed or measured. This tension extends beyond waves and particles and is in some respects at the core of psychological science. Is it possible to observe and examine psychological phenomena and subjective experience without substantively changing what is being observed?</w:t>
      </w:r>
      <w:r w:rsidR="006E54B4" w:rsidRPr="00A565EC">
        <w:t xml:space="preserve"> This presents a particular challenge in more recent years, as psychologists and neuroscientists have pivoted towards the use of more “naturalistic” stimuli</w:t>
      </w:r>
      <w:ins w:id="85" w:author="Billy Mitchell" w:date="2024-10-30T11:51:00Z" w16du:dateUtc="2024-10-30T15:51:00Z">
        <w:r w:rsidR="00D45595">
          <w:t xml:space="preserve"> </w:t>
        </w:r>
      </w:ins>
      <w:r w:rsidR="00D45595">
        <w:fldChar w:fldCharType="begin"/>
      </w:r>
      <w:r w:rsidR="00DF2BA1">
        <w:instrText xml:space="preserve"> ADDIN ZOTERO_ITEM CSL_CITATION {"citationID":"bS9wBNGT","properties":{"formattedCitation":"\\super 7\\uc0\\u8211{}11\\nosupersub{}","plainCitation":"7–11","noteIndex":0},"citationItems":[{"id":21067,"uris":["http://zotero.org/users/6239255/items/RE28KK3Z"],"itemData":{"id":21067,"type":"article-journal","abstract":"The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A"},{"family":"Hasson","given":"Uri"}],"issued":{"date-parts":[["2017",1]]}}},{"id":12035,"uris":["http://zotero.org/users/6239255/items/PLVYE5HH"],"itemData":{"id":12035,"type":"article-journal","abstract":"Abstract\n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r w:rsidR="00D45595">
        <w:fldChar w:fldCharType="separate"/>
      </w:r>
      <w:r w:rsidR="00662B7D" w:rsidRPr="00662B7D">
        <w:rPr>
          <w:vertAlign w:val="superscript"/>
        </w:rPr>
        <w:t>7–11</w:t>
      </w:r>
      <w:r w:rsidR="00D45595">
        <w:fldChar w:fldCharType="end"/>
      </w:r>
      <w:r w:rsidR="006E54B4" w:rsidRPr="00A565EC">
        <w:t xml:space="preserve"> </w:t>
      </w:r>
      <w:del w:id="86"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r w:rsidR="006E54B4" w:rsidRPr="00A565EC">
        <w:t xml:space="preserve">or </w:t>
      </w:r>
      <w:r w:rsidR="00E57CEC">
        <w:t>experimental</w:t>
      </w:r>
      <w:r w:rsidR="006E54B4" w:rsidRPr="00A565EC">
        <w:t xml:space="preserve"> contexts</w:t>
      </w:r>
      <w:ins w:id="87" w:author="Billy Mitchell" w:date="2024-10-30T11:58:00Z" w16du:dateUtc="2024-10-30T15:58:00Z">
        <w:r w:rsidR="00D45595">
          <w:t xml:space="preserve"> </w:t>
        </w:r>
      </w:ins>
      <w:r w:rsidR="00D45595">
        <w:fldChar w:fldCharType="begin"/>
      </w:r>
      <w:r w:rsidR="00DF2BA1">
        <w:instrText xml:space="preserve"> ADDIN ZOTERO_ITEM CSL_CITATION {"citationID":"m5oEMpFZ","properties":{"formattedCitation":"\\super 12\\uc0\\u8211{}15\\nosupersub{}","plainCitation":"12–15","noteIndex":0},"citationItems":[{"id":20819,"uris":["http://zotero.org/users/6239255/items/FLW8E8KQ"],"itemData":{"id":20819,"type":"article-journal","abstract":"Despite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P"}],"issued":{"date-parts":[["2024"]]}}},{"id":2727,"uris":["http://zotero.org/users/6239255/items/SSI6FM78"],"itemData":{"id":2727,"type":"article-journal","language":"en","page":"6","source":"Zotero","title":"When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D"}],"issued":{"date-parts":[["2007"]]}}},{"id":12013,"uris":["http://zotero.org/users/6239255/items/CCPVSZWX"],"itemData":{"id":12013,"type":"article-journal","abstract":"As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P."},{"family":"Helion","given":"Chelsea"}],"issued":{"date-parts":[["2023",2]]}}},{"id":11752,"uris":["http://zotero.org/users/6239255/items/SMCJQ3BP"],"itemData":{"id":11752,"type":"article-journal","abstract":"Threats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r w:rsidR="00D45595">
        <w:fldChar w:fldCharType="separate"/>
      </w:r>
      <w:r w:rsidR="00662B7D" w:rsidRPr="00662B7D">
        <w:rPr>
          <w:vertAlign w:val="superscript"/>
        </w:rPr>
        <w:t>12–15</w:t>
      </w:r>
      <w:r w:rsidR="00D45595">
        <w:fldChar w:fldCharType="end"/>
      </w:r>
      <w:ins w:id="88" w:author="Billy Mitchell" w:date="2024-10-30T11:59:00Z" w16du:dateUtc="2024-10-30T15:59:00Z">
        <w:r w:rsidR="00D45595">
          <w:t xml:space="preserve"> </w:t>
        </w:r>
      </w:ins>
      <w:del w:id="8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r w:rsidR="006E54B4" w:rsidRPr="00A565EC">
        <w:t xml:space="preserve">. While these situations may </w:t>
      </w:r>
      <w:r w:rsidR="00D54FC2">
        <w:t xml:space="preserve">in some respects </w:t>
      </w:r>
      <w:r w:rsidR="006E54B4" w:rsidRPr="00A565EC">
        <w:t>more adequately approximate the “real world” relative to more traditional experimental designs, they also introduce a new challenge when it comes to probing and assessing subjective psychological experience.</w:t>
      </w:r>
    </w:p>
    <w:p w14:paraId="56F4A5C2" w14:textId="169F3686" w:rsidR="007140B3" w:rsidRPr="002C25B9" w:rsidRDefault="006E54B4" w:rsidP="00E57CEC">
      <w:pPr>
        <w:spacing w:line="240" w:lineRule="auto"/>
        <w:ind w:firstLine="540"/>
        <w:jc w:val="both"/>
      </w:pPr>
      <w:r w:rsidRPr="00A565EC">
        <w:t>T</w:t>
      </w:r>
      <w:del w:id="90" w:author="Billy Mitchell" w:date="2024-10-31T13:48:00Z" w16du:dateUtc="2024-10-31T17:48:00Z">
        <w:r w:rsidRPr="00A565EC" w:rsidDel="00B36FCB">
          <w:delText>he persistent t</w:delText>
        </w:r>
      </w:del>
      <w:r w:rsidRPr="00A565EC">
        <w:t>ension between experimental control, ecological validity, and optim</w:t>
      </w:r>
      <w:r w:rsidR="00D54FC2">
        <w:t>izing</w:t>
      </w:r>
      <w:r w:rsidRPr="00A565EC">
        <w:t xml:space="preserve"> measurement is not new in psychology </w:t>
      </w:r>
      <w:r w:rsidR="002C25B9">
        <w:fldChar w:fldCharType="begin"/>
      </w:r>
      <w:r w:rsidR="00DF2BA1">
        <w:instrText xml:space="preserve"> ADDIN ZOTERO_ITEM CSL_CITATION {"citationID":"QMVPrSiS","properties":{"formattedCitation":"\\super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2C25B9">
        <w:fldChar w:fldCharType="separate"/>
      </w:r>
      <w:r w:rsidR="00662B7D" w:rsidRPr="00662B7D">
        <w:rPr>
          <w:vertAlign w:val="superscript"/>
        </w:rPr>
        <w:t>16</w:t>
      </w:r>
      <w:r w:rsidR="002C25B9">
        <w:fldChar w:fldCharType="end"/>
      </w:r>
      <w:r w:rsidRPr="00A565EC">
        <w:t xml:space="preserve">. </w:t>
      </w:r>
      <w:r w:rsidR="00D54FC2">
        <w:t>Concern over the first two</w:t>
      </w:r>
      <w:r w:rsidRPr="00A565EC">
        <w:t xml:space="preserve"> has motivated many researchers interested in higher-order cognitive phenomena to use dynamic, feature-rich audio/video stimuli in their research</w:t>
      </w:r>
      <w:r w:rsidR="00862995" w:rsidRPr="00A565EC">
        <w:t>, such as films or television episodes</w:t>
      </w:r>
      <w:ins w:id="91" w:author="Billy Mitchell" w:date="2024-11-05T18:32:00Z" w16du:dateUtc="2024-11-05T23:32:00Z">
        <w:r w:rsidR="000F1891">
          <w:t xml:space="preserve"> </w:t>
        </w:r>
      </w:ins>
      <w:ins w:id="92" w:author="Billy Mitchell" w:date="2024-11-05T18:35:00Z" w16du:dateUtc="2024-11-05T23:35:00Z">
        <w:r w:rsidR="000F1891">
          <w:t xml:space="preserve">(e.g., </w:t>
        </w:r>
      </w:ins>
      <w:del w:id="93" w:author="Billy Mitchell" w:date="2024-11-05T18:32:00Z" w16du:dateUtc="2024-11-05T23:32:00Z">
        <w:r w:rsidRPr="00A565EC" w:rsidDel="000F1891">
          <w:delText xml:space="preserve"> (</w:delText>
        </w:r>
        <w:commentRangeStart w:id="94"/>
        <w:commentRangeStart w:id="95"/>
        <w:r w:rsidRPr="00A565EC" w:rsidDel="000F1891">
          <w:delText xml:space="preserve">e.g., </w:delText>
        </w:r>
        <w:commentRangeEnd w:id="94"/>
        <w:r w:rsidR="004A7F81" w:rsidRPr="006E54B4" w:rsidDel="000F1891">
          <w:rPr>
            <w:rStyle w:val="CommentReference"/>
          </w:rPr>
          <w:commentReference w:id="94"/>
        </w:r>
        <w:commentRangeEnd w:id="95"/>
        <w:r w:rsidR="008B21B9" w:rsidDel="000F1891">
          <w:rPr>
            <w:rStyle w:val="CommentReference"/>
          </w:rPr>
          <w:commentReference w:id="95"/>
        </w:r>
      </w:del>
      <w:hyperlink r:id="rId12">
        <w:r w:rsidR="00004753" w:rsidRPr="006E54B4">
          <w:fldChar w:fldCharType="begin"/>
        </w:r>
        <w:r w:rsidR="00DF2BA1">
          <w: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instrText>
        </w:r>
        <w:r w:rsidR="00004753" w:rsidRPr="006E54B4">
          <w:fldChar w:fldCharType="separate"/>
        </w:r>
        <w:r w:rsidR="00662B7D" w:rsidRPr="00662B7D">
          <w:rPr>
            <w:vertAlign w:val="superscript"/>
          </w:rPr>
          <w:t>8,10,11</w:t>
        </w:r>
        <w:r w:rsidR="00004753" w:rsidRPr="006E54B4">
          <w:fldChar w:fldCharType="end"/>
        </w:r>
      </w:hyperlink>
      <w:ins w:id="96" w:author="Billy Mitchell" w:date="2024-11-05T18:35:00Z" w16du:dateUtc="2024-11-05T23:35:00Z">
        <w:r w:rsidR="000F1891">
          <w:t>)</w:t>
        </w:r>
      </w:ins>
      <w:r w:rsidRPr="00A565EC">
        <w:t xml:space="preserve">. </w:t>
      </w:r>
      <w:r w:rsidR="00E57CEC">
        <w:t>Th</w:t>
      </w:r>
      <w:r w:rsidR="00444F55">
        <w:t>ese</w:t>
      </w:r>
      <w:r w:rsidR="00E57CEC">
        <w:t xml:space="preserve"> stimuli better mirror the social world </w:t>
      </w:r>
      <w:r w:rsidRPr="002C25B9">
        <w:t xml:space="preserve">in </w:t>
      </w:r>
      <w:r w:rsidR="00862995" w:rsidRPr="002C25B9">
        <w:t xml:space="preserve">terms of </w:t>
      </w:r>
      <w:r w:rsidR="00351FB4" w:rsidRPr="002C25B9">
        <w:t xml:space="preserve">both </w:t>
      </w:r>
      <w:r w:rsidRPr="002C25B9">
        <w:t>complexity (e.g., contain</w:t>
      </w:r>
      <w:r w:rsidR="009F2A6F" w:rsidRPr="002C25B9">
        <w:t>ing</w:t>
      </w:r>
      <w:r w:rsidRPr="002C25B9">
        <w:t xml:space="preserve"> temporally-sensitive narrative structures, nuanced social interactions and emotional information) and cognitive demand (e.g., resolving ambiguities in narrative events, </w:t>
      </w:r>
      <w:r w:rsidR="00862995" w:rsidRPr="002C25B9">
        <w:t xml:space="preserve">learning context, </w:t>
      </w:r>
      <w:r w:rsidRPr="002C25B9">
        <w:t xml:space="preserve">interpreting dynamic personal relationships and motivations) </w:t>
      </w:r>
      <w:del w:id="97" w:author="Billy Mitchell" w:date="2024-11-05T18:32:00Z" w16du:dateUtc="2024-11-05T23:32:00Z">
        <w:r w:rsidRPr="002C25B9" w:rsidDel="000F1891">
          <w:delText>(</w:delText>
        </w:r>
      </w:del>
      <w:r w:rsidR="009440B1" w:rsidRPr="00A565EC">
        <w:fldChar w:fldCharType="begin"/>
      </w:r>
      <w:r w:rsidR="00DF2BA1">
        <w: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9440B1" w:rsidRPr="00A565EC">
        <w:fldChar w:fldCharType="separate"/>
      </w:r>
      <w:r w:rsidR="00662B7D" w:rsidRPr="00662B7D">
        <w:rPr>
          <w:vertAlign w:val="superscript"/>
        </w:rPr>
        <w:t>17</w:t>
      </w:r>
      <w:r w:rsidR="009440B1" w:rsidRPr="00A565EC">
        <w:fldChar w:fldCharType="end"/>
      </w:r>
      <w:r w:rsidRPr="00A565EC">
        <w:t xml:space="preserve">. </w:t>
      </w:r>
      <w:r w:rsidR="006B1C79" w:rsidRPr="00A565EC">
        <w:t>For instance, a suspenseful drama film may motivate viewers to assess qualities of the various character</w:t>
      </w:r>
      <w:r w:rsidR="00351FB4" w:rsidRPr="00A565EC">
        <w:t>s</w:t>
      </w:r>
      <w:r w:rsidR="006B1C79" w:rsidRPr="00A565EC">
        <w:t xml:space="preserve"> and their relationships</w:t>
      </w:r>
      <w:r w:rsidR="00351FB4" w:rsidRPr="00A565EC">
        <w:t xml:space="preserve"> and</w:t>
      </w:r>
      <w:r w:rsidR="006B1C79" w:rsidRPr="00A565EC">
        <w:t xml:space="preserve"> to evaluate ambiguous social cues and shifting motivations</w:t>
      </w:r>
      <w:r w:rsidR="00351FB4" w:rsidRPr="00A565EC">
        <w:t xml:space="preserve">. These processes are akin to resolving </w:t>
      </w:r>
      <w:r w:rsidR="006B1C79" w:rsidRPr="00A565EC">
        <w:t>real-world uncertainty in social decision-making</w:t>
      </w:r>
      <w:r w:rsidR="00351FB4" w:rsidRPr="00A565EC">
        <w:t xml:space="preserve"> (e.g., Is this person trustworthy? Did she </w:t>
      </w:r>
      <w:r w:rsidR="0052324C" w:rsidRPr="00A565EC">
        <w:t>mean</w:t>
      </w:r>
      <w:r w:rsidR="00351FB4" w:rsidRPr="00A565EC">
        <w:t xml:space="preserve"> to </w:t>
      </w:r>
      <w:r w:rsidR="0052324C" w:rsidRPr="00A565EC">
        <w:t>act unfairly</w:t>
      </w:r>
      <w:r w:rsidR="00351FB4" w:rsidRPr="00A565EC">
        <w:t>?)</w:t>
      </w:r>
      <w:r w:rsidR="006B1C79" w:rsidRPr="00A565EC">
        <w:t>. In contrast, a controlled lab task, such as a computerized ultimatum game, isolates decision-making in a simplified, static context, offering participants limited information and clear, quantifiable choices</w:t>
      </w:r>
      <w:r w:rsidR="0052324C" w:rsidRPr="00A565EC">
        <w:t>. This approach</w:t>
      </w:r>
      <w:r w:rsidR="006B1C79" w:rsidRPr="00A565EC">
        <w:t xml:space="preserve"> lacks the richness and unpredictability found in natural social interactions. </w:t>
      </w:r>
      <w:r w:rsidR="00A90C40" w:rsidRPr="002C25B9">
        <w:t xml:space="preserve">However, moving away from a segmented trial or block approach presents its own challenges in terms of assessing psychological experience in (roughly) real time. 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p>
    <w:p w14:paraId="32321049" w14:textId="2426BEBF" w:rsidR="00F163BD" w:rsidRDefault="007140B3" w:rsidP="00F163BD">
      <w:pPr>
        <w:spacing w:line="240" w:lineRule="auto"/>
        <w:ind w:firstLine="540"/>
        <w:jc w:val="both"/>
      </w:pPr>
      <w:r w:rsidRPr="002C25B9">
        <w:rPr>
          <w:b/>
          <w:bCs/>
        </w:rPr>
        <w:t xml:space="preserve">A room with a view: </w:t>
      </w:r>
      <w:r w:rsidR="00444F55">
        <w:rPr>
          <w:b/>
          <w:bCs/>
        </w:rPr>
        <w:t xml:space="preserve">Constraining and rating psychological phenomena during film viewing. </w:t>
      </w:r>
      <w:r w:rsidR="002924A4" w:rsidRPr="00A565EC">
        <w:t xml:space="preserve">Not </w:t>
      </w:r>
      <w:r w:rsidR="00F163BD" w:rsidRPr="00A565EC">
        <w:t>all forms of film or television viewing are</w:t>
      </w:r>
      <w:r w:rsidR="002924A4" w:rsidRPr="00A565EC">
        <w:t xml:space="preserve"> created equal. For example, passively watching a formulaic procedural </w:t>
      </w:r>
      <w:r w:rsidR="00444F55">
        <w:t xml:space="preserve">crime </w:t>
      </w:r>
      <w:r w:rsidR="002924A4" w:rsidRPr="00A565EC">
        <w:t xml:space="preserve">drama can feel very different than being fully engaged with a suspenseful horror film or unpredictable thriller. Below, we outline </w:t>
      </w:r>
      <w:r w:rsidR="00D54FC2">
        <w:t xml:space="preserve">two </w:t>
      </w:r>
      <w:r w:rsidR="002924A4" w:rsidRPr="00A565EC">
        <w:t>different types of film viewing</w:t>
      </w:r>
      <w:r w:rsidR="00D54FC2">
        <w:t xml:space="preserve"> </w:t>
      </w:r>
      <w:r w:rsidR="00444F55">
        <w:t>examined</w:t>
      </w:r>
      <w:r w:rsidR="00D54FC2">
        <w:t xml:space="preserve"> in the present research –</w:t>
      </w:r>
      <w:r w:rsidR="00444F55">
        <w:t xml:space="preserve"> </w:t>
      </w:r>
      <w:r w:rsidR="00D54FC2" w:rsidRPr="002947A3">
        <w:rPr>
          <w:i/>
          <w:iCs/>
        </w:rPr>
        <w:t>expressive active</w:t>
      </w:r>
      <w:r w:rsidR="00444F55">
        <w:rPr>
          <w:i/>
          <w:iCs/>
        </w:rPr>
        <w:t xml:space="preserve"> </w:t>
      </w:r>
      <w:r w:rsidR="00444F55">
        <w:t xml:space="preserve">and </w:t>
      </w:r>
      <w:r w:rsidR="00444F55">
        <w:rPr>
          <w:i/>
          <w:iCs/>
        </w:rPr>
        <w:t>reflective active</w:t>
      </w:r>
      <w:r w:rsidR="00D54FC2">
        <w:rPr>
          <w:i/>
          <w:iCs/>
        </w:rPr>
        <w:t xml:space="preserve"> </w:t>
      </w:r>
      <w:r w:rsidR="00D54FC2">
        <w:t>– and conceptually contrast them with passive viewing, or what has been the default approach in the literature.</w:t>
      </w:r>
    </w:p>
    <w:p w14:paraId="19F152F2" w14:textId="08A90265" w:rsidR="00444F55" w:rsidRDefault="00444F55" w:rsidP="00F163BD">
      <w:pPr>
        <w:spacing w:line="240" w:lineRule="auto"/>
        <w:ind w:firstLine="540"/>
        <w:jc w:val="both"/>
      </w:pPr>
      <w:r>
        <w:rPr>
          <w:b/>
          <w:bCs/>
          <w:i/>
          <w:iCs/>
        </w:rPr>
        <w:t xml:space="preserve">Expressive active viewing. </w:t>
      </w:r>
      <w:r>
        <w:t>One</w:t>
      </w:r>
      <w:r w:rsidRPr="002947A3">
        <w:t xml:space="preserve"> solution to modeling subjective is to capture continuous, self-report ratings of a pre-defined subjective construct while engaging with dynamic, feature-rich stimuli</w:t>
      </w:r>
      <w:r>
        <w:t xml:space="preserve"> – or what we term </w:t>
      </w:r>
      <w:r>
        <w:rPr>
          <w:i/>
          <w:iCs/>
        </w:rPr>
        <w:t>expressive active viewing</w:t>
      </w:r>
      <w:r w:rsidRPr="002947A3">
        <w:t xml:space="preserve"> (See </w:t>
      </w:r>
      <w:r w:rsidRPr="002947A3">
        <w:fldChar w:fldCharType="begin"/>
      </w:r>
      <w:r w:rsidR="00DF2BA1">
        <w:instrText xml:space="preserve"> ADDIN ZOTERO_ITEM CSL_CITATION {"citationID":"OeB0SlBl","properties":{"formattedCitation":"\\super 1,2\\nosupersub{}","plainCitation":"1,2","noteIndex":0},"citationItems":[{"id":20911,"uris":["http://zotero.org/users/6239255/items/G9KQD8CI","http://zotero.org/users/6239255/items/VDN2W5ER"],"itemData":{"id":20911,"type":"article-journal","abstract":"Movies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w:t>
      </w:r>
      <w:r w:rsidRPr="002947A3">
        <w:fldChar w:fldCharType="end"/>
      </w:r>
      <w:r w:rsidRPr="002947A3">
        <w:t xml:space="preserve"> for reviews in the context of neuroimaging).</w:t>
      </w:r>
      <w:r>
        <w:t xml:space="preserve"> </w:t>
      </w:r>
      <w:r w:rsidRPr="002947A3">
        <w:t>Continuous self-report rating approaches have been used extensively beyond neuroimaging as a high-resolution representation of subjective experiences</w:t>
      </w:r>
      <w:ins w:id="98" w:author="Billy Mitchell" w:date="2024-11-05T18:37:00Z" w16du:dateUtc="2024-11-05T23:37:00Z">
        <w:r w:rsidR="00125F01">
          <w:t xml:space="preserve"> </w:t>
        </w:r>
      </w:ins>
      <w:del w:id="99" w:author="Billy Mitchell" w:date="2024-11-05T18:37:00Z" w16du:dateUtc="2024-11-05T23:37:00Z">
        <w:r w:rsidRPr="002947A3" w:rsidDel="00125F01">
          <w:delText xml:space="preserve"> (</w:delText>
        </w:r>
      </w:del>
      <w:r w:rsidRPr="002947A3">
        <w:fldChar w:fldCharType="begin"/>
      </w:r>
      <w:r w:rsidR="00DF2BA1">
        <w:instrText xml:space="preserve"> ADDIN ZOTERO_ITEM CSL_CITATION {"citationID":"7OOwyFKb","properties":{"formattedCitation":"\\super 16,18,19\\nosupersub{}","plainCitation":"16,18,19","noteIndex":0},"citationItems":[{"id":20952,"uris":["http://zotero.org/users/6239255/items/UJXHW8TK"],"itemData":{"id":20952,"type":"article-journal","container-title":"Journal of Personality and Social Psychology","issue":"1","language":"en","page":"45-55","source":"Zotero","title":"Duration Neglect in Retrospective Evaluations of Affective Episodes","volume":"65","author":[{"family":"Fredrickson","given":"Barbara L"},{"family":"Kahneman","given":"Daniel"}],"issued":{"date-parts":[["1993"]]}}},{"id":20890,"uris":["http://zotero.org/users/6239255/items/RNBFAIIW"],"itemData":{"id":20890,"type":"article-journal","abstract":"Thirty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M."}],"issued":{"date-parts":[["1983",9,1]]}}},{"id":20869,"uris":["http://zotero.org/users/6239255/items/44XQVJUQ","http://zotero.org/users/6239255/items/7XW75S74"],"itemData":{"id":20869,"type":"article-journal","container-title":"Journal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instrText>
      </w:r>
      <w:r w:rsidRPr="002947A3">
        <w:fldChar w:fldCharType="separate"/>
      </w:r>
      <w:r w:rsidR="00662B7D" w:rsidRPr="00662B7D">
        <w:rPr>
          <w:vertAlign w:val="superscript"/>
        </w:rPr>
        <w:t>16,18,19</w:t>
      </w:r>
      <w:r w:rsidRPr="002947A3">
        <w:fldChar w:fldCharType="end"/>
      </w:r>
      <w:ins w:id="100" w:author="Billy Mitchell" w:date="2024-11-05T18:37:00Z" w16du:dateUtc="2024-11-05T23:37:00Z">
        <w:r w:rsidR="00125F01">
          <w:t xml:space="preserve"> (</w:t>
        </w:r>
      </w:ins>
      <w:del w:id="101" w:author="Billy Mitchell" w:date="2024-11-05T18:37:00Z" w16du:dateUtc="2024-11-05T23:37:00Z">
        <w:r w:rsidRPr="002947A3" w:rsidDel="00125F01">
          <w:delText xml:space="preserve">, </w:delText>
        </w:r>
      </w:del>
      <w:r w:rsidRPr="002947A3">
        <w:t xml:space="preserve">but see </w:t>
      </w:r>
      <w:r w:rsidRPr="002947A3">
        <w:fldChar w:fldCharType="begin"/>
      </w:r>
      <w:r w:rsidR="00DF2BA1">
        <w:instrText xml:space="preserve"> ADDIN ZOTERO_ITEM CSL_CITATION {"citationID":"iBIpTyPz","properties":{"formattedCitation":"\\super 3\\nosupersub{}","plainCitation":"3","noteIndex":0},"citationItems":[{"id":20953,"uris":["http://zotero.org/users/6239255/items/ZDP9QBSZ"],"itemData":{"id":20953,"type":"chapter","abstract":"Abstract\n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Pr="002947A3">
        <w:fldChar w:fldCharType="separate"/>
      </w:r>
      <w:r w:rsidR="00662B7D" w:rsidRPr="00662B7D">
        <w:rPr>
          <w:vertAlign w:val="superscript"/>
        </w:rPr>
        <w:t>3</w:t>
      </w:r>
      <w:r w:rsidRPr="002947A3">
        <w:fldChar w:fldCharType="end"/>
      </w:r>
      <w:r w:rsidRPr="002947A3">
        <w:t xml:space="preserve"> for a review). These approaches transform a passive viewing experience into an active process by giving subjects an explicit question to consider or instructions to follow (</w:t>
      </w:r>
      <w:r w:rsidRPr="00B36FCB">
        <w:rPr>
          <w:rPrChange w:id="102" w:author="Billy Mitchell" w:date="2024-10-31T13:54:00Z" w16du:dateUtc="2024-10-31T17:54:00Z">
            <w:rPr>
              <w:highlight w:val="yellow"/>
            </w:rPr>
          </w:rPrChange>
        </w:rPr>
        <w:t xml:space="preserve">e.g., </w:t>
      </w:r>
      <w:ins w:id="103" w:author="Billy Mitchell" w:date="2024-10-31T13:54:00Z" w16du:dateUtc="2024-10-31T17:54:00Z">
        <w:r w:rsidR="00B36FCB">
          <w:t>“How amused do you feel?”</w:t>
        </w:r>
      </w:ins>
      <w:ins w:id="104" w:author="Billy Mitchell" w:date="2024-10-31T13:55:00Z" w16du:dateUtc="2024-10-31T17:55:00Z">
        <w:r w:rsidR="00B36FCB">
          <w:t xml:space="preserve"> in response to stimuli</w:t>
        </w:r>
      </w:ins>
      <w:ins w:id="105" w:author="Billy Mitchell" w:date="2024-10-31T13:56:00Z" w16du:dateUtc="2024-10-31T17:56:00Z">
        <w:r w:rsidR="00B36FCB">
          <w:t xml:space="preserve"> with differing emotional content</w:t>
        </w:r>
      </w:ins>
      <w:ins w:id="106" w:author="Billy Mitchell" w:date="2024-10-31T13:54:00Z" w16du:dateUtc="2024-10-31T17:54:00Z">
        <w:r w:rsidR="00B36FCB">
          <w:t xml:space="preserve">, “How </w:t>
        </w:r>
      </w:ins>
      <w:ins w:id="107" w:author="Billy Mitchell" w:date="2024-10-31T13:57:00Z" w16du:dateUtc="2024-10-31T17:57:00Z">
        <w:r w:rsidR="00B36FCB">
          <w:t>much do you trust this character?” in response to a</w:t>
        </w:r>
      </w:ins>
      <w:ins w:id="108" w:author="Billy Mitchell" w:date="2024-10-31T13:58:00Z" w16du:dateUtc="2024-10-31T17:58:00Z">
        <w:r w:rsidR="00B36FCB">
          <w:t xml:space="preserve"> suspenseful mystery narrative</w:t>
        </w:r>
      </w:ins>
      <w:del w:id="109" w:author="Billy Mitchell" w:date="2024-10-31T13:54:00Z" w16du:dateUtc="2024-10-31T17:54:00Z">
        <w:r w:rsidRPr="00B36FCB" w:rsidDel="00B36FCB">
          <w:rPr>
            <w:rPrChange w:id="110" w:author="Billy Mitchell" w:date="2024-10-31T13:54:00Z" w16du:dateUtc="2024-10-31T17:54:00Z">
              <w:rPr>
                <w:highlight w:val="yellow"/>
              </w:rPr>
            </w:rPrChange>
          </w:rPr>
          <w:delText>X</w:delText>
        </w:r>
      </w:del>
      <w:del w:id="111" w:author="Billy Mitchell" w:date="2024-10-31T13:55:00Z" w16du:dateUtc="2024-10-31T17:55:00Z">
        <w:r w:rsidRPr="00B36FCB" w:rsidDel="00B36FCB">
          <w:rPr>
            <w:rPrChange w:id="112" w:author="Billy Mitchell" w:date="2024-10-31T13:54:00Z" w16du:dateUtc="2024-10-31T17:54:00Z">
              <w:rPr>
                <w:highlight w:val="yellow"/>
              </w:rPr>
            </w:rPrChange>
          </w:rPr>
          <w:delText>, Y</w:delText>
        </w:r>
      </w:del>
      <w:r w:rsidRPr="002947A3">
        <w:t xml:space="preserve">) while watching the stimulus. These guidelines likely </w:t>
      </w:r>
      <w:commentRangeStart w:id="113"/>
      <w:r w:rsidRPr="002947A3">
        <w:t>narrow focus and circumscribe cognition</w:t>
      </w:r>
      <w:commentRangeEnd w:id="113"/>
      <w:r w:rsidR="00B36FCB">
        <w:rPr>
          <w:rStyle w:val="CommentReference"/>
        </w:rPr>
        <w:commentReference w:id="113"/>
      </w:r>
      <w:r w:rsidRPr="002947A3">
        <w:t xml:space="preserve"> </w:t>
      </w:r>
      <w:r w:rsidRPr="002947A3">
        <w:fldChar w:fldCharType="begin"/>
      </w:r>
      <w:r w:rsidR="00DF2BA1">
        <w:instrText xml:space="preserve"> ADDIN ZOTERO_ITEM CSL_CITATION {"citationID":"31T4xcFD","properties":{"formattedCitation":"\\super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relative to passive viewing paradigms. They also afford researchers a window into a specific subjective assessment. Consequently, active viewing paradigms may yield greater experimental control by engaging more deliberative, top-down attention processes than passive, naturalistic viewing </w:t>
      </w:r>
      <w:r w:rsidRPr="002947A3">
        <w:fldChar w:fldCharType="begin"/>
      </w:r>
      <w:r w:rsidR="00DF2BA1">
        <w:instrText xml:space="preserve"> ADDIN ZOTERO_ITEM CSL_CITATION {"citationID":"WGrbwtMP","properties":{"formattedCitation":"\\super 21\\uc0\\u8211{}23\\nosupersub{}","plainCitation":"21–23","noteIndex":0},"citationItems":[{"id":21000,"uris":["http://zotero.org/users/6239255/items/PLTGQ6TS"],"itemData":{"id":21000,"type":"article-journal","abstract":"Cognition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E."}],"issued":{"date-parts":[["1990",3]]}}},{"id":20861,"uris":["http://zotero.org/users/6239255/items/7I3Q8UPR"],"itemData":{"id":20861,"type":"article-journal","abstract":"Cognitive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662B7D" w:rsidRPr="00662B7D">
        <w:rPr>
          <w:vertAlign w:val="superscript"/>
        </w:rPr>
        <w:t>21–23</w:t>
      </w:r>
      <w:r w:rsidRPr="002947A3">
        <w:fldChar w:fldCharType="end"/>
      </w:r>
      <w:r w:rsidRPr="002947A3">
        <w:t>.</w:t>
      </w:r>
    </w:p>
    <w:p w14:paraId="34783EBE" w14:textId="5BF080EF" w:rsidR="00387013" w:rsidRDefault="00444F55" w:rsidP="00387013">
      <w:pPr>
        <w:spacing w:line="240" w:lineRule="auto"/>
        <w:ind w:firstLine="540"/>
        <w:jc w:val="both"/>
      </w:pPr>
      <w:r w:rsidRPr="002947A3">
        <w:lastRenderedPageBreak/>
        <w:t xml:space="preserve">Despite the strengths and utility of in-the-moment ratings, the use of this technique has largely stagnated in the neuroimaging literature. This is due to popular interpretations of early studies suggesting that online rating alters neural activity in substantial ways </w:t>
      </w:r>
      <w:r w:rsidRPr="002947A3">
        <w:fldChar w:fldCharType="begin"/>
      </w:r>
      <w:r w:rsidR="00DF2BA1">
        <w:instrText xml:space="preserve"> ADDIN ZOTERO_ITEM CSL_CITATION {"citationID":"r8N3YnOf","properties":{"formattedCitation":"\\super 1,2,4\\nosupersub{}","plainCitation":"1,2,4","noteIndex":0},"citationItems":[{"id":20911,"uris":["http://zotero.org/users/6239255/items/G9KQD8CI","http://zotero.org/users/6239255/items/VDN2W5ER"],"itemData":{"id":20911,"type":"article-journal","abstract":"Movies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P."},{"family":"Hari","given":"Riitta"},{"family":"Sams","given":"Mikko"}],"issued":{"date-parts":[["2012",6,12]]}}},{"id":20957,"uris":["http://zotero.org/users/6239255/items/U73KVB4B"],"itemData":{"id":20957,"type":"article-journal","abstract":"Naturalistic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00662B7D" w:rsidRPr="00662B7D">
        <w:rPr>
          <w:vertAlign w:val="superscript"/>
        </w:rPr>
        <w:t>1,2,4</w:t>
      </w:r>
      <w:r w:rsidRPr="002947A3">
        <w:fldChar w:fldCharType="end"/>
      </w:r>
      <w:r w:rsidRPr="002947A3">
        <w:t xml:space="preserve">. To date, only a handful of neuroimaging studies that we could find have attempted to capture continuous online self-reported ratings during exposure to a dynamic, feature-rich stimuli </w:t>
      </w:r>
      <w:r w:rsidRPr="002947A3">
        <w:fldChar w:fldCharType="begin"/>
      </w:r>
      <w:r w:rsidR="00DF2BA1">
        <w:instrText xml:space="preserve"> ADDIN ZOTERO_ITEM CSL_CITATION {"citationID":"s6MMStzp","properties":{"formattedCitation":"\\super 20,24\\uc0\\u8211{}27\\nosupersub{}","plainCitation":"20,24–27","noteIndex":0},"citationItems":[{"id":20909,"uris":["http://zotero.org/users/6239255/items/M224CHW3"],"itemData":{"id":20909,"type":"article-journal","abstract":"Abstract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20870,"uris":["http://zotero.org/users/6239255/items/34VHQYWP","http://zotero.org/users/6239255/items/NT3EZBXF"],"itemData":{"id":20870,"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20872,"uris":["http://zotero.org/users/6239255/items/PD4NV35D","http://zotero.org/users/6239255/items/AMU7KMWM"],"itemData":{"id":20872,"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r w:rsidRPr="002947A3">
        <w:fldChar w:fldCharType="separate"/>
      </w:r>
      <w:r w:rsidR="00662B7D" w:rsidRPr="00662B7D">
        <w:rPr>
          <w:vertAlign w:val="superscript"/>
        </w:rPr>
        <w:t>20,24–27</w:t>
      </w:r>
      <w:r w:rsidRPr="002947A3">
        <w:fldChar w:fldCharType="end"/>
      </w:r>
      <w:r w:rsidRPr="002947A3">
        <w:t xml:space="preserve">. We posit that the broad support for the interpretation that online ratings are inherently problematic in the context of neuroimaging studies may be overstated, as the literature often cited either did not use continuous ratings and dynamic stimuli </w:t>
      </w:r>
      <w:r w:rsidRPr="002947A3">
        <w:fldChar w:fldCharType="begin"/>
      </w:r>
      <w:r w:rsidR="00DF2BA1">
        <w:instrText xml:space="preserve"> ADDIN ZOTERO_ITEM CSL_CITATION {"citationID":"5dCgGXW4","properties":{"formattedCitation":"\\super 28,29\\nosupersub{}","plainCitation":"28,29","noteIndex":0},"citationItems":[{"id":20874,"uris":["http://zotero.org/users/6239255/items/M6KWISKJ"],"itemData":{"id":20874,"type":"article-journal","abstract":"Putting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M."}],"issued":{"date-parts":[["2007",5,1]]}}},{"id":20985,"uris":["http://zotero.org/users/6239255/items/NSF9DQXP"],"itemData":{"id":20985,"type":"article-journal","abstract":"Studies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r w:rsidRPr="002947A3">
        <w:fldChar w:fldCharType="separate"/>
      </w:r>
      <w:r w:rsidR="000F1891" w:rsidRPr="000F1891">
        <w:rPr>
          <w:vertAlign w:val="superscript"/>
        </w:rPr>
        <w:t>28,29</w:t>
      </w:r>
      <w:r w:rsidRPr="002947A3">
        <w:fldChar w:fldCharType="end"/>
      </w:r>
      <w:r w:rsidRPr="002947A3">
        <w:t xml:space="preserve"> or contrasted significantly different</w:t>
      </w:r>
      <w:r w:rsidR="00E1367E">
        <w:t xml:space="preserve"> viewing</w:t>
      </w:r>
      <w:r w:rsidRPr="002947A3">
        <w:t xml:space="preserve"> conditions </w:t>
      </w:r>
      <w:r w:rsidRPr="002947A3">
        <w:fldChar w:fldCharType="begin"/>
      </w:r>
      <w:r w:rsidR="00DF2BA1">
        <w:instrText xml:space="preserve"> ADDIN ZOTERO_ITEM CSL_CITATION {"citationID":"Wa0EnCm6","properties":{"formattedCitation":"\\super 20,24\\nosupersub{}","plainCitation":"20,24","noteIndex":0},"citationItems":[{"id":20909,"uris":["http://zotero.org/users/6239255/items/M224CHW3"],"itemData":{"id":20909,"type":"article-journal","abstract":"Abstract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Pr="002947A3">
        <w:fldChar w:fldCharType="separate"/>
      </w:r>
      <w:r w:rsidR="00662B7D" w:rsidRPr="00662B7D">
        <w:rPr>
          <w:vertAlign w:val="superscript"/>
        </w:rPr>
        <w:t>20,24</w:t>
      </w:r>
      <w:r w:rsidRPr="002947A3">
        <w:fldChar w:fldCharType="end"/>
      </w:r>
      <w:r w:rsidR="00387013">
        <w:t xml:space="preserve">, </w:t>
      </w:r>
      <w:r w:rsidR="00387013" w:rsidRPr="002947A3">
        <w:t>confounding the act of rating with differences in instruction (i.e., differences may stem from being given a focus rather than rating itself)</w:t>
      </w:r>
      <w:r w:rsidR="00387013" w:rsidRPr="002947A3">
        <w:rPr>
          <w:i/>
        </w:rPr>
        <w:t xml:space="preserve">. </w:t>
      </w:r>
      <w:r w:rsidR="007476A8" w:rsidRPr="002947A3">
        <w:t>While it is true that neural activity captured while continuously rating a stimulus likely differs</w:t>
      </w:r>
      <w:del w:id="114" w:author="Billy Mitchell" w:date="2024-10-31T14:39:00Z" w16du:dateUtc="2024-10-31T18:39:00Z">
        <w:r w:rsidR="007476A8" w:rsidRPr="002947A3" w:rsidDel="00EC62AD">
          <w:delText xml:space="preserve"> significantly</w:delText>
        </w:r>
      </w:del>
      <w:r w:rsidR="007476A8" w:rsidRPr="002947A3">
        <w:t xml:space="preserve"> from passively watching a stimulus with no particular focus or goal, how the act of rating affects neural activity when the focus or goal is kept consistent has not yet been explored</w:t>
      </w:r>
      <w:r w:rsidR="007476A8">
        <w:t>.</w:t>
      </w:r>
    </w:p>
    <w:p w14:paraId="64D9FE65" w14:textId="1C98094F" w:rsidR="007476A8" w:rsidRDefault="00544E7B">
      <w:pPr>
        <w:spacing w:line="240" w:lineRule="auto"/>
        <w:ind w:firstLine="540"/>
        <w:jc w:val="both"/>
        <w:pPrChange w:id="115" w:author="Billy Mitchell" w:date="2024-10-31T14:58:00Z" w16du:dateUtc="2024-10-31T18:58:00Z">
          <w:pPr>
            <w:spacing w:line="240" w:lineRule="auto"/>
            <w:jc w:val="both"/>
          </w:pPr>
        </w:pPrChange>
      </w:pPr>
      <w:r>
        <w:rPr>
          <w:b/>
          <w:bCs/>
          <w:i/>
          <w:iCs/>
        </w:rPr>
        <w:t>Reflective</w:t>
      </w:r>
      <w:del w:id="116" w:author="Chelsea Helion" w:date="2024-10-23T16:16:00Z">
        <w:r w:rsidDel="00544E7B">
          <w:rPr>
            <w:b/>
            <w:bCs/>
            <w:i/>
            <w:iCs/>
          </w:rPr>
          <w:delText xml:space="preserve"> </w:delText>
        </w:r>
      </w:del>
      <w:r w:rsidR="00387013">
        <w:rPr>
          <w:b/>
          <w:bCs/>
          <w:i/>
          <w:iCs/>
        </w:rPr>
        <w:t xml:space="preserve"> active viewing.</w:t>
      </w:r>
      <w:r>
        <w:t xml:space="preserve"> </w:t>
      </w:r>
      <w:r w:rsidR="007476A8" w:rsidRPr="002947A3">
        <w:t xml:space="preserve">One approach for constraining cognition without introducing an active rating or updating process is to have participants </w:t>
      </w:r>
      <w:del w:id="117" w:author="Billy Mitchell" w:date="2024-10-31T14:40:00Z" w16du:dateUtc="2024-10-31T18:40:00Z">
        <w:r w:rsidR="007476A8" w:rsidRPr="002947A3" w:rsidDel="00EC62AD">
          <w:delText xml:space="preserve">passively </w:delText>
        </w:r>
      </w:del>
      <w:r w:rsidR="007476A8" w:rsidRPr="002947A3">
        <w:t>view a dynamic stimulus in the scanner with specific instructions to narrow focus</w:t>
      </w:r>
      <w:r w:rsidR="007476A8">
        <w:t xml:space="preserve"> </w:t>
      </w:r>
      <w:r w:rsidR="007476A8" w:rsidRPr="00544E7B">
        <w:t xml:space="preserve">(i.e., </w:t>
      </w:r>
      <w:r w:rsidR="007476A8" w:rsidRPr="00544E7B">
        <w:fldChar w:fldCharType="begin"/>
      </w:r>
      <w:r w:rsidR="00DF2BA1">
        <w:instrText xml:space="preserve"> ADDIN ZOTERO_ITEM CSL_CITATION {"citationID":"OIZRvy1Y","properties":{"formattedCitation":"\\super 30,31\\nosupersub{}","plainCitation":"30,31","noteIndex":0},"citationItems":[{"id":12049,"uris":["http://zotero.org/users/6239255/items/4A6X6BHL"],"itemData":{"id":12049,"type":"article-journal","abstract":"For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7476A8" w:rsidRPr="00544E7B">
        <w:fldChar w:fldCharType="separate"/>
      </w:r>
      <w:r w:rsidR="00125F01" w:rsidRPr="00125F01">
        <w:rPr>
          <w:vertAlign w:val="superscript"/>
        </w:rPr>
        <w:t>30,31</w:t>
      </w:r>
      <w:r w:rsidR="007476A8" w:rsidRPr="00544E7B">
        <w:fldChar w:fldCharType="end"/>
      </w:r>
      <w:ins w:id="118" w:author="Billy Mitchell" w:date="2024-11-05T18:38:00Z" w16du:dateUtc="2024-11-05T23:38:00Z">
        <w:r w:rsidR="00125F01">
          <w:t>)</w:t>
        </w:r>
      </w:ins>
      <w:r w:rsidR="007476A8">
        <w:t xml:space="preserve">, or what we term </w:t>
      </w:r>
      <w:r w:rsidR="007476A8">
        <w:rPr>
          <w:i/>
          <w:iCs/>
        </w:rPr>
        <w:t xml:space="preserve">reflective active viewing. </w:t>
      </w:r>
      <w:r w:rsidR="00BD0E4D" w:rsidRPr="00544E7B">
        <w:t xml:space="preserve">Through this approach, </w:t>
      </w:r>
      <w:r w:rsidR="007476A8">
        <w:t>we</w:t>
      </w:r>
      <w:r w:rsidR="007476A8" w:rsidRPr="00544E7B">
        <w:t xml:space="preserve"> </w:t>
      </w:r>
      <w:r w:rsidR="00BD0E4D" w:rsidRPr="00544E7B">
        <w:t xml:space="preserve">can avoid the influence of rating behaviors upon neural data while potentially still capturing a semblance of a subject’s concurrent metacognitive phenomena. </w:t>
      </w:r>
      <w:r w:rsidR="00525660" w:rsidRPr="00544E7B">
        <w:t xml:space="preserve">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 </w:t>
      </w:r>
      <w:r w:rsidR="00525660" w:rsidRPr="00544E7B">
        <w:fldChar w:fldCharType="begin"/>
      </w:r>
      <w:r w:rsidR="00DF2BA1">
        <w:instrText xml:space="preserve"> ADDIN ZOTERO_ITEM CSL_CITATION {"citationID":"OdsIZu8d","properties":{"formattedCitation":"\\super 16,32\\nosupersub{}","plainCitation":"16,32","noteIndex":0},"citationItems":[{"id":20891,"uris":["http://zotero.org/users/6239255/items/HZUJVFEA"],"itemData":{"id":20891,"type":"article-journal","abstract":"Thirty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525660" w:rsidRPr="00544E7B">
        <w:fldChar w:fldCharType="separate"/>
      </w:r>
      <w:r w:rsidR="00662B7D" w:rsidRPr="00662B7D">
        <w:rPr>
          <w:vertAlign w:val="superscript"/>
        </w:rPr>
        <w:t>16,32</w:t>
      </w:r>
      <w:r w:rsidR="00525660" w:rsidRPr="00544E7B">
        <w:fldChar w:fldCharType="end"/>
      </w:r>
      <w:r w:rsidR="00525660" w:rsidRPr="00544E7B">
        <w:t xml:space="preserve">. </w:t>
      </w:r>
    </w:p>
    <w:p w14:paraId="65E0985A" w14:textId="5A7270D1" w:rsidR="00525660" w:rsidRPr="00544E7B" w:rsidRDefault="007476A8" w:rsidP="00EC62AD">
      <w:pPr>
        <w:spacing w:line="240" w:lineRule="auto"/>
        <w:jc w:val="both"/>
      </w:pPr>
      <w:r>
        <w:tab/>
        <w:t>R</w:t>
      </w:r>
      <w:r w:rsidR="00525660" w:rsidRPr="00544E7B">
        <w:t xml:space="preserve">esearch using this technique has been fruitful, identifying mechanisms through which emotions promote </w:t>
      </w:r>
      <w:proofErr w:type="spellStart"/>
      <w:r w:rsidR="00525660" w:rsidRPr="00544E7B">
        <w:t>prosociality</w:t>
      </w:r>
      <w:proofErr w:type="spellEnd"/>
      <w:r w:rsidR="00525660" w:rsidRPr="00544E7B">
        <w:t xml:space="preserve"> </w:t>
      </w:r>
      <w:r w:rsidR="00525660" w:rsidRPr="00544E7B">
        <w:fldChar w:fldCharType="begin"/>
      </w:r>
      <w:r w:rsidR="00DF2BA1">
        <w:instrText xml:space="preserve"> ADDIN ZOTERO_ITEM CSL_CITATION {"citationID":"3mgjJ2AF","properties":{"formattedCitation":"\\super 4\\nosupersub{}","plainCitation":"4","noteIndex":0},"citationItems":[{"id":20908,"uris":["http://zotero.org/users/6239255/items/44QN75CR"],"itemData":{"id":20908,"type":"article-journal","abstract":"Sharing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525660" w:rsidRPr="00544E7B">
        <w:fldChar w:fldCharType="separate"/>
      </w:r>
      <w:r w:rsidR="00662B7D" w:rsidRPr="00662B7D">
        <w:rPr>
          <w:vertAlign w:val="superscript"/>
        </w:rPr>
        <w:t>4</w:t>
      </w:r>
      <w:r w:rsidR="00525660" w:rsidRPr="00544E7B">
        <w:fldChar w:fldCharType="end"/>
      </w:r>
      <w:r w:rsidR="00525660" w:rsidRPr="00544E7B">
        <w:t xml:space="preserve"> and neural correlates of both attentional engagement </w:t>
      </w:r>
      <w:r w:rsidR="00525660" w:rsidRPr="00544E7B">
        <w:fldChar w:fldCharType="begin"/>
      </w:r>
      <w:r w:rsidR="00DF2BA1">
        <w:instrText xml:space="preserve"> ADDIN ZOTERO_ITEM CSL_CITATION {"citationID":"fEJAbZml","properties":{"formattedCitation":"\\super 31\\nosupersub{}","plainCitation":"31","noteIndex":0},"citationItems":[{"id":20820,"uris":["http://zotero.org/users/6239255/items/AEE933CY"],"itemData":{"id":20820,"type":"article-journal","abstract":"Significance\n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525660" w:rsidRPr="00544E7B">
        <w:fldChar w:fldCharType="separate"/>
      </w:r>
      <w:r w:rsidR="000F1891" w:rsidRPr="000F1891">
        <w:rPr>
          <w:vertAlign w:val="superscript"/>
        </w:rPr>
        <w:t>31</w:t>
      </w:r>
      <w:r w:rsidR="00525660" w:rsidRPr="00544E7B">
        <w:fldChar w:fldCharType="end"/>
      </w:r>
      <w:r w:rsidR="00525660" w:rsidRPr="00544E7B">
        <w:t xml:space="preserve"> and of humor </w:t>
      </w:r>
      <w:r w:rsidR="00525660" w:rsidRPr="00544E7B">
        <w:fldChar w:fldCharType="begin"/>
      </w:r>
      <w:r w:rsidR="00DF2BA1">
        <w:instrText xml:space="preserve"> ADDIN ZOTERO_ITEM CSL_CITATION {"citationID":"xxDe6EdH","properties":{"formattedCitation":"\\super 33\\nosupersub{}","plainCitation":"33","noteIndex":0},"citationItems":[{"id":20905,"uris":["http://zotero.org/users/6239255/items/NB37WI4P"],"itemData":{"id":20905,"type":"article-journal","abstract":"Humor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525660" w:rsidRPr="00544E7B">
        <w:fldChar w:fldCharType="separate"/>
      </w:r>
      <w:r w:rsidR="000F1891" w:rsidRPr="000F1891">
        <w:rPr>
          <w:vertAlign w:val="superscript"/>
        </w:rPr>
        <w:t>33</w:t>
      </w:r>
      <w:r w:rsidR="00525660" w:rsidRPr="00544E7B">
        <w:fldChar w:fldCharType="end"/>
      </w:r>
      <w:r w:rsidR="00525660" w:rsidRPr="00544E7B">
        <w:t xml:space="preserve">. </w:t>
      </w:r>
      <w:r w:rsidR="0055170A" w:rsidRPr="00544E7B">
        <w:t>However,</w:t>
      </w:r>
      <w:r>
        <w:t xml:space="preserve"> </w:t>
      </w:r>
      <w:proofErr w:type="gramStart"/>
      <w:r>
        <w:t>the majority of</w:t>
      </w:r>
      <w:proofErr w:type="gramEnd"/>
      <w:r>
        <w:t xml:space="preserve"> these studies have relied on</w:t>
      </w:r>
      <w:r w:rsidR="0055170A" w:rsidRPr="00544E7B">
        <w:t xml:space="preserve"> post-exposure ratings</w:t>
      </w:r>
      <w:r>
        <w:t xml:space="preserve"> to probe subjective experience</w:t>
      </w:r>
      <w:ins w:id="119" w:author="Billy Mitchell" w:date="2024-11-05T19:24:00Z" w16du:dateUtc="2024-11-06T00:24:00Z">
        <w:r w:rsidR="000966EC">
          <w:t xml:space="preserve"> or pooled </w:t>
        </w:r>
      </w:ins>
      <w:ins w:id="120" w:author="Billy Mitchell" w:date="2024-11-05T19:25:00Z" w16du:dateUtc="2024-11-06T00:25:00Z">
        <w:r w:rsidR="000966EC">
          <w:t>independent</w:t>
        </w:r>
      </w:ins>
      <w:ins w:id="121" w:author="Billy Mitchell" w:date="2024-11-05T19:24:00Z" w16du:dateUtc="2024-11-06T00:24:00Z">
        <w:r w:rsidR="000966EC">
          <w:t xml:space="preserve"> ratings</w:t>
        </w:r>
      </w:ins>
      <w:r>
        <w:t xml:space="preserve">. This </w:t>
      </w:r>
      <w:ins w:id="122" w:author="Billy Mitchell" w:date="2024-10-31T14:52:00Z" w16du:dateUtc="2024-10-31T18:52:00Z">
        <w:r w:rsidR="00432112">
          <w:t xml:space="preserve">technique </w:t>
        </w:r>
      </w:ins>
      <w:r w:rsidR="0055170A" w:rsidRPr="00544E7B">
        <w:t xml:space="preserve">may be appropriate for </w:t>
      </w:r>
      <w:ins w:id="123" w:author="Billy Mitchell" w:date="2024-11-05T19:25:00Z" w16du:dateUtc="2024-11-06T00:25:00Z">
        <w:r w:rsidR="000966EC">
          <w:t xml:space="preserve">normative or </w:t>
        </w:r>
      </w:ins>
      <w:r w:rsidR="0055170A" w:rsidRPr="00544E7B">
        <w:t xml:space="preserve">gist-level representations of complex experiences </w:t>
      </w:r>
      <w:r w:rsidR="0055170A" w:rsidRPr="00483932">
        <w:fldChar w:fldCharType="begin"/>
      </w:r>
      <w:r w:rsidR="00DF2BA1">
        <w:instrText xml:space="preserve"> ADDIN ZOTERO_ITEM CSL_CITATION {"citationID":"WyRtaqSh","properties":{"formattedCitation":"\\super 34\\nosupersub{}","plainCitation":"34","noteIndex":0},"citationItems":[{"id":20885,"uris":["http://zotero.org/users/6239255/items/BJTH6R7J"],"itemData":{"id":20885,"type":"article-journal","abstract":"Research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instrText>
      </w:r>
      <w:r w:rsidR="0055170A" w:rsidRPr="00483932">
        <w:fldChar w:fldCharType="separate"/>
      </w:r>
      <w:r w:rsidR="00125F01" w:rsidRPr="00125F01">
        <w:rPr>
          <w:vertAlign w:val="superscript"/>
        </w:rPr>
        <w:t>34</w:t>
      </w:r>
      <w:r w:rsidR="0055170A" w:rsidRPr="00483932">
        <w:fldChar w:fldCharType="end"/>
      </w:r>
      <w:r w:rsidR="0055170A" w:rsidRPr="00544E7B">
        <w:t xml:space="preserve"> but may fail to accurately</w:t>
      </w:r>
      <w:r w:rsidR="00432112">
        <w:t xml:space="preserve"> capture</w:t>
      </w:r>
      <w:del w:id="124" w:author="Billy Mitchell" w:date="2024-10-31T14:55:00Z" w16du:dateUtc="2024-10-31T18:55:00Z">
        <w:r w:rsidR="0055170A" w:rsidRPr="00544E7B" w:rsidDel="00432112">
          <w:delText xml:space="preserve"> how</w:delText>
        </w:r>
      </w:del>
      <w:r w:rsidR="0055170A" w:rsidRPr="00544E7B">
        <w:t xml:space="preserve"> nuances of dynamic or ongoing evaluations </w:t>
      </w:r>
      <w:ins w:id="125" w:author="Billy Mitchell" w:date="2024-10-31T14:56:00Z" w16du:dateUtc="2024-10-31T18:56:00Z">
        <w:r w:rsidR="00432112">
          <w:t xml:space="preserve">as they </w:t>
        </w:r>
      </w:ins>
      <w:r w:rsidR="0055170A" w:rsidRPr="00544E7B">
        <w:t>were experienced</w:t>
      </w:r>
      <w:ins w:id="126" w:author="Billy Mitchell" w:date="2024-11-05T19:25:00Z" w16du:dateUtc="2024-11-06T00:25:00Z">
        <w:r w:rsidR="000966EC">
          <w:t xml:space="preserve"> by subjects</w:t>
        </w:r>
      </w:ins>
      <w:r w:rsidR="0055170A" w:rsidRPr="00544E7B">
        <w:t xml:space="preserve"> </w:t>
      </w:r>
      <w:r w:rsidR="0055170A" w:rsidRPr="00544E7B">
        <w:rPr>
          <w:i/>
          <w:iCs/>
        </w:rPr>
        <w:t>in the moment</w:t>
      </w:r>
      <w:r w:rsidR="0055170A" w:rsidRPr="00544E7B">
        <w:t>. 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t xml:space="preserve"> 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(mPFC)) without the added pressure of having to rate their evaluations. However, this type of viewing may also lead to greater lapses in attention, or possible forgetting of the active goal.</w:t>
      </w:r>
    </w:p>
    <w:p w14:paraId="25C6D865" w14:textId="5C6D2A32" w:rsidR="00900DCE" w:rsidRPr="00544E7B" w:rsidDel="00432112" w:rsidRDefault="00900DCE" w:rsidP="00900DCE">
      <w:pPr>
        <w:spacing w:line="240" w:lineRule="auto"/>
        <w:ind w:firstLine="540"/>
        <w:jc w:val="both"/>
        <w:rPr>
          <w:del w:id="127"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128"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129"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130"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131" w:author="Billy Mitchell" w:date="2024-10-31T14:57:00Z" w16du:dateUtc="2024-10-31T18:57:00Z"/>
        </w:rPr>
      </w:pPr>
    </w:p>
    <w:p w14:paraId="0C0DB8BA" w14:textId="77777777" w:rsidR="004C4E17" w:rsidRPr="00262C6C" w:rsidDel="00147E95" w:rsidRDefault="004C4E17" w:rsidP="004C4E17">
      <w:pPr>
        <w:spacing w:line="240" w:lineRule="auto"/>
        <w:jc w:val="both"/>
        <w:rPr>
          <w:del w:id="132"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133" w:author="Chelsea Helion" w:date="2024-10-22T15:14:00Z"/>
          <w:del w:id="134" w:author="Billy Mitchell" w:date="2024-11-05T17:12:00Z" w16du:dateUtc="2024-11-05T22:12:00Z"/>
        </w:rPr>
      </w:pPr>
    </w:p>
    <w:p w14:paraId="685D29D7" w14:textId="6EE0C604" w:rsidR="003F613E" w:rsidRPr="006E54B4" w:rsidDel="00147E95" w:rsidRDefault="00147E95">
      <w:pPr>
        <w:spacing w:line="240" w:lineRule="auto"/>
        <w:jc w:val="both"/>
        <w:rPr>
          <w:del w:id="135" w:author="Billy Mitchell" w:date="2024-11-05T17:12:00Z" w16du:dateUtc="2024-11-05T22:12:00Z"/>
          <w:rPrChange w:id="136" w:author="Chelsea Helion" w:date="2024-10-23T10:53:00Z">
            <w:rPr>
              <w:del w:id="137" w:author="Billy Mitchell" w:date="2024-11-05T17:12:00Z" w16du:dateUtc="2024-11-05T22:12:00Z"/>
              <w:rFonts w:ascii="Aptos" w:hAnsi="Aptos"/>
            </w:rPr>
          </w:rPrChange>
        </w:rPr>
        <w:pPrChange w:id="138" w:author="Billy Mitchell" w:date="2024-11-05T17:12:00Z" w16du:dateUtc="2024-11-05T22:12:00Z">
          <w:pPr>
            <w:spacing w:line="240" w:lineRule="auto"/>
            <w:ind w:firstLine="540"/>
            <w:jc w:val="both"/>
          </w:pPr>
        </w:pPrChange>
      </w:pPr>
      <w:ins w:id="139" w:author="Billy Mitchell" w:date="2024-11-05T17:12:00Z" w16du:dateUtc="2024-11-05T22:12:00Z">
        <w:r>
          <w:rPr>
            <w:b/>
            <w:bCs/>
          </w:rPr>
          <w:tab/>
        </w:r>
      </w:ins>
    </w:p>
    <w:p w14:paraId="3B5FE623" w14:textId="4C91AF46" w:rsidR="00A967C5" w:rsidRDefault="00F663DD">
      <w:pPr>
        <w:spacing w:line="240" w:lineRule="auto"/>
        <w:jc w:val="both"/>
        <w:pPrChange w:id="140" w:author="Billy Mitchell" w:date="2024-11-05T17:12:00Z" w16du:dateUtc="2024-11-05T22:12:00Z">
          <w:pPr>
            <w:spacing w:line="240" w:lineRule="auto"/>
            <w:ind w:firstLine="540"/>
            <w:jc w:val="both"/>
          </w:pPr>
        </w:pPrChange>
      </w:pPr>
      <w:r>
        <w:rPr>
          <w:b/>
          <w:bCs/>
        </w:rPr>
        <w:t>Contrasting</w:t>
      </w:r>
      <w:r w:rsidRPr="00E5335E">
        <w:rPr>
          <w:b/>
          <w:bCs/>
        </w:rPr>
        <w:t xml:space="preserve"> Expressive</w:t>
      </w:r>
      <w:r w:rsidR="00ED22D8">
        <w:rPr>
          <w:b/>
          <w:bCs/>
        </w:rPr>
        <w:t xml:space="preserve"> Active</w:t>
      </w:r>
      <w:r w:rsidR="00262C6C">
        <w:rPr>
          <w:b/>
          <w:bCs/>
        </w:rPr>
        <w:t xml:space="preserve"> </w:t>
      </w:r>
      <w:r>
        <w:rPr>
          <w:b/>
          <w:bCs/>
        </w:rPr>
        <w:t>and</w:t>
      </w:r>
      <w:r w:rsidR="007476A8">
        <w:rPr>
          <w:b/>
          <w:bCs/>
        </w:rPr>
        <w:t xml:space="preserve"> Reflective</w:t>
      </w:r>
      <w:r w:rsidR="00ED22D8">
        <w:rPr>
          <w:b/>
          <w:bCs/>
        </w:rPr>
        <w:t xml:space="preserve"> Active</w:t>
      </w:r>
      <w:r w:rsidR="007476A8" w:rsidRPr="00262C6C">
        <w:rPr>
          <w:b/>
          <w:bCs/>
        </w:rPr>
        <w:t xml:space="preserve"> </w:t>
      </w:r>
      <w:r w:rsidR="007476A8">
        <w:rPr>
          <w:b/>
          <w:bCs/>
        </w:rPr>
        <w:t>Viewing</w:t>
      </w:r>
      <w:r w:rsidRPr="00262C6C">
        <w:rPr>
          <w:b/>
          <w:bCs/>
        </w:rPr>
        <w:t xml:space="preserve">. </w:t>
      </w:r>
      <w:r w:rsidR="00262C6C">
        <w:t>In the present research, we</w:t>
      </w:r>
      <w:r w:rsidR="007476A8">
        <w:t xml:space="preserve"> test</w:t>
      </w:r>
      <w:r w:rsidR="00566D6E" w:rsidRPr="00262C6C">
        <w:t xml:space="preserve"> </w:t>
      </w:r>
      <w:ins w:id="141" w:author="Billy Mitchell" w:date="2024-10-31T15:00:00Z" w16du:dateUtc="2024-10-31T19:00:00Z">
        <w:r w:rsidR="00483932">
          <w:t>whether</w:t>
        </w:r>
      </w:ins>
      <w:del w:id="142" w:author="Billy Mitchell" w:date="2024-10-31T15:00:00Z" w16du:dateUtc="2024-10-31T19:00:00Z">
        <w:r w:rsidR="00566D6E" w:rsidRPr="00262C6C" w:rsidDel="00483932">
          <w:delText>term</w:delText>
        </w:r>
      </w:del>
      <w:r w:rsidR="00566D6E" w:rsidRPr="00262C6C">
        <w:t xml:space="preserve"> </w:t>
      </w:r>
      <w:r w:rsidR="00566D6E" w:rsidRPr="00262C6C">
        <w:rPr>
          <w:i/>
          <w:iCs/>
        </w:rPr>
        <w:t xml:space="preserve">expressive active engagement </w:t>
      </w:r>
      <w:r w:rsidR="00566D6E" w:rsidRPr="00262C6C">
        <w:t>-- or collecting in-the-moment continuous self-report ratings of one or more specific questions</w:t>
      </w:r>
      <w:r w:rsidR="000B1B95" w:rsidRPr="00262C6C">
        <w:t xml:space="preserve"> </w:t>
      </w:r>
      <w:r w:rsidR="00566D6E" w:rsidRPr="00262C6C">
        <w:t xml:space="preserve">during initial viewing -- may be a preferable alternative to reflective active engagement. </w:t>
      </w:r>
      <w:r w:rsidRPr="00262C6C">
        <w:t>Expressive engagement may be a useful alternative precisely when reflective engagement techniques are limited: 1) when stimuli are long and/or complex</w:t>
      </w:r>
      <w:ins w:id="143" w:author="Chelsea Helion" w:date="2024-10-25T10:42:00Z">
        <w:del w:id="144"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2) when the subjective experiences we want to study are subtle, intense, or ambiguous</w:t>
      </w:r>
      <w:ins w:id="145" w:author="Chelsea Helion" w:date="2024-10-25T10:42:00Z">
        <w:del w:id="146" w:author="Billy Mitchell" w:date="2024-11-05T19:32:00Z" w16du:dateUtc="2024-11-06T00:32:00Z">
          <w:r w:rsidR="007C2B01" w:rsidDel="00FB258D">
            <w:delText xml:space="preserve"> </w:delText>
          </w:r>
          <w:r w:rsidR="007C2B01" w:rsidRPr="00FB258D" w:rsidDel="00FB258D">
            <w:delText>(cite)</w:delText>
          </w:r>
        </w:del>
      </w:ins>
      <w:r w:rsidRPr="00FB258D">
        <w:t>,</w:t>
      </w:r>
      <w:r w:rsidRPr="00262C6C">
        <w:t xml:space="preserve"> and 3) when retaining the fidelity of the initial </w:t>
      </w:r>
      <w:r w:rsidR="003125D9" w:rsidRPr="00262C6C">
        <w:t xml:space="preserve">response to the stimulus </w:t>
      </w:r>
      <w:r w:rsidRPr="00262C6C">
        <w:t xml:space="preserve">is </w:t>
      </w:r>
      <w:r w:rsidR="003125D9" w:rsidRPr="00262C6C">
        <w:t xml:space="preserve">more </w:t>
      </w:r>
      <w:r w:rsidRPr="00262C6C">
        <w:t>important</w:t>
      </w:r>
      <w:r w:rsidR="003125D9" w:rsidRPr="00262C6C">
        <w:t xml:space="preserve"> than perhaps </w:t>
      </w:r>
      <w:r w:rsidR="00A967C5" w:rsidRPr="00262C6C">
        <w:t>altering one’s attention to it</w:t>
      </w:r>
      <w:ins w:id="147" w:author="Chelsea Helion" w:date="2024-10-25T10:42:00Z">
        <w:del w:id="148" w:author="Billy Mitchell" w:date="2024-11-05T19:31:00Z" w16du:dateUtc="2024-11-06T00:31:00Z">
          <w:r w:rsidR="007C2B01" w:rsidDel="00FB258D">
            <w:delText xml:space="preserve"> </w:delText>
          </w:r>
          <w:r w:rsidR="007C2B01" w:rsidRPr="007C2B01" w:rsidDel="00FB258D">
            <w:rPr>
              <w:highlight w:val="yellow"/>
              <w:rPrChange w:id="149" w:author="Chelsea Helion" w:date="2024-10-25T10:42:00Z">
                <w:rPr/>
              </w:rPrChange>
            </w:rPr>
            <w:delText>(cite)</w:delText>
          </w:r>
        </w:del>
      </w:ins>
      <w:del w:id="150" w:author="Billy Mitchell" w:date="2024-11-05T19:31:00Z" w16du:dateUtc="2024-11-06T00:31:00Z">
        <w:r w:rsidRPr="007C2B01" w:rsidDel="00FB258D">
          <w:rPr>
            <w:highlight w:val="yellow"/>
            <w:rPrChange w:id="151" w:author="Chelsea Helion" w:date="2024-10-25T10:42:00Z">
              <w:rPr/>
            </w:rPrChange>
          </w:rPr>
          <w:delText>.</w:delText>
        </w:r>
      </w:del>
      <w:ins w:id="152" w:author="Billy Mitchell" w:date="2024-11-05T19:31:00Z" w16du:dateUtc="2024-11-06T00:31:00Z">
        <w:r w:rsidR="00FB258D">
          <w:t xml:space="preserve">. These may be true due to </w:t>
        </w:r>
      </w:ins>
      <w:ins w:id="153" w:author="Billy Mitchell" w:date="2024-11-05T19:32:00Z" w16du:dateUtc="2024-11-06T00:32:00Z">
        <w:r w:rsidR="00FB258D">
          <w:t xml:space="preserve">well-documented </w:t>
        </w:r>
      </w:ins>
      <w:ins w:id="154" w:author="Billy Mitchell" w:date="2024-11-05T19:31:00Z" w16du:dateUtc="2024-11-06T00:31:00Z">
        <w:r w:rsidR="00FB258D">
          <w:t xml:space="preserve">limitations </w:t>
        </w:r>
      </w:ins>
      <w:ins w:id="155" w:author="Billy Mitchell" w:date="2024-11-05T19:32:00Z" w16du:dateUtc="2024-11-06T00:32:00Z">
        <w:r w:rsidR="00FB258D">
          <w:t xml:space="preserve">and biases </w:t>
        </w:r>
      </w:ins>
      <w:ins w:id="156" w:author="Billy Mitchell" w:date="2024-11-05T19:31:00Z" w16du:dateUtc="2024-11-06T00:31:00Z">
        <w:r w:rsidR="00FB258D">
          <w:t>in attention, mem</w:t>
        </w:r>
      </w:ins>
      <w:ins w:id="157" w:author="Billy Mitchell" w:date="2024-11-05T19:32:00Z" w16du:dateUtc="2024-11-06T00:32:00Z">
        <w:r w:rsidR="00FB258D">
          <w:t>ory, and cognitive load</w:t>
        </w:r>
      </w:ins>
      <w:ins w:id="158" w:author="Billy Mitchell" w:date="2024-11-05T19:56:00Z" w16du:dateUtc="2024-11-06T00:56:00Z">
        <w:r w:rsidR="00D57036">
          <w:t xml:space="preserve"> </w:t>
        </w:r>
      </w:ins>
      <w:r w:rsidR="00D57036">
        <w:fldChar w:fldCharType="begin"/>
      </w:r>
      <w:r w:rsidR="00DF2BA1">
        <w:instrText xml:space="preserve"> ADDIN ZOTERO_ITEM CSL_CITATION {"citationID":"ji5WiA9U","properties":{"formattedCitation":"\\super 35,36\\nosupersub{}","plainCitation":"35,36","noteIndex":0},"citationItems":[{"id":21074,"uris":["http://zotero.org/users/6239255/items/6A5TNASY"],"itemData":{"id":21074,"type":"article-journal","abstract":"Selective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C."}],"issued":{"date-parts":[["2012",2]]}}},{"id":21073,"uris":["http://zotero.org/users/6239255/items/FRZLLZNR"],"itemData":{"id":21073,"type":"article-journal","container-title":"Cognitive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r w:rsidR="00D57036">
        <w:fldChar w:fldCharType="separate"/>
      </w:r>
      <w:r w:rsidR="006B2FAC" w:rsidRPr="006B2FAC">
        <w:rPr>
          <w:vertAlign w:val="superscript"/>
        </w:rPr>
        <w:t>35,36</w:t>
      </w:r>
      <w:r w:rsidR="00D57036">
        <w:fldChar w:fldCharType="end"/>
      </w:r>
      <w:ins w:id="159" w:author="Billy Mitchell" w:date="2024-11-05T19:32:00Z" w16du:dateUtc="2024-11-06T00:32:00Z">
        <w:r w:rsidR="00FB258D">
          <w:t>.</w:t>
        </w:r>
      </w:ins>
      <w:r w:rsidRPr="00262C6C">
        <w:t xml:space="preserve"> </w:t>
      </w:r>
      <w:r w:rsidR="007C2B01" w:rsidRPr="00262C6C">
        <w:t xml:space="preserve">Maintaining phenomenal fidelity is </w:t>
      </w:r>
      <w:r w:rsidR="007C2B01">
        <w:t>critical</w:t>
      </w:r>
      <w:r w:rsidR="007C2B01" w:rsidRPr="00262C6C">
        <w:t xml:space="preserve"> when researching idiosyncratic subject-specific neural signatures (e.g., </w:t>
      </w:r>
      <w:r w:rsidR="007C2B01" w:rsidRPr="00262C6C">
        <w:fldChar w:fldCharType="begin"/>
      </w:r>
      <w:r w:rsidR="00DF2BA1">
        <w:instrText xml:space="preserve"> ADDIN ZOTERO_ITEM CSL_CITATION {"citationID":"Ow6P4PHh","properties":{"formattedCitation":"\\super 26\\nosupersub{}","plainCitation":"26","noteIndex":0},"citationItems":[{"id":20873,"uris":["http://zotero.org/users/6239255/items/5DPAY2YK","http://zotero.org/users/6239255/items/K2M5NHGP"],"itemData":{"id":20873,"type":"article-journal","abstract":"Humans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r w:rsidR="007C2B01" w:rsidRPr="00262C6C">
        <w:fldChar w:fldCharType="separate"/>
      </w:r>
      <w:r w:rsidR="00125F01" w:rsidRPr="00125F01">
        <w:rPr>
          <w:vertAlign w:val="superscript"/>
        </w:rPr>
        <w:t>26</w:t>
      </w:r>
      <w:r w:rsidR="007C2B01" w:rsidRPr="00262C6C">
        <w:fldChar w:fldCharType="end"/>
      </w:r>
      <w:ins w:id="160" w:author="Billy Mitchell" w:date="2024-11-05T18:39:00Z" w16du:dateUtc="2024-11-05T23:39:00Z">
        <w:r w:rsidR="00125F01">
          <w:t>)</w:t>
        </w:r>
      </w:ins>
      <w:r w:rsidR="007C2B01" w:rsidRPr="00262C6C">
        <w:t xml:space="preserve"> or associations between subject-specific neural activity and concurrent behavioral outcomes (e.g., </w:t>
      </w:r>
      <w:r w:rsidR="007C2B01" w:rsidRPr="002947A3">
        <w:fldChar w:fldCharType="begin"/>
      </w:r>
      <w:r w:rsidR="00DF2BA1">
        <w:instrText xml:space="preserve"> ADDIN ZOTERO_ITEM CSL_CITATION {"citationID":"pAChH5sX","properties":{"formattedCitation":"\\super 24\\nosupersub{}","plainCitation":"24","noteIndex":0},"citationItems":[{"id":12675,"uris":["http://zotero.org/users/6239255/items/4GSNBQ5S","http://zotero.org/users/6239255/items/G6LHHETQ"],"itemData":{"id":12675,"type":"article-journal","abstract":"In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r w:rsidR="007C2B01" w:rsidRPr="002947A3">
        <w:fldChar w:fldCharType="separate"/>
      </w:r>
      <w:r w:rsidR="00125F01" w:rsidRPr="00125F01">
        <w:rPr>
          <w:vertAlign w:val="superscript"/>
        </w:rPr>
        <w:t>24</w:t>
      </w:r>
      <w:r w:rsidR="007C2B01" w:rsidRPr="002947A3">
        <w:fldChar w:fldCharType="end"/>
      </w:r>
      <w:ins w:id="161" w:author="Billy Mitchell" w:date="2024-11-05T18:39:00Z" w16du:dateUtc="2024-11-05T23:39:00Z">
        <w:r w:rsidR="00125F01">
          <w:t>)</w:t>
        </w:r>
      </w:ins>
      <w:r w:rsidR="007C2B01" w:rsidRPr="00262C6C">
        <w:t xml:space="preserve">. </w:t>
      </w:r>
      <w:r w:rsidR="00A967C5" w:rsidRPr="00262C6C">
        <w:t>Despite concerns regarding the alteration of neural activity, s</w:t>
      </w:r>
      <w:r w:rsidRPr="00262C6C">
        <w:t xml:space="preserve">ubjects who expressively engage with and passively view stimuli appear overwhelmingly similar in physiological </w:t>
      </w:r>
      <w:r w:rsidR="00364897" w:rsidRPr="00262C6C">
        <w:fldChar w:fldCharType="begin"/>
      </w:r>
      <w:r w:rsidR="00DF2BA1">
        <w:instrText xml:space="preserve"> ADDIN ZOTERO_ITEM CSL_CITATION {"citationID":"uCe2LQMQ","properties":{"formattedCitation":"\\super 37\\nosupersub{}","plainCitation":"37","noteIndex":0},"citationItems":[{"id":20893,"uris":["http://zotero.org/users/6239255/items/T5AZ76GI"],"itemData":{"id":20893,"type":"article-journal","abstract":"Emotion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r w:rsidR="00364897" w:rsidRPr="00262C6C">
        <w:fldChar w:fldCharType="separate"/>
      </w:r>
      <w:r w:rsidR="006B2FAC" w:rsidRPr="006B2FAC">
        <w:rPr>
          <w:vertAlign w:val="superscript"/>
        </w:rPr>
        <w:t>37</w:t>
      </w:r>
      <w:r w:rsidR="00364897" w:rsidRPr="00262C6C">
        <w:fldChar w:fldCharType="end"/>
      </w:r>
      <w:r w:rsidRPr="00262C6C">
        <w:t xml:space="preserve"> and experiential </w:t>
      </w:r>
      <w:r w:rsidR="00364897" w:rsidRPr="00262C6C">
        <w:fldChar w:fldCharType="begin"/>
      </w:r>
      <w:r w:rsidR="00DF2BA1">
        <w:instrText xml:space="preserve"> ADDIN ZOTERO_ITEM CSL_CITATION {"citationID":"Ahb6aYCz","properties":{"formattedCitation":"\\super 20,38\\nosupersub{}","plainCitation":"20,38","noteIndex":0},"citationItems":[{"id":20909,"uris":["http://zotero.org/users/6239255/items/M224CHW3"],"itemData":{"id":20909,"type":"article-journal","abstract":"Abstract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J."}],"issued":{"date-parts":[["2005",9,1]]}}},{"id":20901,"uris":["http://zotero.org/users/6239255/items/68YBCX72","http://zotero.org/users/6239255/items/8IAQCBQ9"],"itemData":{"id":20901,"type":"article-journal","abstract":"Abstract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r w:rsidR="00364897" w:rsidRPr="00262C6C">
        <w:fldChar w:fldCharType="separate"/>
      </w:r>
      <w:r w:rsidR="006B2FAC" w:rsidRPr="006B2FAC">
        <w:rPr>
          <w:vertAlign w:val="superscript"/>
        </w:rPr>
        <w:t>20,38</w:t>
      </w:r>
      <w:r w:rsidR="00364897" w:rsidRPr="00262C6C">
        <w:fldChar w:fldCharType="end"/>
      </w:r>
      <w:r w:rsidR="00364897" w:rsidRPr="00262C6C">
        <w:t xml:space="preserve"> </w:t>
      </w:r>
      <w:r w:rsidRPr="00262C6C">
        <w:lastRenderedPageBreak/>
        <w:t>representations of events</w:t>
      </w:r>
      <w:r w:rsidR="000B1B95" w:rsidRPr="00262C6C">
        <w:t xml:space="preserve">. This </w:t>
      </w:r>
      <w:r w:rsidR="00A967C5" w:rsidRPr="00262C6C">
        <w:t xml:space="preserve">suggests that </w:t>
      </w:r>
      <w:r w:rsidR="000B1B95" w:rsidRPr="00262C6C">
        <w:t xml:space="preserve">active </w:t>
      </w:r>
      <w:r w:rsidR="00A967C5" w:rsidRPr="00262C6C">
        <w:t xml:space="preserve">introspection imposes minimal penalties upon the fidelity of </w:t>
      </w:r>
      <w:r w:rsidRPr="00262C6C">
        <w:t xml:space="preserve">recorded </w:t>
      </w:r>
      <w:r w:rsidR="000B1B95" w:rsidRPr="00262C6C">
        <w:t>phenomena, but this has yet to be tested directly</w:t>
      </w:r>
      <w:r w:rsidR="007C2B01">
        <w:t xml:space="preserve"> in the context of naturalistic neuroimaging</w:t>
      </w:r>
      <w:r w:rsidRPr="00262C6C">
        <w:t xml:space="preserve">. </w:t>
      </w:r>
    </w:p>
    <w:p w14:paraId="65C4E3FC" w14:textId="644AD6BD" w:rsidR="00F663DD" w:rsidRPr="002947A3" w:rsidRDefault="00F663DD" w:rsidP="00E5335E">
      <w:pPr>
        <w:spacing w:line="240" w:lineRule="auto"/>
        <w:ind w:firstLine="540"/>
        <w:jc w:val="both"/>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ratings and an event or information did result in an update to their assessments. Expressive rating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ratings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r w:rsidRPr="002947A3">
        <w:t>pSTS</w:t>
      </w:r>
      <w:proofErr w:type="spellEnd"/>
      <w:r w:rsidRPr="002947A3">
        <w:t xml:space="preserve">), fusiform face area (FFG)), as well. </w:t>
      </w:r>
    </w:p>
    <w:p w14:paraId="4D6B2E29" w14:textId="67CCC4B9" w:rsidR="00F663DD" w:rsidDel="00F663DD" w:rsidRDefault="00F663DD" w:rsidP="00F663DD">
      <w:pPr>
        <w:spacing w:line="240" w:lineRule="auto"/>
        <w:ind w:firstLine="540"/>
        <w:jc w:val="both"/>
        <w:rPr>
          <w:del w:id="162"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DF2BA1">
        <w:instrText xml:space="preserve"> ADDIN ZOTERO_ITEM CSL_CITATION {"citationID":"v4u7fzeB","properties":{"formattedCitation":"\\super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662B7D" w:rsidRPr="00662B7D">
        <w:rPr>
          <w:vertAlign w:val="superscript"/>
        </w:rPr>
        <w:t>20</w:t>
      </w:r>
      <w:r w:rsidRPr="002947A3">
        <w:fldChar w:fldCharType="end"/>
      </w:r>
      <w:r w:rsidRPr="002947A3">
        <w:t xml:space="preserve">. Although the studies included likely use the term in a broader sense than how we have used the term thus far, an association test (n studies = 207) of the term ‘rating’ generated using the Neurosynth </w:t>
      </w:r>
      <w:r w:rsidRPr="002947A3">
        <w:fldChar w:fldCharType="begin"/>
      </w:r>
      <w:r w:rsidR="00DF2BA1">
        <w:instrText xml:space="preserve"> ADDIN ZOTERO_ITEM CSL_CITATION {"citationID":"HYzfx3F5","properties":{"formattedCitation":"\\super 39\\nosupersub{}","plainCitation":"39","noteIndex":0},"citationItems":[{"id":11890,"uris":["http://zotero.org/users/6239255/items/AYYWX7P9"],"itemData":{"id":11890,"type":"article-journal","container-title":"Frontiers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6B2FAC" w:rsidRPr="006B2FAC">
        <w:rPr>
          <w:vertAlign w:val="superscript"/>
        </w:rPr>
        <w:t>39</w:t>
      </w:r>
      <w:r w:rsidRPr="002947A3">
        <w:fldChar w:fldCharType="end"/>
      </w:r>
      <w:r w:rsidRPr="002947A3">
        <w:t xml:space="preserve"> database found clusters in the left and right medial prefrontal cortex (mPFC),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163"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mPFC). </w:t>
      </w:r>
    </w:p>
    <w:p w14:paraId="2BB28EFE" w14:textId="77777777" w:rsidR="00F663DD" w:rsidRDefault="00F663DD" w:rsidP="00F663DD">
      <w:pPr>
        <w:spacing w:line="240" w:lineRule="auto"/>
        <w:ind w:firstLine="540"/>
        <w:jc w:val="both"/>
      </w:pPr>
    </w:p>
    <w:p w14:paraId="237A48C3" w14:textId="50638DE4"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164" w:author="Billy Mitchell" w:date="2024-11-05T22:27:00Z" w16du:dateUtc="2024-11-06T03:27:00Z">
        <w:r w:rsidR="00A736DA">
          <w:t xml:space="preserve"> </w:t>
        </w:r>
      </w:ins>
      <w:r w:rsidR="00A736DA">
        <w:fldChar w:fldCharType="begin"/>
      </w:r>
      <w:r w:rsidR="00DF2BA1">
        <w:instrText xml:space="preserve"> ADDIN ZOTERO_ITEM CSL_CITATION {"citationID":"rW2sWDSm","properties":{"formattedCitation":"\\super 40\\nosupersub{}","plainCitation":"40","noteIndex":0},"citationItems":[{"id":21072,"uris":["http://zotero.org/users/6239255/items/Q58GD3LR"],"itemData":{"id":21072,"type":"article-journal","abstract":"During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A736DA" w:rsidRPr="00A736DA">
        <w:rPr>
          <w:vertAlign w:val="superscript"/>
        </w:rPr>
        <w:t>40</w:t>
      </w:r>
      <w:r w:rsidR="00A736DA">
        <w:fldChar w:fldCharType="end"/>
      </w:r>
      <w:del w:id="165" w:author="Billy Mitchell" w:date="2024-11-05T21:59:00Z" w16du:dateUtc="2024-11-06T02:59:00Z">
        <w:r w:rsidR="00624342" w:rsidDel="00535BB8">
          <w:delText xml:space="preserve"> </w:delText>
        </w:r>
        <w:r w:rsidR="00624342" w:rsidRPr="00125F01" w:rsidDel="00535BB8">
          <w:rPr>
            <w:highlight w:val="yellow"/>
            <w:rPrChange w:id="166" w:author="Billy Mitchell" w:date="2024-11-05T18:39:00Z" w16du:dateUtc="2024-11-05T23:39:00Z">
              <w:rPr/>
            </w:rPrChange>
          </w:rPr>
          <w:delText>(cite)</w:delText>
        </w:r>
      </w:del>
      <w:r w:rsidR="00624342">
        <w:t>, the extent to which narrative comprehension is shared across individuals</w:t>
      </w:r>
      <w:ins w:id="167" w:author="Billy Mitchell" w:date="2024-11-05T22:28:00Z" w16du:dateUtc="2024-11-06T03:28:00Z">
        <w:r w:rsidR="00A736DA">
          <w:t xml:space="preserve"> </w:t>
        </w:r>
      </w:ins>
      <w:r w:rsidR="00A736DA">
        <w:fldChar w:fldCharType="begin"/>
      </w:r>
      <w:r w:rsidR="00DF2BA1">
        <w:instrText xml:space="preserve"> ADDIN ZOTERO_ITEM CSL_CITATION {"citationID":"WntBndik","properties":{"formattedCitation":"\\super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A736DA" w:rsidRPr="00A736DA">
        <w:rPr>
          <w:vertAlign w:val="superscript"/>
        </w:rPr>
        <w:t>8</w:t>
      </w:r>
      <w:r w:rsidR="00A736DA">
        <w:fldChar w:fldCharType="end"/>
      </w:r>
      <w:r w:rsidR="00624342">
        <w:t xml:space="preserve">, and the extent to which neural activity during experience is predictive of neural activity during recall </w:t>
      </w:r>
      <w:r w:rsidR="00A736DA">
        <w:fldChar w:fldCharType="begin"/>
      </w:r>
      <w:r w:rsidR="00DF2BA1">
        <w:instrText xml:space="preserve"> ADDIN ZOTERO_ITEM CSL_CITATION {"citationID":"XqcI9WkF","properties":{"formattedCitation":"\\super 41\\nosupersub{}","plainCitation":"41","noteIndex":0},"citationItems":[{"id":21071,"uris":["http://zotero.org/users/6239255/items/MYM9FA8Y"],"itemData":{"id":21071,"type":"article-journal","abstract":"Abstract\n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A736DA" w:rsidRPr="00A736DA">
        <w:rPr>
          <w:vertAlign w:val="superscript"/>
        </w:rPr>
        <w:t>41</w:t>
      </w:r>
      <w:r w:rsidR="00A736DA">
        <w:fldChar w:fldCharType="end"/>
      </w:r>
      <w:del w:id="168"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169" w:author="Billy Mitchell" w:date="2024-11-05T21:59:00Z" w16du:dateUtc="2024-11-06T02:59:00Z">
        <w:r w:rsidR="00624342" w:rsidRPr="00125F01" w:rsidDel="00535BB8">
          <w:rPr>
            <w:highlight w:val="yellow"/>
            <w:rPrChange w:id="170" w:author="Billy Mitchell" w:date="2024-11-05T18:40:00Z" w16du:dateUtc="2024-11-05T23:40:00Z">
              <w:rPr/>
            </w:rPrChange>
          </w:rPr>
          <w:delText>(cite)</w:delText>
        </w:r>
      </w:del>
      <w:r w:rsidR="00624342">
        <w:t xml:space="preserve">. </w:t>
      </w:r>
      <w:r w:rsidR="00624342">
        <w:lastRenderedPageBreak/>
        <w:t>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44D391BC" w:rsidR="00D71BE0" w:rsidRPr="00E5335E" w:rsidRDefault="00624342" w:rsidP="00624342">
      <w:pPr>
        <w:spacing w:line="240" w:lineRule="auto"/>
        <w:jc w:val="both"/>
        <w:rPr>
          <w:ins w:id="171" w:author="Chelsea Helion" w:date="2024-10-22T13:55:00Z"/>
        </w:rPr>
      </w:pPr>
      <w:commentRangeStart w:id="172"/>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DF2BA1">
        <w:rPr>
          <w:highlight w:val="yellow"/>
        </w:rPr>
        <w:instrText xml:space="preserve"> ADDIN ZOTERO_ITEM CSL_CITATION {"citationID":"elac3RXU","properties":{"formattedCitation":"\\super 42\\nosupersub{}","plainCitation":"42","noteIndex":0},"citationItems":[{"id":21070,"uris":["http://zotero.org/users/6239255/items/7BD9W4V2"],"itemData":{"id":21070,"type":"article-journal","abstract":"A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DF7FAC" w:rsidRPr="00DF7FAC">
        <w:rPr>
          <w:vertAlign w:val="superscript"/>
        </w:rPr>
        <w:t>42</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DF2BA1">
        <w:rPr>
          <w:highlight w:val="yellow"/>
        </w:rPr>
        <w:instrText xml:space="preserve"> ADDIN ZOTERO_ITEM CSL_CITATION {"citationID":"4h89VlpH","properties":{"formattedCitation":"\\super 43,44\\nosupersub{}","plainCitation":"43,44","noteIndex":0},"citationItems":[{"id":21068,"uris":["http://zotero.org/users/6239255/items/YBBSM6PY"],"itemData":{"id":21068,"type":"chapter","abstract":"How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J."}],"issued":{"date-parts":[["2017"]]}}},{"id":21069,"uris":["http://zotero.org/users/6239255/items/SNZQCGF8"],"itemData":{"id":21069,"type":"article-journal","abstract":"Human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B53FEE" w:rsidRPr="00B53FEE">
        <w:rPr>
          <w:vertAlign w:val="superscript"/>
        </w:rPr>
        <w:t>43,44</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172"/>
      <w:r>
        <w:rPr>
          <w:rStyle w:val="CommentReference"/>
        </w:rPr>
        <w:commentReference w:id="172"/>
      </w:r>
    </w:p>
    <w:p w14:paraId="01120E27" w14:textId="63E00DDF" w:rsidR="002D4039" w:rsidRPr="00E5335E" w:rsidDel="00F663DD" w:rsidRDefault="002D4039" w:rsidP="002D4039">
      <w:pPr>
        <w:spacing w:line="240" w:lineRule="auto"/>
        <w:ind w:firstLine="540"/>
        <w:jc w:val="both"/>
        <w:rPr>
          <w:del w:id="173" w:author="Chelsea Helion" w:date="2024-10-25T11:25:00Z"/>
        </w:rPr>
      </w:pPr>
      <w:commentRangeStart w:id="174"/>
    </w:p>
    <w:p w14:paraId="46C4CF67" w14:textId="0A0DBED1" w:rsidR="00AF6336" w:rsidRPr="00B53FEE" w:rsidDel="00E82062" w:rsidRDefault="00000000" w:rsidP="00321805">
      <w:pPr>
        <w:spacing w:line="240" w:lineRule="auto"/>
        <w:ind w:firstLine="540"/>
        <w:jc w:val="both"/>
        <w:rPr>
          <w:del w:id="175" w:author="Billy Mitchell" w:date="2024-11-05T19:12:00Z" w16du:dateUtc="2024-11-06T00:12:00Z"/>
        </w:rPr>
      </w:pPr>
      <w:r w:rsidRPr="00E5335E">
        <w:rPr>
          <w:b/>
          <w:bCs/>
        </w:rPr>
        <w:t>The Present Research.</w:t>
      </w:r>
      <w:r w:rsidRPr="00E5335E">
        <w:t xml:space="preserve"> </w:t>
      </w:r>
      <w:commentRangeEnd w:id="174"/>
      <w:r w:rsidR="00624342">
        <w:rPr>
          <w:rStyle w:val="CommentReference"/>
        </w:rPr>
        <w:commentReference w:id="174"/>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condition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176"/>
      <w:r w:rsidR="009623C0" w:rsidRPr="00775A24">
        <w:rPr>
          <w:b/>
          <w:bCs/>
          <w:rPrChange w:id="177" w:author="Billy Mitchell" w:date="2024-11-06T08:35:00Z" w16du:dateUtc="2024-11-06T13:35:00Z">
            <w:rPr/>
          </w:rPrChange>
        </w:rPr>
        <w:t>Fig</w:t>
      </w:r>
      <w:ins w:id="178" w:author="Billy Mitchell" w:date="2024-11-06T08:35:00Z" w16du:dateUtc="2024-11-06T13:35:00Z">
        <w:r w:rsidR="00775A24" w:rsidRPr="00775A24">
          <w:rPr>
            <w:b/>
            <w:bCs/>
            <w:rPrChange w:id="179" w:author="Billy Mitchell" w:date="2024-11-06T08:35:00Z" w16du:dateUtc="2024-11-06T13:35:00Z">
              <w:rPr/>
            </w:rPrChange>
          </w:rPr>
          <w:t>ure</w:t>
        </w:r>
      </w:ins>
      <w:r w:rsidR="009623C0" w:rsidRPr="00775A24">
        <w:rPr>
          <w:b/>
          <w:bCs/>
          <w:rPrChange w:id="180" w:author="Billy Mitchell" w:date="2024-11-06T08:35:00Z" w16du:dateUtc="2024-11-06T13:35:00Z">
            <w:rPr/>
          </w:rPrChange>
        </w:rPr>
        <w:t xml:space="preserve"> 2</w:t>
      </w:r>
      <w:commentRangeEnd w:id="176"/>
      <w:r w:rsidR="009623C0">
        <w:rPr>
          <w:rStyle w:val="CommentReference"/>
        </w:rPr>
        <w:commentReference w:id="176"/>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DF2BA1">
        <w:rPr>
          <w:highlight w:val="yellow"/>
        </w:rPr>
        <w:instrText xml:space="preserve"> ADDIN ZOTERO_ITEM CSL_CITATION {"citationID":"njPmGes8","properties":{"formattedCitation":"\\super 45\\nosupersub{}","plainCitation":"45","noteIndex":0},"citationItems":[{"id":11902,"uris":["http://zotero.org/users/6239255/items/G2NY84W3"],"itemData":{"id":11902,"type":"article-journal","abstract":"Social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DF2BA1" w:rsidRPr="00DF2BA1">
        <w:rPr>
          <w:vertAlign w:val="superscript"/>
        </w:rPr>
        <w:t>45</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181" w:name="_ykmmu6nyrsmv" w:colFirst="0" w:colLast="0"/>
      <w:bookmarkEnd w:id="181"/>
    </w:p>
    <w:p w14:paraId="73CF35B1" w14:textId="77777777" w:rsidR="00AF6336" w:rsidRPr="00E5335E" w:rsidRDefault="00AF6336">
      <w:pPr>
        <w:spacing w:line="240" w:lineRule="auto"/>
        <w:ind w:firstLine="540"/>
        <w:jc w:val="both"/>
        <w:pPrChange w:id="182"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183"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184" w:author="Billy Mitchell" w:date="2024-11-05T19:01:00Z" w16du:dateUtc="2024-11-06T00:01:00Z"/>
        </w:rPr>
      </w:pPr>
      <w:moveFromRangeStart w:id="185" w:author="Billy Mitchell" w:date="2024-11-05T19:01:00Z" w:name="move181725684"/>
      <w:commentRangeStart w:id="186"/>
      <w:moveFrom w:id="187"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86"/>
        <w:r w:rsidR="00321805" w:rsidDel="00662B7D">
          <w:rPr>
            <w:rStyle w:val="CommentReference"/>
          </w:rPr>
          <w:commentReference w:id="186"/>
        </w:r>
      </w:moveFrom>
    </w:p>
    <w:p w14:paraId="0492D92A" w14:textId="3A57DC00" w:rsidR="003F613E" w:rsidRPr="00E5335E" w:rsidDel="00662B7D" w:rsidRDefault="003F613E" w:rsidP="001B3DD2">
      <w:pPr>
        <w:spacing w:line="240" w:lineRule="auto"/>
        <w:jc w:val="both"/>
        <w:rPr>
          <w:moveFrom w:id="188" w:author="Billy Mitchell" w:date="2024-11-05T19:01:00Z" w16du:dateUtc="2024-11-06T00:01:00Z"/>
        </w:rPr>
      </w:pPr>
      <w:moveFrom w:id="189" w:author="Billy Mitchell" w:date="2024-11-05T19:01:00Z" w16du:dateUtc="2024-11-06T00:01:00Z">
        <w:r w:rsidRPr="00E5335E" w:rsidDel="00662B7D">
          <w:t>Figure 2. Task design.</w:t>
        </w:r>
      </w:moveFrom>
    </w:p>
    <w:moveFromRangeEnd w:id="185"/>
    <w:p w14:paraId="0F1DFB38" w14:textId="4291DC2B" w:rsidR="00A565EC" w:rsidRDefault="00A565EC">
      <w:pPr>
        <w:spacing w:line="240" w:lineRule="auto"/>
        <w:jc w:val="both"/>
        <w:rPr>
          <w:ins w:id="190" w:author="Billy Mitchell" w:date="2024-11-06T01:43:00Z" w16du:dateUtc="2024-11-06T06:43:00Z"/>
          <w:b/>
        </w:rPr>
      </w:pPr>
      <w:ins w:id="191" w:author="Billy Mitchell" w:date="2024-10-30T09:47:00Z" w16du:dateUtc="2024-10-30T13:47:00Z">
        <w:r>
          <w:rPr>
            <w:b/>
          </w:rPr>
          <w:t>RESULTS</w:t>
        </w:r>
      </w:ins>
    </w:p>
    <w:p w14:paraId="39052514" w14:textId="77777777" w:rsidR="00DE3DC3" w:rsidRDefault="00DE3DC3">
      <w:pPr>
        <w:spacing w:line="240" w:lineRule="auto"/>
        <w:jc w:val="both"/>
        <w:rPr>
          <w:ins w:id="192" w:author="Billy Mitchell" w:date="2024-10-30T09:47:00Z" w16du:dateUtc="2024-10-30T13:47:00Z"/>
          <w:b/>
        </w:rPr>
        <w:pPrChange w:id="193"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194" w:author="Billy Mitchell" w:date="2024-11-05T19:12:00Z" w16du:dateUtc="2024-11-06T00:12:00Z"/>
          <w:b/>
          <w:bCs/>
        </w:rPr>
      </w:pPr>
    </w:p>
    <w:p w14:paraId="4C4B07B5" w14:textId="1E2994C6" w:rsidR="00126307" w:rsidDel="00E82062" w:rsidRDefault="00321805">
      <w:pPr>
        <w:rPr>
          <w:del w:id="195" w:author="Billy Mitchell" w:date="2024-11-05T19:12:00Z" w16du:dateUtc="2024-11-06T00:12:00Z"/>
          <w:b/>
          <w:bCs/>
        </w:rPr>
        <w:pPrChange w:id="196"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197" w:author="Billy Mitchell" w:date="2024-11-05T19:12:00Z" w16du:dateUtc="2024-11-06T00:12:00Z">
          <w:pPr>
            <w:pStyle w:val="Heading1"/>
            <w:spacing w:before="0" w:after="0" w:line="240" w:lineRule="auto"/>
            <w:jc w:val="both"/>
          </w:pPr>
        </w:pPrChange>
      </w:pPr>
      <w:del w:id="198"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199" w:name="_l89pprm7u1jz" w:colFirst="0" w:colLast="0"/>
      <w:bookmarkEnd w:id="199"/>
      <w:r>
        <w:rPr>
          <w:b/>
          <w:bCs/>
        </w:rPr>
        <w:t xml:space="preserve">Participants in both viewing orders exhibited similar levels of rating frequency. </w:t>
      </w:r>
      <w:commentRangeStart w:id="200"/>
      <w:del w:id="201" w:author="Billy Mitchell" w:date="2024-11-05T21:01:00Z" w16du:dateUtc="2024-11-06T02:01:00Z">
        <w:r w:rsidRPr="006E54B4" w:rsidDel="00FB7334">
          <w:rPr>
            <w:rPrChange w:id="202" w:author="Chelsea Helion" w:date="2024-10-23T10:53:00Z">
              <w:rPr>
                <w:rFonts w:ascii="Aptos" w:hAnsi="Aptos"/>
              </w:rPr>
            </w:rPrChange>
          </w:rPr>
          <w:delText xml:space="preserve"> </w:delText>
        </w:r>
      </w:del>
      <w:commentRangeEnd w:id="200"/>
      <w:r w:rsidR="00400CBA" w:rsidRPr="006E54B4">
        <w:rPr>
          <w:rStyle w:val="CommentReference"/>
        </w:rPr>
        <w:commentReference w:id="200"/>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203"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204"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205" w:author="Billy Mitchell" w:date="2024-11-06T00:58:00Z" w16du:dateUtc="2024-11-06T05:58:00Z"/>
        </w:rPr>
      </w:pPr>
      <w:ins w:id="206" w:author="Billy Mitchell" w:date="2024-11-05T21:02:00Z" w16du:dateUtc="2024-11-06T02:02:00Z">
        <w:r>
          <w:rPr>
            <w:b/>
            <w:bCs/>
          </w:rPr>
          <w:t>Scene recall did not differ between rating co</w:t>
        </w:r>
      </w:ins>
      <w:ins w:id="207" w:author="Billy Mitchell" w:date="2024-11-05T21:03:00Z" w16du:dateUtc="2024-11-06T02:03:00Z">
        <w:r>
          <w:rPr>
            <w:b/>
            <w:bCs/>
          </w:rPr>
          <w:t>nditions.</w:t>
        </w:r>
      </w:ins>
      <w:ins w:id="208" w:author="Billy Mitchell" w:date="2024-11-05T21:16:00Z" w16du:dateUtc="2024-11-06T02:16:00Z">
        <w:r w:rsidR="00396705">
          <w:rPr>
            <w:b/>
            <w:bCs/>
          </w:rPr>
          <w:t xml:space="preserve"> </w:t>
        </w:r>
      </w:ins>
      <w:ins w:id="209" w:author="Billy Mitchell" w:date="2024-11-06T01:16:00Z" w16du:dateUtc="2024-11-06T06:16:00Z">
        <w:r w:rsidR="00F26708">
          <w:t>Twenty-eight</w:t>
        </w:r>
      </w:ins>
      <w:ins w:id="210" w:author="Billy Mitchell" w:date="2024-11-06T01:17:00Z" w16du:dateUtc="2024-11-06T06:17:00Z">
        <w:r w:rsidR="001E33D0">
          <w:t xml:space="preserve"> (n = 28)</w:t>
        </w:r>
      </w:ins>
      <w:ins w:id="211" w:author="Billy Mitchell" w:date="2024-11-06T01:16:00Z" w16du:dateUtc="2024-11-06T06:16:00Z">
        <w:r w:rsidR="00F26708">
          <w:t xml:space="preserve"> of the thirty-five subjects used in neural analyses completed post-exposure free recall of the stimulus which was able to be transcribed and analyzed</w:t>
        </w:r>
      </w:ins>
      <w:ins w:id="212" w:author="Billy Mitchell" w:date="2024-11-06T01:17:00Z" w16du:dateUtc="2024-11-06T06:17:00Z">
        <w:r w:rsidR="001E33D0">
          <w:t xml:space="preserve">. </w:t>
        </w:r>
      </w:ins>
      <w:ins w:id="213" w:author="Billy Mitchell" w:date="2024-11-06T00:58:00Z" w16du:dateUtc="2024-11-06T05:58:00Z">
        <w:r w:rsidR="0036567C">
          <w:t>A paired samples t-test found no differences</w:t>
        </w:r>
      </w:ins>
      <w:ins w:id="214" w:author="Billy Mitchell" w:date="2024-11-06T01:01:00Z" w16du:dateUtc="2024-11-06T06:01:00Z">
        <w:r w:rsidR="0036567C">
          <w:t xml:space="preserve"> (mean difference = 0.04)</w:t>
        </w:r>
      </w:ins>
      <w:ins w:id="215" w:author="Billy Mitchell" w:date="2024-11-06T00:58:00Z" w16du:dateUtc="2024-11-06T05:58:00Z">
        <w:r w:rsidR="0036567C">
          <w:t xml:space="preserve"> in the </w:t>
        </w:r>
      </w:ins>
      <w:ins w:id="216" w:author="Billy Mitchell" w:date="2024-11-06T01:06:00Z" w16du:dateUtc="2024-11-06T06:06:00Z">
        <w:r w:rsidR="00F26708">
          <w:t>magnitude</w:t>
        </w:r>
      </w:ins>
      <w:ins w:id="217" w:author="Billy Mitchell" w:date="2024-11-06T00:58:00Z" w16du:dateUtc="2024-11-06T05:58:00Z">
        <w:r w:rsidR="0036567C">
          <w:t xml:space="preserve"> of scenes recalled </w:t>
        </w:r>
      </w:ins>
      <w:ins w:id="218" w:author="Billy Mitchell" w:date="2024-11-06T01:06:00Z" w16du:dateUtc="2024-11-06T06:06:00Z">
        <w:r w:rsidR="00F26708">
          <w:t>within</w:t>
        </w:r>
      </w:ins>
      <w:ins w:id="219" w:author="Billy Mitchell" w:date="2024-11-06T00:58:00Z" w16du:dateUtc="2024-11-06T05:58:00Z">
        <w:r w:rsidR="0036567C">
          <w:t xml:space="preserve"> subject while expressively rating and </w:t>
        </w:r>
      </w:ins>
      <w:ins w:id="220" w:author="Billy Mitchell" w:date="2024-11-06T00:59:00Z" w16du:dateUtc="2024-11-06T05:59:00Z">
        <w:r w:rsidR="0036567C">
          <w:t>reflectively not-rating the video</w:t>
        </w:r>
      </w:ins>
      <w:ins w:id="221"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222" w:author="Billy Mitchell" w:date="2024-11-06T00:59:00Z" w16du:dateUtc="2024-11-06T05:59:00Z">
        <w:r w:rsidR="0036567C">
          <w:t>.</w:t>
        </w:r>
      </w:ins>
      <w:ins w:id="223" w:author="Billy Mitchell" w:date="2024-11-06T01:03:00Z" w16du:dateUtc="2024-11-06T06:03:00Z">
        <w:r w:rsidR="0036567C">
          <w:t xml:space="preserve"> We could alternatively use a chi-square test to determine if there is a relationship </w:t>
        </w:r>
      </w:ins>
      <w:ins w:id="224" w:author="Billy Mitchell" w:date="2024-11-06T01:04:00Z" w16du:dateUtc="2024-11-06T06:04:00Z">
        <w:r w:rsidR="0036567C">
          <w:t>among the proportion of scenes recalled and not recalled</w:t>
        </w:r>
      </w:ins>
      <w:ins w:id="225" w:author="Billy Mitchell" w:date="2024-11-06T01:05:00Z" w16du:dateUtc="2024-11-06T06:05:00Z">
        <w:r w:rsidR="0036567C">
          <w:t xml:space="preserve"> while expressively rating and reflectively not rating</w:t>
        </w:r>
      </w:ins>
      <w:ins w:id="226" w:author="Billy Mitchell" w:date="2024-11-06T01:07:00Z" w16du:dateUtc="2024-11-06T06:07:00Z">
        <w:r w:rsidR="00F26708">
          <w:t xml:space="preserve"> between subjects</w:t>
        </w:r>
      </w:ins>
      <w:ins w:id="227" w:author="Billy Mitchell" w:date="2024-11-06T01:05:00Z" w16du:dateUtc="2024-11-06T06:05:00Z">
        <w:r w:rsidR="0036567C">
          <w:t xml:space="preserve">. This approach also failed to </w:t>
        </w:r>
      </w:ins>
      <w:ins w:id="228" w:author="Billy Mitchell" w:date="2024-11-06T01:07:00Z" w16du:dateUtc="2024-11-06T06:07:00Z">
        <w:r w:rsidR="00F26708">
          <w:t>identify significant differences (</w:t>
        </w:r>
      </w:ins>
      <w:ins w:id="229" w:author="Billy Mitchell" w:date="2024-11-06T01:12:00Z" w16du:dateUtc="2024-11-06T06:12:00Z">
        <w:r w:rsidR="00F26708" w:rsidRPr="00F26708">
          <w:t>χ2(1, N</w:t>
        </w:r>
      </w:ins>
      <w:ins w:id="230" w:author="Billy Mitchell" w:date="2024-11-06T01:17:00Z" w16du:dateUtc="2024-11-06T06:17:00Z">
        <w:r w:rsidR="001E33D0">
          <w:t xml:space="preserve"> </w:t>
        </w:r>
      </w:ins>
      <w:ins w:id="231" w:author="Billy Mitchell" w:date="2024-11-06T01:12:00Z" w16du:dateUtc="2024-11-06T06:12:00Z">
        <w:r w:rsidR="00F26708" w:rsidRPr="00F26708">
          <w:t>=</w:t>
        </w:r>
      </w:ins>
      <w:ins w:id="232" w:author="Billy Mitchell" w:date="2024-11-06T01:17:00Z" w16du:dateUtc="2024-11-06T06:17:00Z">
        <w:r w:rsidR="001E33D0">
          <w:t xml:space="preserve"> </w:t>
        </w:r>
      </w:ins>
      <w:ins w:id="233" w:author="Billy Mitchell" w:date="2024-11-06T01:12:00Z" w16du:dateUtc="2024-11-06T06:12:00Z">
        <w:r w:rsidR="00F26708">
          <w:t>28</w:t>
        </w:r>
        <w:r w:rsidR="00F26708" w:rsidRPr="00F26708">
          <w:t>) = 0.</w:t>
        </w:r>
      </w:ins>
      <w:ins w:id="234" w:author="Billy Mitchell" w:date="2024-11-06T01:18:00Z" w16du:dateUtc="2024-11-06T06:18:00Z">
        <w:r w:rsidR="001E33D0">
          <w:t>85</w:t>
        </w:r>
      </w:ins>
      <w:ins w:id="235" w:author="Billy Mitchell" w:date="2024-11-06T01:12:00Z" w16du:dateUtc="2024-11-06T06:12:00Z">
        <w:r w:rsidR="00F26708" w:rsidRPr="00F26708">
          <w:t>, p = 0.</w:t>
        </w:r>
      </w:ins>
      <w:ins w:id="236" w:author="Billy Mitchell" w:date="2024-11-06T01:17:00Z" w16du:dateUtc="2024-11-06T06:17:00Z">
        <w:r w:rsidR="001E33D0">
          <w:t>36</w:t>
        </w:r>
      </w:ins>
      <w:ins w:id="237" w:author="Billy Mitchell" w:date="2024-11-06T01:07:00Z" w16du:dateUtc="2024-11-06T06:07:00Z">
        <w:r w:rsidR="00F26708">
          <w:t xml:space="preserve">). </w:t>
        </w:r>
      </w:ins>
      <w:ins w:id="238"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239" w:author="Billy Mitchell" w:date="2024-11-05T21:09:00Z" w16du:dateUtc="2024-11-06T02:09:00Z"/>
        </w:rPr>
      </w:pPr>
      <w:ins w:id="240" w:author="Chelsea Helion" w:date="2024-10-25T19:02:00Z">
        <w:del w:id="241" w:author="Billy Mitchell" w:date="2024-11-05T21:02:00Z" w16du:dateUtc="2024-11-06T02:02:00Z">
          <w:r w:rsidDel="00FB7334">
            <w:rPr>
              <w:b/>
              <w:bCs/>
            </w:rPr>
            <w:delText>Insert memory results.</w:delText>
          </w:r>
        </w:del>
      </w:ins>
      <w:ins w:id="242" w:author="Billy Mitchell" w:date="2024-11-05T21:03:00Z" w16du:dateUtc="2024-11-06T02:03:00Z">
        <w:r w:rsidR="00FB7334">
          <w:rPr>
            <w:b/>
            <w:bCs/>
          </w:rPr>
          <w:t xml:space="preserve">Character </w:t>
        </w:r>
      </w:ins>
      <w:ins w:id="243" w:author="Billy Mitchell" w:date="2024-11-05T21:08:00Z" w16du:dateUtc="2024-11-06T02:08:00Z">
        <w:r w:rsidR="00FB7334">
          <w:rPr>
            <w:b/>
            <w:bCs/>
          </w:rPr>
          <w:t>representations did not differ between rating cond</w:t>
        </w:r>
      </w:ins>
      <w:ins w:id="244" w:author="Billy Mitchell" w:date="2024-11-05T21:09:00Z" w16du:dateUtc="2024-11-06T02:09:00Z">
        <w:r w:rsidR="00FB7334">
          <w:rPr>
            <w:b/>
            <w:bCs/>
          </w:rPr>
          <w:t xml:space="preserve">itions. </w:t>
        </w:r>
      </w:ins>
      <w:ins w:id="245" w:author="Billy Mitchell" w:date="2024-11-06T01:37:00Z" w16du:dateUtc="2024-11-06T06:37:00Z">
        <w:r w:rsidR="00DE3DC3">
          <w:t xml:space="preserve">We again used </w:t>
        </w:r>
      </w:ins>
      <w:ins w:id="246" w:author="Billy Mitchell" w:date="2024-11-06T01:40:00Z" w16du:dateUtc="2024-11-06T06:40:00Z">
        <w:r w:rsidR="00DE3DC3">
          <w:t>dissimilarity matrices</w:t>
        </w:r>
      </w:ins>
      <w:ins w:id="247" w:author="Billy Mitchell" w:date="2024-11-06T01:38:00Z" w16du:dateUtc="2024-11-06T06:38:00Z">
        <w:r w:rsidR="00DE3DC3">
          <w:t xml:space="preserve"> to</w:t>
        </w:r>
      </w:ins>
      <w:ins w:id="248" w:author="Billy Mitchell" w:date="2024-11-06T01:41:00Z" w16du:dateUtc="2024-11-06T06:41:00Z">
        <w:r w:rsidR="00DE3DC3">
          <w:t xml:space="preserve"> determine whether rating condition yielded observable differences in character asses</w:t>
        </w:r>
      </w:ins>
      <w:ins w:id="249"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250" w:author="Billy Mitchell" w:date="2024-11-06T01:43:00Z" w16du:dateUtc="2024-11-06T06:43:00Z">
        <w:r w:rsidR="00DE3DC3">
          <w:t>0.01</w:t>
        </w:r>
      </w:ins>
      <w:ins w:id="251" w:author="Billy Mitchell" w:date="2024-11-06T01:42:00Z" w16du:dateUtc="2024-11-06T06:42:00Z">
        <w:r w:rsidR="00DE3DC3" w:rsidRPr="00DE3DC3">
          <w:t>, p = 0.</w:t>
        </w:r>
      </w:ins>
      <w:ins w:id="252" w:author="Billy Mitchell" w:date="2024-11-06T01:43:00Z" w16du:dateUtc="2024-11-06T06:43:00Z">
        <w:r w:rsidR="00DE3DC3">
          <w:t>56</w:t>
        </w:r>
      </w:ins>
      <w:ins w:id="253"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254" w:author="Billy Mitchell" w:date="2024-11-06T01:43:00Z" w16du:dateUtc="2024-11-06T06:43:00Z"/>
          <w:b/>
          <w:bCs/>
        </w:rPr>
      </w:pPr>
    </w:p>
    <w:p w14:paraId="55262788" w14:textId="667E9360" w:rsidR="00950C6D" w:rsidDel="00E82062" w:rsidRDefault="00950C6D">
      <w:pPr>
        <w:spacing w:line="240" w:lineRule="auto"/>
        <w:ind w:firstLine="720"/>
        <w:jc w:val="both"/>
        <w:rPr>
          <w:ins w:id="255" w:author="Chelsea Helion" w:date="2024-10-25T19:02:00Z"/>
          <w:del w:id="256" w:author="Billy Mitchell" w:date="2024-11-05T19:12:00Z" w16du:dateUtc="2024-11-06T00:12:00Z"/>
          <w:b/>
          <w:bCs/>
        </w:rPr>
      </w:pPr>
      <w:ins w:id="257" w:author="Chelsea Helion" w:date="2024-10-25T19:02:00Z">
        <w:del w:id="258"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259"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260" w:author="Chelsea Helion" w:date="2024-10-25T19:02:00Z"/>
          <w:del w:id="261" w:author="Billy Mitchell" w:date="2024-11-05T19:12:00Z" w16du:dateUtc="2024-11-06T00:12:00Z"/>
          <w:rPrChange w:id="262" w:author="Chelsea Helion" w:date="2024-10-23T10:53:00Z">
            <w:rPr>
              <w:ins w:id="263" w:author="Chelsea Helion" w:date="2024-10-25T19:02:00Z"/>
              <w:del w:id="264" w:author="Billy Mitchell" w:date="2024-11-05T19:12:00Z" w16du:dateUtc="2024-11-06T00:12:00Z"/>
              <w:rFonts w:ascii="Aptos" w:hAnsi="Aptos"/>
            </w:rPr>
          </w:rPrChange>
        </w:rPr>
      </w:pPr>
      <w:r>
        <w:rPr>
          <w:b/>
          <w:bCs/>
        </w:rPr>
        <w:t>Neuroimaging results</w:t>
      </w:r>
      <w:ins w:id="265"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266" w:author="Chelsea Helion" w:date="2024-10-23T10:53:00Z">
            <w:rPr>
              <w:rFonts w:ascii="Aptos" w:hAnsi="Aptos"/>
            </w:rPr>
          </w:rPrChange>
        </w:rPr>
      </w:pPr>
    </w:p>
    <w:p w14:paraId="367DC151" w14:textId="68F8F017" w:rsidR="00DE0869" w:rsidRPr="006E54B4" w:rsidDel="00E82062" w:rsidRDefault="00950C6D">
      <w:pPr>
        <w:spacing w:line="240" w:lineRule="auto"/>
        <w:ind w:firstLine="720"/>
        <w:jc w:val="both"/>
        <w:rPr>
          <w:del w:id="267" w:author="Billy Mitchell" w:date="2024-11-05T19:10:00Z" w16du:dateUtc="2024-11-06T00:10:00Z"/>
          <w:rPrChange w:id="268" w:author="Chelsea Helion" w:date="2024-10-23T10:53:00Z">
            <w:rPr>
              <w:del w:id="269"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DF2BA1">
        <w:instrText xml:space="preserve"> ADDIN ZOTERO_ITEM CSL_CITATION {"citationID":"FGPrz7Cy","properties":{"formattedCitation":"\\super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00EF26B5" w:rsidRPr="00E5335E">
        <w:t>. The clusters observed suggest that rating frequency modulated activity in regions associated with attention and sensory integration (dACC, IPL, ROL), motor control (</w:t>
      </w:r>
      <w:proofErr w:type="spellStart"/>
      <w:r w:rsidR="00EF26B5" w:rsidRPr="00E5335E">
        <w:t>PoCG</w:t>
      </w:r>
      <w:proofErr w:type="spellEnd"/>
      <w:r w:rsidR="00EF26B5" w:rsidRPr="00E5335E">
        <w:t xml:space="preserve">, SMA, Cereb), and self-monitoring (dACC, IPL, </w:t>
      </w:r>
      <w:del w:id="270"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271"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272" w:author="Billy Mitchell" w:date="2024-11-05T19:10:00Z" w16du:dateUtc="2024-11-06T00:10:00Z"/>
          <w:rPrChange w:id="273" w:author="Chelsea Helion" w:date="2024-10-23T10:53:00Z">
            <w:rPr>
              <w:del w:id="274" w:author="Billy Mitchell" w:date="2024-11-05T19:10:00Z" w16du:dateUtc="2024-11-06T00:10:00Z"/>
              <w:rFonts w:ascii="Aptos" w:hAnsi="Aptos"/>
            </w:rPr>
          </w:rPrChange>
        </w:rPr>
        <w:pPrChange w:id="275" w:author="Billy Mitchell" w:date="2024-11-06T01:43:00Z" w16du:dateUtc="2024-11-06T06:43:00Z">
          <w:pPr>
            <w:spacing w:line="240" w:lineRule="auto"/>
            <w:jc w:val="both"/>
          </w:pPr>
        </w:pPrChange>
      </w:pPr>
      <w:del w:id="276" w:author="Billy Mitchell" w:date="2024-11-05T19:10:00Z" w16du:dateUtc="2024-11-06T00:10:00Z">
        <w:r w:rsidRPr="006E54B4" w:rsidDel="00E82062">
          <w:rPr>
            <w:rPrChange w:id="277"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278" w:author="Chelsea Helion" w:date="2024-10-23T10:53:00Z">
            <w:rPr>
              <w:rFonts w:ascii="Aptos" w:hAnsi="Aptos"/>
              <w:b/>
              <w:bCs/>
            </w:rPr>
          </w:rPrChange>
        </w:rPr>
        <w:pPrChange w:id="279"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280"/>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280"/>
      <w:r w:rsidR="00E75ABA">
        <w:rPr>
          <w:rStyle w:val="CommentReference"/>
        </w:rPr>
        <w:commentReference w:id="280"/>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281"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282"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283"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284" w:author="Billy Mitchell" w:date="2024-11-05T19:11:00Z" w16du:dateUtc="2024-11-06T00:11:00Z"/>
          <w:bCs/>
        </w:rPr>
      </w:pPr>
      <w:del w:id="285"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286"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116037CA"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287"/>
      <w:r w:rsidRPr="00E5335E">
        <w:t xml:space="preserve">greater magnitude </w:t>
      </w:r>
      <w:commentRangeEnd w:id="287"/>
      <w:r w:rsidR="00FE49C0">
        <w:rPr>
          <w:rStyle w:val="CommentReference"/>
        </w:rPr>
        <w:commentReference w:id="287"/>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DF2BA1">
        <w:instrText xml:space="preserve"> ADDIN ZOTERO_ITEM CSL_CITATION {"citationID":"Em62Ysuq","properties":{"formattedCitation":"\\super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DF2BA1" w:rsidRPr="00DF2BA1">
        <w:rPr>
          <w:vertAlign w:val="superscript"/>
        </w:rPr>
        <w:t>46,47</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mPFC, IPL), under the Schaefer-Kong functional parcellation schema</w:t>
      </w:r>
      <w:ins w:id="288" w:author="Billy Mitchell" w:date="2024-11-05T18:42:00Z" w16du:dateUtc="2024-11-05T23:42:00Z">
        <w:r w:rsidR="00125F01">
          <w:t xml:space="preserve"> </w:t>
        </w:r>
      </w:ins>
      <w:del w:id="289" w:author="Billy Mitchell" w:date="2024-11-05T18:41:00Z" w16du:dateUtc="2024-11-05T23:41:00Z">
        <w:r w:rsidRPr="006E54B4" w:rsidDel="00125F01">
          <w:rPr>
            <w:rPrChange w:id="290" w:author="Chelsea Helion" w:date="2024-10-23T10:53:00Z">
              <w:rPr>
                <w:rFonts w:ascii="Aptos" w:hAnsi="Aptos"/>
              </w:rPr>
            </w:rPrChange>
          </w:rPr>
          <w:delText xml:space="preserve"> </w:delText>
        </w:r>
      </w:del>
      <w:r w:rsidR="00125F01">
        <w:fldChar w:fldCharType="begin"/>
      </w:r>
      <w:r w:rsidR="00DF2BA1">
        <w:instrText xml:space="preserve"> ADDIN ZOTERO_ITEM CSL_CITATION {"citationID":"5siKOWMb","properties":{"formattedCitation":"\\super 46\\nosupersub{}","plainCitation":"46","noteIndex":0},"citationItems":[{"id":11998,"uris":["http://zotero.org/users/6239255/items/FZC43B73"],"itemData":{"id":11998,"type":"article-journal","abstract":"Abstract\n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DF2BA1" w:rsidRPr="00DF2BA1">
        <w:rPr>
          <w:vertAlign w:val="superscript"/>
        </w:rPr>
        <w:t>46</w:t>
      </w:r>
      <w:r w:rsidR="00125F01">
        <w:fldChar w:fldCharType="end"/>
      </w:r>
      <w:del w:id="291" w:author="Billy Mitchell" w:date="2024-11-05T18:41:00Z" w16du:dateUtc="2024-11-05T23:41:00Z">
        <w:r w:rsidRPr="006E54B4" w:rsidDel="00125F01">
          <w:rPr>
            <w:rPrChange w:id="292" w:author="Chelsea Helion" w:date="2024-10-23T10:53:00Z">
              <w:rPr>
                <w:rFonts w:ascii="Aptos" w:hAnsi="Aptos"/>
              </w:rPr>
            </w:rPrChange>
          </w:rPr>
          <w:delText>(2022)</w:delText>
        </w:r>
      </w:del>
      <w:r w:rsidRPr="006E54B4">
        <w:rPr>
          <w:rPrChange w:id="293"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294" w:author="Chelsea Helion" w:date="2024-10-23T10:53:00Z">
            <w:rPr>
              <w:rFonts w:ascii="Aptos" w:hAnsi="Aptos"/>
              <w:b/>
              <w:bCs/>
            </w:rPr>
          </w:rPrChange>
        </w:rPr>
        <w:t>Figure 6</w:t>
      </w:r>
      <w:r w:rsidRPr="006E54B4">
        <w:rPr>
          <w:rPrChange w:id="295"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296" w:author="Chelsea Helion" w:date="2024-10-23T10:53:00Z">
            <w:rPr>
              <w:rFonts w:ascii="Aptos" w:hAnsi="Aptos"/>
            </w:rPr>
          </w:rPrChange>
        </w:rPr>
        <w:t>pCUN</w:t>
      </w:r>
      <w:proofErr w:type="spellEnd"/>
      <w:r w:rsidRPr="006E54B4">
        <w:rPr>
          <w:rPrChange w:id="297" w:author="Chelsea Helion" w:date="2024-10-23T10:53:00Z">
            <w:rPr>
              <w:rFonts w:ascii="Aptos" w:hAnsi="Aptos"/>
            </w:rPr>
          </w:rPrChange>
        </w:rPr>
        <w:t xml:space="preserve">, mPFC, IPL) than expressive watchers, even when </w:t>
      </w:r>
      <w:r w:rsidR="00405EA4" w:rsidRPr="006E54B4">
        <w:rPr>
          <w:rPrChange w:id="298" w:author="Chelsea Helion" w:date="2024-10-23T10:53:00Z">
            <w:rPr>
              <w:rFonts w:ascii="Aptos" w:hAnsi="Aptos"/>
            </w:rPr>
          </w:rPrChange>
        </w:rPr>
        <w:t xml:space="preserve">the latter were </w:t>
      </w:r>
      <w:r w:rsidRPr="006E54B4">
        <w:rPr>
          <w:rPrChange w:id="299" w:author="Chelsea Helion" w:date="2024-10-23T10:53:00Z">
            <w:rPr>
              <w:rFonts w:ascii="Aptos" w:hAnsi="Aptos"/>
            </w:rPr>
          </w:rPrChange>
        </w:rPr>
        <w:t xml:space="preserve">not </w:t>
      </w:r>
      <w:r w:rsidR="00405EA4" w:rsidRPr="006E54B4">
        <w:rPr>
          <w:rPrChange w:id="300" w:author="Chelsea Helion" w:date="2024-10-23T10:53:00Z">
            <w:rPr>
              <w:rFonts w:ascii="Aptos" w:hAnsi="Aptos"/>
            </w:rPr>
          </w:rPrChange>
        </w:rPr>
        <w:t xml:space="preserve">actively providing </w:t>
      </w:r>
      <w:r w:rsidRPr="006E54B4">
        <w:rPr>
          <w:rPrChange w:id="301" w:author="Chelsea Helion" w:date="2024-10-23T10:53:00Z">
            <w:rPr>
              <w:rFonts w:ascii="Aptos" w:hAnsi="Aptos"/>
            </w:rPr>
          </w:rPrChange>
        </w:rPr>
        <w:t>rating</w:t>
      </w:r>
      <w:r w:rsidR="00405EA4" w:rsidRPr="006E54B4">
        <w:rPr>
          <w:rPrChange w:id="302" w:author="Chelsea Helion" w:date="2024-10-23T10:53:00Z">
            <w:rPr>
              <w:rFonts w:ascii="Aptos" w:hAnsi="Aptos"/>
            </w:rPr>
          </w:rPrChange>
        </w:rPr>
        <w:t>s</w:t>
      </w:r>
      <w:r w:rsidRPr="006E54B4">
        <w:rPr>
          <w:rPrChange w:id="303"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explicitly rating. </w:t>
      </w:r>
      <w:r>
        <w:t>Next, we aimed to assess whether being able to rate subjective experience evoked different patterns of neural activity, regardless of whether one was actively rating at the time</w:t>
      </w:r>
      <w:commentRangeStart w:id="304"/>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304"/>
      <w:r>
        <w:rPr>
          <w:rStyle w:val="CommentReference"/>
        </w:rPr>
        <w:commentReference w:id="304"/>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305" w:author="Billy Mitchell" w:date="2024-11-05T19:12:00Z" w16du:dateUtc="2024-11-06T00:12:00Z"/>
          <w:rPrChange w:id="306" w:author="Chelsea Helion" w:date="2024-10-23T10:53:00Z">
            <w:rPr>
              <w:del w:id="307" w:author="Billy Mitchell" w:date="2024-11-05T19:12:00Z" w16du:dateUtc="2024-11-06T00:12:00Z"/>
              <w:rFonts w:ascii="Aptos" w:hAnsi="Aptos"/>
            </w:rPr>
          </w:rPrChange>
        </w:rPr>
      </w:pPr>
      <w:ins w:id="308"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309" w:author="Billy Mitchell" w:date="2024-11-05T19:11:00Z" w16du:dateUtc="2024-11-06T00:11:00Z"/>
          <w:rPrChange w:id="310" w:author="Chelsea Helion" w:date="2024-10-23T10:53:00Z">
            <w:rPr>
              <w:del w:id="311" w:author="Billy Mitchell" w:date="2024-11-05T19:11:00Z" w16du:dateUtc="2024-11-06T00:11:00Z"/>
              <w:rFonts w:ascii="Aptos" w:hAnsi="Aptos"/>
            </w:rPr>
          </w:rPrChange>
        </w:rPr>
      </w:pPr>
      <w:del w:id="312"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313" w:author="Billy Mitchell" w:date="2024-11-05T19:11:00Z" w16du:dateUtc="2024-11-06T00:11:00Z"/>
          <w:rPrChange w:id="314" w:author="Chelsea Helion" w:date="2024-10-23T10:53:00Z">
            <w:rPr>
              <w:del w:id="315"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316" w:author="Billy Mitchell" w:date="2024-11-05T19:11:00Z" w16du:dateUtc="2024-11-06T00:11:00Z"/>
          <w:rPrChange w:id="317" w:author="Chelsea Helion" w:date="2024-10-23T10:53:00Z">
            <w:rPr>
              <w:del w:id="318" w:author="Billy Mitchell" w:date="2024-11-05T19:11:00Z" w16du:dateUtc="2024-11-06T00:11:00Z"/>
              <w:rFonts w:ascii="Aptos" w:hAnsi="Aptos"/>
            </w:rPr>
          </w:rPrChange>
        </w:rPr>
      </w:pPr>
      <w:del w:id="319" w:author="Billy Mitchell" w:date="2024-11-05T19:11:00Z" w16du:dateUtc="2024-11-06T00:11:00Z">
        <w:r w:rsidRPr="006E54B4" w:rsidDel="00E82062">
          <w:rPr>
            <w:rPrChange w:id="320"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321"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322" w:author="Billy Mitchell" w:date="2024-11-05T19:12:00Z" w16du:dateUtc="2024-11-06T00:12:00Z"/>
          <w:b/>
          <w:rPrChange w:id="323" w:author="Chelsea Helion" w:date="2024-10-23T10:53:00Z">
            <w:rPr>
              <w:del w:id="324" w:author="Billy Mitchell" w:date="2024-11-05T19:12:00Z" w16du:dateUtc="2024-11-06T00:12:00Z"/>
              <w:rFonts w:ascii="Aptos" w:hAnsi="Aptos"/>
              <w:b/>
            </w:rPr>
          </w:rPrChange>
        </w:rPr>
        <w:pPrChange w:id="325"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326" w:author="Billy Mitchell" w:date="2024-11-05T19:12:00Z" w16du:dateUtc="2024-11-06T00:12:00Z"/>
          <w:b/>
          <w:rPrChange w:id="327" w:author="Chelsea Helion" w:date="2024-10-23T10:53:00Z">
            <w:rPr>
              <w:del w:id="328" w:author="Billy Mitchell" w:date="2024-11-05T19:12:00Z" w16du:dateUtc="2024-11-06T00:12:00Z"/>
              <w:rFonts w:ascii="Aptos" w:hAnsi="Aptos"/>
              <w:b/>
            </w:rPr>
          </w:rPrChange>
        </w:rPr>
        <w:pPrChange w:id="329"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330" w:author="Billy Mitchell" w:date="2024-11-05T19:12:00Z" w16du:dateUtc="2024-11-06T00:12:00Z"/>
          <w:b/>
          <w:rPrChange w:id="331" w:author="Chelsea Helion" w:date="2024-10-23T10:53:00Z">
            <w:rPr>
              <w:del w:id="332" w:author="Billy Mitchell" w:date="2024-11-05T19:12:00Z" w16du:dateUtc="2024-11-06T00:12:00Z"/>
              <w:rFonts w:ascii="Aptos" w:hAnsi="Aptos"/>
              <w:b/>
            </w:rPr>
          </w:rPrChange>
        </w:rPr>
        <w:pPrChange w:id="333"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334" w:author="Billy Mitchell" w:date="2024-11-05T19:12:00Z" w16du:dateUtc="2024-11-06T00:12:00Z"/>
          <w:b/>
          <w:rPrChange w:id="335" w:author="Chelsea Helion" w:date="2024-10-23T10:53:00Z">
            <w:rPr>
              <w:del w:id="336" w:author="Billy Mitchell" w:date="2024-11-05T19:12:00Z" w16du:dateUtc="2024-11-06T00:12:00Z"/>
              <w:rFonts w:ascii="Aptos" w:hAnsi="Aptos"/>
              <w:b/>
            </w:rPr>
          </w:rPrChange>
        </w:rPr>
        <w:pPrChange w:id="337"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338" w:author="Billy Mitchell" w:date="2024-11-05T19:12:00Z" w16du:dateUtc="2024-11-06T00:12:00Z"/>
          <w:b/>
          <w:rPrChange w:id="339" w:author="Chelsea Helion" w:date="2024-10-23T10:53:00Z">
            <w:rPr>
              <w:del w:id="340" w:author="Billy Mitchell" w:date="2024-11-05T19:12:00Z" w16du:dateUtc="2024-11-06T00:12:00Z"/>
              <w:rFonts w:ascii="Aptos" w:hAnsi="Aptos"/>
              <w:b/>
            </w:rPr>
          </w:rPrChange>
        </w:rPr>
        <w:pPrChange w:id="341"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342" w:author="Billy Mitchell" w:date="2024-11-05T19:12:00Z" w16du:dateUtc="2024-11-06T00:12:00Z"/>
          <w:b/>
          <w:rPrChange w:id="343" w:author="Chelsea Helion" w:date="2024-10-23T10:53:00Z">
            <w:rPr>
              <w:del w:id="344" w:author="Billy Mitchell" w:date="2024-11-05T19:12:00Z" w16du:dateUtc="2024-11-06T00:12:00Z"/>
              <w:rFonts w:ascii="Aptos" w:hAnsi="Aptos"/>
              <w:b/>
            </w:rPr>
          </w:rPrChange>
        </w:rPr>
        <w:pPrChange w:id="345"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346" w:author="Billy Mitchell" w:date="2024-11-05T19:12:00Z" w16du:dateUtc="2024-11-06T00:12:00Z"/>
          <w:b/>
          <w:rPrChange w:id="347" w:author="Chelsea Helion" w:date="2024-10-23T10:53:00Z">
            <w:rPr>
              <w:del w:id="348" w:author="Billy Mitchell" w:date="2024-11-05T19:12:00Z" w16du:dateUtc="2024-11-06T00:12:00Z"/>
              <w:rFonts w:ascii="Aptos" w:hAnsi="Aptos"/>
              <w:b/>
            </w:rPr>
          </w:rPrChange>
        </w:rPr>
        <w:pPrChange w:id="349"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350" w:author="Billy Mitchell" w:date="2024-11-05T19:12:00Z" w16du:dateUtc="2024-11-06T00:12:00Z"/>
          <w:b/>
          <w:rPrChange w:id="351" w:author="Chelsea Helion" w:date="2024-10-23T10:53:00Z">
            <w:rPr>
              <w:del w:id="352" w:author="Billy Mitchell" w:date="2024-11-05T19:12:00Z" w16du:dateUtc="2024-11-06T00:12:00Z"/>
              <w:rFonts w:ascii="Aptos" w:hAnsi="Aptos"/>
              <w:b/>
            </w:rPr>
          </w:rPrChange>
        </w:rPr>
        <w:pPrChange w:id="353"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354" w:author="Billy Mitchell" w:date="2024-11-05T19:12:00Z" w16du:dateUtc="2024-11-06T00:12:00Z"/>
          <w:b/>
          <w:rPrChange w:id="355" w:author="Chelsea Helion" w:date="2024-10-23T10:53:00Z">
            <w:rPr>
              <w:del w:id="356" w:author="Billy Mitchell" w:date="2024-11-05T19:12:00Z" w16du:dateUtc="2024-11-06T00:12:00Z"/>
              <w:rFonts w:ascii="Aptos" w:hAnsi="Aptos"/>
              <w:b/>
            </w:rPr>
          </w:rPrChange>
        </w:rPr>
        <w:pPrChange w:id="357"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358" w:author="Billy Mitchell" w:date="2024-11-05T19:12:00Z" w16du:dateUtc="2024-11-06T00:12:00Z"/>
          <w:b/>
          <w:rPrChange w:id="359" w:author="Chelsea Helion" w:date="2024-10-23T10:53:00Z">
            <w:rPr>
              <w:del w:id="360" w:author="Billy Mitchell" w:date="2024-11-05T19:12:00Z" w16du:dateUtc="2024-11-06T00:12:00Z"/>
              <w:rFonts w:ascii="Aptos" w:hAnsi="Aptos"/>
              <w:b/>
            </w:rPr>
          </w:rPrChange>
        </w:rPr>
        <w:pPrChange w:id="361"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362" w:author="Billy Mitchell" w:date="2024-11-05T19:12:00Z" w16du:dateUtc="2024-11-06T00:12:00Z"/>
          <w:bCs/>
          <w:noProof/>
          <w:rPrChange w:id="363" w:author="Chelsea Helion" w:date="2024-10-23T10:53:00Z">
            <w:rPr>
              <w:del w:id="364"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365" w:author="Billy Mitchell" w:date="2024-11-05T19:11:00Z" w16du:dateUtc="2024-11-06T00:11:00Z"/>
          <w:bCs/>
        </w:rPr>
      </w:pPr>
      <w:moveFromRangeStart w:id="366" w:author="Billy Mitchell" w:date="2024-11-05T19:11:00Z" w:name="move181726332"/>
      <w:moveFrom w:id="367"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366"/>
    <w:p w14:paraId="48802B97" w14:textId="5C5964EF" w:rsidR="00A77E81" w:rsidRPr="00E5335E" w:rsidDel="00E82062" w:rsidRDefault="00A77E81">
      <w:pPr>
        <w:spacing w:line="240" w:lineRule="auto"/>
        <w:jc w:val="both"/>
        <w:rPr>
          <w:del w:id="368" w:author="Billy Mitchell" w:date="2024-11-05T19:12:00Z" w16du:dateUtc="2024-11-06T00:12:00Z"/>
          <w:b/>
        </w:rPr>
        <w:pPrChange w:id="369"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370"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371" w:author="Billy Mitchell" w:date="2024-11-05T22:49:00Z" w16du:dateUtc="2024-11-06T03:49:00Z"/>
          <w:b/>
          <w:bCs/>
        </w:rPr>
      </w:pPr>
      <w:bookmarkStart w:id="372" w:name="_ff7ui3r811kl" w:colFirst="0" w:colLast="0"/>
      <w:bookmarkEnd w:id="372"/>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145CBFEE" w:rsidR="00DE3855" w:rsidRPr="00FE49C0" w:rsidRDefault="00DE3855" w:rsidP="00DE3855">
      <w:pPr>
        <w:spacing w:line="240" w:lineRule="auto"/>
        <w:ind w:firstLine="720"/>
        <w:jc w:val="both"/>
        <w:rPr>
          <w:rFonts w:eastAsia="Times New Roman"/>
          <w:color w:val="000000"/>
          <w:lang w:val="en-US"/>
        </w:rPr>
      </w:pPr>
      <w:commentRangeStart w:id="373"/>
      <w:r w:rsidRPr="00FE49C0">
        <w:t xml:space="preserve">The present study aimed to characterize how neural activity differed while continuously rating or not rating a video stimulus under otherwise identical instructional conditions and focal topics. </w:t>
      </w:r>
      <w:commentRangeEnd w:id="373"/>
      <w:r w:rsidR="00297C72">
        <w:rPr>
          <w:rStyle w:val="CommentReference"/>
        </w:rPr>
        <w:commentReference w:id="373"/>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374"/>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374"/>
      <w:r w:rsidR="00297C72">
        <w:rPr>
          <w:rStyle w:val="CommentReference"/>
        </w:rPr>
        <w:commentReference w:id="374"/>
      </w:r>
      <w:r w:rsidRPr="00FE49C0">
        <w:t xml:space="preserve">In doing so, this study extends </w:t>
      </w:r>
      <w:r w:rsidR="00297C72">
        <w:t xml:space="preserve">prior </w:t>
      </w:r>
      <w:r w:rsidRPr="00FE49C0">
        <w:t>results</w:t>
      </w:r>
      <w:r w:rsidR="00297C72">
        <w:t xml:space="preserve"> examining studies that exclusively examined passive viewing </w:t>
      </w:r>
      <w:r w:rsidR="00297C72" w:rsidRPr="00DE3DC3">
        <w:rPr>
          <w:highlight w:val="yellow"/>
          <w:rPrChange w:id="375" w:author="Billy Mitchell" w:date="2024-11-06T01:44:00Z" w16du:dateUtc="2024-11-06T06:44:00Z">
            <w:rPr/>
          </w:rPrChange>
        </w:rPr>
        <w:t>(cites</w:t>
      </w:r>
      <w:proofErr w:type="gramStart"/>
      <w:r w:rsidR="00297C72" w:rsidRPr="00DE3DC3">
        <w:rPr>
          <w:highlight w:val="yellow"/>
          <w:rPrChange w:id="376" w:author="Billy Mitchell" w:date="2024-11-06T01:44:00Z" w16du:dateUtc="2024-11-06T06:44:00Z">
            <w:rPr/>
          </w:rPrChange>
        </w:rPr>
        <w:t>)</w:t>
      </w:r>
      <w:r w:rsidR="00297C72">
        <w:t>, or</w:t>
      </w:r>
      <w:proofErr w:type="gramEnd"/>
      <w:r w:rsidR="00297C72">
        <w:t xml:space="preserve"> contrasted passive and expressive viewing without maintaining goal </w:t>
      </w:r>
      <w:proofErr w:type="spellStart"/>
      <w:r w:rsidR="00297C72">
        <w:t>congurency</w:t>
      </w:r>
      <w:proofErr w:type="spellEnd"/>
      <w:r w:rsidR="00297C72">
        <w:t xml:space="preserve"> </w:t>
      </w:r>
      <w:r w:rsidR="00297C72" w:rsidRPr="00DE3DC3">
        <w:rPr>
          <w:highlight w:val="yellow"/>
          <w:rPrChange w:id="377" w:author="Billy Mitchell" w:date="2024-11-06T01:44:00Z" w16du:dateUtc="2024-11-06T06:44:00Z">
            <w:rPr/>
          </w:rPrChange>
        </w:rPr>
        <w:t>(Hutcherson cite)</w:t>
      </w:r>
      <w:r w:rsidR="00297C72">
        <w:t xml:space="preserve">. </w:t>
      </w:r>
      <w:commentRangeStart w:id="378"/>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379"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380"/>
      <w:r w:rsidRPr="00FE49C0">
        <w:rPr>
          <w:rFonts w:eastAsia="Times New Roman"/>
          <w:color w:val="000000"/>
          <w:lang w:val="en-US"/>
        </w:rPr>
        <w:t xml:space="preserve">ACC, AI, IPS SPL, STG, Occ, TPJ and FFG </w:t>
      </w:r>
      <w:commentRangeEnd w:id="380"/>
      <w:r w:rsidR="00297C72">
        <w:rPr>
          <w:rStyle w:val="CommentReference"/>
        </w:rPr>
        <w:commentReference w:id="380"/>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381"/>
      <w:proofErr w:type="spellStart"/>
      <w:r w:rsidRPr="00FE49C0">
        <w:rPr>
          <w:rFonts w:eastAsia="Times New Roman"/>
          <w:color w:val="000000"/>
          <w:lang w:val="en-US"/>
        </w:rPr>
        <w:t>pCUN</w:t>
      </w:r>
      <w:proofErr w:type="spellEnd"/>
      <w:r w:rsidRPr="00FE49C0">
        <w:rPr>
          <w:rFonts w:eastAsia="Times New Roman"/>
          <w:color w:val="000000"/>
          <w:lang w:val="en-US"/>
        </w:rPr>
        <w:t>, IPL, and mPFC</w:t>
      </w:r>
      <w:commentRangeEnd w:id="381"/>
      <w:r w:rsidR="00297C72">
        <w:rPr>
          <w:rStyle w:val="CommentReference"/>
        </w:rPr>
        <w:commentReference w:id="381"/>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382"/>
      <w:r w:rsidRPr="00FE49C0">
        <w:rPr>
          <w:rFonts w:eastAsia="Times New Roman"/>
          <w:color w:val="000000"/>
          <w:lang w:val="en-US"/>
        </w:rPr>
        <w:t>IPS, SPL, Occ, and FFG</w:t>
      </w:r>
      <w:commentRangeEnd w:id="382"/>
      <w:r w:rsidR="00A41260">
        <w:rPr>
          <w:rStyle w:val="CommentReference"/>
        </w:rPr>
        <w:commentReference w:id="382"/>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383"/>
      <w:r w:rsidRPr="00FE49C0">
        <w:rPr>
          <w:rFonts w:eastAsia="Times New Roman"/>
          <w:color w:val="000000"/>
          <w:lang w:val="en-US"/>
        </w:rPr>
        <w:t xml:space="preserve">two conditions </w:t>
      </w:r>
      <w:commentRangeEnd w:id="383"/>
      <w:r w:rsidR="00297C72">
        <w:rPr>
          <w:rStyle w:val="CommentReference"/>
        </w:rPr>
        <w:commentReference w:id="383"/>
      </w:r>
      <w:r w:rsidRPr="00FE49C0">
        <w:rPr>
          <w:rFonts w:eastAsia="Times New Roman"/>
          <w:color w:val="000000"/>
          <w:lang w:val="en-US"/>
        </w:rPr>
        <w:t xml:space="preserve">in activation of the ACC, AI, or STG. Additionally, we found that </w:t>
      </w:r>
      <w:commentRangeStart w:id="384"/>
      <w:r w:rsidRPr="00FE49C0">
        <w:rPr>
          <w:rFonts w:eastAsia="Times New Roman"/>
          <w:color w:val="000000"/>
          <w:lang w:val="en-US"/>
        </w:rPr>
        <w:t xml:space="preserve">non-rating </w:t>
      </w:r>
      <w:commentRangeEnd w:id="384"/>
      <w:r w:rsidR="00297C72">
        <w:rPr>
          <w:rStyle w:val="CommentReference"/>
        </w:rPr>
        <w:commentReference w:id="384"/>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mPFC,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the parametric modulation and intersubject correlational analyses. In general, rating appeared to differentially recruit control, attention, salience, memory, and visual networks while not rating appeared to recruit default mode and auditory networks, with some additional recruitment from visual and salience structures not recruited by rating.</w:t>
      </w:r>
      <w:commentRangeEnd w:id="378"/>
      <w:r w:rsidR="00A41260">
        <w:rPr>
          <w:rStyle w:val="CommentReference"/>
        </w:rPr>
        <w:commentReference w:id="378"/>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385"/>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385"/>
      <w:r w:rsidR="00F21D6A">
        <w:rPr>
          <w:rStyle w:val="CommentReference"/>
        </w:rPr>
        <w:commentReference w:id="385"/>
      </w:r>
    </w:p>
    <w:p w14:paraId="6BE2844C" w14:textId="4377FD74"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DF2BA1">
        <w:rPr>
          <w:bCs/>
        </w:rPr>
        <w:instrText xml:space="preserve"> ADDIN ZOTERO_ITEM CSL_CITATION {"citationID":"jZeg5cse","properties":{"formattedCitation":"\\super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386"/>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subject’s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386"/>
      <w:r w:rsidR="007C01F4">
        <w:rPr>
          <w:rStyle w:val="CommentReference"/>
        </w:rPr>
        <w:commentReference w:id="386"/>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A few unanticipated-but-observed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differences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0FB9274B"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DF2BA1">
        <w:rPr>
          <w:bCs/>
        </w:rPr>
        <w:instrText xml:space="preserve"> ADDIN ZOTERO_ITEM CSL_CITATION {"citationID":"SH97KzVp","properties":{"formattedCitation":"\\super 48,49\\nosupersub{}","plainCitation":"48,49","noteIndex":0},"citationItems":[{"id":21001,"uris":["http://zotero.org/users/6239255/items/LHKMUCY5"],"itemData":{"id":21001,"type":"article-journal","abstract":"Real-world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DF2BA1" w:rsidRPr="00DF2BA1">
        <w:rPr>
          <w:vertAlign w:val="superscript"/>
        </w:rPr>
        <w:t>48,49</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387"/>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387"/>
      <w:r w:rsidR="003F1AFF">
        <w:rPr>
          <w:rStyle w:val="CommentReference"/>
        </w:rPr>
        <w:commentReference w:id="387"/>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DF2BA1">
        <w:rPr>
          <w:bCs/>
        </w:rPr>
        <w:instrText xml:space="preserve"> ADDIN ZOTERO_ITEM CSL_CITATION {"citationID":"StiEtIGC","properties":{"formattedCitation":"\\super 22\\nosupersub{}","plainCitation":"22","noteIndex":0},"citationItems":[{"id":20999,"uris":["http://zotero.org/users/6239255/items/68XCT968"],"itemData":{"id":20999,"type":"article-journal","container-title":"Annual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662B7D" w:rsidRPr="00662B7D">
        <w:rPr>
          <w:vertAlign w:val="superscript"/>
        </w:rPr>
        <w:t>22</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DF2BA1">
        <w:rPr>
          <w:bCs/>
        </w:rPr>
        <w:instrText xml:space="preserve"> ADDIN ZOTERO_ITEM CSL_CITATION {"citationID":"rjNqfnm2","properties":{"formattedCitation":"\\super 50\\uc0\\u8211{}52\\nosupersub{}","plainCitation":"50–52","noteIndex":0},"citationItems":[{"id":20967,"uris":["http://zotero.org/users/6239255/items/TJQDNGZX"],"itemData":{"id":20967,"type":"article-journal","abstract":"Resting-state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20968,"uris":["http://zotero.org/users/6239255/items/LH8ZZACS"],"itemData":{"id":20968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E."}],"issued":{"date-parts":[["2015",8]]}}},{"id":20966,"uris":["http://zotero.org/users/6239255/items/AN8BBCMI"],"itemData":{"id":20966,"type":"article-journal","abstract":"The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DF2BA1" w:rsidRPr="00DF2BA1">
        <w:rPr>
          <w:vertAlign w:val="superscript"/>
        </w:rPr>
        <w:t>50–52</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20EF6F31" w:rsidR="00DE0869" w:rsidRPr="00F91824" w:rsidRDefault="004C0767" w:rsidP="008D4759">
      <w:pPr>
        <w:spacing w:line="240" w:lineRule="auto"/>
        <w:ind w:firstLine="720"/>
        <w:jc w:val="both"/>
        <w:rPr>
          <w:bCs/>
        </w:rPr>
      </w:pPr>
      <w:r w:rsidRPr="00F91824">
        <w:rPr>
          <w:bCs/>
        </w:rPr>
        <w:t>We hypothesized that expressive rating would yield significantly greater dACC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dACC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correlated with increased dACC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DF2BA1">
        <w:rPr>
          <w:bCs/>
        </w:rPr>
        <w:instrText xml:space="preserve"> ADDIN ZOTERO_ITEM CSL_CITATION {"citationID":"e6yXAfm5","properties":{"formattedCitation":"\\super 53\\nosupersub{}","plainCitation":"53","noteIndex":0},"citationItems":[{"id":21058,"uris":["http://zotero.org/users/6239255/items/ECRZQ2M5"],"itemData":{"id":21058,"type":"article-journal","abstract":"Negative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DF2BA1" w:rsidRPr="00DF2BA1">
        <w:rPr>
          <w:vertAlign w:val="superscript"/>
        </w:rPr>
        <w:t>53</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DF2BA1">
        <w:rPr>
          <w:bCs/>
        </w:rPr>
        <w:instrText xml:space="preserve"> ADDIN ZOTERO_ITEM CSL_CITATION {"citationID":"jq4P1KRL","properties":{"formattedCitation":"\\super 20\\nosupersub{}","plainCitation":"20","noteIndex":0},"citationItems":[{"id":20909,"uris":["http://zotero.org/users/6239255/items/M224CHW3"],"itemData":{"id":20909,"type":"article-journal","abstract":"Abstract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662B7D" w:rsidRPr="00662B7D">
        <w:rPr>
          <w:vertAlign w:val="superscript"/>
        </w:rPr>
        <w:t>20</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388"/>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388"/>
      <w:r w:rsidR="00EC6475">
        <w:rPr>
          <w:rStyle w:val="CommentReference"/>
        </w:rPr>
        <w:commentReference w:id="388"/>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02E135DA"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389"/>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DF2BA1">
        <w:instrText xml:space="preserve"> ADDIN ZOTERO_ITEM CSL_CITATION {"citationID":"utpBOYuT","properties":{"formattedCitation":"\\super 54\\nosupersub{}","plainCitation":"54","noteIndex":0},"citationItems":[{"id":21057,"uris":["http://zotero.org/users/6239255/items/QFG6FRZH"],"itemData":{"id":21057,"type":"article-journal","abstract":"This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DF2BA1" w:rsidRPr="00DF2BA1">
        <w:rPr>
          <w:vertAlign w:val="superscript"/>
        </w:rPr>
        <w:t>54</w:t>
      </w:r>
      <w:r w:rsidR="00227A75" w:rsidRPr="00F91824">
        <w:fldChar w:fldCharType="end"/>
      </w:r>
      <w:r w:rsidRPr="00F91824">
        <w:t xml:space="preserve">. </w:t>
      </w:r>
      <w:commentRangeEnd w:id="389"/>
      <w:r w:rsidR="00EC6475">
        <w:rPr>
          <w:rStyle w:val="CommentReference"/>
        </w:rPr>
        <w:commentReference w:id="389"/>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DF2BA1">
        <w:instrText xml:space="preserve"> ADDIN ZOTERO_ITEM CSL_CITATION {"citationID":"nhp1KRO2","properties":{"formattedCitation":"\\super 55\\nosupersub{}","plainCitation":"55","noteIndex":0},"citationItems":[{"id":11814,"uris":["http://zotero.org/users/6239255/items/PAB5DXAK"],"itemData":{"id":11814,"type":"article-journal","container-title":"Nature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DF2BA1" w:rsidRPr="00DF2BA1">
        <w:rPr>
          <w:vertAlign w:val="superscript"/>
        </w:rPr>
        <w:t>55</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3E061172"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DF2BA1">
        <w:instrText xml:space="preserve"> ADDIN ZOTERO_ITEM CSL_CITATION {"citationID":"gxY5bTYf","properties":{"formattedCitation":"\\super 56\\nosupersub{}","plainCitation":"56","noteIndex":0},"citationItems":[{"id":21056,"uris":["http://zotero.org/users/6239255/items/9MUM8KKB"],"itemData":{"id":21056,"type":"article-journal","abstract":"Functional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DF2BA1" w:rsidRPr="00DF2BA1">
        <w:rPr>
          <w:vertAlign w:val="superscript"/>
        </w:rPr>
        <w:t>56</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DF2BA1">
        <w:instrText xml:space="preserve"> ADDIN ZOTERO_ITEM CSL_CITATION {"citationID":"AZP4FI9E","properties":{"formattedCitation":"\\super 57\\nosupersub{}","plainCitation":"57","noteIndex":0},"citationItems":[{"id":21055,"uris":["http://zotero.org/users/6239255/items/M3MX3MN3"],"itemData":{"id":21055,"type":"article-journal","abstract":"Here,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DF2BA1" w:rsidRPr="00DF2BA1">
        <w:rPr>
          <w:vertAlign w:val="superscript"/>
        </w:rPr>
        <w:t>57</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DF2BA1">
        <w:instrText xml:space="preserve"> ADDIN ZOTERO_ITEM CSL_CITATION {"citationID":"48VGx9Ti","properties":{"formattedCitation":"\\super 16,58\\uc0\\u8211{}60\\nosupersub{}","plainCitation":"16,58–60","noteIndex":0},"citationItems":[{"id":20890,"uris":["http://zotero.org/users/6239255/items/RNBFAIIW"],"itemData":{"id":20890,"type":"article-journal","abstract":"Thirty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M."}],"issued":{"date-parts":[["1983",9,1]]}}},{"id":21053,"uris":["http://zotero.org/users/6239255/items/AXIRVPRD"],"itemData":{"id":21053,"type":"article-journal","container-title":"PsyArxiv","DOI":"https://doi.org/10.31234/osf.io/3crua","language":"English","title":"Dynamics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21052,"uris":["http://zotero.org/users/6239255/items/XCHLZ9DS"],"itemData":{"id":21052,"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M."},{"family":"Wheatley","given":"Thalia"}],"issued":{"date-parts":[["2024",5,10]]}}},{"id":21054,"uris":["http://zotero.org/users/6239255/items/IPMTCUXJ"],"itemData":{"id":21054,"type":"article-journal","abstract":"Conversation?a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DF2BA1" w:rsidRPr="00DF2BA1">
        <w:rPr>
          <w:vertAlign w:val="superscript"/>
        </w:rPr>
        <w:t>16,58–60</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limits our ability to isolate neural correlates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generalizable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3211AFB8"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DF2BA1">
        <w:instrText xml:space="preserve"> ADDIN ZOTERO_ITEM CSL_CITATION {"citationID":"Mt215vKh","properties":{"formattedCitation":"\\super 10\\nosupersub{}","plainCitation":"10","noteIndex":0},"citationItems":[{"id":12003,"uris":["http://zotero.org/users/6239255/items/N7VP39X2"],"itemData":{"id":12003,"type":"article-journal","abstract":"To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62B7D" w:rsidRPr="00662B7D">
        <w:rPr>
          <w:vertAlign w:val="superscript"/>
        </w:rPr>
        <w:t>10</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DF2BA1">
        <w:instrText xml:space="preserve"> ADDIN ZOTERO_ITEM CSL_CITATION {"citationID":"KGxN8zJW","properties":{"formattedCitation":"\\super 33\\nosupersub{}","plainCitation":"33","noteIndex":0},"citationItems":[{"id":20905,"uris":["http://zotero.org/users/6239255/items/NB37WI4P"],"itemData":{"id":20905,"type":"article-journal","abstract":"Humor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0F1891" w:rsidRPr="000F1891">
        <w:rPr>
          <w:vertAlign w:val="superscript"/>
        </w:rPr>
        <w:t>33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siloing of research efforts by creating a common language and provide a robust foundation for this thriving subdiscipline.</w:t>
      </w:r>
    </w:p>
    <w:p w14:paraId="539A7132" w14:textId="0CCC76AB" w:rsidR="00FE3980" w:rsidRPr="00F91824" w:rsidDel="00B53FEE" w:rsidRDefault="00FE3980">
      <w:pPr>
        <w:rPr>
          <w:del w:id="390" w:author="Billy Mitchell" w:date="2024-11-05T22:50:00Z" w16du:dateUtc="2024-11-06T03:50:00Z"/>
          <w:b/>
        </w:rPr>
      </w:pPr>
      <w:r w:rsidRPr="00F91824">
        <w:rPr>
          <w:b/>
        </w:rPr>
        <w:br w:type="page"/>
      </w:r>
    </w:p>
    <w:p w14:paraId="0F9982F7" w14:textId="17D07C77" w:rsidR="00DE0869" w:rsidRPr="00F91824" w:rsidRDefault="00000000">
      <w:pPr>
        <w:rPr>
          <w:b/>
        </w:rPr>
        <w:pPrChange w:id="391"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392" w:name="_3m71kq8syq2c" w:colFirst="0" w:colLast="0"/>
      <w:bookmarkEnd w:id="392"/>
    </w:p>
    <w:p w14:paraId="119EA104" w14:textId="54F3B8F5" w:rsidR="009623C0" w:rsidRPr="002947A3" w:rsidRDefault="009623C0">
      <w:pPr>
        <w:pStyle w:val="Heading2"/>
        <w:spacing w:before="0" w:after="0" w:line="240" w:lineRule="auto"/>
        <w:jc w:val="both"/>
        <w:rPr>
          <w:b/>
          <w:bCs/>
          <w:sz w:val="22"/>
          <w:szCs w:val="22"/>
        </w:rPr>
        <w:pPrChange w:id="393" w:author="Chelsea Helion" w:date="2024-10-25T12:15:00Z">
          <w:pPr>
            <w:pStyle w:val="Heading2"/>
            <w:spacing w:before="0" w:after="0" w:line="240" w:lineRule="auto"/>
            <w:ind w:firstLine="720"/>
            <w:jc w:val="both"/>
          </w:pPr>
        </w:pPrChange>
      </w:pPr>
      <w:del w:id="394" w:author="Billy Mitchell" w:date="2024-10-30T09:47:00Z" w16du:dateUtc="2024-10-30T13:47:00Z">
        <w:r w:rsidRPr="002947A3" w:rsidDel="00A565EC">
          <w:rPr>
            <w:b/>
            <w:bCs/>
            <w:sz w:val="22"/>
            <w:szCs w:val="22"/>
          </w:rPr>
          <w:delText>Methods</w:delText>
        </w:r>
      </w:del>
      <w:ins w:id="395"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396"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397" w:author="Billy Mitchell" w:date="2024-11-06T01:15:00Z" w16du:dateUtc="2024-11-06T06:15:00Z">
        <w:r w:rsidR="00F26708">
          <w:t xml:space="preserve"> </w:t>
        </w:r>
      </w:ins>
      <w:del w:id="398"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77777777" w:rsidR="00704746" w:rsidRDefault="009623C0" w:rsidP="009623C0">
      <w:pPr>
        <w:spacing w:line="240" w:lineRule="auto"/>
        <w:jc w:val="both"/>
        <w:rPr>
          <w:ins w:id="399"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DF2BA1">
        <w:instrText xml:space="preserve"> ADDIN ZOTERO_ITEM CSL_CITATION {"citationID":"hkUpRriG","properties":{"formattedCitation":"\\super 61\\nosupersub{}","plainCitation":"61","noteIndex":0},"citationItems":[{"id":20910,"uris":["http://zotero.org/users/6239255/items/7MZZWZTX","http://zotero.org/users/6239255/items/J2WIKVVS"],"itemData":{"id":20910,"type":"article-journal","abstract":"The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DF2BA1" w:rsidRPr="00DF2BA1">
        <w:rPr>
          <w:vertAlign w:val="superscript"/>
        </w:rPr>
        <w:t>61</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halves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400" w:author="Billy Mitchell" w:date="2024-11-06T08:38:00Z" w16du:dateUtc="2024-11-06T13:38:00Z">
        <w:r w:rsidRPr="002947A3" w:rsidDel="00775A24">
          <w:delText xml:space="preserve">while still in the scanner, </w:delText>
        </w:r>
      </w:del>
      <w:r w:rsidRPr="002947A3">
        <w:t xml:space="preserve">participants completed </w:t>
      </w:r>
      <w:del w:id="401" w:author="Billy Mitchell" w:date="2024-11-06T08:38:00Z" w16du:dateUtc="2024-11-06T13:38:00Z">
        <w:r w:rsidRPr="002947A3" w:rsidDel="00775A24">
          <w:delText xml:space="preserve">two </w:delText>
        </w:r>
      </w:del>
      <w:ins w:id="402" w:author="Billy Mitchell" w:date="2024-11-06T08:38:00Z" w16du:dateUtc="2024-11-06T13:38:00Z">
        <w:r w:rsidR="00775A24">
          <w:t>an</w:t>
        </w:r>
        <w:r w:rsidR="00775A24" w:rsidRPr="002947A3">
          <w:t xml:space="preserve"> </w:t>
        </w:r>
      </w:ins>
      <w:r w:rsidRPr="002947A3">
        <w:t>additional functional run</w:t>
      </w:r>
      <w:del w:id="403"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404" w:author="Billy Mitchell" w:date="2024-11-06T08:41:00Z" w16du:dateUtc="2024-11-06T13:41:00Z">
        <w:r w:rsidRPr="002947A3" w:rsidDel="00775A24">
          <w:delText xml:space="preserve"> and the second was a free recall task for the contents of the episode</w:delText>
        </w:r>
      </w:del>
      <w:r w:rsidRPr="002947A3">
        <w:t>. Th</w:t>
      </w:r>
      <w:del w:id="405" w:author="Billy Mitchell" w:date="2024-11-06T08:41:00Z" w16du:dateUtc="2024-11-06T13:41:00Z">
        <w:r w:rsidRPr="002947A3" w:rsidDel="00775A24">
          <w:delText>os</w:delText>
        </w:r>
      </w:del>
      <w:r w:rsidRPr="002947A3">
        <w:t xml:space="preserve">e </w:t>
      </w:r>
      <w:ins w:id="406" w:author="Billy Mitchell" w:date="2024-11-06T08:41:00Z" w16du:dateUtc="2024-11-06T13:41:00Z">
        <w:r w:rsidR="00775A24">
          <w:t xml:space="preserve">purpose </w:t>
        </w:r>
      </w:ins>
      <w:del w:id="407" w:author="Billy Mitchell" w:date="2024-11-06T08:41:00Z" w16du:dateUtc="2024-11-06T13:41:00Z">
        <w:r w:rsidRPr="002947A3" w:rsidDel="00775A24">
          <w:delText xml:space="preserve">goal </w:delText>
        </w:r>
      </w:del>
      <w:r w:rsidRPr="002947A3">
        <w:t>of th</w:t>
      </w:r>
      <w:ins w:id="408" w:author="Billy Mitchell" w:date="2024-11-06T08:41:00Z" w16du:dateUtc="2024-11-06T13:41:00Z">
        <w:r w:rsidR="00775A24">
          <w:t>is</w:t>
        </w:r>
      </w:ins>
      <w:del w:id="409" w:author="Billy Mitchell" w:date="2024-11-06T08:41:00Z" w16du:dateUtc="2024-11-06T13:41:00Z">
        <w:r w:rsidDel="00775A24">
          <w:delText>e</w:delText>
        </w:r>
      </w:del>
      <w:del w:id="410" w:author="Billy Mitchell" w:date="2024-11-06T08:42:00Z" w16du:dateUtc="2024-11-06T13:42:00Z">
        <w:r w:rsidDel="00775A24">
          <w:delText xml:space="preserve"> first</w:delText>
        </w:r>
      </w:del>
      <w:r w:rsidRPr="002947A3">
        <w:t xml:space="preserve"> task</w:t>
      </w:r>
      <w:r>
        <w:t xml:space="preserve"> </w:t>
      </w:r>
      <w:ins w:id="411" w:author="Billy Mitchell" w:date="2024-11-06T08:42:00Z" w16du:dateUtc="2024-11-06T13:42:00Z">
        <w:r w:rsidR="00775A24">
          <w:t xml:space="preserve">is beyond </w:t>
        </w:r>
      </w:ins>
      <w:del w:id="412"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413" w:author="Billy Mitchell" w:date="2024-11-06T08:42:00Z" w16du:dateUtc="2024-11-06T13:42:00Z">
        <w:r w:rsidR="00775A24">
          <w:t xml:space="preserve">this manuscript, but </w:t>
        </w:r>
      </w:ins>
      <w:del w:id="414"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30C60F16" w:rsidR="009623C0" w:rsidRDefault="00704746" w:rsidP="009623C0">
      <w:pPr>
        <w:spacing w:line="240" w:lineRule="auto"/>
        <w:jc w:val="both"/>
      </w:pPr>
      <w:ins w:id="415" w:author="Billy Mitchell" w:date="2024-11-06T08:44:00Z" w16du:dateUtc="2024-11-06T13:44:00Z">
        <w:r>
          <w:tab/>
          <w:t>Following rating tasks, subjects completed a surprise free rec</w:t>
        </w:r>
      </w:ins>
      <w:ins w:id="416" w:author="Billy Mitchell" w:date="2024-11-06T09:19:00Z" w16du:dateUtc="2024-11-06T14:19:00Z">
        <w:r w:rsidR="00A132A0">
          <w:t xml:space="preserve">all </w:t>
        </w:r>
      </w:ins>
      <w:ins w:id="417" w:author="Billy Mitchell" w:date="2024-11-06T08:44:00Z" w16du:dateUtc="2024-11-06T13:44:00Z">
        <w:r>
          <w:t xml:space="preserve">of the </w:t>
        </w:r>
      </w:ins>
      <w:ins w:id="418" w:author="Billy Mitchell" w:date="2024-11-06T09:15:00Z" w16du:dateUtc="2024-11-06T14:15:00Z">
        <w:r w:rsidR="00A132A0">
          <w:t>stimulus while undergoing fMRI</w:t>
        </w:r>
      </w:ins>
      <w:ins w:id="419" w:author="Billy Mitchell" w:date="2024-11-06T08:44:00Z" w16du:dateUtc="2024-11-06T13:44:00Z">
        <w:r>
          <w:t>.</w:t>
        </w:r>
      </w:ins>
      <w:ins w:id="420" w:author="Billy Mitchell" w:date="2024-11-06T09:19:00Z" w16du:dateUtc="2024-11-06T14:19:00Z">
        <w:r w:rsidR="00A132A0">
          <w:t xml:space="preserve"> </w:t>
        </w:r>
      </w:ins>
      <w:ins w:id="421" w:author="Billy Mitchell" w:date="2024-11-06T08:44:00Z" w16du:dateUtc="2024-11-06T13:44:00Z">
        <w:r>
          <w:t>Subjects were instructed to</w:t>
        </w:r>
      </w:ins>
      <w:ins w:id="422" w:author="Billy Mitchell" w:date="2024-11-06T08:45:00Z" w16du:dateUtc="2024-11-06T13:45:00Z">
        <w:r>
          <w:t xml:space="preserve"> describe everything that they can remember from the episode in as much detail as possible, even if</w:t>
        </w:r>
      </w:ins>
      <w:ins w:id="423" w:author="Billy Mitchell" w:date="2024-11-06T09:16:00Z" w16du:dateUtc="2024-11-06T14:16:00Z">
        <w:r w:rsidR="00A132A0">
          <w:t xml:space="preserve"> a detail might not seem important</w:t>
        </w:r>
      </w:ins>
      <w:ins w:id="424" w:author="Billy Mitchell" w:date="2024-11-06T08:46:00Z" w16du:dateUtc="2024-11-06T13:46:00Z">
        <w:r>
          <w:t>. They were instructed to recall events in chronological order, but to return to any details that they</w:t>
        </w:r>
      </w:ins>
      <w:ins w:id="425" w:author="Billy Mitchell" w:date="2024-11-06T09:16:00Z" w16du:dateUtc="2024-11-06T14:16:00Z">
        <w:r w:rsidR="00A132A0">
          <w:t xml:space="preserve"> later </w:t>
        </w:r>
      </w:ins>
      <w:ins w:id="426" w:author="Billy Mitchell" w:date="2024-11-06T08:46:00Z" w16du:dateUtc="2024-11-06T13:46:00Z">
        <w:r>
          <w:t xml:space="preserve">remember if they </w:t>
        </w:r>
      </w:ins>
      <w:ins w:id="427" w:author="Billy Mitchell" w:date="2024-11-06T08:59:00Z" w16du:dateUtc="2024-11-06T13:59:00Z">
        <w:r w:rsidR="00A24479">
          <w:t>were forgotten</w:t>
        </w:r>
      </w:ins>
      <w:ins w:id="428" w:author="Billy Mitchell" w:date="2024-11-06T08:46:00Z" w16du:dateUtc="2024-11-06T13:46:00Z">
        <w:r>
          <w:t>.</w:t>
        </w:r>
      </w:ins>
      <w:ins w:id="429" w:author="Billy Mitchell" w:date="2024-11-06T08:47:00Z" w16du:dateUtc="2024-11-06T13:47:00Z">
        <w:r>
          <w:t xml:space="preserve"> Lastly</w:t>
        </w:r>
      </w:ins>
      <w:ins w:id="430" w:author="Billy Mitchell" w:date="2024-11-06T08:59:00Z" w16du:dateUtc="2024-11-06T13:59:00Z">
        <w:r w:rsidR="00A24479">
          <w:t>, subjects</w:t>
        </w:r>
      </w:ins>
      <w:ins w:id="431" w:author="Billy Mitchell" w:date="2024-11-06T08:47:00Z" w16du:dateUtc="2024-11-06T13:47:00Z">
        <w:r>
          <w:t xml:space="preserve"> were instructed to </w:t>
        </w:r>
      </w:ins>
      <w:ins w:id="432" w:author="Billy Mitchell" w:date="2024-11-06T08:59:00Z" w16du:dateUtc="2024-11-06T13:59:00Z">
        <w:r w:rsidR="00A24479">
          <w:t>speak for</w:t>
        </w:r>
      </w:ins>
      <w:ins w:id="433" w:author="Billy Mitchell" w:date="2024-11-06T08:47:00Z" w16du:dateUtc="2024-11-06T13:47:00Z">
        <w:r>
          <w:t xml:space="preserve"> at least 10 mi</w:t>
        </w:r>
      </w:ins>
      <w:ins w:id="434" w:author="Billy Mitchell" w:date="2024-11-06T09:18:00Z" w16du:dateUtc="2024-11-06T14:18:00Z">
        <w:r w:rsidR="00A132A0">
          <w:t>nutes</w:t>
        </w:r>
      </w:ins>
      <w:ins w:id="435" w:author="Billy Mitchell" w:date="2024-11-06T08:59:00Z" w16du:dateUtc="2024-11-06T13:59:00Z">
        <w:r w:rsidR="00A24479">
          <w:t xml:space="preserve"> (self-timed), but </w:t>
        </w:r>
      </w:ins>
      <w:ins w:id="436" w:author="Billy Mitchell" w:date="2024-11-06T09:17:00Z" w16du:dateUtc="2024-11-06T14:17:00Z">
        <w:r w:rsidR="00A132A0">
          <w:t xml:space="preserve">that the recall </w:t>
        </w:r>
      </w:ins>
      <w:ins w:id="437" w:author="Billy Mitchell" w:date="2024-11-06T08:59:00Z" w16du:dateUtc="2024-11-06T13:59:00Z">
        <w:r w:rsidR="00A24479">
          <w:t xml:space="preserve">could </w:t>
        </w:r>
      </w:ins>
      <w:ins w:id="438" w:author="Billy Mitchell" w:date="2024-11-06T09:00:00Z" w16du:dateUtc="2024-11-06T14:00:00Z">
        <w:r w:rsidR="00A24479">
          <w:t xml:space="preserve">end </w:t>
        </w:r>
      </w:ins>
      <w:ins w:id="439" w:author="Billy Mitchell" w:date="2024-11-06T09:17:00Z" w16du:dateUtc="2024-11-06T14:17:00Z">
        <w:r w:rsidR="00A132A0">
          <w:t>whenever they choose</w:t>
        </w:r>
      </w:ins>
      <w:ins w:id="440" w:author="Billy Mitchell" w:date="2024-11-06T09:00:00Z" w16du:dateUtc="2024-11-06T14:00:00Z">
        <w:r w:rsidR="00A24479">
          <w:t xml:space="preserve">. The maximum possible recall </w:t>
        </w:r>
      </w:ins>
      <w:ins w:id="441" w:author="Billy Mitchell" w:date="2024-11-06T09:10:00Z" w16du:dateUtc="2024-11-06T14:10:00Z">
        <w:r w:rsidR="00A132A0">
          <w:t>duration</w:t>
        </w:r>
      </w:ins>
      <w:ins w:id="442" w:author="Billy Mitchell" w:date="2024-11-06T09:00:00Z" w16du:dateUtc="2024-11-06T14:00:00Z">
        <w:r w:rsidR="00A24479">
          <w:t xml:space="preserve"> was </w:t>
        </w:r>
      </w:ins>
      <w:ins w:id="443" w:author="Billy Mitchell" w:date="2024-11-06T09:10:00Z" w16du:dateUtc="2024-11-06T14:10:00Z">
        <w:r w:rsidR="00A132A0">
          <w:t xml:space="preserve">established at </w:t>
        </w:r>
      </w:ins>
      <w:ins w:id="444" w:author="Billy Mitchell" w:date="2024-11-06T09:00:00Z" w16du:dateUtc="2024-11-06T14:00:00Z">
        <w:r w:rsidR="00A24479">
          <w:t xml:space="preserve">20 </w:t>
        </w:r>
      </w:ins>
      <w:ins w:id="445" w:author="Billy Mitchell" w:date="2024-11-06T09:18:00Z" w16du:dateUtc="2024-11-06T14:18:00Z">
        <w:r w:rsidR="00A132A0">
          <w:t>minutes</w:t>
        </w:r>
      </w:ins>
      <w:ins w:id="446" w:author="Billy Mitchell" w:date="2024-11-06T09:10:00Z" w16du:dateUtc="2024-11-06T14:10:00Z">
        <w:r w:rsidR="00A132A0">
          <w:t xml:space="preserve"> (mean</w:t>
        </w:r>
      </w:ins>
      <w:ins w:id="447" w:author="Billy Mitchell" w:date="2024-11-06T09:22:00Z" w16du:dateUtc="2024-11-06T14:22:00Z">
        <w:r w:rsidR="00043410">
          <w:t xml:space="preserve"> </w:t>
        </w:r>
        <w:r w:rsidR="00043410" w:rsidRPr="00043410">
          <w:rPr>
            <w:vertAlign w:val="subscript"/>
            <w:rPrChange w:id="448" w:author="Billy Mitchell" w:date="2024-11-06T09:22:00Z" w16du:dateUtc="2024-11-06T14:22:00Z">
              <w:rPr/>
            </w:rPrChange>
          </w:rPr>
          <w:t>dur</w:t>
        </w:r>
      </w:ins>
      <w:ins w:id="449" w:author="Billy Mitchell" w:date="2024-11-06T09:10:00Z" w16du:dateUtc="2024-11-06T14:10:00Z">
        <w:r w:rsidR="00A132A0">
          <w:t>: 1</w:t>
        </w:r>
      </w:ins>
      <w:ins w:id="450" w:author="Billy Mitchell" w:date="2024-11-06T09:18:00Z" w16du:dateUtc="2024-11-06T14:18:00Z">
        <w:r w:rsidR="00A132A0">
          <w:t xml:space="preserve">2 </w:t>
        </w:r>
      </w:ins>
      <w:ins w:id="451" w:author="Billy Mitchell" w:date="2024-11-06T09:10:00Z" w16du:dateUtc="2024-11-06T14:10:00Z">
        <w:r w:rsidR="00A132A0">
          <w:t>m</w:t>
        </w:r>
      </w:ins>
      <w:ins w:id="452" w:author="Billy Mitchell" w:date="2024-11-06T09:18:00Z" w16du:dateUtc="2024-11-06T14:18:00Z">
        <w:r w:rsidR="00A132A0">
          <w:t xml:space="preserve">inutes </w:t>
        </w:r>
      </w:ins>
      <w:ins w:id="453" w:author="Billy Mitchell" w:date="2024-11-06T09:10:00Z" w16du:dateUtc="2024-11-06T14:10:00Z">
        <w:r w:rsidR="00A132A0">
          <w:t>13</w:t>
        </w:r>
      </w:ins>
      <w:ins w:id="454" w:author="Billy Mitchell" w:date="2024-11-06T09:18:00Z" w16du:dateUtc="2024-11-06T14:18:00Z">
        <w:r w:rsidR="00A132A0">
          <w:t xml:space="preserve"> </w:t>
        </w:r>
      </w:ins>
      <w:ins w:id="455" w:author="Billy Mitchell" w:date="2024-11-06T09:10:00Z" w16du:dateUtc="2024-11-06T14:10:00Z">
        <w:r w:rsidR="00A132A0">
          <w:t>s</w:t>
        </w:r>
      </w:ins>
      <w:ins w:id="456" w:author="Billy Mitchell" w:date="2024-11-06T09:18:00Z" w16du:dateUtc="2024-11-06T14:18:00Z">
        <w:r w:rsidR="00A132A0">
          <w:t>econds</w:t>
        </w:r>
      </w:ins>
      <w:ins w:id="457" w:author="Billy Mitchell" w:date="2024-11-06T09:10:00Z" w16du:dateUtc="2024-11-06T14:10:00Z">
        <w:r w:rsidR="00A132A0">
          <w:t xml:space="preserve">, </w:t>
        </w:r>
        <w:proofErr w:type="spellStart"/>
        <w:r w:rsidR="00A132A0">
          <w:t>sd</w:t>
        </w:r>
      </w:ins>
      <w:proofErr w:type="spellEnd"/>
      <w:ins w:id="458" w:author="Billy Mitchell" w:date="2024-11-06T09:22:00Z" w16du:dateUtc="2024-11-06T14:22:00Z">
        <w:r w:rsidR="00043410">
          <w:t xml:space="preserve"> </w:t>
        </w:r>
        <w:r w:rsidR="00043410" w:rsidRPr="00EB1B8C">
          <w:rPr>
            <w:vertAlign w:val="subscript"/>
          </w:rPr>
          <w:t>dur</w:t>
        </w:r>
      </w:ins>
      <w:ins w:id="459" w:author="Billy Mitchell" w:date="2024-11-06T09:10:00Z" w16du:dateUtc="2024-11-06T14:10:00Z">
        <w:r w:rsidR="00A132A0">
          <w:t>: 04</w:t>
        </w:r>
      </w:ins>
      <w:ins w:id="460" w:author="Billy Mitchell" w:date="2024-11-06T09:18:00Z" w16du:dateUtc="2024-11-06T14:18:00Z">
        <w:r w:rsidR="00A132A0">
          <w:t xml:space="preserve"> </w:t>
        </w:r>
      </w:ins>
      <w:ins w:id="461" w:author="Billy Mitchell" w:date="2024-11-06T09:10:00Z" w16du:dateUtc="2024-11-06T14:10:00Z">
        <w:r w:rsidR="00A132A0">
          <w:t>m</w:t>
        </w:r>
      </w:ins>
      <w:ins w:id="462" w:author="Billy Mitchell" w:date="2024-11-06T09:18:00Z" w16du:dateUtc="2024-11-06T14:18:00Z">
        <w:r w:rsidR="00A132A0">
          <w:t xml:space="preserve">inutes </w:t>
        </w:r>
      </w:ins>
      <w:ins w:id="463" w:author="Billy Mitchell" w:date="2024-11-06T09:10:00Z" w16du:dateUtc="2024-11-06T14:10:00Z">
        <w:r w:rsidR="00A132A0">
          <w:t>42</w:t>
        </w:r>
      </w:ins>
      <w:ins w:id="464" w:author="Billy Mitchell" w:date="2024-11-06T09:18:00Z" w16du:dateUtc="2024-11-06T14:18:00Z">
        <w:r w:rsidR="00A132A0">
          <w:t xml:space="preserve"> </w:t>
        </w:r>
      </w:ins>
      <w:ins w:id="465" w:author="Billy Mitchell" w:date="2024-11-06T09:10:00Z" w16du:dateUtc="2024-11-06T14:10:00Z">
        <w:r w:rsidR="00A132A0">
          <w:t>s</w:t>
        </w:r>
      </w:ins>
      <w:ins w:id="466" w:author="Billy Mitchell" w:date="2024-11-06T09:18:00Z" w16du:dateUtc="2024-11-06T14:18:00Z">
        <w:r w:rsidR="00A132A0">
          <w:t>econds</w:t>
        </w:r>
      </w:ins>
      <w:ins w:id="467" w:author="Billy Mitchell" w:date="2024-11-06T09:10:00Z" w16du:dateUtc="2024-11-06T14:10:00Z">
        <w:r w:rsidR="00A132A0">
          <w:t>)</w:t>
        </w:r>
      </w:ins>
      <w:ins w:id="468" w:author="Billy Mitchell" w:date="2024-11-06T09:20:00Z" w16du:dateUtc="2024-11-06T14:20:00Z">
        <w:r w:rsidR="00A132A0">
          <w:t xml:space="preserve">. </w:t>
        </w:r>
      </w:ins>
      <w:ins w:id="469"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470" w:author="Billy Mitchell" w:date="2024-11-06T09:19:00Z" w16du:dateUtc="2024-11-06T14:19:00Z">
        <w:r w:rsidR="00A132A0">
          <w:t xml:space="preserve">Subjects subsequently completed </w:t>
        </w:r>
      </w:ins>
      <w:ins w:id="471" w:author="Billy Mitchell" w:date="2024-11-06T09:21:00Z" w16du:dateUtc="2024-11-06T14:21:00Z">
        <w:r w:rsidR="00A132A0">
          <w:t xml:space="preserve">task-related and individual difference </w:t>
        </w:r>
      </w:ins>
      <w:ins w:id="472" w:author="Billy Mitchell" w:date="2024-11-06T09:19:00Z" w16du:dateUtc="2024-11-06T14:19:00Z">
        <w:r w:rsidR="00A132A0">
          <w:t>measures</w:t>
        </w:r>
      </w:ins>
      <w:ins w:id="473" w:author="Billy Mitchell" w:date="2024-11-06T09:20:00Z" w16du:dateUtc="2024-11-06T14:20:00Z">
        <w:r w:rsidR="00A132A0">
          <w:t xml:space="preserve"> outs</w:t>
        </w:r>
      </w:ins>
      <w:ins w:id="474" w:author="Billy Mitchell" w:date="2024-11-06T09:21:00Z" w16du:dateUtc="2024-11-06T14:21:00Z">
        <w:r w:rsidR="00A132A0">
          <w:t>ide of the scanner on Qualtrics</w:t>
        </w:r>
      </w:ins>
      <w:ins w:id="475" w:author="Billy Mitchell" w:date="2024-11-06T09:32:00Z" w16du:dateUtc="2024-11-06T14:32:00Z">
        <w:r w:rsidR="001633CB">
          <w:t>. T</w:t>
        </w:r>
      </w:ins>
      <w:ins w:id="476" w:author="Billy Mitchell" w:date="2024-11-06T09:21:00Z" w16du:dateUtc="2024-11-06T14:21:00Z">
        <w:r w:rsidR="00043410">
          <w:t>his included</w:t>
        </w:r>
      </w:ins>
      <w:ins w:id="477" w:author="Billy Mitchell" w:date="2024-11-06T09:19:00Z" w16du:dateUtc="2024-11-06T14:19:00Z">
        <w:r w:rsidR="00A132A0">
          <w:t xml:space="preserve"> </w:t>
        </w:r>
      </w:ins>
      <w:ins w:id="478" w:author="Billy Mitchell" w:date="2024-11-06T09:25:00Z" w16du:dateUtc="2024-11-06T14:25:00Z">
        <w:r w:rsidR="00043410">
          <w:t xml:space="preserve">thirteen </w:t>
        </w:r>
      </w:ins>
      <w:ins w:id="479" w:author="Billy Mitchell" w:date="2024-11-06T09:24:00Z" w16du:dateUtc="2024-11-06T14:24:00Z">
        <w:r w:rsidR="00043410">
          <w:t xml:space="preserve">assessments of four prominent </w:t>
        </w:r>
        <w:r w:rsidR="00043410" w:rsidRPr="00043410">
          <w:t>character</w:t>
        </w:r>
        <w:r w:rsidR="00043410">
          <w:t>s</w:t>
        </w:r>
      </w:ins>
      <w:ins w:id="480" w:author="Billy Mitchell" w:date="2024-11-06T09:25:00Z" w16du:dateUtc="2024-11-06T14:25:00Z">
        <w:r w:rsidR="00043410">
          <w:t xml:space="preserve"> </w:t>
        </w:r>
      </w:ins>
      <w:ins w:id="481" w:author="Billy Mitchell" w:date="2024-11-06T09:24:00Z" w16du:dateUtc="2024-11-06T14:24:00Z">
        <w:r w:rsidR="00043410" w:rsidRPr="00043410">
          <w:t xml:space="preserve">(e.g. “How agreeable was character X?”) </w:t>
        </w:r>
      </w:ins>
      <w:ins w:id="482" w:author="Billy Mitchell" w:date="2024-11-06T09:25:00Z" w16du:dateUtc="2024-11-06T14:25:00Z">
        <w:r w:rsidR="00043410">
          <w:t>measured on a 0 – 100 con</w:t>
        </w:r>
      </w:ins>
      <w:ins w:id="483" w:author="Billy Mitchell" w:date="2024-11-06T09:26:00Z" w16du:dateUtc="2024-11-06T14:26:00Z">
        <w:r w:rsidR="00043410">
          <w:t>tinuum. These assessments were</w:t>
        </w:r>
      </w:ins>
      <w:ins w:id="484" w:author="Billy Mitchell" w:date="2024-11-06T09:25:00Z" w16du:dateUtc="2024-11-06T14:25:00Z">
        <w:r w:rsidR="00043410">
          <w:t xml:space="preserve"> </w:t>
        </w:r>
      </w:ins>
      <w:ins w:id="485" w:author="Billy Mitchell" w:date="2024-11-06T09:24:00Z" w16du:dateUtc="2024-11-06T14:24:00Z">
        <w:r w:rsidR="00043410" w:rsidRPr="00043410">
          <w:t xml:space="preserve">based on a validated measure </w:t>
        </w:r>
      </w:ins>
      <w:ins w:id="486" w:author="Billy Mitchell" w:date="2024-11-06T09:28:00Z" w16du:dateUtc="2024-11-06T14:28:00Z">
        <w:r w:rsidR="00043410">
          <w:t>of</w:t>
        </w:r>
      </w:ins>
      <w:ins w:id="487" w:author="Billy Mitchell" w:date="2024-11-06T09:27:00Z" w16du:dateUtc="2024-11-06T14:27:00Z">
        <w:r w:rsidR="00043410">
          <w:t xml:space="preserve"> common dimensio</w:t>
        </w:r>
      </w:ins>
      <w:ins w:id="488" w:author="Billy Mitchell" w:date="2024-11-06T09:28:00Z" w16du:dateUtc="2024-11-06T14:28:00Z">
        <w:r w:rsidR="00043410">
          <w:t>ns individuals use to represent others</w:t>
        </w:r>
      </w:ins>
      <w:ins w:id="489" w:author="Billy Mitchell" w:date="2024-11-06T09:26:00Z" w16du:dateUtc="2024-11-06T14:26:00Z">
        <w:r w:rsidR="00043410">
          <w:t xml:space="preserve"> </w:t>
        </w:r>
      </w:ins>
      <w:r w:rsidR="00043410">
        <w:fldChar w:fldCharType="begin"/>
      </w:r>
      <w:r w:rsidR="00043410">
        <w:instrText xml:space="preserve"> ADDIN ZOTERO_ITEM CSL_CITATION {"citationID":"blfOWR38","properties":{"formattedCitation":"\\super 45\\nosupersub{}","plainCitation":"45","noteIndex":0},"citationItems":[{"id":11902,"uris":["http://zotero.org/users/6239255/items/G2NY84W3"],"itemData":{"id":11902,"type":"article-journal","abstract":"Social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043410" w:rsidRPr="00043410">
        <w:rPr>
          <w:vertAlign w:val="superscript"/>
        </w:rPr>
        <w:t>45</w:t>
      </w:r>
      <w:r w:rsidR="00043410">
        <w:fldChar w:fldCharType="end"/>
      </w:r>
      <w:ins w:id="490" w:author="Billy Mitchell" w:date="2024-11-06T09:26:00Z" w16du:dateUtc="2024-11-06T14:26:00Z">
        <w:r w:rsidR="00043410">
          <w:t>.</w:t>
        </w:r>
      </w:ins>
      <w:ins w:id="491" w:author="Billy Mitchell" w:date="2024-11-06T09:32:00Z" w16du:dateUtc="2024-11-06T14:32:00Z">
        <w:r w:rsidR="001633CB">
          <w:t xml:space="preserve"> These character assessments were completed by t</w:t>
        </w:r>
        <w:r w:rsidR="001633CB" w:rsidRPr="00043410">
          <w:t>wenty-four (n = 24) of thirty-five subjects</w:t>
        </w:r>
      </w:ins>
      <w:ins w:id="492" w:author="Billy Mitchell" w:date="2024-11-06T09:33:00Z" w16du:dateUtc="2024-11-06T14:33:00Z">
        <w:r w:rsidR="001633CB">
          <w:t>, as eleven subjects had completed the study before their addition to the protocol.</w:t>
        </w:r>
      </w:ins>
      <w:ins w:id="493" w:author="Billy Mitchell" w:date="2024-11-06T09:35:00Z" w16du:dateUtc="2024-11-06T14:35:00Z">
        <w:r w:rsidR="001633CB">
          <w:t xml:space="preserve"> </w:t>
        </w:r>
      </w:ins>
      <w:r w:rsidR="009623C0" w:rsidRPr="002947A3">
        <w:t>All scripts associated with this task are publicly available at https://github.com/wj-mitchell/</w:t>
      </w:r>
      <w:del w:id="494" w:author="Billy Mitchell" w:date="2024-11-06T08:40:00Z" w16du:dateUtc="2024-11-06T13:40:00Z">
        <w:r w:rsidR="009623C0" w:rsidRPr="002947A3" w:rsidDel="00775A24">
          <w:delText>Expressive_V_Reflective</w:delText>
        </w:r>
      </w:del>
      <w:ins w:id="495"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496" w:author="Billy Mitchell" w:date="2024-11-06T08:43:00Z" w16du:dateUtc="2024-11-06T13:43:00Z"/>
        </w:rPr>
      </w:pPr>
    </w:p>
    <w:p w14:paraId="3538DDC9" w14:textId="77777777" w:rsidR="00775A24" w:rsidRDefault="00775A24" w:rsidP="0076279C">
      <w:pPr>
        <w:spacing w:line="240" w:lineRule="auto"/>
        <w:jc w:val="both"/>
        <w:rPr>
          <w:ins w:id="497" w:author="Billy Mitchell" w:date="2024-11-06T08:43:00Z" w16du:dateUtc="2024-11-06T13:43:00Z"/>
          <w:b/>
        </w:rPr>
      </w:pPr>
    </w:p>
    <w:p w14:paraId="13238D66" w14:textId="7ADAC15C" w:rsidR="0076279C" w:rsidRDefault="0076279C" w:rsidP="0076279C">
      <w:pPr>
        <w:spacing w:line="240" w:lineRule="auto"/>
        <w:jc w:val="both"/>
        <w:rPr>
          <w:ins w:id="498" w:author="Billy Mitchell" w:date="2024-11-06T08:29:00Z" w16du:dateUtc="2024-11-06T13:29:00Z"/>
        </w:rPr>
      </w:pPr>
      <w:r w:rsidRPr="002947A3">
        <w:rPr>
          <w:b/>
        </w:rPr>
        <w:t xml:space="preserve">Experimental </w:t>
      </w:r>
      <w:ins w:id="499" w:author="Billy Mitchell" w:date="2024-11-06T08:36:00Z" w16du:dateUtc="2024-11-06T13:36:00Z">
        <w:r w:rsidR="00775A24">
          <w:rPr>
            <w:b/>
          </w:rPr>
          <w:t>D</w:t>
        </w:r>
      </w:ins>
      <w:del w:id="500" w:author="Billy Mitchell" w:date="2024-11-06T08:36:00Z" w16du:dateUtc="2024-11-06T13:36:00Z">
        <w:r w:rsidRPr="002947A3" w:rsidDel="00775A24">
          <w:rPr>
            <w:b/>
          </w:rPr>
          <w:delText>d</w:delText>
        </w:r>
      </w:del>
      <w:r w:rsidRPr="002947A3">
        <w:rPr>
          <w:b/>
        </w:rPr>
        <w:t xml:space="preserve">isplay and </w:t>
      </w:r>
      <w:ins w:id="501" w:author="Billy Mitchell" w:date="2024-11-06T08:36:00Z" w16du:dateUtc="2024-11-06T13:36:00Z">
        <w:r w:rsidR="00775A24">
          <w:rPr>
            <w:b/>
          </w:rPr>
          <w:t>R</w:t>
        </w:r>
      </w:ins>
      <w:del w:id="502" w:author="Billy Mitchell" w:date="2024-11-06T08:36:00Z" w16du:dateUtc="2024-11-06T13:36:00Z">
        <w:r w:rsidRPr="002947A3" w:rsidDel="00775A24">
          <w:rPr>
            <w:b/>
          </w:rPr>
          <w:delText>r</w:delText>
        </w:r>
      </w:del>
      <w:r w:rsidRPr="002947A3">
        <w:rPr>
          <w:b/>
        </w:rPr>
        <w:t xml:space="preserve">ating </w:t>
      </w:r>
      <w:ins w:id="503" w:author="Billy Mitchell" w:date="2024-11-06T08:36:00Z" w16du:dateUtc="2024-11-06T13:36:00Z">
        <w:r w:rsidR="00775A24">
          <w:rPr>
            <w:b/>
          </w:rPr>
          <w:t>A</w:t>
        </w:r>
      </w:ins>
      <w:del w:id="504"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DF2BA1">
        <w:instrText xml:space="preserve"> ADDIN ZOTERO_ITEM CSL_CITATION {"citationID":"GbSYwFP2","properties":{"formattedCitation":"\\super 62\\nosupersub{}","plainCitation":"62","noteIndex":0},"citationItems":[{"id":20889,"uris":["http://zotero.org/users/6239255/items/TUT6KNQN"],"itemData":{"id":20889,"type":"article-journal","abstract":"Continuous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DF2BA1" w:rsidRPr="00DF2BA1">
        <w:rPr>
          <w:vertAlign w:val="superscript"/>
        </w:rPr>
        <w:t>62</w:t>
      </w:r>
      <w:r w:rsidRPr="002947A3">
        <w:fldChar w:fldCharType="end"/>
      </w:r>
      <w:r w:rsidRPr="002947A3">
        <w:t xml:space="preserve"> contains a useful summary of these efforts). We designed a novel script programmed in Python [v3.8.13] </w:t>
      </w:r>
      <w:r w:rsidRPr="002947A3">
        <w:fldChar w:fldCharType="begin"/>
      </w:r>
      <w:r w:rsidR="00DF2BA1">
        <w:instrText xml:space="preserve"> ADDIN ZOTERO_ITEM CSL_CITATION {"citationID":"dGGIwqAO","properties":{"formattedCitation":"\\super 63\\nosupersub{}","plainCitation":"63","noteIndex":0},"citationItems":[{"id":20984,"uris":["http://zotero.org/users/6239255/items/2N3VUFMR"],"itemData":{"id":20984,"type":"software","collection-title":"Centrum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DF2BA1" w:rsidRPr="00DF2BA1">
        <w:rPr>
          <w:vertAlign w:val="superscript"/>
        </w:rPr>
        <w:t>63</w:t>
      </w:r>
      <w:r w:rsidRPr="002947A3">
        <w:fldChar w:fldCharType="end"/>
      </w:r>
      <w:r w:rsidRPr="002947A3">
        <w:t xml:space="preserve"> using the PsychoPy [v2021.2.3] </w:t>
      </w:r>
      <w:r w:rsidRPr="002947A3">
        <w:fldChar w:fldCharType="begin"/>
      </w:r>
      <w:r w:rsidR="00DF2BA1">
        <w:instrText xml:space="preserve"> ADDIN ZOTERO_ITEM CSL_CITATION {"citationID":"8g4Ft3c4","properties":{"formattedCitation":"\\super 64\\nosupersub{}","plainCitation":"64","noteIndex":0},"citationItems":[{"id":20983,"uris":["http://zotero.org/users/6239255/items/ST7ITYI7"],"itemData":{"id":20983,"type":"article-journal","abstract":"PsychoPy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DF2BA1" w:rsidRPr="00DF2BA1">
        <w:rPr>
          <w:vertAlign w:val="superscript"/>
        </w:rPr>
        <w:t>64</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continuously for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505" w:author="Billy Mitchell" w:date="2024-11-06T08:40:00Z" w16du:dateUtc="2024-11-06T13:40:00Z"/>
        </w:rPr>
      </w:pPr>
    </w:p>
    <w:p w14:paraId="6EA5FA99" w14:textId="77777777" w:rsidR="00775A24" w:rsidRDefault="00775A24" w:rsidP="00775A24">
      <w:pPr>
        <w:spacing w:line="240" w:lineRule="auto"/>
        <w:jc w:val="both"/>
        <w:rPr>
          <w:ins w:id="506" w:author="Billy Mitchell" w:date="2024-11-06T08:40:00Z" w16du:dateUtc="2024-11-06T13:40:00Z"/>
        </w:rPr>
      </w:pPr>
      <w:ins w:id="507" w:author="Billy Mitchell" w:date="2024-11-06T08:40:00Z" w16du:dateUtc="2024-11-06T13:40:00Z">
        <w:r w:rsidRPr="002947A3">
          <w:rPr>
            <w:b/>
          </w:rPr>
          <w:t xml:space="preserve">Audio </w:t>
        </w:r>
        <w:r>
          <w:rPr>
            <w:b/>
          </w:rPr>
          <w:t>D</w:t>
        </w:r>
        <w:del w:id="508"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509" w:author="Billy Mitchell" w:date="2024-11-06T08:42:00Z" w16du:dateUtc="2024-11-06T13:42:00Z"/>
        </w:rPr>
      </w:pPr>
    </w:p>
    <w:p w14:paraId="5F5CC111" w14:textId="541A5F48" w:rsidR="0076279C" w:rsidDel="00775A24" w:rsidRDefault="0076279C" w:rsidP="0076279C">
      <w:pPr>
        <w:spacing w:line="240" w:lineRule="auto"/>
        <w:jc w:val="both"/>
        <w:rPr>
          <w:del w:id="510" w:author="Billy Mitchell" w:date="2024-11-06T08:40:00Z" w16du:dateUtc="2024-11-06T13:40:00Z"/>
        </w:rPr>
      </w:pPr>
    </w:p>
    <w:p w14:paraId="20BDD18A" w14:textId="4426ECD0" w:rsidR="0076279C" w:rsidRPr="002947A3" w:rsidDel="00775A24" w:rsidRDefault="0076279C" w:rsidP="00F91824">
      <w:pPr>
        <w:spacing w:line="240" w:lineRule="auto"/>
        <w:jc w:val="both"/>
        <w:rPr>
          <w:del w:id="511" w:author="Billy Mitchell" w:date="2024-11-06T08:40:00Z" w16du:dateUtc="2024-11-06T13:40:00Z"/>
          <w:moveFrom w:id="512" w:author="Billy Mitchell" w:date="2024-11-06T08:37:00Z" w16du:dateUtc="2024-11-06T13:37:00Z"/>
        </w:rPr>
      </w:pPr>
      <w:moveFromRangeStart w:id="513" w:author="Billy Mitchell" w:date="2024-11-06T08:37:00Z" w:name="move181774655"/>
      <w:moveFrom w:id="514" w:author="Billy Mitchell" w:date="2024-11-06T08:37:00Z" w16du:dateUtc="2024-11-06T13:37:00Z">
        <w:del w:id="515"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516" w:author="Billy Mitchell" w:date="2024-11-06T08:40:00Z" w16du:dateUtc="2024-11-06T13:40:00Z"/>
          <w:moveFrom w:id="517" w:author="Billy Mitchell" w:date="2024-11-06T08:37:00Z" w16du:dateUtc="2024-11-06T13:37:00Z"/>
          <w:b/>
        </w:rPr>
      </w:pPr>
    </w:p>
    <w:moveFromRangeEnd w:id="513"/>
    <w:p w14:paraId="161B7D9A" w14:textId="72A17151" w:rsidR="00775A24" w:rsidRPr="002947A3" w:rsidDel="00704746" w:rsidRDefault="0076279C">
      <w:pPr>
        <w:spacing w:line="240" w:lineRule="auto"/>
        <w:jc w:val="both"/>
        <w:rPr>
          <w:del w:id="518" w:author="Billy Mitchell" w:date="2024-11-06T08:43:00Z" w16du:dateUtc="2024-11-06T13:43:00Z"/>
        </w:rPr>
      </w:pPr>
      <w:del w:id="519" w:author="Billy Mitchell" w:date="2024-11-06T08:40:00Z" w16du:dateUtc="2024-11-06T13:40:00Z">
        <w:r w:rsidRPr="002947A3" w:rsidDel="00775A24">
          <w:rPr>
            <w:b/>
          </w:rPr>
          <w:delText xml:space="preserve">Audio </w:delText>
        </w:r>
      </w:del>
      <w:del w:id="520" w:author="Billy Mitchell" w:date="2024-11-06T08:36:00Z" w16du:dateUtc="2024-11-06T13:36:00Z">
        <w:r w:rsidRPr="002947A3" w:rsidDel="00775A24">
          <w:rPr>
            <w:b/>
          </w:rPr>
          <w:delText>d</w:delText>
        </w:r>
      </w:del>
      <w:del w:id="521"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05D6E781"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DF2BA1">
        <w:instrText xml:space="preserve"> ADDIN ZOTERO_ITEM CSL_CITATION {"citationID":"BTLPnAdB","properties":{"formattedCitation":"\\super 65\\nosupersub{}","plainCitation":"65","noteIndex":0},"citationItems":[{"id":20982,"uris":["http://zotero.org/users/6239255/items/M54SWAQ7"],"itemData":{"id":20982,"type":"software","note":"DOI: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DF2BA1" w:rsidRPr="00DF2BA1">
        <w:rPr>
          <w:vertAlign w:val="superscript"/>
        </w:rPr>
        <w:t>65</w:t>
      </w:r>
      <w:r w:rsidRPr="002947A3">
        <w:fldChar w:fldCharType="end"/>
      </w:r>
      <w:r w:rsidRPr="002947A3">
        <w:t xml:space="preserve">. Neuroimaging data was preprocessed with the standard fMRIPrep [v20.2.6] pipeline </w:t>
      </w:r>
      <w:r w:rsidRPr="002947A3">
        <w:fldChar w:fldCharType="begin"/>
      </w:r>
      <w:r w:rsidR="00DF2BA1">
        <w:instrText xml:space="preserve"> ADDIN ZOTERO_ITEM CSL_CITATION {"citationID":"SqDYiicV","properties":{"formattedCitation":"\\super 66\\nosupersub{}","plainCitation":"66","noteIndex":0},"citationItems":[{"id":11880,"uris":["http://zotero.org/users/6239255/items/B7XGE9N2"],"itemData":{"id":11880,"type":"software","abstract":"[FIX]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DF2BA1" w:rsidRPr="00DF2BA1">
        <w:rPr>
          <w:vertAlign w:val="superscript"/>
        </w:rPr>
        <w:t>66</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DF2BA1">
        <w:instrText xml:space="preserve"> ADDIN ZOTERO_ITEM CSL_CITATION {"citationID":"iV0IqKAn","properties":{"formattedCitation":"\\super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analyzed TRs (98.1% including the excluded subject) falling within an acceptable range. </w:t>
      </w:r>
    </w:p>
    <w:p w14:paraId="743B075B" w14:textId="0F315CBE" w:rsidR="0076279C" w:rsidRDefault="0076279C" w:rsidP="0076279C">
      <w:pPr>
        <w:spacing w:line="240" w:lineRule="auto"/>
        <w:ind w:firstLine="720"/>
        <w:jc w:val="both"/>
        <w:rPr>
          <w:ins w:id="522"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DF2BA1">
        <w:instrText xml:space="preserve"> ADDIN ZOTERO_ITEM CSL_CITATION {"citationID":"vgE0kQdw","properties":{"formattedCitation":"\\super 68\\nosupersub{}","plainCitation":"68","noteIndex":0},"citationItems":[{"id":11879,"uris":["http://zotero.org/users/6239255/items/PT3M3WD5"],"itemData":{"id":11879,"type":"software","abstract":"&lt;em&gt;New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DF2BA1">
        <w:instrText xml:space="preserve"> ADDIN ZOTERO_ITEM CSL_CITATION {"citationID":"OS6G7oDR","properties":{"formattedCitation":"\\super 47\\nosupersub{}","plainCitation":"47","noteIndex":0},"citationItems":[{"id":11878,"uris":["http://zotero.org/users/6239255/items/TJZVPB56"],"itemData":{"id":11878,"type":"article-journal","container-title":"Cerebral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47</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DF2BA1">
        <w:instrText xml:space="preserve"> ADDIN ZOTERO_ITEM CSL_CITATION {"citationID":"WzDJL7Iq","properties":{"formattedCitation":"\\super 69\\nosupersub{}","plainCitation":"69","noteIndex":0},"citationItems":[{"id":20951,"uris":["http://zotero.org/users/6239255/items/T77LRRYR"],"itemData":{"id":20951,"type":"article-journal","abstract":"We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DF2BA1" w:rsidRPr="00DF2BA1">
        <w:rPr>
          <w:vertAlign w:val="superscript"/>
        </w:rPr>
        <w:t>69</w:t>
      </w:r>
      <w:r w:rsidRPr="002947A3">
        <w:fldChar w:fldCharType="end"/>
      </w:r>
      <w:r w:rsidRPr="002947A3">
        <w:t xml:space="preserve">. It should be noted that MVPA analyses like ISC, which are sensitive to the voxel-level patterns that spatial smoothing could distort, are robust to the standard gaussian kernel size that fMRIPrep applies during spatial smoothing </w:t>
      </w:r>
      <w:r w:rsidRPr="002947A3">
        <w:fldChar w:fldCharType="begin"/>
      </w:r>
      <w:r w:rsidR="00DF2BA1">
        <w:instrText xml:space="preserve"> ADDIN ZOTERO_ITEM CSL_CITATION {"citationID":"hwf4NXDO","properties":{"formattedCitation":"\\super 70\\nosupersub{}","plainCitation":"70","noteIndex":0},"citationItems":[{"id":12001,"uris":["http://zotero.org/users/6239255/items/B58UM36G"],"itemData":{"id":12001,"type":"article-journal","abstract":"Multi-voxel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DF2BA1" w:rsidRPr="00DF2BA1">
        <w:rPr>
          <w:vertAlign w:val="superscript"/>
        </w:rPr>
        <w:t>70</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77777777" w:rsidR="00775A24" w:rsidRPr="002947A3" w:rsidDel="00775A24" w:rsidRDefault="00775A24" w:rsidP="00775A24">
      <w:pPr>
        <w:spacing w:line="240" w:lineRule="auto"/>
        <w:jc w:val="both"/>
        <w:rPr>
          <w:del w:id="523" w:author="Billy Mitchell" w:date="2024-11-06T08:37:00Z" w16du:dateUtc="2024-11-06T13:37:00Z"/>
          <w:moveTo w:id="524" w:author="Billy Mitchell" w:date="2024-11-06T08:37:00Z" w16du:dateUtc="2024-11-06T13:37:00Z"/>
        </w:rPr>
      </w:pPr>
      <w:moveToRangeStart w:id="525" w:author="Billy Mitchell" w:date="2024-11-06T08:37:00Z" w:name="move181774655"/>
      <w:moveTo w:id="526" w:author="Billy Mitchell" w:date="2024-11-06T08:37:00Z" w16du:dateUtc="2024-11-06T13:37:00Z">
        <w:r w:rsidRPr="002947A3">
          <w:rPr>
            <w:b/>
          </w:rPr>
          <w:t xml:space="preserve">Image </w:t>
        </w:r>
        <w:r>
          <w:rPr>
            <w:b/>
          </w:rPr>
          <w:t>A</w:t>
        </w:r>
        <w:r w:rsidRPr="002947A3">
          <w:rPr>
            <w:b/>
          </w:rPr>
          <w:t xml:space="preserve">cquisition. </w:t>
        </w:r>
        <w:r w:rsidRPr="002947A3">
          <w: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r>
          <w: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Pr="002947A3">
          <w:fldChar w:fldCharType="separate"/>
        </w:r>
        <w:r w:rsidRPr="00662B7D">
          <w:rPr>
            <w:vertAlign w:val="superscript"/>
          </w:rPr>
          <w:t>8</w:t>
        </w:r>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527" w:author="Billy Mitchell" w:date="2024-11-06T08:37:00Z" w16du:dateUtc="2024-11-06T13:37:00Z"/>
          <w:b/>
        </w:rPr>
      </w:pPr>
    </w:p>
    <w:moveToRangeEnd w:id="525"/>
    <w:p w14:paraId="1A796C87" w14:textId="77777777" w:rsidR="0076279C" w:rsidRDefault="0076279C" w:rsidP="0076279C">
      <w:pPr>
        <w:spacing w:line="240" w:lineRule="auto"/>
        <w:jc w:val="both"/>
        <w:rPr>
          <w:b/>
        </w:rPr>
      </w:pPr>
    </w:p>
    <w:p w14:paraId="17962DAA" w14:textId="470235A2"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DF2BA1">
        <w:instrText xml:space="preserve"> ADDIN ZOTERO_ITEM CSL_CITATION {"citationID":"DmgiqaKt","properties":{"formattedCitation":"\\super 67\\nosupersub{}","plainCitation":"67","noteIndex":0},"citationItems":[{"id":2697,"uris":["http://zotero.org/users/6239255/items/WA4T27RK"],"itemData":{"id":2697,"type":"article-journal","abstract":"FSL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DF2BA1" w:rsidRPr="00DF2BA1">
        <w:rPr>
          <w:vertAlign w:val="superscript"/>
        </w:rPr>
        <w:t>67</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317F17D6"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fMRIPrep and analyzed in FSL </w:t>
      </w:r>
      <w:r w:rsidRPr="006E54B4">
        <w:fldChar w:fldCharType="begin"/>
      </w:r>
      <w:r w:rsidR="00DF2BA1">
        <w:instrText xml:space="preserve"> ADDIN ZOTERO_ITEM CSL_CITATION {"citationID":"kZra6KpM","properties":{"formattedCitation":"\\super 71\\nosupersub{}","plainCitation":"71","noteIndex":0},"citationItems":[{"id":"tfgHaMVB/hqDpStVd","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DF2BA1" w:rsidRPr="00DF2BA1">
        <w:rPr>
          <w:vertAlign w:val="superscript"/>
        </w:rPr>
        <w:t>71</w:t>
      </w:r>
      <w:r w:rsidRPr="006E54B4">
        <w:fldChar w:fldCharType="end"/>
      </w:r>
      <w:r w:rsidRPr="002947A3">
        <w:t>.</w:t>
      </w:r>
    </w:p>
    <w:p w14:paraId="395D632E" w14:textId="56BAE4FD" w:rsidR="0076279C" w:rsidRPr="002947A3" w:rsidRDefault="0076279C" w:rsidP="0076279C">
      <w:pPr>
        <w:spacing w:line="240" w:lineRule="auto"/>
        <w:ind w:firstLine="720"/>
        <w:jc w:val="both"/>
      </w:pPr>
      <w:r w:rsidRPr="002947A3">
        <w:t xml:space="preserve">A subset of the standard fMRIPrep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DF2BA1">
        <w:instrText xml:space="preserve"> ADDIN ZOTERO_ITEM CSL_CITATION {"citationID":"9NvCSEb5","properties":{"formattedCitation":"\\super 72\\nosupersub{}","plainCitation":"72","noteIndex":0},"citationItems":[{"id":20976,"uris":["http://zotero.org/users/6239255/items/2X2E4YSS"],"itemData":{"id":20976,"type":"article-journal","abstract":"We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DF2BA1" w:rsidRPr="00DF2BA1">
        <w:rPr>
          <w:vertAlign w:val="superscript"/>
        </w:rPr>
        <w:t>72</w:t>
      </w:r>
      <w:r w:rsidRPr="002947A3">
        <w:fldChar w:fldCharType="end"/>
      </w:r>
      <w:r w:rsidRPr="002947A3">
        <w:t xml:space="preserve"> - an especially important adjustment for long duration stimuli </w:t>
      </w:r>
      <w:r w:rsidRPr="002947A3">
        <w:fldChar w:fldCharType="begin"/>
      </w:r>
      <w:r w:rsidR="00DF2BA1">
        <w:instrText xml:space="preserve"> ADDIN ZOTERO_ITEM CSL_CITATION {"citationID":"4d3fKu2T","properties":{"formattedCitation":"\\super 73\\nosupersub{}","plainCitation":"73","noteIndex":0},"citationItems":[{"id":20974,"uris":["http://zotero.org/users/6239255/items/IUCGI8ES"],"itemData":{"id":20974,"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DF2BA1" w:rsidRPr="00DF2BA1">
        <w:rPr>
          <w:vertAlign w:val="superscript"/>
        </w:rPr>
        <w:t>73</w:t>
      </w:r>
      <w:r w:rsidRPr="002947A3">
        <w:fldChar w:fldCharType="end"/>
      </w:r>
      <w:r w:rsidRPr="002947A3">
        <w:t xml:space="preserve"> - as well as the first five temporal and anatomical components identified by fMRIPrep,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DF2BA1">
        <w:instrText xml:space="preserve"> ADDIN ZOTERO_ITEM CSL_CITATION {"citationID":"YXCJp5QM","properties":{"formattedCitation":"\\super 74\\nosupersub{}","plainCitation":"74","noteIndex":0},"citationItems":[{"id":20973,"uris":["http://zotero.org/users/6239255/items/XS9367EL"],"itemData":{"id":20973,"type":"software","collection-title":"Dr.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DF2BA1" w:rsidRPr="00DF2BA1">
        <w:rPr>
          <w:vertAlign w:val="superscript"/>
        </w:rPr>
        <w:t>74</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DF2BA1">
        <w:instrText xml:space="preserve"> ADDIN ZOTERO_ITEM CSL_CITATION {"citationID":"IULtgncO","properties":{"formattedCitation":"\\super 75\\nosupersub{}","plainCitation":"75","noteIndex":0},"citationItems":[{"id":20971,"uris":["http://zotero.org/users/6239255/items/72JGTU6M"],"itemData":{"id":20971,"type":"paper-conference","container-title":"Proceedings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DF2BA1" w:rsidRPr="00DF2BA1">
        <w:rPr>
          <w:vertAlign w:val="superscript"/>
        </w:rPr>
        <w:t>75</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DF2BA1">
        <w:instrText xml:space="preserve"> ADDIN ZOTERO_ITEM CSL_CITATION {"citationID":"sKT8NXHt","properties":{"formattedCitation":"\\super 76\\nosupersub{}","plainCitation":"76","noteIndex":0},"citationItems":[{"id":20972,"uris":["http://zotero.org/users/6239255/items/XMPTFXLL"],"itemData":{"id":20972,"type":"software","title":"Whisper","URL":"https://github.com/openai/whisper","author":[{"literal":"OpenAI"}],"issued":{"date-parts":[["2023"]]}}}],"schema":"https://github.com/citation-style-language/schema/raw/master/csl-citation.json"} </w:instrText>
      </w:r>
      <w:r w:rsidRPr="002947A3">
        <w:fldChar w:fldCharType="separate"/>
      </w:r>
      <w:r w:rsidR="00DF2BA1" w:rsidRPr="00DF2BA1">
        <w:rPr>
          <w:vertAlign w:val="superscript"/>
        </w:rPr>
        <w:t>76</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DF2BA1">
        <w:instrText xml:space="preserve"> ADDIN ZOTERO_ITEM CSL_CITATION {"citationID":"lctyKWtg","properties":{"formattedCitation":"\\super 77\\nosupersub{}","plainCitation":"77","noteIndex":0},"citationItems":[{"id":20970,"uris":["http://zotero.org/users/6239255/items/E7NH4ST8"],"itemData":{"id":20970,"type":"software","title":"face-recognition","URL":"https://pypi.org/project/face-recognition/","author":[{"family":"Ageitgey","given":"Adam"}],"issued":{"date-parts":[["2023"]]}}}],"schema":"https://github.com/citation-style-language/schema/raw/master/csl-citation.json"} </w:instrText>
      </w:r>
      <w:r w:rsidRPr="002947A3">
        <w:fldChar w:fldCharType="separate"/>
      </w:r>
      <w:r w:rsidR="00DF2BA1" w:rsidRPr="00DF2BA1">
        <w:rPr>
          <w:vertAlign w:val="superscript"/>
        </w:rPr>
        <w:t>77</w:t>
      </w:r>
      <w:r w:rsidRPr="002947A3">
        <w:fldChar w:fldCharType="end"/>
      </w:r>
      <w:r w:rsidRPr="002947A3">
        <w:t xml:space="preserve"> Python library, which aligned with manual annotations. All stimulus-related confounds were z-scored.</w:t>
      </w:r>
    </w:p>
    <w:p w14:paraId="4EB29DA6" w14:textId="21F24A4A"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528" w:author="Billy Mitchell" w:date="2024-11-05T18:46:00Z" w16du:dateUtc="2024-11-05T23:46:00Z">
        <w:r w:rsidR="00DD3C4B">
          <w:t xml:space="preserve"> Woo et al.</w:t>
        </w:r>
      </w:ins>
      <w:ins w:id="529" w:author="Billy Mitchell" w:date="2024-11-05T18:47:00Z" w16du:dateUtc="2024-11-05T23:47:00Z">
        <w:r w:rsidR="00DD3C4B">
          <w:t xml:space="preserve">’s </w:t>
        </w:r>
        <w:r w:rsidR="00DD3C4B" w:rsidRPr="002947A3">
          <w:t>recommendations (z = 3.29, p &lt; 0.001)</w:t>
        </w:r>
        <w:r w:rsidR="00DD3C4B">
          <w:t xml:space="preserve"> </w:t>
        </w:r>
      </w:ins>
      <w:del w:id="530" w:author="Billy Mitchell" w:date="2024-11-05T18:46:00Z" w16du:dateUtc="2024-11-05T23:46:00Z">
        <w:r w:rsidRPr="002947A3" w:rsidDel="00DD3C4B">
          <w:delText xml:space="preserve"> </w:delText>
        </w:r>
      </w:del>
      <w:r w:rsidRPr="002947A3">
        <w:fldChar w:fldCharType="begin"/>
      </w:r>
      <w:r w:rsidR="00DF2BA1">
        <w:instrText xml:space="preserve"> ADDIN ZOTERO_ITEM CSL_CITATION {"citationID":"XpmceqFj","properties":{"formattedCitation":"\\super 78\\nosupersub{}","plainCitation":"78","noteIndex":0},"citationItems":[{"id":20978,"uris":["http://zotero.org/users/6239255/items/YQB6FVPZ"],"itemData":{"id":20978,"type":"article-journal","abstract":"Cluster-extent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DF2BA1" w:rsidRPr="00DF2BA1">
        <w:rPr>
          <w:vertAlign w:val="superscript"/>
        </w:rPr>
        <w:t>78</w:t>
      </w:r>
      <w:r w:rsidRPr="002947A3">
        <w:fldChar w:fldCharType="end"/>
      </w:r>
      <w:del w:id="531"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42C9BB16"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DF2BA1">
        <w:instrText xml:space="preserve"> ADDIN ZOTERO_ITEM CSL_CITATION {"citationID":"moUZwi0q","properties":{"formattedCitation":"\\super 68\\nosupersub{}","plainCitation":"68","noteIndex":0},"citationItems":[{"id":11879,"uris":["http://zotero.org/users/6239255/items/PT3M3WD5"],"itemData":{"id":11879,"type":"software","abstract":"&lt;em&gt;New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DF2BA1" w:rsidRPr="00DF2BA1">
        <w:rPr>
          <w:vertAlign w:val="superscript"/>
        </w:rPr>
        <w:t>68</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532" w:author="Billy Mitchell" w:date="2024-11-05T18:47:00Z" w16du:dateUtc="2024-11-05T23:47:00Z">
        <w:r w:rsidR="00DD3C4B">
          <w:t xml:space="preserve"> Chen et al. </w:t>
        </w:r>
      </w:ins>
      <w:r w:rsidRPr="002947A3">
        <w:t xml:space="preserve"> </w:t>
      </w:r>
      <w:r w:rsidRPr="002947A3">
        <w:fldChar w:fldCharType="begin"/>
      </w:r>
      <w:r w:rsidR="00DF2BA1">
        <w:instrText xml:space="preserve"> ADDIN ZOTERO_ITEM CSL_CITATION {"citationID":"ztAQ6owg","properties":{"formattedCitation":"\\super 79\\nosupersub{}","plainCitation":"79","noteIndex":0},"citationItems":[{"id":20962,"uris":["http://zotero.org/users/6239255/items/PAWZUE8S"],"itemData":{"id":20962,"type":"article-journal","abstract":"FMRI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DF2BA1">
        <w:instrText xml:space="preserve"> ADDIN ZOTERO_ITEM CSL_CITATION {"citationID":"tpQunzlG","properties":{"formattedCitation":"\\super 80\\nosupersub{}","plainCitation":"80","noteIndex":0},"citationItems":[{"id":21075,"uris":["http://zotero.org/users/6239255/items/LHP9I4LA"],"itemData":{"id":21075,"type":"article-journal","abstract":"Two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DF2BA1" w:rsidRPr="00DF2BA1">
        <w:rPr>
          <w:vertAlign w:val="superscript"/>
        </w:rPr>
        <w:t>80</w:t>
      </w:r>
      <w:r w:rsidR="00DD3C4B">
        <w:fldChar w:fldCharType="end"/>
      </w:r>
      <w:r w:rsidRPr="002947A3">
        <w:t xml:space="preserve">. This method is a more conservative test of statistical significance than permutation testing </w:t>
      </w:r>
      <w:r w:rsidRPr="002947A3">
        <w:fldChar w:fldCharType="begin"/>
      </w:r>
      <w:r w:rsidR="00DF2BA1">
        <w:instrText xml:space="preserve"> ADDIN ZOTERO_ITEM CSL_CITATION {"citationID":"ZW7de3RI","properties":{"formattedCitation":"\\super 79\\nosupersub{}","plainCitation":"79","noteIndex":0},"citationItems":[{"id":20962,"uris":["http://zotero.org/users/6239255/items/PAWZUE8S"],"itemData":{"id":20962,"type":"article-journal","abstract":"FMRI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DF2BA1" w:rsidRPr="00DF2BA1">
        <w:rPr>
          <w:vertAlign w:val="superscript"/>
        </w:rPr>
        <w:t>79</w:t>
      </w:r>
      <w:r w:rsidRPr="002947A3">
        <w:fldChar w:fldCharType="end"/>
      </w:r>
      <w:r w:rsidRPr="002947A3">
        <w:t xml:space="preserve">. To combine p-values from multiple tests (i.e., across runs), we used Fisher's method, which sums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1EC010CC"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DF2BA1">
        <w:instrText xml:space="preserve"> ADDIN ZOTERO_ITEM CSL_CITATION {"citationID":"2CCke1Q0","properties":{"formattedCitation":"\\super 81\\nosupersub{}","plainCitation":"81","noteIndex":0},"citationItems":[{"id":20963,"uris":["http://zotero.org/users/6239255/items/WLZH65VZ"],"itemData":{"id":20963,"type":"article-journal","abstract":"An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DF2BA1" w:rsidRPr="00DF2BA1">
        <w:rPr>
          <w:vertAlign w:val="superscript"/>
        </w:rPr>
        <w:t>81</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DF2BA1">
        <w:instrText xml:space="preserve"> ADDIN ZOTERO_ITEM CSL_CITATION {"citationID":"YTh662ZL","properties":{"formattedCitation":"\\super 46,47\\nosupersub{}","plainCitation":"46,47","noteIndex":0},"citationItems":[{"id":11998,"uris":["http://zotero.org/users/6239255/items/FZC43B73"],"itemData":{"id":11998,"type":"article-journal","abstract":"Abstract\n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Thomas"}],"issued":{"date-parts":[["2021",8,26]]}}},{"id":11878,"uris":["http://zotero.org/users/6239255/items/TJZVPB56"],"itemData":{"id":11878,"type":"article-journal","container-title":"Cerebral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DF2BA1" w:rsidRPr="00DF2BA1">
        <w:rPr>
          <w:vertAlign w:val="superscript"/>
        </w:rPr>
        <w:t>46,47</w:t>
      </w:r>
      <w:r w:rsidRPr="002947A3">
        <w:fldChar w:fldCharType="end"/>
      </w:r>
      <w:r w:rsidRPr="002947A3">
        <w:t xml:space="preserve">, which consists of 400 functionally-defined cortical parcellations and denotes which of 17 networks </w:t>
      </w:r>
      <w:r w:rsidRPr="002947A3">
        <w:fldChar w:fldCharType="begin"/>
      </w:r>
      <w:r w:rsidR="00DF2BA1">
        <w:instrText xml:space="preserve"> ADDIN ZOTERO_ITEM CSL_CITATION {"citationID":"vjewxyxU","properties":{"formattedCitation":"\\super 49\\nosupersub{}","plainCitation":"49","noteIndex":0},"citationItems":[{"id":20965,"uris":["http://zotero.org/users/6239255/items/QF8M7898"],"itemData":{"id":20965,"type":"article-journal","abstract":"Information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DF2BA1" w:rsidRPr="00DF2BA1">
        <w:rPr>
          <w:vertAlign w:val="superscript"/>
        </w:rPr>
        <w:t>49</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533" w:author="Billy Mitchell" w:date="2024-11-06T08:43:00Z" w16du:dateUtc="2024-11-06T13:43:00Z"/>
        </w:rPr>
      </w:pPr>
    </w:p>
    <w:p w14:paraId="0A8C8689" w14:textId="77777777" w:rsidR="000B4FF8" w:rsidRDefault="00704746" w:rsidP="00704746">
      <w:pPr>
        <w:spacing w:line="240" w:lineRule="auto"/>
        <w:jc w:val="both"/>
        <w:rPr>
          <w:ins w:id="534" w:author="Billy Mitchell" w:date="2024-11-06T10:47:00Z" w16du:dateUtc="2024-11-06T15:47:00Z"/>
        </w:rPr>
      </w:pPr>
      <w:ins w:id="535" w:author="Billy Mitchell" w:date="2024-11-06T08:43:00Z" w16du:dateUtc="2024-11-06T13:43:00Z">
        <w:r>
          <w:rPr>
            <w:b/>
            <w:bCs/>
          </w:rPr>
          <w:t xml:space="preserve">Free Recall </w:t>
        </w:r>
        <w:r w:rsidRPr="00EB1B8C">
          <w:rPr>
            <w:b/>
            <w:bCs/>
          </w:rPr>
          <w:t>Transcription</w:t>
        </w:r>
        <w:r>
          <w:t>.</w:t>
        </w:r>
      </w:ins>
      <w:ins w:id="536" w:author="Billy Mitchell" w:date="2024-11-06T09:35:00Z" w16du:dateUtc="2024-11-06T14:35:00Z">
        <w:r w:rsidR="001633CB">
          <w:t xml:space="preserve"> Of the thirty-five subjects who completed the study, </w:t>
        </w:r>
      </w:ins>
      <w:ins w:id="537" w:author="Billy Mitchell" w:date="2024-11-06T09:42:00Z" w16du:dateUtc="2024-11-06T14:42:00Z">
        <w:r w:rsidR="000733F7">
          <w:t>twenty-eight (n</w:t>
        </w:r>
      </w:ins>
      <w:ins w:id="538" w:author="Billy Mitchell" w:date="2024-11-06T10:37:00Z" w16du:dateUtc="2024-11-06T15:37:00Z">
        <w:r w:rsidR="00D96ECC">
          <w:t xml:space="preserve"> </w:t>
        </w:r>
      </w:ins>
      <w:ins w:id="539" w:author="Billy Mitchell" w:date="2024-11-06T09:42:00Z" w16du:dateUtc="2024-11-06T14:42:00Z">
        <w:r w:rsidR="000733F7">
          <w:t>=</w:t>
        </w:r>
      </w:ins>
      <w:ins w:id="540" w:author="Billy Mitchell" w:date="2024-11-06T10:37:00Z" w16du:dateUtc="2024-11-06T15:37:00Z">
        <w:r w:rsidR="00D96ECC">
          <w:t xml:space="preserve"> </w:t>
        </w:r>
      </w:ins>
      <w:ins w:id="541" w:author="Billy Mitchell" w:date="2024-11-06T09:42:00Z" w16du:dateUtc="2024-11-06T14:42:00Z">
        <w:r w:rsidR="000733F7">
          <w:t>28) provided audio recordings that could reliabl</w:t>
        </w:r>
      </w:ins>
      <w:ins w:id="542" w:author="Billy Mitchell" w:date="2024-11-06T09:43:00Z" w16du:dateUtc="2024-11-06T14:43:00Z">
        <w:r w:rsidR="000733F7">
          <w:t xml:space="preserve">y be transcribed. </w:t>
        </w:r>
      </w:ins>
      <w:ins w:id="543" w:author="Billy Mitchell" w:date="2024-11-06T09:45:00Z" w16du:dateUtc="2024-11-06T14:45:00Z">
        <w:r w:rsidR="000733F7">
          <w:t xml:space="preserve">The </w:t>
        </w:r>
      </w:ins>
      <w:ins w:id="544" w:author="Billy Mitchell" w:date="2024-11-06T09:46:00Z" w16du:dateUtc="2024-11-06T14:46:00Z">
        <w:r w:rsidR="000733F7">
          <w:t>audio</w:t>
        </w:r>
      </w:ins>
      <w:ins w:id="545" w:author="Billy Mitchell" w:date="2024-11-06T09:45:00Z" w16du:dateUtc="2024-11-06T14:45:00Z">
        <w:r w:rsidR="000733F7">
          <w:t xml:space="preserve"> of t</w:t>
        </w:r>
      </w:ins>
      <w:ins w:id="546" w:author="Billy Mitchell" w:date="2024-11-06T09:43:00Z" w16du:dateUtc="2024-11-06T14:43:00Z">
        <w:r w:rsidR="000733F7">
          <w:t xml:space="preserve">hree subjects </w:t>
        </w:r>
      </w:ins>
      <w:ins w:id="547" w:author="Billy Mitchell" w:date="2024-11-06T09:47:00Z" w16du:dateUtc="2024-11-06T14:47:00Z">
        <w:r w:rsidR="000733F7">
          <w:t>suffered</w:t>
        </w:r>
      </w:ins>
      <w:ins w:id="548" w:author="Billy Mitchell" w:date="2024-11-06T09:43:00Z" w16du:dateUtc="2024-11-06T14:43:00Z">
        <w:r w:rsidR="000733F7">
          <w:t xml:space="preserve"> technical issues </w:t>
        </w:r>
      </w:ins>
      <w:ins w:id="549" w:author="Billy Mitchell" w:date="2024-11-06T09:44:00Z" w16du:dateUtc="2024-11-06T14:44:00Z">
        <w:r w:rsidR="000733F7">
          <w:t>which corrupted the file</w:t>
        </w:r>
      </w:ins>
      <w:ins w:id="550" w:author="Billy Mitchell" w:date="2024-11-06T09:46:00Z" w16du:dateUtc="2024-11-06T14:46:00Z">
        <w:r w:rsidR="000733F7">
          <w:t>s</w:t>
        </w:r>
      </w:ins>
      <w:ins w:id="551" w:author="Billy Mitchell" w:date="2024-11-06T09:44:00Z" w16du:dateUtc="2024-11-06T14:44:00Z">
        <w:r w:rsidR="000733F7">
          <w:t xml:space="preserve"> and </w:t>
        </w:r>
      </w:ins>
      <w:ins w:id="552" w:author="Billy Mitchell" w:date="2024-11-06T09:46:00Z" w16du:dateUtc="2024-11-06T14:46:00Z">
        <w:r w:rsidR="000733F7">
          <w:t xml:space="preserve">audio </w:t>
        </w:r>
      </w:ins>
      <w:ins w:id="553" w:author="Billy Mitchell" w:date="2024-11-06T09:47:00Z" w16du:dateUtc="2024-11-06T14:47:00Z">
        <w:r w:rsidR="000733F7">
          <w:t>from</w:t>
        </w:r>
      </w:ins>
      <w:ins w:id="554" w:author="Billy Mitchell" w:date="2024-11-06T09:46:00Z" w16du:dateUtc="2024-11-06T14:46:00Z">
        <w:r w:rsidR="000733F7">
          <w:t xml:space="preserve"> four other subjects was of low-quality and could not be reliably transcribed.</w:t>
        </w:r>
      </w:ins>
      <w:ins w:id="555" w:author="Billy Mitchell" w:date="2024-11-06T09:47:00Z" w16du:dateUtc="2024-11-06T14:47:00Z">
        <w:r w:rsidR="000733F7">
          <w:t xml:space="preserve"> Trans</w:t>
        </w:r>
      </w:ins>
      <w:ins w:id="556" w:author="Billy Mitchell" w:date="2024-11-06T09:48:00Z" w16du:dateUtc="2024-11-06T14:48:00Z">
        <w:r w:rsidR="000733F7">
          <w:t xml:space="preserve">cription was completed in stages. Audio recordings were first </w:t>
        </w:r>
      </w:ins>
      <w:ins w:id="557" w:author="Billy Mitchell" w:date="2024-11-06T09:49:00Z" w16du:dateUtc="2024-11-06T14:49:00Z">
        <w:r w:rsidR="000733F7">
          <w:t xml:space="preserve">transcribed </w:t>
        </w:r>
      </w:ins>
      <w:ins w:id="558" w:author="Billy Mitchell" w:date="2024-11-06T10:37:00Z" w16du:dateUtc="2024-11-06T15:37:00Z">
        <w:r w:rsidR="00D96ECC">
          <w:t xml:space="preserve">to text </w:t>
        </w:r>
      </w:ins>
      <w:ins w:id="559" w:author="Billy Mitchell" w:date="2024-11-06T09:49:00Z" w16du:dateUtc="2024-11-06T14:49:00Z">
        <w:r w:rsidR="000733F7">
          <w:t xml:space="preserve">using a locally-hosted version of OpenAI’s </w:t>
        </w:r>
      </w:ins>
      <w:ins w:id="560" w:author="Billy Mitchell" w:date="2024-11-06T09:51:00Z" w16du:dateUtc="2024-11-06T14:51:00Z">
        <w:r w:rsidR="000733F7" w:rsidRPr="002947A3">
          <w:t xml:space="preserve">Whisper [v1.1.10] </w:t>
        </w:r>
        <w:r w:rsidR="000733F7" w:rsidRPr="002947A3">
          <w:fldChar w:fldCharType="begin"/>
        </w:r>
        <w:r w:rsidR="000733F7">
          <w:instrText xml:space="preserve"> ADDIN ZOTERO_ITEM CSL_CITATION {"citationID":"sKT8NXHt","properties":{"formattedCitation":"\\super 76\\nosupersub{}","plainCitation":"76","noteIndex":0},"citationItems":[{"id":20972,"uris":["http://zotero.org/users/6239255/items/XMPTFXLL"],"itemData":{"id":20972,"type":"software","title":"Whisper","URL":"https://github.com/openai/whisper","author":[{"literal":"OpenAI"}],"issued":{"date-parts":[["2023"]]}}}],"schema":"https://github.com/citation-style-language/schema/raw/master/csl-citation.json"} </w:instrText>
        </w:r>
        <w:r w:rsidR="000733F7" w:rsidRPr="002947A3">
          <w:fldChar w:fldCharType="separate"/>
        </w:r>
        <w:r w:rsidR="000733F7" w:rsidRPr="00DF2BA1">
          <w:rPr>
            <w:vertAlign w:val="superscript"/>
          </w:rPr>
          <w:t>76</w:t>
        </w:r>
        <w:r w:rsidR="000733F7" w:rsidRPr="002947A3">
          <w:fldChar w:fldCharType="end"/>
        </w:r>
      </w:ins>
      <w:ins w:id="561" w:author="Billy Mitchell" w:date="2024-11-06T09:49:00Z" w16du:dateUtc="2024-11-06T14:49:00Z">
        <w:r w:rsidR="000733F7">
          <w:t xml:space="preserve"> library in Python </w:t>
        </w:r>
        <w:r w:rsidR="000733F7" w:rsidRPr="002947A3">
          <w:t xml:space="preserve">[v3.8.13] </w:t>
        </w:r>
        <w:r w:rsidR="000733F7" w:rsidRPr="002947A3">
          <w:fldChar w:fldCharType="begin"/>
        </w:r>
        <w:r w:rsidR="000733F7">
          <w:instrText xml:space="preserve"> ADDIN ZOTERO_ITEM CSL_CITATION {"citationID":"dGGIwqAO","properties":{"formattedCitation":"\\super 63\\nosupersub{}","plainCitation":"63","noteIndex":0},"citationItems":[{"id":20984,"uris":["http://zotero.org/users/6239255/items/2N3VUFMR"],"itemData":{"id":20984,"type":"software","collection-title":"Centrum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000733F7" w:rsidRPr="002947A3">
          <w:fldChar w:fldCharType="separate"/>
        </w:r>
        <w:r w:rsidR="000733F7" w:rsidRPr="00DF2BA1">
          <w:rPr>
            <w:vertAlign w:val="superscript"/>
          </w:rPr>
          <w:t>63</w:t>
        </w:r>
        <w:r w:rsidR="000733F7" w:rsidRPr="002947A3">
          <w:fldChar w:fldCharType="end"/>
        </w:r>
      </w:ins>
      <w:ins w:id="562" w:author="Billy Mitchell" w:date="2024-11-06T09:51:00Z" w16du:dateUtc="2024-11-06T14:51:00Z">
        <w:r w:rsidR="000733F7">
          <w:t xml:space="preserve">. These </w:t>
        </w:r>
      </w:ins>
      <w:ins w:id="563" w:author="Billy Mitchell" w:date="2024-11-06T10:37:00Z" w16du:dateUtc="2024-11-06T15:37:00Z">
        <w:r w:rsidR="00D96ECC">
          <w:t>textual representations</w:t>
        </w:r>
      </w:ins>
      <w:ins w:id="564" w:author="Billy Mitchell" w:date="2024-11-06T09:51:00Z" w16du:dateUtc="2024-11-06T14:51:00Z">
        <w:r w:rsidR="000733F7">
          <w:t xml:space="preserve"> were then </w:t>
        </w:r>
      </w:ins>
      <w:ins w:id="565" w:author="Billy Mitchell" w:date="2024-11-06T10:28:00Z" w16du:dateUtc="2024-11-06T15:28:00Z">
        <w:r w:rsidR="00211D2F">
          <w:t>i</w:t>
        </w:r>
      </w:ins>
      <w:ins w:id="566" w:author="Billy Mitchell" w:date="2024-11-06T10:29:00Z" w16du:dateUtc="2024-11-06T15:29:00Z">
        <w:r w:rsidR="00211D2F">
          <w:t xml:space="preserve">ndependently </w:t>
        </w:r>
      </w:ins>
      <w:del w:id="567" w:author="Billy Mitchell" w:date="2024-11-06T09:52:00Z" w16du:dateUtc="2024-11-06T14:52:00Z">
        <w:r w:rsidR="000733F7" w:rsidDel="000733F7">
          <w:delText>reviewed</w:delText>
        </w:r>
      </w:del>
      <w:ins w:id="568" w:author="Billy Mitchell" w:date="2024-11-06T09:52:00Z" w16du:dateUtc="2024-11-06T14:52:00Z">
        <w:r w:rsidR="000733F7">
          <w:t>appraised</w:t>
        </w:r>
      </w:ins>
      <w:ins w:id="569" w:author="Billy Mitchell" w:date="2024-11-06T09:51:00Z" w16du:dateUtc="2024-11-06T14:51:00Z">
        <w:r w:rsidR="000733F7">
          <w:t xml:space="preserve"> and </w:t>
        </w:r>
      </w:ins>
      <w:ins w:id="570" w:author="Billy Mitchell" w:date="2024-11-06T09:52:00Z" w16du:dateUtc="2024-11-06T14:52:00Z">
        <w:r w:rsidR="000733F7">
          <w:t>revised</w:t>
        </w:r>
      </w:ins>
      <w:ins w:id="571" w:author="Billy Mitchell" w:date="2024-11-06T09:51:00Z" w16du:dateUtc="2024-11-06T14:51:00Z">
        <w:r w:rsidR="000733F7">
          <w:t xml:space="preserve"> by a team of</w:t>
        </w:r>
      </w:ins>
      <w:ins w:id="572" w:author="Billy Mitchell" w:date="2024-11-06T09:52:00Z" w16du:dateUtc="2024-11-06T14:52:00Z">
        <w:r w:rsidR="000733F7">
          <w:t xml:space="preserve"> </w:t>
        </w:r>
      </w:ins>
      <w:ins w:id="573" w:author="Billy Mitchell" w:date="2024-11-06T10:24:00Z" w16du:dateUtc="2024-11-06T15:24:00Z">
        <w:r w:rsidR="00211D2F">
          <w:t xml:space="preserve">trained </w:t>
        </w:r>
      </w:ins>
      <w:ins w:id="574" w:author="Billy Mitchell" w:date="2024-11-06T09:51:00Z" w16du:dateUtc="2024-11-06T14:51:00Z">
        <w:r w:rsidR="000733F7">
          <w:t>reviewers</w:t>
        </w:r>
      </w:ins>
      <w:ins w:id="575" w:author="Billy Mitchell" w:date="2024-11-06T10:25:00Z" w16du:dateUtc="2024-11-06T15:25:00Z">
        <w:r w:rsidR="00211D2F">
          <w:t>. Each transcription was reviewed by a</w:t>
        </w:r>
      </w:ins>
      <w:ins w:id="576" w:author="Billy Mitchell" w:date="2024-11-06T10:26:00Z" w16du:dateUtc="2024-11-06T15:26:00Z">
        <w:r w:rsidR="00211D2F">
          <w:t xml:space="preserve">t least two individuals who were required to reach a consensus. Any </w:t>
        </w:r>
      </w:ins>
      <w:ins w:id="577" w:author="Billy Mitchell" w:date="2024-11-06T10:27:00Z" w16du:dateUtc="2024-11-06T15:27:00Z">
        <w:r w:rsidR="00211D2F">
          <w:t>discrepancies</w:t>
        </w:r>
      </w:ins>
      <w:ins w:id="578" w:author="Billy Mitchell" w:date="2024-11-06T10:26:00Z" w16du:dateUtc="2024-11-06T15:26:00Z">
        <w:r w:rsidR="00211D2F">
          <w:t xml:space="preserve"> </w:t>
        </w:r>
      </w:ins>
      <w:ins w:id="579" w:author="Billy Mitchell" w:date="2024-11-06T10:27:00Z" w16du:dateUtc="2024-11-06T15:27:00Z">
        <w:r w:rsidR="00211D2F">
          <w:t xml:space="preserve">between reviewers’ initial appraisals were flagged and discussed until entire a consensus could be </w:t>
        </w:r>
        <w:proofErr w:type="gramStart"/>
        <w:r w:rsidR="00211D2F">
          <w:t>reached</w:t>
        </w:r>
        <w:proofErr w:type="gramEnd"/>
        <w:r w:rsidR="00211D2F">
          <w:t xml:space="preserve"> or the questionable segment was censored.</w:t>
        </w:r>
      </w:ins>
      <w:ins w:id="580" w:author="Billy Mitchell" w:date="2024-11-06T10:28:00Z" w16du:dateUtc="2024-11-06T15:28:00Z">
        <w:r w:rsidR="00211D2F">
          <w:t xml:space="preserve"> </w:t>
        </w:r>
      </w:ins>
      <w:ins w:id="581" w:author="Billy Mitchell" w:date="2024-11-06T10:29:00Z" w16du:dateUtc="2024-11-06T15:29:00Z">
        <w:r w:rsidR="00211D2F">
          <w:t>Two reviewers then independently segm</w:t>
        </w:r>
      </w:ins>
      <w:ins w:id="582" w:author="Billy Mitchell" w:date="2024-11-06T10:30:00Z" w16du:dateUtc="2024-11-06T15:30:00Z">
        <w:r w:rsidR="00211D2F">
          <w:t>ented recall and categorized each segment according to which scene they believe that it was describing. Again, any discrepancies between reviewers</w:t>
        </w:r>
      </w:ins>
      <w:ins w:id="583" w:author="Billy Mitchell" w:date="2024-11-06T10:31:00Z" w16du:dateUtc="2024-11-06T15:31:00Z">
        <w:r w:rsidR="00211D2F">
          <w:t xml:space="preserve">’ initial appraisals were discussed in a meeting </w:t>
        </w:r>
      </w:ins>
      <w:ins w:id="584" w:author="Billy Mitchell" w:date="2024-11-06T10:44:00Z" w16du:dateUtc="2024-11-06T15:44:00Z">
        <w:r w:rsidR="00D96ECC">
          <w:t>facilitated</w:t>
        </w:r>
      </w:ins>
      <w:ins w:id="585" w:author="Billy Mitchell" w:date="2024-11-06T10:31:00Z" w16du:dateUtc="2024-11-06T15:31:00Z">
        <w:r w:rsidR="00211D2F">
          <w:t xml:space="preserve"> by the </w:t>
        </w:r>
      </w:ins>
      <w:ins w:id="586" w:author="Billy Mitchell" w:date="2024-11-06T10:32:00Z" w16du:dateUtc="2024-11-06T15:32:00Z">
        <w:r w:rsidR="00211D2F">
          <w:t>corresponding author until a consensus on segmentation and categorization could be reached</w:t>
        </w:r>
      </w:ins>
      <w:ins w:id="587" w:author="Billy Mitchell" w:date="2024-11-06T10:45:00Z" w16du:dateUtc="2024-11-06T15:45:00Z">
        <w:r w:rsidR="00D96ECC">
          <w:t xml:space="preserve"> between reviewers.</w:t>
        </w:r>
      </w:ins>
      <w:ins w:id="588" w:author="Billy Mitchell" w:date="2024-11-06T10:46:00Z" w16du:dateUtc="2024-11-06T15:46:00Z">
        <w:r w:rsidR="000B4FF8">
          <w:t xml:space="preserve"> </w:t>
        </w:r>
      </w:ins>
    </w:p>
    <w:p w14:paraId="630F4CE3" w14:textId="2C0DB2CE" w:rsidR="00704746" w:rsidRPr="002947A3" w:rsidRDefault="000B4FF8" w:rsidP="00704746">
      <w:pPr>
        <w:spacing w:line="240" w:lineRule="auto"/>
        <w:jc w:val="both"/>
        <w:rPr>
          <w:ins w:id="589" w:author="Billy Mitchell" w:date="2024-11-06T08:43:00Z" w16du:dateUtc="2024-11-06T13:43:00Z"/>
        </w:rPr>
      </w:pPr>
      <w:ins w:id="590" w:author="Billy Mitchell" w:date="2024-11-06T10:47:00Z" w16du:dateUtc="2024-11-06T15:47:00Z">
        <w:r>
          <w:tab/>
        </w:r>
      </w:ins>
      <w:ins w:id="591" w:author="Billy Mitchell" w:date="2024-11-06T09:48:00Z" w16du:dateUtc="2024-11-06T14:48:00Z">
        <w:r w:rsidR="000733F7">
          <w:br/>
        </w:r>
      </w:ins>
    </w:p>
    <w:p w14:paraId="5D059128" w14:textId="77777777" w:rsidR="00704746" w:rsidRDefault="00704746" w:rsidP="00704746">
      <w:pPr>
        <w:spacing w:line="240" w:lineRule="auto"/>
        <w:jc w:val="both"/>
        <w:rPr>
          <w:ins w:id="592" w:author="Billy Mitchell" w:date="2024-11-06T08:43:00Z" w16du:dateUtc="2024-11-06T13:43:00Z"/>
          <w:b/>
          <w:bCs/>
        </w:rPr>
      </w:pPr>
      <w:ins w:id="593" w:author="Billy Mitchell" w:date="2024-11-06T08:43:00Z" w16du:dateUtc="2024-11-06T13:43:00Z">
        <w:r>
          <w:rPr>
            <w:b/>
            <w:bCs/>
          </w:rPr>
          <w:t xml:space="preserve">Memory and Character Assessment Analyses. </w:t>
        </w:r>
        <w:r>
          <w:rPr>
            <w:b/>
            <w:bCs/>
          </w:rPr>
          <w:br/>
        </w:r>
      </w:ins>
    </w:p>
    <w:p w14:paraId="4F8C09F5" w14:textId="77777777" w:rsidR="00704746" w:rsidRDefault="00704746" w:rsidP="00704746">
      <w:pPr>
        <w:spacing w:line="240" w:lineRule="auto"/>
        <w:jc w:val="both"/>
        <w:rPr>
          <w:ins w:id="594" w:author="Billy Mitchell" w:date="2024-11-06T08:43:00Z" w16du:dateUtc="2024-11-06T13:43:00Z"/>
        </w:rPr>
      </w:pPr>
    </w:p>
    <w:p w14:paraId="5897085B" w14:textId="6CD9DF2C" w:rsidR="0076279C" w:rsidDel="00DF2BA1" w:rsidRDefault="0076279C" w:rsidP="0076279C">
      <w:pPr>
        <w:spacing w:line="240" w:lineRule="auto"/>
        <w:jc w:val="both"/>
        <w:rPr>
          <w:del w:id="595" w:author="Billy Mitchell" w:date="2024-11-06T08:29:00Z" w16du:dateUtc="2024-11-06T13:29:00Z"/>
        </w:rPr>
      </w:pPr>
    </w:p>
    <w:p w14:paraId="1C91BE5C" w14:textId="0B167688" w:rsidR="0076279C" w:rsidDel="00DF2BA1" w:rsidRDefault="0076279C" w:rsidP="0076279C">
      <w:pPr>
        <w:spacing w:line="240" w:lineRule="auto"/>
        <w:jc w:val="both"/>
        <w:rPr>
          <w:del w:id="596" w:author="Billy Mitchell" w:date="2024-11-06T08:29:00Z" w16du:dateUtc="2024-11-06T13:29:00Z"/>
          <w:b/>
          <w:bCs/>
        </w:rPr>
      </w:pPr>
      <w:del w:id="597" w:author="Billy Mitchell" w:date="2024-11-06T08:29:00Z" w16du:dateUtc="2024-11-06T13:29:00Z">
        <w:r w:rsidRPr="00DE3DC3" w:rsidDel="00DF2BA1">
          <w:rPr>
            <w:b/>
            <w:bCs/>
            <w:highlight w:val="yellow"/>
            <w:rPrChange w:id="598"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599" w:author="Billy Mitchell" w:date="2024-11-06T08:29:00Z" w16du:dateUtc="2024-11-06T13:29:00Z"/>
          <w:b/>
        </w:rPr>
      </w:pPr>
    </w:p>
    <w:p w14:paraId="015865CA" w14:textId="77777777" w:rsidR="00DF2BA1" w:rsidRPr="00F91824" w:rsidRDefault="00DF2BA1">
      <w:pPr>
        <w:spacing w:line="240" w:lineRule="auto"/>
        <w:jc w:val="both"/>
        <w:rPr>
          <w:ins w:id="600" w:author="Billy Mitchell" w:date="2024-11-06T08:30:00Z" w16du:dateUtc="2024-11-06T13:30:00Z"/>
          <w:b/>
          <w:bCs/>
        </w:rPr>
        <w:pPrChange w:id="601"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602"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603" w:author="Billy Mitchell" w:date="2024-11-06T08:40:00Z" w16du:dateUtc="2024-11-06T13:40:00Z">
        <w:r w:rsidRPr="002947A3" w:rsidDel="00775A24">
          <w:delText>Expressive_V_Reflective</w:delText>
        </w:r>
      </w:del>
      <w:ins w:id="604"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605" w:author="Billy Mitchell" w:date="2024-10-30T09:48:00Z" w16du:dateUtc="2024-10-30T13:48:00Z"/>
          <w:b/>
          <w:bCs/>
          <w:rPrChange w:id="606" w:author="Billy Mitchell" w:date="2024-10-30T09:48:00Z" w16du:dateUtc="2024-10-30T13:48:00Z">
            <w:rPr>
              <w:del w:id="607" w:author="Billy Mitchell" w:date="2024-10-30T09:48:00Z" w16du:dateUtc="2024-10-30T13:48:00Z"/>
            </w:rPr>
          </w:rPrChange>
        </w:rPr>
      </w:pPr>
      <w:r w:rsidRPr="002947A3">
        <w:rPr>
          <w:b/>
          <w:bCs/>
        </w:rPr>
        <w:br w:type="page"/>
      </w:r>
      <w:commentRangeStart w:id="608"/>
      <w:commentRangeStart w:id="609"/>
      <w:ins w:id="610" w:author="Billy Mitchell" w:date="2024-10-30T09:48:00Z" w16du:dateUtc="2024-10-30T13:48:00Z">
        <w:r w:rsidR="00A565EC" w:rsidRPr="00A565EC">
          <w:rPr>
            <w:b/>
            <w:bCs/>
            <w:rPrChange w:id="611" w:author="Billy Mitchell" w:date="2024-10-30T09:48:00Z" w16du:dateUtc="2024-10-30T13:48:00Z">
              <w:rPr/>
            </w:rPrChange>
          </w:rPr>
          <w:lastRenderedPageBreak/>
          <w:t>Acknowledgments and Funding Sources</w:t>
        </w:r>
        <w:commentRangeEnd w:id="608"/>
        <w:r w:rsidR="00A565EC">
          <w:rPr>
            <w:rStyle w:val="CommentReference"/>
          </w:rPr>
          <w:commentReference w:id="608"/>
        </w:r>
      </w:ins>
      <w:commentRangeEnd w:id="609"/>
      <w:ins w:id="612" w:author="Billy Mitchell" w:date="2024-10-30T12:17:00Z" w16du:dateUtc="2024-10-30T16:17:00Z">
        <w:r w:rsidR="00FC36EA">
          <w:rPr>
            <w:rStyle w:val="CommentReference"/>
          </w:rPr>
          <w:commentReference w:id="609"/>
        </w:r>
      </w:ins>
    </w:p>
    <w:p w14:paraId="63E50BD6" w14:textId="77777777" w:rsidR="0076279C" w:rsidRPr="00A565EC" w:rsidRDefault="0076279C" w:rsidP="00F91824">
      <w:pPr>
        <w:spacing w:line="240" w:lineRule="auto"/>
        <w:jc w:val="both"/>
        <w:rPr>
          <w:b/>
          <w:bCs/>
          <w:rPrChange w:id="613"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614" w:author="Chelsea Helion" w:date="2024-10-23T10:53:00Z">
            <w:rPr>
              <w:rFonts w:ascii="Aptos" w:hAnsi="Aptos"/>
              <w:b/>
              <w:bCs/>
            </w:rPr>
          </w:rPrChange>
        </w:rPr>
      </w:pPr>
      <w:r w:rsidRPr="006E54B4">
        <w:rPr>
          <w:b/>
          <w:bCs/>
          <w:rPrChange w:id="615" w:author="Chelsea Helion" w:date="2024-10-23T10:53:00Z">
            <w:rPr>
              <w:rFonts w:ascii="Aptos" w:hAnsi="Aptos"/>
              <w:b/>
              <w:bCs/>
            </w:rPr>
          </w:rPrChange>
        </w:rPr>
        <w:br w:type="page"/>
      </w:r>
    </w:p>
    <w:p w14:paraId="4588B4A5" w14:textId="59B095E0" w:rsidR="00A565EC" w:rsidRDefault="00A565EC" w:rsidP="004F2335">
      <w:pPr>
        <w:pStyle w:val="Bibliography"/>
        <w:rPr>
          <w:ins w:id="616" w:author="Billy Mitchell" w:date="2024-10-30T09:48:00Z" w16du:dateUtc="2024-10-30T13:48:00Z"/>
          <w:b/>
          <w:bCs/>
        </w:rPr>
      </w:pPr>
      <w:commentRangeStart w:id="617"/>
      <w:ins w:id="618" w:author="Billy Mitchell" w:date="2024-10-30T09:48:00Z" w16du:dateUtc="2024-10-30T13:48:00Z">
        <w:r>
          <w:rPr>
            <w:b/>
            <w:bCs/>
          </w:rPr>
          <w:lastRenderedPageBreak/>
          <w:t>References</w:t>
        </w:r>
      </w:ins>
      <w:commentRangeEnd w:id="617"/>
      <w:ins w:id="619" w:author="Billy Mitchell" w:date="2024-10-30T12:16:00Z" w16du:dateUtc="2024-10-30T16:16:00Z">
        <w:r w:rsidR="00FC36EA">
          <w:rPr>
            <w:rStyle w:val="CommentReference"/>
          </w:rPr>
          <w:commentReference w:id="617"/>
        </w:r>
      </w:ins>
    </w:p>
    <w:p w14:paraId="00A5D61D" w14:textId="77777777" w:rsidR="00043410" w:rsidRDefault="00364897" w:rsidP="00043410">
      <w:pPr>
        <w:pStyle w:val="Bibliography"/>
      </w:pPr>
      <w:r w:rsidRPr="006E54B4">
        <w:rPr>
          <w:b/>
          <w:bCs/>
          <w:rPrChange w:id="620" w:author="Chelsea Helion" w:date="2024-10-23T10:53:00Z">
            <w:rPr>
              <w:rFonts w:ascii="Aptos" w:hAnsi="Aptos"/>
              <w:b/>
              <w:bCs/>
            </w:rPr>
          </w:rPrChange>
        </w:rPr>
        <w:fldChar w:fldCharType="begin"/>
      </w:r>
      <w:r w:rsidR="000F1891">
        <w:rPr>
          <w:b/>
          <w:bCs/>
        </w:rPr>
        <w:instrText xml:space="preserve"> ADDIN ZOTERO_BIBL {"uncited":[],"omitted":[],"custom":[]} CSL_BIBLIOGRAPHY </w:instrText>
      </w:r>
      <w:r w:rsidRPr="006E54B4">
        <w:rPr>
          <w:b/>
          <w:bCs/>
          <w:rPrChange w:id="621" w:author="Chelsea Helion" w:date="2024-10-23T10:53:00Z">
            <w:rPr>
              <w:rFonts w:ascii="Aptos" w:hAnsi="Aptos"/>
              <w:b/>
              <w:bCs/>
            </w:rPr>
          </w:rPrChange>
        </w:rPr>
        <w:fldChar w:fldCharType="separate"/>
      </w:r>
      <w:r w:rsidR="00043410">
        <w:t>1.</w:t>
      </w:r>
      <w:r w:rsidR="00043410">
        <w:tab/>
        <w:t xml:space="preserve">Saarimäki, H. Naturalistic Stimuli in Affective Neuroimaging: A Review. </w:t>
      </w:r>
      <w:r w:rsidR="00043410">
        <w:rPr>
          <w:i/>
          <w:iCs/>
        </w:rPr>
        <w:t>Front. Hum. Neurosci.</w:t>
      </w:r>
      <w:r w:rsidR="00043410">
        <w:t xml:space="preserve"> </w:t>
      </w:r>
      <w:r w:rsidR="00043410">
        <w:rPr>
          <w:b/>
          <w:bCs/>
        </w:rPr>
        <w:t>15</w:t>
      </w:r>
      <w:r w:rsidR="00043410">
        <w:t>, 675068 (2021).</w:t>
      </w:r>
    </w:p>
    <w:p w14:paraId="7513CAFB" w14:textId="77777777" w:rsidR="00043410" w:rsidRDefault="00043410" w:rsidP="00043410">
      <w:pPr>
        <w:pStyle w:val="Bibliography"/>
      </w:pPr>
      <w:r>
        <w:t>2.</w:t>
      </w:r>
      <w:r>
        <w:tab/>
        <w:t xml:space="preserve">Jääskeläinen, I. P. </w:t>
      </w:r>
      <w:r>
        <w:rPr>
          <w:i/>
          <w:iCs/>
        </w:rPr>
        <w:t>et al.</w:t>
      </w:r>
      <w:r>
        <w:t xml:space="preserve"> Behavioral Experience-Sampling Methods in Neuroimaging Studies With Movie and Narrative Stimuli. </w:t>
      </w:r>
      <w:r>
        <w:rPr>
          <w:i/>
          <w:iCs/>
        </w:rPr>
        <w:t>Frontiers in Human Neuroscience</w:t>
      </w:r>
      <w:r>
        <w:t xml:space="preserve"> </w:t>
      </w:r>
      <w:r>
        <w:rPr>
          <w:b/>
          <w:bCs/>
        </w:rPr>
        <w:t>16</w:t>
      </w:r>
      <w:r>
        <w:t>, (2022).</w:t>
      </w:r>
    </w:p>
    <w:p w14:paraId="135F0516" w14:textId="77777777" w:rsidR="00043410" w:rsidRDefault="00043410" w:rsidP="00043410">
      <w:pPr>
        <w:pStyle w:val="Bibliography"/>
      </w:pPr>
      <w:r>
        <w:t>3.</w:t>
      </w:r>
      <w:r>
        <w:tab/>
        <w:t xml:space="preserve">Ruef, A. M. &amp; Levenson, R. W. Continuous Measurement of Emotion:The Affect Rating Dial. in </w:t>
      </w:r>
      <w:r>
        <w:rPr>
          <w:i/>
          <w:iCs/>
        </w:rPr>
        <w:t>Handbook of Emotion Elicitation and Assessment</w:t>
      </w:r>
      <w:r>
        <w:t xml:space="preserve"> (eds. Coan, J. A. &amp; Allen, J. J. B.) 286–297 (Oxford University PressNew York, NY, 2007). doi:10.1093/oso/9780195169157.003.0018.</w:t>
      </w:r>
    </w:p>
    <w:p w14:paraId="3F52CC6C" w14:textId="77777777" w:rsidR="00043410" w:rsidRDefault="00043410" w:rsidP="00043410">
      <w:pPr>
        <w:pStyle w:val="Bibliography"/>
      </w:pPr>
      <w:r>
        <w:t>4.</w:t>
      </w:r>
      <w:r>
        <w:tab/>
        <w:t xml:space="preserve">Nummenmaa,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6679243F" w14:textId="77777777" w:rsidR="00043410" w:rsidRDefault="00043410" w:rsidP="00043410">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50707CFF" w14:textId="77777777" w:rsidR="00043410" w:rsidRDefault="00043410" w:rsidP="00043410">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06782300" w14:textId="77777777" w:rsidR="00043410" w:rsidRDefault="00043410" w:rsidP="00043410">
      <w:pPr>
        <w:pStyle w:val="Bibliography"/>
      </w:pPr>
      <w:r>
        <w:t>7.</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49E35ABE" w14:textId="77777777" w:rsidR="00043410" w:rsidRDefault="00043410" w:rsidP="00043410">
      <w:pPr>
        <w:pStyle w:val="Bibliography"/>
      </w:pPr>
      <w:r>
        <w:t>8.</w:t>
      </w:r>
      <w:r>
        <w:tab/>
        <w:t xml:space="preserve">Chen, J. </w:t>
      </w:r>
      <w:r>
        <w:rPr>
          <w:i/>
          <w:iCs/>
        </w:rPr>
        <w:t>et al.</w:t>
      </w:r>
      <w:r>
        <w:t xml:space="preserve"> Shared memories reveal shared structure in neural activity across individuals. </w:t>
      </w:r>
      <w:r>
        <w:rPr>
          <w:i/>
          <w:iCs/>
        </w:rPr>
        <w:t>Nat Neurosci</w:t>
      </w:r>
      <w:r>
        <w:t xml:space="preserve"> </w:t>
      </w:r>
      <w:r>
        <w:rPr>
          <w:b/>
          <w:bCs/>
        </w:rPr>
        <w:t>20</w:t>
      </w:r>
      <w:r>
        <w:t>, 115–125 (2017).</w:t>
      </w:r>
    </w:p>
    <w:p w14:paraId="321CF727" w14:textId="77777777" w:rsidR="00043410" w:rsidRDefault="00043410" w:rsidP="00043410">
      <w:pPr>
        <w:pStyle w:val="Bibliography"/>
      </w:pPr>
      <w:r>
        <w:t>9.</w:t>
      </w:r>
      <w:r>
        <w:tab/>
        <w:t xml:space="preserve">Finn, E. S., Corlett, P. R., Chen, G., Bandettini, P. A. &amp; Constable, R. T. Trait paranoia shapes inter-subject synchrony in brain activity during an ambiguous social narrative. </w:t>
      </w:r>
      <w:r>
        <w:rPr>
          <w:i/>
          <w:iCs/>
        </w:rPr>
        <w:t>Nat Commun</w:t>
      </w:r>
      <w:r>
        <w:t xml:space="preserve"> </w:t>
      </w:r>
      <w:r>
        <w:rPr>
          <w:b/>
          <w:bCs/>
        </w:rPr>
        <w:t>9</w:t>
      </w:r>
      <w:r>
        <w:t>, 2043 (2018).</w:t>
      </w:r>
    </w:p>
    <w:p w14:paraId="1C425BA0" w14:textId="77777777" w:rsidR="00043410" w:rsidRDefault="00043410" w:rsidP="00043410">
      <w:pPr>
        <w:pStyle w:val="Bibliography"/>
      </w:pPr>
      <w:r>
        <w:lastRenderedPageBreak/>
        <w:t>10.</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38C1D567" w14:textId="77777777" w:rsidR="00043410" w:rsidRDefault="00043410" w:rsidP="00043410">
      <w:pPr>
        <w:pStyle w:val="Bibliography"/>
      </w:pPr>
      <w:r>
        <w:t>11.</w:t>
      </w:r>
      <w:r>
        <w:tab/>
        <w:t xml:space="preserve">Hasson, U., Furman, O., Clark, D., Dudai, Y. &amp; Davachi, L. Enhanced Intersubject Correlations during Movie Viewing Correlate with Successful Episodic Encoding. </w:t>
      </w:r>
      <w:r>
        <w:rPr>
          <w:i/>
          <w:iCs/>
        </w:rPr>
        <w:t>Neuron</w:t>
      </w:r>
      <w:r>
        <w:t xml:space="preserve"> </w:t>
      </w:r>
      <w:r>
        <w:rPr>
          <w:b/>
          <w:bCs/>
        </w:rPr>
        <w:t>57</w:t>
      </w:r>
      <w:r>
        <w:t>, 452–462 (2008).</w:t>
      </w:r>
    </w:p>
    <w:p w14:paraId="7F24A6CF" w14:textId="77777777" w:rsidR="00043410" w:rsidRDefault="00043410" w:rsidP="00043410">
      <w:pPr>
        <w:pStyle w:val="Bibliography"/>
      </w:pPr>
      <w:r>
        <w:t>12.</w:t>
      </w:r>
      <w:r>
        <w:tab/>
        <w:t xml:space="preserve">Cliver, K. G. </w:t>
      </w:r>
      <w:r>
        <w:rPr>
          <w:i/>
          <w:iCs/>
        </w:rPr>
        <w:t>et al.</w:t>
      </w:r>
      <w:r>
        <w:t xml:space="preserve"> Temporal memory for threatening events encoded in a haunted house. </w:t>
      </w:r>
      <w:r>
        <w:rPr>
          <w:i/>
          <w:iCs/>
        </w:rPr>
        <w:t>Cogn. Emot.</w:t>
      </w:r>
      <w:r>
        <w:t xml:space="preserve"> 1–17 (2024) doi:https://doi.org/10.1080/02699931.2024.2338962.</w:t>
      </w:r>
    </w:p>
    <w:p w14:paraId="3C203D99" w14:textId="77777777" w:rsidR="00043410" w:rsidRDefault="00043410" w:rsidP="00043410">
      <w:pPr>
        <w:pStyle w:val="Bibliography"/>
      </w:pPr>
      <w:r>
        <w:t>13.</w:t>
      </w:r>
      <w:r>
        <w:tab/>
        <w:t xml:space="preserve">Mobbs, D. </w:t>
      </w:r>
      <w:r>
        <w:rPr>
          <w:i/>
          <w:iCs/>
        </w:rPr>
        <w:t>et al.</w:t>
      </w:r>
      <w:r>
        <w:t xml:space="preserve"> When Fear Is Near: Threat Imminence Elicits Prefrontal– Periaqueductal Gray Shifts in Humans. </w:t>
      </w:r>
      <w:r>
        <w:rPr>
          <w:b/>
          <w:bCs/>
        </w:rPr>
        <w:t>317</w:t>
      </w:r>
      <w:r>
        <w:t>, 6 (2007).</w:t>
      </w:r>
    </w:p>
    <w:p w14:paraId="3BE7EDB9" w14:textId="77777777" w:rsidR="00043410" w:rsidRDefault="00043410" w:rsidP="00043410">
      <w:pPr>
        <w:pStyle w:val="Bibliography"/>
      </w:pPr>
      <w:r>
        <w:t>14.</w:t>
      </w:r>
      <w:r>
        <w:tab/>
        <w:t xml:space="preserve">Stasiak, J. E. </w:t>
      </w:r>
      <w:r>
        <w:rPr>
          <w:i/>
          <w:iCs/>
        </w:rPr>
        <w:t>et al.</w:t>
      </w:r>
      <w:r>
        <w:t xml:space="preserve"> Physiological arousal guides situational appraisals and metacognitive recall for naturalistic experiences. </w:t>
      </w:r>
      <w:r>
        <w:rPr>
          <w:i/>
          <w:iCs/>
        </w:rPr>
        <w:t>Neuropsychologia</w:t>
      </w:r>
      <w:r>
        <w:t xml:space="preserve"> </w:t>
      </w:r>
      <w:r>
        <w:rPr>
          <w:b/>
          <w:bCs/>
        </w:rPr>
        <w:t>180</w:t>
      </w:r>
      <w:r>
        <w:t>, 108467 (2023).</w:t>
      </w:r>
    </w:p>
    <w:p w14:paraId="4B97B590" w14:textId="77777777" w:rsidR="00043410" w:rsidRDefault="00043410" w:rsidP="00043410">
      <w:pPr>
        <w:pStyle w:val="Bibliography"/>
      </w:pPr>
      <w:r>
        <w:t>15.</w:t>
      </w:r>
      <w:r>
        <w:tab/>
        <w:t xml:space="preserve">Tashjian, S. M., Fedrigo, V., Molapour, T., Mobbs, D. &amp; Camerer, C. F. Physiological responses to a haunted house threat experience: Distinct tonic and phasic effects. </w:t>
      </w:r>
      <w:r>
        <w:rPr>
          <w:i/>
          <w:iCs/>
        </w:rPr>
        <w:t>Psychological Science</w:t>
      </w:r>
      <w:r>
        <w:t xml:space="preserve"> </w:t>
      </w:r>
      <w:r>
        <w:rPr>
          <w:b/>
          <w:bCs/>
        </w:rPr>
        <w:t>33</w:t>
      </w:r>
      <w:r>
        <w:t>, 236–248 (2022).</w:t>
      </w:r>
    </w:p>
    <w:p w14:paraId="161D299C" w14:textId="77777777" w:rsidR="00043410" w:rsidRDefault="00043410" w:rsidP="00043410">
      <w:pPr>
        <w:pStyle w:val="Bibliography"/>
      </w:pPr>
      <w:r>
        <w:t>16.</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77D20668" w14:textId="77777777" w:rsidR="00043410" w:rsidRDefault="00043410" w:rsidP="00043410">
      <w:pPr>
        <w:pStyle w:val="Bibliography"/>
      </w:pPr>
      <w:r>
        <w:t>17.</w:t>
      </w:r>
      <w:r>
        <w:tab/>
        <w:t xml:space="preserve">Nastase, S. A., Goldstein, A. &amp; Hasson, U. Keep it real: rethinking the primacy of experimental control in cognitive neuroscience. </w:t>
      </w:r>
      <w:r>
        <w:rPr>
          <w:i/>
          <w:iCs/>
        </w:rPr>
        <w:t>NeuroImage</w:t>
      </w:r>
      <w:r>
        <w:t xml:space="preserve"> </w:t>
      </w:r>
      <w:r>
        <w:rPr>
          <w:b/>
          <w:bCs/>
        </w:rPr>
        <w:t>222</w:t>
      </w:r>
      <w:r>
        <w:t>, 117254 (2020).</w:t>
      </w:r>
    </w:p>
    <w:p w14:paraId="4F4CC196" w14:textId="77777777" w:rsidR="00043410" w:rsidRDefault="00043410" w:rsidP="00043410">
      <w:pPr>
        <w:pStyle w:val="Bibliography"/>
      </w:pPr>
      <w:r>
        <w:t>18.</w:t>
      </w:r>
      <w:r>
        <w:tab/>
        <w:t xml:space="preserve">Fredrickson, B. L. &amp; Kahneman, D. Duration Neglect in Retrospective Evaluations of Affective Episodes. </w:t>
      </w:r>
      <w:r>
        <w:rPr>
          <w:i/>
          <w:iCs/>
        </w:rPr>
        <w:t>Journal of Personality and Social Psychology</w:t>
      </w:r>
      <w:r>
        <w:t xml:space="preserve"> </w:t>
      </w:r>
      <w:r>
        <w:rPr>
          <w:b/>
          <w:bCs/>
        </w:rPr>
        <w:t>65</w:t>
      </w:r>
      <w:r>
        <w:t>, 45–55 (1993).</w:t>
      </w:r>
    </w:p>
    <w:p w14:paraId="4EAB706E" w14:textId="77777777" w:rsidR="00043410" w:rsidRDefault="00043410" w:rsidP="00043410">
      <w:pPr>
        <w:pStyle w:val="Bibliography"/>
      </w:pPr>
      <w:r>
        <w:t>19.</w:t>
      </w:r>
      <w:r>
        <w:tab/>
        <w:t xml:space="preserve">Jeremy Peterman &amp; Peterman, J. N. The ‘program analyzer’: a new technique in studying liked and disliked items in radio programs. </w:t>
      </w:r>
      <w:r>
        <w:rPr>
          <w:i/>
          <w:iCs/>
        </w:rPr>
        <w:t>Journal of Applied Psychology</w:t>
      </w:r>
      <w:r>
        <w:t xml:space="preserve"> </w:t>
      </w:r>
      <w:r>
        <w:rPr>
          <w:b/>
          <w:bCs/>
        </w:rPr>
        <w:t>24</w:t>
      </w:r>
      <w:r>
        <w:t>, 728–741 (1940).</w:t>
      </w:r>
    </w:p>
    <w:p w14:paraId="22051D1B" w14:textId="77777777" w:rsidR="00043410" w:rsidRDefault="00043410" w:rsidP="00043410">
      <w:pPr>
        <w:pStyle w:val="Bibliography"/>
      </w:pPr>
      <w:r>
        <w:t>20.</w:t>
      </w:r>
      <w:r>
        <w:tab/>
        <w:t xml:space="preserve">Hutcherson, C. A. </w:t>
      </w:r>
      <w:r>
        <w:rPr>
          <w:i/>
          <w:iCs/>
        </w:rPr>
        <w:t>et al.</w:t>
      </w:r>
      <w:r>
        <w:t xml:space="preserve"> Attention and emotion: Does rating emotion alter neural responses to amusing and sad films? </w:t>
      </w:r>
      <w:r>
        <w:rPr>
          <w:i/>
          <w:iCs/>
        </w:rPr>
        <w:t>NeuroImage</w:t>
      </w:r>
      <w:r>
        <w:t xml:space="preserve"> </w:t>
      </w:r>
      <w:r>
        <w:rPr>
          <w:b/>
          <w:bCs/>
        </w:rPr>
        <w:t>27</w:t>
      </w:r>
      <w:r>
        <w:t>, 656–668 (2005).</w:t>
      </w:r>
    </w:p>
    <w:p w14:paraId="393A52ED" w14:textId="77777777" w:rsidR="00043410" w:rsidRDefault="00043410" w:rsidP="00043410">
      <w:pPr>
        <w:pStyle w:val="Bibliography"/>
      </w:pPr>
      <w:r>
        <w:lastRenderedPageBreak/>
        <w:t>21.</w:t>
      </w:r>
      <w:r>
        <w:tab/>
        <w:t xml:space="preserve">Hasson, U., Ghazanfar, A. A., Galantucci, B., Garrod, S. &amp; Keysers, C. Brain-to-brain coupling: a mechanism for creating and sharing a social world. </w:t>
      </w:r>
      <w:r>
        <w:rPr>
          <w:i/>
          <w:iCs/>
        </w:rPr>
        <w:t>Trends in Cognitive Sciences</w:t>
      </w:r>
      <w:r>
        <w:t xml:space="preserve"> </w:t>
      </w:r>
      <w:r>
        <w:rPr>
          <w:b/>
          <w:bCs/>
        </w:rPr>
        <w:t>16</w:t>
      </w:r>
      <w:r>
        <w:t>, 114–121 (2012).</w:t>
      </w:r>
    </w:p>
    <w:p w14:paraId="0D8C17D5" w14:textId="77777777" w:rsidR="00043410" w:rsidRDefault="00043410" w:rsidP="00043410">
      <w:pPr>
        <w:pStyle w:val="Bibliography"/>
      </w:pPr>
      <w:r>
        <w:t>22.</w:t>
      </w:r>
      <w:r>
        <w:tab/>
        <w:t xml:space="preserve">Posner, M. I. &amp; Petersen, S. E. The Attention System of the Human Brain. </w:t>
      </w:r>
      <w:r>
        <w:rPr>
          <w:i/>
          <w:iCs/>
        </w:rPr>
        <w:t>Annu. Rev. Neurosci.</w:t>
      </w:r>
      <w:r>
        <w:t xml:space="preserve"> </w:t>
      </w:r>
      <w:r>
        <w:rPr>
          <w:b/>
          <w:bCs/>
        </w:rPr>
        <w:t>13</w:t>
      </w:r>
      <w:r>
        <w:t>, 25–42 (1990).</w:t>
      </w:r>
    </w:p>
    <w:p w14:paraId="527AEFAA" w14:textId="77777777" w:rsidR="00043410" w:rsidRDefault="00043410" w:rsidP="00043410">
      <w:pPr>
        <w:pStyle w:val="Bibliography"/>
      </w:pPr>
      <w:r>
        <w:t>23.</w:t>
      </w:r>
      <w:r>
        <w:tab/>
        <w:t xml:space="preserve">Sonkusare, S., Breakspear, M. &amp; Guo, C. C. Naturalistic Stimuli in Neuroscience: Critically Acclaimed. </w:t>
      </w:r>
      <w:r>
        <w:rPr>
          <w:i/>
          <w:iCs/>
        </w:rPr>
        <w:t>Trends in Cognitive Sciences</w:t>
      </w:r>
      <w:r>
        <w:t xml:space="preserve"> </w:t>
      </w:r>
      <w:r>
        <w:rPr>
          <w:b/>
          <w:bCs/>
        </w:rPr>
        <w:t>23</w:t>
      </w:r>
      <w:r>
        <w:t>, 699–714 (2019).</w:t>
      </w:r>
    </w:p>
    <w:p w14:paraId="514929D1" w14:textId="77777777" w:rsidR="00043410" w:rsidRDefault="00043410" w:rsidP="00043410">
      <w:pPr>
        <w:pStyle w:val="Bibliography"/>
      </w:pPr>
      <w:r>
        <w:t>24.</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7ED627B0" w14:textId="77777777" w:rsidR="00043410" w:rsidRDefault="00043410" w:rsidP="00043410">
      <w:pPr>
        <w:pStyle w:val="Bibliography"/>
      </w:pPr>
      <w:r>
        <w:t>25.</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78BD994C" w14:textId="77777777" w:rsidR="00043410" w:rsidRDefault="00043410" w:rsidP="00043410">
      <w:pPr>
        <w:pStyle w:val="Bibliography"/>
      </w:pPr>
      <w:r>
        <w:t>26.</w:t>
      </w:r>
      <w:r>
        <w:tab/>
        <w:t xml:space="preserve">Sawahata, Y., Komine, K., Morita, T. &amp; Hiruma, N. Decoding humor experiences from brain activity of people viewing comedy movies. </w:t>
      </w:r>
      <w:r>
        <w:rPr>
          <w:i/>
          <w:iCs/>
        </w:rPr>
        <w:t>PLOS ONE</w:t>
      </w:r>
      <w:r>
        <w:t xml:space="preserve"> </w:t>
      </w:r>
      <w:r>
        <w:rPr>
          <w:b/>
          <w:bCs/>
        </w:rPr>
        <w:t>8</w:t>
      </w:r>
      <w:r>
        <w:t>, (2013).</w:t>
      </w:r>
    </w:p>
    <w:p w14:paraId="1CAEFD4F" w14:textId="77777777" w:rsidR="00043410" w:rsidRDefault="00043410" w:rsidP="00043410">
      <w:pPr>
        <w:pStyle w:val="Bibliography"/>
      </w:pPr>
      <w:r>
        <w:t>27.</w:t>
      </w:r>
      <w:r>
        <w:tab/>
        <w:t xml:space="preserve">Wallentin, M. </w:t>
      </w:r>
      <w:r>
        <w:rPr>
          <w:i/>
          <w:iCs/>
        </w:rPr>
        <w:t>et al.</w:t>
      </w:r>
      <w:r>
        <w:t xml:space="preserve"> Amygdala and heart rate variability responses from listening to emotionally intense parts of a story. </w:t>
      </w:r>
      <w:r>
        <w:rPr>
          <w:i/>
          <w:iCs/>
        </w:rPr>
        <w:t>NeuroImage</w:t>
      </w:r>
      <w:r>
        <w:t xml:space="preserve"> </w:t>
      </w:r>
      <w:r>
        <w:rPr>
          <w:b/>
          <w:bCs/>
        </w:rPr>
        <w:t>58</w:t>
      </w:r>
      <w:r>
        <w:t>, 963–973 (2011).</w:t>
      </w:r>
    </w:p>
    <w:p w14:paraId="00388D8E" w14:textId="77777777" w:rsidR="00043410" w:rsidRDefault="00043410" w:rsidP="00043410">
      <w:pPr>
        <w:pStyle w:val="Bibliography"/>
      </w:pPr>
      <w:r>
        <w:t>28.</w:t>
      </w:r>
      <w:r>
        <w:tab/>
        <w:t xml:space="preserve">Lieberman, M. D. </w:t>
      </w:r>
      <w:r>
        <w:rPr>
          <w:i/>
          <w:iCs/>
        </w:rPr>
        <w:t>et al.</w:t>
      </w:r>
      <w:r>
        <w:t xml:space="preserve"> Putting Feelings Into Words Affect Labeling Disrupts Amygdala Activity in Response to Affective Stimuli. </w:t>
      </w:r>
      <w:r>
        <w:rPr>
          <w:i/>
          <w:iCs/>
        </w:rPr>
        <w:t>Psychological Science</w:t>
      </w:r>
      <w:r>
        <w:t xml:space="preserve"> </w:t>
      </w:r>
      <w:r>
        <w:rPr>
          <w:b/>
          <w:bCs/>
        </w:rPr>
        <w:t>18</w:t>
      </w:r>
      <w:r>
        <w:t>, 421–428 (2007).</w:t>
      </w:r>
    </w:p>
    <w:p w14:paraId="149B2980" w14:textId="77777777" w:rsidR="00043410" w:rsidRDefault="00043410" w:rsidP="00043410">
      <w:pPr>
        <w:pStyle w:val="Bibliography"/>
      </w:pPr>
      <w:r>
        <w:t>29.</w:t>
      </w:r>
      <w:r>
        <w:tab/>
        <w:t xml:space="preserve">Taylor, S. F., Phan, K. L., Decker, L. R. &amp; Liberzon, I. Subjective rating of emotionally salient stimuli modulates neural activity. </w:t>
      </w:r>
      <w:r>
        <w:rPr>
          <w:i/>
          <w:iCs/>
        </w:rPr>
        <w:t>NeuroImage</w:t>
      </w:r>
      <w:r>
        <w:t xml:space="preserve"> </w:t>
      </w:r>
      <w:r>
        <w:rPr>
          <w:b/>
          <w:bCs/>
        </w:rPr>
        <w:t>18</w:t>
      </w:r>
      <w:r>
        <w:t>, 650–659 (2003).</w:t>
      </w:r>
    </w:p>
    <w:p w14:paraId="1F93CDB9" w14:textId="77777777" w:rsidR="00043410" w:rsidRDefault="00043410" w:rsidP="00043410">
      <w:pPr>
        <w:pStyle w:val="Bibliography"/>
      </w:pPr>
      <w:r>
        <w:t>30.</w:t>
      </w:r>
      <w:r>
        <w:tab/>
        <w:t xml:space="preserve">Lahnakoski,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0447F939" w14:textId="77777777" w:rsidR="00043410" w:rsidRDefault="00043410" w:rsidP="00043410">
      <w:pPr>
        <w:pStyle w:val="Bibliography"/>
      </w:pPr>
      <w:r>
        <w:t>31.</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5830C28B" w14:textId="77777777" w:rsidR="00043410" w:rsidRDefault="00043410" w:rsidP="00043410">
      <w:pPr>
        <w:pStyle w:val="Bibliography"/>
      </w:pPr>
      <w:r>
        <w:t>32.</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61A4293C" w14:textId="77777777" w:rsidR="00043410" w:rsidRDefault="00043410" w:rsidP="00043410">
      <w:pPr>
        <w:pStyle w:val="Bibliography"/>
      </w:pPr>
      <w:r>
        <w:lastRenderedPageBreak/>
        <w:t>33.</w:t>
      </w:r>
      <w:r>
        <w:tab/>
        <w:t xml:space="preserve">Axelrod, V. </w:t>
      </w:r>
      <w:r>
        <w:rPr>
          <w:i/>
          <w:iCs/>
        </w:rPr>
        <w:t>et al.</w:t>
      </w:r>
      <w:r>
        <w:t xml:space="preserve"> Intracranial study in humans: Neural spectral changes during watching comedy movie of Charlie Chaplin. </w:t>
      </w:r>
      <w:r>
        <w:rPr>
          <w:b/>
          <w:bCs/>
        </w:rPr>
        <w:t>185</w:t>
      </w:r>
      <w:r>
        <w:t>, 108558–108558 (2023).</w:t>
      </w:r>
    </w:p>
    <w:p w14:paraId="71CEBB5C" w14:textId="77777777" w:rsidR="00043410" w:rsidRDefault="00043410" w:rsidP="00043410">
      <w:pPr>
        <w:pStyle w:val="Bibliography"/>
      </w:pPr>
      <w:r>
        <w:t>34.</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22F6AD16" w14:textId="77777777" w:rsidR="00043410" w:rsidRDefault="00043410" w:rsidP="00043410">
      <w:pPr>
        <w:pStyle w:val="Bibliography"/>
      </w:pPr>
      <w:r>
        <w:t>35.</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6C5AF7C9" w14:textId="77777777" w:rsidR="00043410" w:rsidRDefault="00043410" w:rsidP="00043410">
      <w:pPr>
        <w:pStyle w:val="Bibliography"/>
      </w:pPr>
      <w:r>
        <w:t>36.</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78E0CF34" w14:textId="77777777" w:rsidR="00043410" w:rsidRDefault="00043410" w:rsidP="00043410">
      <w:pPr>
        <w:pStyle w:val="Bibliography"/>
      </w:pPr>
      <w:r>
        <w:t>37.</w:t>
      </w:r>
      <w:r>
        <w:tab/>
        <w:t xml:space="preserve">Mauss, I. B., Levenson, R. W., McCarter, L., Wilhelm, F. H. &amp; Gross, J. J. The tie that binds? Coherence among emotion experience, behavior, and physiology. </w:t>
      </w:r>
      <w:r>
        <w:rPr>
          <w:i/>
          <w:iCs/>
        </w:rPr>
        <w:t>Emotion</w:t>
      </w:r>
      <w:r>
        <w:t xml:space="preserve"> </w:t>
      </w:r>
      <w:r>
        <w:rPr>
          <w:b/>
          <w:bCs/>
        </w:rPr>
        <w:t>5</w:t>
      </w:r>
      <w:r>
        <w:t>, 175–190 (2005).</w:t>
      </w:r>
    </w:p>
    <w:p w14:paraId="637A0163" w14:textId="77777777" w:rsidR="00043410" w:rsidRDefault="00043410" w:rsidP="00043410">
      <w:pPr>
        <w:pStyle w:val="Bibliography"/>
      </w:pPr>
      <w:r>
        <w:t>38.</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5A942AC6" w14:textId="77777777" w:rsidR="00043410" w:rsidRDefault="00043410" w:rsidP="00043410">
      <w:pPr>
        <w:pStyle w:val="Bibliography"/>
      </w:pPr>
      <w:r>
        <w:t>39.</w:t>
      </w:r>
      <w:r>
        <w:tab/>
        <w:t xml:space="preserve">Yarkoni, T., Poldrack, R. A., Nichols, T. E., Van Essen, D. C. &amp; Wager, T. D. NeuroSynth: a new platform for large-scale automated synthesis of human functional neuroimaging data. </w:t>
      </w:r>
      <w:r>
        <w:rPr>
          <w:i/>
          <w:iCs/>
        </w:rPr>
        <w:t>Front. Neuroinform.</w:t>
      </w:r>
      <w:r>
        <w:t xml:space="preserve"> </w:t>
      </w:r>
      <w:r>
        <w:rPr>
          <w:b/>
          <w:bCs/>
        </w:rPr>
        <w:t>5</w:t>
      </w:r>
      <w:r>
        <w:t>, (2011).</w:t>
      </w:r>
    </w:p>
    <w:p w14:paraId="0139D8C8" w14:textId="77777777" w:rsidR="00043410" w:rsidRDefault="00043410" w:rsidP="00043410">
      <w:pPr>
        <w:pStyle w:val="Bibliography"/>
      </w:pPr>
      <w:r>
        <w:t>40.</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233E24E2" w14:textId="77777777" w:rsidR="00043410" w:rsidRDefault="00043410" w:rsidP="00043410">
      <w:pPr>
        <w:pStyle w:val="Bibliography"/>
      </w:pPr>
      <w:r>
        <w:t>41.</w:t>
      </w:r>
      <w:r>
        <w:tab/>
        <w:t xml:space="preserve">Lee, H. &amp; Chen, J. Predicting memory from the network structure of naturalistic events. </w:t>
      </w:r>
      <w:r>
        <w:rPr>
          <w:i/>
          <w:iCs/>
        </w:rPr>
        <w:t>Nat Commun</w:t>
      </w:r>
      <w:r>
        <w:t xml:space="preserve"> </w:t>
      </w:r>
      <w:r>
        <w:rPr>
          <w:b/>
          <w:bCs/>
        </w:rPr>
        <w:t>13</w:t>
      </w:r>
      <w:r>
        <w:t>, 4235 (2022).</w:t>
      </w:r>
    </w:p>
    <w:p w14:paraId="2219BCBC" w14:textId="77777777" w:rsidR="00043410" w:rsidRDefault="00043410" w:rsidP="00043410">
      <w:pPr>
        <w:pStyle w:val="Bibliography"/>
      </w:pPr>
      <w:r>
        <w:t>42.</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506A33FA" w14:textId="77777777" w:rsidR="00043410" w:rsidRDefault="00043410" w:rsidP="00043410">
      <w:pPr>
        <w:pStyle w:val="Bibliography"/>
      </w:pPr>
      <w:r>
        <w:t>43.</w:t>
      </w:r>
      <w:r>
        <w:tab/>
        <w:t xml:space="preserve">Cone, J., Mann, T. C. &amp; Ferguson, M. J. Changing our implicit minds: How, when, and why implicit evaluations can be rapidly revised. in </w:t>
      </w:r>
      <w:r>
        <w:rPr>
          <w:i/>
          <w:iCs/>
        </w:rPr>
        <w:t>Advances in experimental social psychology.</w:t>
      </w:r>
      <w:r>
        <w:t xml:space="preserve"> </w:t>
      </w:r>
      <w:r>
        <w:lastRenderedPageBreak/>
        <w:t>131–199 (Elsevier Academic Press, San Diego,  CA,  US, 2017). doi:10.1016/bs.aesp.2017.03.001.</w:t>
      </w:r>
    </w:p>
    <w:p w14:paraId="1558DE71" w14:textId="77777777" w:rsidR="00043410" w:rsidRDefault="00043410" w:rsidP="00043410">
      <w:pPr>
        <w:pStyle w:val="Bibliography"/>
      </w:pPr>
      <w:r>
        <w:t>44.</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0D5A6454" w14:textId="77777777" w:rsidR="00043410" w:rsidRDefault="00043410" w:rsidP="00043410">
      <w:pPr>
        <w:pStyle w:val="Bibliography"/>
      </w:pPr>
      <w:r>
        <w:t>45.</w:t>
      </w:r>
      <w:r>
        <w:tab/>
        <w:t xml:space="preserve">Thornton, M. A. &amp; Mitchell, J. P. Theories of Person Perception Predict Patterns of Neural Activity During Mentalizing. </w:t>
      </w:r>
      <w:r>
        <w:rPr>
          <w:i/>
          <w:iCs/>
        </w:rPr>
        <w:t>Cereb Cortex</w:t>
      </w:r>
      <w:r>
        <w:t xml:space="preserve"> </w:t>
      </w:r>
      <w:r>
        <w:rPr>
          <w:b/>
          <w:bCs/>
        </w:rPr>
        <w:t>28</w:t>
      </w:r>
      <w:r>
        <w:t>, 3505–3520 (2018).</w:t>
      </w:r>
    </w:p>
    <w:p w14:paraId="5FC7A4BC" w14:textId="77777777" w:rsidR="00043410" w:rsidRDefault="00043410" w:rsidP="00043410">
      <w:pPr>
        <w:pStyle w:val="Bibliography"/>
      </w:pPr>
      <w:r>
        <w:t>46.</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09079F4F" w14:textId="77777777" w:rsidR="00043410" w:rsidRDefault="00043410" w:rsidP="00043410">
      <w:pPr>
        <w:pStyle w:val="Bibliography"/>
      </w:pPr>
      <w:r>
        <w:t>47.</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04775978" w14:textId="77777777" w:rsidR="00043410" w:rsidRDefault="00043410" w:rsidP="00043410">
      <w:pPr>
        <w:pStyle w:val="Bibliography"/>
      </w:pPr>
      <w:r>
        <w:t>48.</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71AFF3CF" w14:textId="77777777" w:rsidR="00043410" w:rsidRDefault="00043410" w:rsidP="00043410">
      <w:pPr>
        <w:pStyle w:val="Bibliography"/>
      </w:pPr>
      <w:r>
        <w:t>49.</w:t>
      </w:r>
      <w:r>
        <w:tab/>
        <w:t xml:space="preserve">Yeo, B. T. T. </w:t>
      </w:r>
      <w:r>
        <w:rPr>
          <w:i/>
          <w:iCs/>
        </w:rPr>
        <w:t>et al.</w:t>
      </w:r>
      <w:r>
        <w:t xml:space="preserve"> The organization of the human cerebral cortex estimated by intrinsic functional connectivity. </w:t>
      </w:r>
      <w:r>
        <w:rPr>
          <w:i/>
          <w:iCs/>
        </w:rPr>
        <w:t>Journal of Neurophysiology</w:t>
      </w:r>
      <w:r>
        <w:t xml:space="preserve"> </w:t>
      </w:r>
      <w:r>
        <w:rPr>
          <w:b/>
          <w:bCs/>
        </w:rPr>
        <w:t>106</w:t>
      </w:r>
      <w:r>
        <w:t>, 1125–1165 (2011).</w:t>
      </w:r>
    </w:p>
    <w:p w14:paraId="06293447" w14:textId="77777777" w:rsidR="00043410" w:rsidRDefault="00043410" w:rsidP="00043410">
      <w:pPr>
        <w:pStyle w:val="Bibliography"/>
      </w:pPr>
      <w:r>
        <w:t>50.</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75C746CE" w14:textId="77777777" w:rsidR="00043410" w:rsidRDefault="00043410" w:rsidP="00043410">
      <w:pPr>
        <w:pStyle w:val="Bibliography"/>
      </w:pPr>
      <w:r>
        <w:t>51.</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78F443D2" w14:textId="77777777" w:rsidR="00043410" w:rsidRDefault="00043410" w:rsidP="00043410">
      <w:pPr>
        <w:pStyle w:val="Bibliography"/>
      </w:pPr>
      <w:r>
        <w:t>52.</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4DDABA36" w14:textId="77777777" w:rsidR="00043410" w:rsidRDefault="00043410" w:rsidP="00043410">
      <w:pPr>
        <w:pStyle w:val="Bibliography"/>
      </w:pPr>
      <w:r>
        <w:t>53.</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5B268B3F" w14:textId="77777777" w:rsidR="00043410" w:rsidRDefault="00043410" w:rsidP="00043410">
      <w:pPr>
        <w:pStyle w:val="Bibliography"/>
      </w:pPr>
      <w:r>
        <w:t>54.</w:t>
      </w:r>
      <w:r>
        <w:tab/>
        <w:t xml:space="preserve">Hasson, U. </w:t>
      </w:r>
      <w:r>
        <w:rPr>
          <w:i/>
          <w:iCs/>
        </w:rPr>
        <w:t>et al.</w:t>
      </w:r>
      <w:r>
        <w:t xml:space="preserve"> Neurocinematics: The Neuroscience of Film. </w:t>
      </w:r>
      <w:r>
        <w:rPr>
          <w:i/>
          <w:iCs/>
        </w:rPr>
        <w:t>Projections</w:t>
      </w:r>
      <w:r>
        <w:t xml:space="preserve"> </w:t>
      </w:r>
      <w:r>
        <w:rPr>
          <w:b/>
          <w:bCs/>
        </w:rPr>
        <w:t>2</w:t>
      </w:r>
      <w:r>
        <w:t>, 1–26 (2008).</w:t>
      </w:r>
    </w:p>
    <w:p w14:paraId="70B8E3B9" w14:textId="77777777" w:rsidR="00043410" w:rsidRDefault="00043410" w:rsidP="00043410">
      <w:pPr>
        <w:pStyle w:val="Bibliography"/>
      </w:pPr>
      <w:r>
        <w:t>55.</w:t>
      </w:r>
      <w:r>
        <w:tab/>
        <w:t xml:space="preserve">FeldmanHall, O. &amp; Shenhav, A. Resolving uncertainty in a social world. </w:t>
      </w:r>
      <w:r>
        <w:rPr>
          <w:i/>
          <w:iCs/>
        </w:rPr>
        <w:t>Nat Hum Behav</w:t>
      </w:r>
      <w:r>
        <w:t xml:space="preserve"> </w:t>
      </w:r>
      <w:r>
        <w:rPr>
          <w:b/>
          <w:bCs/>
        </w:rPr>
        <w:t>3</w:t>
      </w:r>
      <w:r>
        <w:t>, 426–435 (2019).</w:t>
      </w:r>
    </w:p>
    <w:p w14:paraId="0005295F" w14:textId="77777777" w:rsidR="00043410" w:rsidRDefault="00043410" w:rsidP="00043410">
      <w:pPr>
        <w:pStyle w:val="Bibliography"/>
      </w:pPr>
      <w:r>
        <w:lastRenderedPageBreak/>
        <w:t>56.</w:t>
      </w:r>
      <w:r>
        <w:tab/>
        <w:t xml:space="preserve">Logothetis, N. K. What we can do and what we cannot do with fMRI. </w:t>
      </w:r>
      <w:r>
        <w:rPr>
          <w:i/>
          <w:iCs/>
        </w:rPr>
        <w:t>Nature</w:t>
      </w:r>
      <w:r>
        <w:t xml:space="preserve"> </w:t>
      </w:r>
      <w:r>
        <w:rPr>
          <w:b/>
          <w:bCs/>
        </w:rPr>
        <w:t>453</w:t>
      </w:r>
      <w:r>
        <w:t>, 869–878 (2008).</w:t>
      </w:r>
    </w:p>
    <w:p w14:paraId="6110CA0C" w14:textId="77777777" w:rsidR="00043410" w:rsidRDefault="00043410" w:rsidP="00043410">
      <w:pPr>
        <w:pStyle w:val="Bibliography"/>
      </w:pPr>
      <w:r>
        <w:t>57.</w:t>
      </w:r>
      <w:r>
        <w:tab/>
        <w:t xml:space="preserve">Power, J. D., Barnes, K. A., Snyder, A. Z., Schlaggar, B. L. &amp; Petersen, S. E. Spurious but systematic correlations in functional connectivity MRI networks arise from subject motion. </w:t>
      </w:r>
      <w:r>
        <w:rPr>
          <w:i/>
          <w:iCs/>
        </w:rPr>
        <w:t>Neuroimage</w:t>
      </w:r>
      <w:r>
        <w:t xml:space="preserve"> </w:t>
      </w:r>
      <w:r>
        <w:rPr>
          <w:b/>
          <w:bCs/>
        </w:rPr>
        <w:t>59</w:t>
      </w:r>
      <w:r>
        <w:t>, 2142–2154 (2012).</w:t>
      </w:r>
    </w:p>
    <w:p w14:paraId="5C241277" w14:textId="77777777" w:rsidR="00043410" w:rsidRDefault="00043410" w:rsidP="00043410">
      <w:pPr>
        <w:pStyle w:val="Bibliography"/>
      </w:pPr>
      <w:r>
        <w:t>58.</w:t>
      </w:r>
      <w:r>
        <w:tab/>
        <w:t xml:space="preserve">Reilly, J. </w:t>
      </w:r>
      <w:r>
        <w:rPr>
          <w:i/>
          <w:iCs/>
        </w:rPr>
        <w:t>et al.</w:t>
      </w:r>
      <w:r>
        <w:t xml:space="preserve"> Dynamics of Language Use and Alignment in Different-Age Conversation Partners. </w:t>
      </w:r>
      <w:r>
        <w:rPr>
          <w:i/>
          <w:iCs/>
        </w:rPr>
        <w:t>PsyArxiv</w:t>
      </w:r>
      <w:r>
        <w:t xml:space="preserve"> (2023) doi:https://doi.org/10.31234/osf.io/3crua.</w:t>
      </w:r>
    </w:p>
    <w:p w14:paraId="6EE53A57" w14:textId="77777777" w:rsidR="00043410" w:rsidRDefault="00043410" w:rsidP="00043410">
      <w:pPr>
        <w:pStyle w:val="Bibliography"/>
      </w:pPr>
      <w:r>
        <w:t>59.</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6AFC1703" w14:textId="77777777" w:rsidR="00043410" w:rsidRDefault="00043410" w:rsidP="00043410">
      <w:pPr>
        <w:pStyle w:val="Bibliography"/>
      </w:pPr>
      <w:r>
        <w:t>60.</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640BAE39" w14:textId="77777777" w:rsidR="00043410" w:rsidRDefault="00043410" w:rsidP="00043410">
      <w:pPr>
        <w:pStyle w:val="Bibliography"/>
      </w:pPr>
      <w:r>
        <w:t>61.</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2F279C58" w14:textId="77777777" w:rsidR="00043410" w:rsidRDefault="00043410" w:rsidP="00043410">
      <w:pPr>
        <w:pStyle w:val="Bibliography"/>
      </w:pPr>
      <w:r>
        <w:t>62.</w:t>
      </w:r>
      <w:r>
        <w:tab/>
        <w:t xml:space="preserve">Girard, J. M. &amp; Wright, A. G. C. DARMA: Software for dual axis rating and media annotation. </w:t>
      </w:r>
      <w:r>
        <w:rPr>
          <w:i/>
          <w:iCs/>
        </w:rPr>
        <w:t>Behavior Research Methods</w:t>
      </w:r>
      <w:r>
        <w:t xml:space="preserve"> </w:t>
      </w:r>
      <w:r>
        <w:rPr>
          <w:b/>
          <w:bCs/>
        </w:rPr>
        <w:t>50</w:t>
      </w:r>
      <w:r>
        <w:t>, 902–909 (2018).</w:t>
      </w:r>
    </w:p>
    <w:p w14:paraId="1DA5BB6E" w14:textId="77777777" w:rsidR="00043410" w:rsidRDefault="00043410" w:rsidP="00043410">
      <w:pPr>
        <w:pStyle w:val="Bibliography"/>
      </w:pPr>
      <w:r>
        <w:t>63.</w:t>
      </w:r>
      <w:r>
        <w:tab/>
        <w:t>van Rossum, G. Python tutorial. (1995).</w:t>
      </w:r>
    </w:p>
    <w:p w14:paraId="7A142E2B" w14:textId="77777777" w:rsidR="00043410" w:rsidRDefault="00043410" w:rsidP="00043410">
      <w:pPr>
        <w:pStyle w:val="Bibliography"/>
      </w:pPr>
      <w:r>
        <w:t>64.</w:t>
      </w:r>
      <w:r>
        <w:tab/>
        <w:t xml:space="preserve">Peirce, J. </w:t>
      </w:r>
      <w:r>
        <w:rPr>
          <w:i/>
          <w:iCs/>
        </w:rPr>
        <w:t>et al.</w:t>
      </w:r>
      <w:r>
        <w:t xml:space="preserve"> PsychoPy2: Experiments in behavior made easy. </w:t>
      </w:r>
      <w:r>
        <w:rPr>
          <w:i/>
          <w:iCs/>
        </w:rPr>
        <w:t>Behav Res</w:t>
      </w:r>
      <w:r>
        <w:t xml:space="preserve"> </w:t>
      </w:r>
      <w:r>
        <w:rPr>
          <w:b/>
          <w:bCs/>
        </w:rPr>
        <w:t>51</w:t>
      </w:r>
      <w:r>
        <w:t>, 195–203 (2019).</w:t>
      </w:r>
    </w:p>
    <w:p w14:paraId="733C2533" w14:textId="77777777" w:rsidR="00043410" w:rsidRDefault="00043410" w:rsidP="00043410">
      <w:pPr>
        <w:pStyle w:val="Bibliography"/>
      </w:pPr>
      <w:r>
        <w:t>65.</w:t>
      </w:r>
      <w:r>
        <w:tab/>
        <w:t xml:space="preserve">Halchenko, Y. </w:t>
      </w:r>
      <w:r>
        <w:rPr>
          <w:i/>
          <w:iCs/>
        </w:rPr>
        <w:t>et al.</w:t>
      </w:r>
      <w:r>
        <w:t xml:space="preserve"> nipy/heudiconv: Zenodo https://doi.org/10.5281/zenodo.5557588 (2021).</w:t>
      </w:r>
    </w:p>
    <w:p w14:paraId="656BFFD9" w14:textId="77777777" w:rsidR="00043410" w:rsidRDefault="00043410" w:rsidP="00043410">
      <w:pPr>
        <w:pStyle w:val="Bibliography"/>
      </w:pPr>
      <w:r>
        <w:t>66.</w:t>
      </w:r>
      <w:r>
        <w:tab/>
        <w:t xml:space="preserve">Esteban, O. </w:t>
      </w:r>
      <w:r>
        <w:rPr>
          <w:i/>
          <w:iCs/>
        </w:rPr>
        <w:t>et al.</w:t>
      </w:r>
      <w:r>
        <w:t xml:space="preserve"> Poldracklab/Fmriprep: 1.0.0-Rc5. Zenodo https://doi.org/10.5281/ZENODO.996169 (2017).</w:t>
      </w:r>
    </w:p>
    <w:p w14:paraId="7B431E71" w14:textId="77777777" w:rsidR="00043410" w:rsidRDefault="00043410" w:rsidP="00043410">
      <w:pPr>
        <w:pStyle w:val="Bibliography"/>
      </w:pPr>
      <w:r>
        <w:t>67.</w:t>
      </w:r>
      <w:r>
        <w:tab/>
        <w:t xml:space="preserve">Jenkinson, M., Beckmann, C. F., Behrens, T. E. J., Woolrich, M. W. &amp; Smith, S. M. FSL. </w:t>
      </w:r>
      <w:r>
        <w:rPr>
          <w:i/>
          <w:iCs/>
        </w:rPr>
        <w:t>NeuroImage</w:t>
      </w:r>
      <w:r>
        <w:t xml:space="preserve"> </w:t>
      </w:r>
      <w:r>
        <w:rPr>
          <w:b/>
          <w:bCs/>
        </w:rPr>
        <w:t>62</w:t>
      </w:r>
      <w:r>
        <w:t>, 782–790 (2012).</w:t>
      </w:r>
    </w:p>
    <w:p w14:paraId="58F3C37E" w14:textId="77777777" w:rsidR="00043410" w:rsidRDefault="00043410" w:rsidP="00043410">
      <w:pPr>
        <w:pStyle w:val="Bibliography"/>
      </w:pPr>
      <w:r>
        <w:lastRenderedPageBreak/>
        <w:t>68.</w:t>
      </w:r>
      <w:r>
        <w:tab/>
        <w:t>Chang, L., Eshin Jolly, Cheong, J. H., Burnashev, A. &amp; Chen, A. cosanlab/nltools: 0.3.11. Zenodo https://doi.org/10.5281/ZENODO.2229813 (2018).</w:t>
      </w:r>
    </w:p>
    <w:p w14:paraId="1A9FAF16" w14:textId="77777777" w:rsidR="00043410" w:rsidRDefault="00043410" w:rsidP="00043410">
      <w:pPr>
        <w:pStyle w:val="Bibliography"/>
      </w:pPr>
      <w:r>
        <w:t>69.</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7B0CB18F" w14:textId="77777777" w:rsidR="00043410" w:rsidRDefault="00043410" w:rsidP="00043410">
      <w:pPr>
        <w:pStyle w:val="Bibliography"/>
      </w:pPr>
      <w:r>
        <w:t>70.</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3104C199" w14:textId="77777777" w:rsidR="00043410" w:rsidRDefault="00043410" w:rsidP="00043410">
      <w:pPr>
        <w:pStyle w:val="Bibliography"/>
      </w:pPr>
      <w:r>
        <w:t>71.</w:t>
      </w:r>
      <w:r>
        <w:tab/>
      </w:r>
      <w:r>
        <w:rPr>
          <w:i/>
          <w:iCs/>
        </w:rPr>
        <w:t>How to Use FEAT While Skipping Registration</w:t>
      </w:r>
      <w:r>
        <w:t>. (Youtube, 2017).</w:t>
      </w:r>
    </w:p>
    <w:p w14:paraId="1E83CDCC" w14:textId="77777777" w:rsidR="00043410" w:rsidRDefault="00043410" w:rsidP="00043410">
      <w:pPr>
        <w:pStyle w:val="Bibliography"/>
      </w:pPr>
      <w:r>
        <w:t>72.</w:t>
      </w:r>
      <w:r>
        <w:tab/>
        <w:t xml:space="preserve">Friston, K. J., Frith, C. D., Turner, R. &amp; Frackowiak, R. S. Characterizing evoked hemodynamics with fMRI. </w:t>
      </w:r>
      <w:r>
        <w:rPr>
          <w:i/>
          <w:iCs/>
        </w:rPr>
        <w:t>NEUROIMAGE</w:t>
      </w:r>
      <w:r>
        <w:t xml:space="preserve"> </w:t>
      </w:r>
      <w:r>
        <w:rPr>
          <w:b/>
          <w:bCs/>
        </w:rPr>
        <w:t>2</w:t>
      </w:r>
      <w:r>
        <w:t>, 157–165 (1995).</w:t>
      </w:r>
    </w:p>
    <w:p w14:paraId="417ABBF6" w14:textId="77777777" w:rsidR="00043410" w:rsidRDefault="00043410" w:rsidP="00043410">
      <w:pPr>
        <w:pStyle w:val="Bibliography"/>
      </w:pPr>
      <w:r>
        <w:t>73.</w:t>
      </w:r>
      <w:r>
        <w:tab/>
        <w:t xml:space="preserve">Power, J. D., Schlaggar, B. L. &amp; Petersen, S. E. Studying Brain Organization via Spontaneous fMRI Signal. </w:t>
      </w:r>
      <w:r>
        <w:rPr>
          <w:i/>
          <w:iCs/>
        </w:rPr>
        <w:t>Neuron</w:t>
      </w:r>
      <w:r>
        <w:t xml:space="preserve"> </w:t>
      </w:r>
      <w:r>
        <w:rPr>
          <w:b/>
          <w:bCs/>
        </w:rPr>
        <w:t>84</w:t>
      </w:r>
      <w:r>
        <w:t>, 681–696 (2014).</w:t>
      </w:r>
    </w:p>
    <w:p w14:paraId="1C89B6B1" w14:textId="77777777" w:rsidR="00043410" w:rsidRDefault="00043410" w:rsidP="00043410">
      <w:pPr>
        <w:pStyle w:val="Bibliography"/>
      </w:pPr>
      <w:r>
        <w:t>74.</w:t>
      </w:r>
      <w:r>
        <w:tab/>
        <w:t>Bradski, G. The OpenCV Library. (2000).</w:t>
      </w:r>
    </w:p>
    <w:p w14:paraId="6A327479" w14:textId="77777777" w:rsidR="00043410" w:rsidRDefault="00043410" w:rsidP="00043410">
      <w:pPr>
        <w:pStyle w:val="Bibliography"/>
      </w:pPr>
      <w:r>
        <w:t>75.</w:t>
      </w:r>
      <w:r>
        <w:tab/>
        <w:t xml:space="preserve">McFee, B. </w:t>
      </w:r>
      <w:r>
        <w:rPr>
          <w:i/>
          <w:iCs/>
        </w:rPr>
        <w:t>et al.</w:t>
      </w:r>
      <w:r>
        <w:t xml:space="preserve"> librosa: Audio and music signal analysis in python. in </w:t>
      </w:r>
      <w:r>
        <w:rPr>
          <w:i/>
          <w:iCs/>
        </w:rPr>
        <w:t>Proceedings of the 14th python in science conference</w:t>
      </w:r>
      <w:r>
        <w:t xml:space="preserve"> vol. 8 (2015).</w:t>
      </w:r>
    </w:p>
    <w:p w14:paraId="2CAB2D6F" w14:textId="77777777" w:rsidR="00043410" w:rsidRDefault="00043410" w:rsidP="00043410">
      <w:pPr>
        <w:pStyle w:val="Bibliography"/>
      </w:pPr>
      <w:r>
        <w:t>76.</w:t>
      </w:r>
      <w:r>
        <w:tab/>
        <w:t>OpenAI. Whisper. (2023).</w:t>
      </w:r>
    </w:p>
    <w:p w14:paraId="3DFACF3F" w14:textId="77777777" w:rsidR="00043410" w:rsidRDefault="00043410" w:rsidP="00043410">
      <w:pPr>
        <w:pStyle w:val="Bibliography"/>
      </w:pPr>
      <w:r>
        <w:t>77.</w:t>
      </w:r>
      <w:r>
        <w:tab/>
        <w:t>Ageitgey, A. face-recognition. (2023).</w:t>
      </w:r>
    </w:p>
    <w:p w14:paraId="59ED6825" w14:textId="77777777" w:rsidR="00043410" w:rsidRDefault="00043410" w:rsidP="00043410">
      <w:pPr>
        <w:pStyle w:val="Bibliography"/>
      </w:pPr>
      <w:r>
        <w:t>78.</w:t>
      </w:r>
      <w:r>
        <w:tab/>
        <w:t xml:space="preserve">Woo, C.-W., Krishnan, A. &amp; Wager, T. D. Cluster-extent based thresholding in fMRI analyses: Pitfalls and recommendations. </w:t>
      </w:r>
      <w:r>
        <w:rPr>
          <w:i/>
          <w:iCs/>
        </w:rPr>
        <w:t>NeuroImage</w:t>
      </w:r>
      <w:r>
        <w:t xml:space="preserve"> </w:t>
      </w:r>
      <w:r>
        <w:rPr>
          <w:b/>
          <w:bCs/>
        </w:rPr>
        <w:t>91</w:t>
      </w:r>
      <w:r>
        <w:t>, 412–419 (2014).</w:t>
      </w:r>
    </w:p>
    <w:p w14:paraId="03C13F7E" w14:textId="77777777" w:rsidR="00043410" w:rsidRDefault="00043410" w:rsidP="00043410">
      <w:pPr>
        <w:pStyle w:val="Bibliography"/>
      </w:pPr>
      <w:r>
        <w:t>79.</w:t>
      </w:r>
      <w:r>
        <w:tab/>
        <w:t xml:space="preserve">Chen, G. </w:t>
      </w:r>
      <w:r>
        <w:rPr>
          <w:i/>
          <w:iCs/>
        </w:rPr>
        <w:t>et al.</w:t>
      </w:r>
      <w:r>
        <w:t xml:space="preserve"> Untangling the relatedness among correlations, part I: Nonparametric approaches to inter-subject correlation analysis at the group level. </w:t>
      </w:r>
      <w:r>
        <w:rPr>
          <w:i/>
          <w:iCs/>
        </w:rPr>
        <w:t>NeuroImage</w:t>
      </w:r>
      <w:r>
        <w:t xml:space="preserve"> </w:t>
      </w:r>
      <w:r>
        <w:rPr>
          <w:b/>
          <w:bCs/>
        </w:rPr>
        <w:t>142</w:t>
      </w:r>
      <w:r>
        <w:t>, 248–259 (2016).</w:t>
      </w:r>
    </w:p>
    <w:p w14:paraId="27AD7567" w14:textId="77777777" w:rsidR="00043410" w:rsidRDefault="00043410" w:rsidP="00043410">
      <w:pPr>
        <w:pStyle w:val="Bibliography"/>
      </w:pPr>
      <w:r>
        <w:t>80.</w:t>
      </w:r>
      <w:r>
        <w:tab/>
        <w:t xml:space="preserve">Hall, P. &amp; Wilson, S. R. Two Guidelines for Bootstrap Hypothesis Testing. </w:t>
      </w:r>
      <w:r>
        <w:rPr>
          <w:i/>
          <w:iCs/>
        </w:rPr>
        <w:t>Biometrics</w:t>
      </w:r>
      <w:r>
        <w:t xml:space="preserve"> </w:t>
      </w:r>
      <w:r>
        <w:rPr>
          <w:b/>
          <w:bCs/>
        </w:rPr>
        <w:t>47</w:t>
      </w:r>
      <w:r>
        <w:t>, 757 (1991).</w:t>
      </w:r>
    </w:p>
    <w:p w14:paraId="447DC5D6" w14:textId="77777777" w:rsidR="00043410" w:rsidRDefault="00043410" w:rsidP="00043410">
      <w:pPr>
        <w:pStyle w:val="Bibliography"/>
      </w:pPr>
      <w:r>
        <w:lastRenderedPageBreak/>
        <w:t>81.</w:t>
      </w:r>
      <w:r>
        <w:tab/>
        <w:t xml:space="preserve">Tzourio-Mazoyer,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028A007E" w14:textId="7C7542EC" w:rsidR="00AF6336" w:rsidRDefault="00364897">
      <w:pPr>
        <w:rPr>
          <w:ins w:id="622" w:author="Billy Mitchell" w:date="2024-10-30T09:48:00Z" w16du:dateUtc="2024-10-30T13:48:00Z"/>
          <w:b/>
          <w:bCs/>
        </w:rPr>
      </w:pPr>
      <w:r w:rsidRPr="006E54B4">
        <w:rPr>
          <w:b/>
          <w:bCs/>
          <w:rPrChange w:id="623" w:author="Chelsea Helion" w:date="2024-10-23T10:53:00Z">
            <w:rPr>
              <w:rFonts w:ascii="Aptos" w:hAnsi="Aptos"/>
              <w:b/>
              <w:bCs/>
            </w:rPr>
          </w:rPrChange>
        </w:rPr>
        <w:fldChar w:fldCharType="end"/>
      </w:r>
    </w:p>
    <w:p w14:paraId="3B158739" w14:textId="77777777" w:rsidR="00662B7D" w:rsidRDefault="00662B7D">
      <w:pPr>
        <w:rPr>
          <w:ins w:id="624" w:author="Billy Mitchell" w:date="2024-11-05T19:01:00Z" w16du:dateUtc="2024-11-06T00:01:00Z"/>
          <w:b/>
          <w:bCs/>
        </w:rPr>
      </w:pPr>
      <w:ins w:id="625" w:author="Billy Mitchell" w:date="2024-11-05T19:01:00Z" w16du:dateUtc="2024-11-06T00:01:00Z">
        <w:r>
          <w:rPr>
            <w:b/>
            <w:bCs/>
          </w:rPr>
          <w:br w:type="page"/>
        </w:r>
      </w:ins>
    </w:p>
    <w:p w14:paraId="42283588" w14:textId="6C7E0F15" w:rsidR="00432112" w:rsidRPr="00662B7D" w:rsidRDefault="00A565EC">
      <w:pPr>
        <w:rPr>
          <w:ins w:id="626" w:author="Billy Mitchell" w:date="2024-10-31T14:57:00Z" w16du:dateUtc="2024-10-31T18:57:00Z"/>
          <w:b/>
          <w:bCs/>
          <w:rPrChange w:id="627" w:author="Billy Mitchell" w:date="2024-11-05T19:01:00Z" w16du:dateUtc="2024-11-06T00:01:00Z">
            <w:rPr>
              <w:ins w:id="628" w:author="Billy Mitchell" w:date="2024-10-31T14:57:00Z" w16du:dateUtc="2024-10-31T18:57:00Z"/>
            </w:rPr>
          </w:rPrChange>
        </w:rPr>
        <w:pPrChange w:id="629" w:author="Billy Mitchell" w:date="2024-11-05T19:01:00Z" w16du:dateUtc="2024-11-06T00:01:00Z">
          <w:pPr>
            <w:tabs>
              <w:tab w:val="left" w:pos="2517"/>
            </w:tabs>
          </w:pPr>
        </w:pPrChange>
      </w:pPr>
      <w:commentRangeStart w:id="630"/>
      <w:ins w:id="631" w:author="Billy Mitchell" w:date="2024-10-30T09:48:00Z" w16du:dateUtc="2024-10-30T13:48:00Z">
        <w:r>
          <w:rPr>
            <w:b/>
            <w:bCs/>
          </w:rPr>
          <w:lastRenderedPageBreak/>
          <w:t>Figure Legends</w:t>
        </w:r>
      </w:ins>
      <w:commentRangeEnd w:id="630"/>
      <w:ins w:id="632" w:author="Billy Mitchell" w:date="2024-10-30T12:16:00Z" w16du:dateUtc="2024-10-30T16:16:00Z">
        <w:r w:rsidR="00FC36EA">
          <w:rPr>
            <w:rStyle w:val="CommentReference"/>
          </w:rPr>
          <w:commentReference w:id="630"/>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633"/>
      <w:commentRangeEnd w:id="633"/>
      <w:r>
        <w:rPr>
          <w:rStyle w:val="CommentReference"/>
        </w:rPr>
        <w:commentReference w:id="633"/>
      </w:r>
    </w:p>
    <w:p w14:paraId="169EA105" w14:textId="77777777" w:rsidR="00432112" w:rsidRPr="00262C6C" w:rsidRDefault="00432112" w:rsidP="00432112">
      <w:pPr>
        <w:spacing w:line="240" w:lineRule="auto"/>
        <w:jc w:val="both"/>
      </w:pPr>
      <w:commentRangeStart w:id="634"/>
      <w:r w:rsidRPr="00432112">
        <w:t>Figure 1. Conceptual overview.</w:t>
      </w:r>
      <w:commentRangeEnd w:id="634"/>
      <w:r w:rsidRPr="006E54B4">
        <w:rPr>
          <w:rStyle w:val="CommentReference"/>
        </w:rPr>
        <w:commentReference w:id="634"/>
      </w:r>
    </w:p>
    <w:p w14:paraId="03AF66A4" w14:textId="77777777" w:rsidR="00432112" w:rsidRDefault="00432112">
      <w:pPr>
        <w:tabs>
          <w:tab w:val="left" w:pos="2517"/>
        </w:tabs>
        <w:rPr>
          <w:ins w:id="635" w:author="Billy Mitchell" w:date="2024-11-05T19:01:00Z" w16du:dateUtc="2024-11-06T00:01:00Z"/>
        </w:rPr>
      </w:pPr>
    </w:p>
    <w:p w14:paraId="28F09B35" w14:textId="77777777" w:rsidR="00662B7D" w:rsidRPr="00AA3B3C" w:rsidRDefault="00662B7D" w:rsidP="00662B7D">
      <w:pPr>
        <w:spacing w:line="240" w:lineRule="auto"/>
        <w:jc w:val="both"/>
        <w:rPr>
          <w:moveTo w:id="636" w:author="Billy Mitchell" w:date="2024-11-05T19:01:00Z" w16du:dateUtc="2024-11-06T00:01:00Z"/>
        </w:rPr>
      </w:pPr>
      <w:moveToRangeStart w:id="637" w:author="Billy Mitchell" w:date="2024-11-05T19:01:00Z" w:name="move181725684"/>
      <w:commentRangeStart w:id="638"/>
      <w:moveTo w:id="639"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638"/>
        <w:r>
          <w:rPr>
            <w:rStyle w:val="CommentReference"/>
          </w:rPr>
          <w:commentReference w:id="638"/>
        </w:r>
      </w:moveTo>
    </w:p>
    <w:p w14:paraId="317F154C" w14:textId="77777777" w:rsidR="00662B7D" w:rsidRDefault="00662B7D" w:rsidP="00662B7D">
      <w:pPr>
        <w:spacing w:line="240" w:lineRule="auto"/>
        <w:jc w:val="both"/>
        <w:rPr>
          <w:ins w:id="640" w:author="Billy Mitchell" w:date="2024-11-05T21:22:00Z" w16du:dateUtc="2024-11-06T02:22:00Z"/>
        </w:rPr>
      </w:pPr>
      <w:moveTo w:id="641"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642" w:author="Billy Mitchell" w:date="2024-11-05T19:01:00Z" w16du:dateUtc="2024-11-06T00:01:00Z"/>
        </w:rPr>
      </w:pPr>
      <w:ins w:id="643" w:author="Billy Mitchell" w:date="2024-11-05T21:22:00Z" w16du:dateUtc="2024-11-06T02:22:00Z">
        <w:r>
          <w:lastRenderedPageBreak/>
          <w:t>(ADD IN CHARACTER AND RECALL ASSESSMENT FIGURES)</w:t>
        </w:r>
      </w:ins>
    </w:p>
    <w:moveToRangeEnd w:id="637"/>
    <w:p w14:paraId="2DD20CEF" w14:textId="77777777" w:rsidR="00E82062" w:rsidRPr="00AA3B3C" w:rsidRDefault="00E82062" w:rsidP="00E82062">
      <w:pPr>
        <w:spacing w:line="240" w:lineRule="auto"/>
        <w:ind w:firstLine="720"/>
        <w:jc w:val="both"/>
        <w:rPr>
          <w:ins w:id="644" w:author="Billy Mitchell" w:date="2024-11-05T19:10:00Z" w16du:dateUtc="2024-11-06T00:10:00Z"/>
        </w:rPr>
      </w:pPr>
      <w:ins w:id="645"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646" w:author="Billy Mitchell" w:date="2024-11-05T19:10:00Z" w16du:dateUtc="2024-11-06T00:10:00Z"/>
        </w:rPr>
      </w:pPr>
      <w:ins w:id="647"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648" w:author="Billy Mitchell" w:date="2024-11-05T19:10:00Z" w16du:dateUtc="2024-11-06T00:10:00Z"/>
        </w:rPr>
      </w:pPr>
      <w:ins w:id="649" w:author="Billy Mitchell" w:date="2024-11-05T19:10:00Z" w16du:dateUtc="2024-11-06T00:10:00Z">
        <w:r w:rsidRPr="00AA3B3C">
          <w:t>Figure 4. Expressive versus reflective rating.</w:t>
        </w:r>
      </w:ins>
    </w:p>
    <w:p w14:paraId="130296A1" w14:textId="77777777" w:rsidR="00E82062" w:rsidRDefault="00E82062" w:rsidP="00E82062">
      <w:pPr>
        <w:rPr>
          <w:ins w:id="650" w:author="Billy Mitchell" w:date="2024-11-05T19:11:00Z" w16du:dateUtc="2024-11-06T00:11:00Z"/>
        </w:rPr>
      </w:pPr>
      <w:ins w:id="651"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652" w:author="Billy Mitchell" w:date="2024-11-05T19:11:00Z" w16du:dateUtc="2024-11-06T00:11:00Z"/>
          <w:bCs/>
        </w:rPr>
      </w:pPr>
    </w:p>
    <w:p w14:paraId="30454FE9" w14:textId="77777777" w:rsidR="00E82062" w:rsidRPr="00AA3B3C" w:rsidRDefault="00E82062" w:rsidP="00E82062">
      <w:pPr>
        <w:spacing w:line="240" w:lineRule="auto"/>
        <w:jc w:val="both"/>
        <w:rPr>
          <w:ins w:id="653" w:author="Billy Mitchell" w:date="2024-11-05T19:11:00Z" w16du:dateUtc="2024-11-06T00:11:00Z"/>
          <w:bCs/>
        </w:rPr>
      </w:pPr>
      <w:ins w:id="654" w:author="Billy Mitchell" w:date="2024-11-05T19:11:00Z" w16du:dateUtc="2024-11-06T00:11:00Z">
        <w:r w:rsidRPr="00AA3B3C">
          <w:rPr>
            <w:bCs/>
          </w:rPr>
          <w:t>Figure 5. Reflective versus expressive rating.</w:t>
        </w:r>
      </w:ins>
    </w:p>
    <w:p w14:paraId="66E3C025" w14:textId="77777777" w:rsidR="00E82062" w:rsidRDefault="00E82062" w:rsidP="00E82062">
      <w:pPr>
        <w:rPr>
          <w:ins w:id="655" w:author="Billy Mitchell" w:date="2024-11-05T19:11:00Z" w16du:dateUtc="2024-11-06T00:11:00Z"/>
        </w:rPr>
      </w:pPr>
      <w:ins w:id="656"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657" w:author="Billy Mitchell" w:date="2024-11-05T19:11:00Z" w16du:dateUtc="2024-11-06T00:11:00Z"/>
        </w:rPr>
      </w:pPr>
    </w:p>
    <w:p w14:paraId="599DE998" w14:textId="77777777" w:rsidR="00E82062" w:rsidRPr="00AA3B3C" w:rsidRDefault="00E82062" w:rsidP="00E82062">
      <w:pPr>
        <w:spacing w:line="240" w:lineRule="auto"/>
        <w:jc w:val="both"/>
        <w:rPr>
          <w:ins w:id="658" w:author="Billy Mitchell" w:date="2024-11-05T19:11:00Z" w16du:dateUtc="2024-11-06T00:11:00Z"/>
        </w:rPr>
      </w:pPr>
    </w:p>
    <w:p w14:paraId="1A1751AD" w14:textId="77777777" w:rsidR="00E82062" w:rsidRPr="00AA3B3C" w:rsidRDefault="00E82062" w:rsidP="00E82062">
      <w:pPr>
        <w:spacing w:line="240" w:lineRule="auto"/>
        <w:jc w:val="both"/>
        <w:rPr>
          <w:ins w:id="659" w:author="Billy Mitchell" w:date="2024-11-05T19:11:00Z" w16du:dateUtc="2024-11-06T00:11:00Z"/>
        </w:rPr>
      </w:pPr>
      <w:ins w:id="660"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661" w:author="Billy Mitchell" w:date="2024-11-05T19:11:00Z" w16du:dateUtc="2024-11-06T00:11:00Z"/>
          <w:bCs/>
        </w:rPr>
      </w:pPr>
      <w:moveToRangeStart w:id="662" w:author="Billy Mitchell" w:date="2024-11-05T19:11:00Z" w:name="move181726332"/>
      <w:moveTo w:id="663"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662"/>
    <w:p w14:paraId="4C4E9E58" w14:textId="77777777" w:rsidR="00662B7D" w:rsidRPr="00432112" w:rsidRDefault="00662B7D">
      <w:pPr>
        <w:tabs>
          <w:tab w:val="left" w:pos="2517"/>
        </w:tabs>
        <w:rPr>
          <w:rPrChange w:id="664" w:author="Billy Mitchell" w:date="2024-10-31T14:57:00Z" w16du:dateUtc="2024-10-31T18:57:00Z">
            <w:rPr>
              <w:rFonts w:ascii="Aptos" w:hAnsi="Aptos"/>
              <w:b/>
              <w:bCs/>
            </w:rPr>
          </w:rPrChange>
        </w:rPr>
        <w:pPrChange w:id="665"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94"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95"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113"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172"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174"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176"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186"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200"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280"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287"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304"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373"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374"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380"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381"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382"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383"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384"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378"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385"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386"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387"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388"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389"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608"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609"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617"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630"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633"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634"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638"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A42C4" w14:textId="77777777" w:rsidR="00A161E2" w:rsidRDefault="00A161E2" w:rsidP="00D76A10">
      <w:pPr>
        <w:spacing w:line="240" w:lineRule="auto"/>
      </w:pPr>
      <w:r>
        <w:separator/>
      </w:r>
    </w:p>
  </w:endnote>
  <w:endnote w:type="continuationSeparator" w:id="0">
    <w:p w14:paraId="36CB8353" w14:textId="77777777" w:rsidR="00A161E2" w:rsidRDefault="00A161E2"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95A93EC9-F351-480E-A162-350672D02B2D}"/>
    <w:embedBold r:id="rId2" w:fontKey="{7BF5BBD5-F8E0-49AB-BCB1-370E4B8DD928}"/>
  </w:font>
  <w:font w:name="Merriweather">
    <w:charset w:val="00"/>
    <w:family w:val="auto"/>
    <w:pitch w:val="variable"/>
    <w:sig w:usb0="20000207" w:usb1="00000002" w:usb2="00000000" w:usb3="00000000" w:csb0="00000197" w:csb1="00000000"/>
    <w:embedRegular r:id="rId3" w:fontKey="{83189DF6-30DE-4322-9B7A-5573A9259490}"/>
  </w:font>
  <w:font w:name="Calibri">
    <w:panose1 w:val="020F0502020204030204"/>
    <w:charset w:val="00"/>
    <w:family w:val="swiss"/>
    <w:pitch w:val="variable"/>
    <w:sig w:usb0="E4002EFF" w:usb1="C200247B" w:usb2="00000009" w:usb3="00000000" w:csb0="000001FF" w:csb1="00000000"/>
    <w:embedRegular r:id="rId4" w:fontKey="{02039A0A-5680-4700-9E63-4263CFB071AE}"/>
  </w:font>
  <w:font w:name="Cambria">
    <w:panose1 w:val="02040503050406030204"/>
    <w:charset w:val="00"/>
    <w:family w:val="roman"/>
    <w:pitch w:val="variable"/>
    <w:sig w:usb0="E00006FF" w:usb1="420024FF" w:usb2="02000000" w:usb3="00000000" w:csb0="0000019F" w:csb1="00000000"/>
    <w:embedRegular r:id="rId5" w:fontKey="{AF6AD9BA-F3F4-4B69-ABE0-4323056AAB7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801EB" w14:textId="77777777" w:rsidR="00A161E2" w:rsidRDefault="00A161E2" w:rsidP="00D76A10">
      <w:pPr>
        <w:spacing w:line="240" w:lineRule="auto"/>
      </w:pPr>
      <w:r>
        <w:separator/>
      </w:r>
    </w:p>
  </w:footnote>
  <w:footnote w:type="continuationSeparator" w:id="0">
    <w:p w14:paraId="4E0FEABA" w14:textId="77777777" w:rsidR="00A161E2" w:rsidRDefault="00A161E2"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3410"/>
    <w:rsid w:val="000511D5"/>
    <w:rsid w:val="00057F73"/>
    <w:rsid w:val="000733F7"/>
    <w:rsid w:val="00094790"/>
    <w:rsid w:val="000966EC"/>
    <w:rsid w:val="000B1B95"/>
    <w:rsid w:val="000B4FF8"/>
    <w:rsid w:val="000D0A97"/>
    <w:rsid w:val="000F1891"/>
    <w:rsid w:val="000F411D"/>
    <w:rsid w:val="00120931"/>
    <w:rsid w:val="00125F01"/>
    <w:rsid w:val="00126307"/>
    <w:rsid w:val="00126341"/>
    <w:rsid w:val="00127A38"/>
    <w:rsid w:val="00130369"/>
    <w:rsid w:val="0014627E"/>
    <w:rsid w:val="00147E95"/>
    <w:rsid w:val="001633CB"/>
    <w:rsid w:val="0016388E"/>
    <w:rsid w:val="00167DA6"/>
    <w:rsid w:val="001A264C"/>
    <w:rsid w:val="001B3DD2"/>
    <w:rsid w:val="001B6626"/>
    <w:rsid w:val="001C09EC"/>
    <w:rsid w:val="001D1567"/>
    <w:rsid w:val="001E33D0"/>
    <w:rsid w:val="00211D2F"/>
    <w:rsid w:val="00225F43"/>
    <w:rsid w:val="00227A75"/>
    <w:rsid w:val="00262C6C"/>
    <w:rsid w:val="002802BD"/>
    <w:rsid w:val="002924A4"/>
    <w:rsid w:val="00297C72"/>
    <w:rsid w:val="002A2292"/>
    <w:rsid w:val="002B4D1F"/>
    <w:rsid w:val="002C25B9"/>
    <w:rsid w:val="002D4039"/>
    <w:rsid w:val="002E10B5"/>
    <w:rsid w:val="002E2A96"/>
    <w:rsid w:val="002E5786"/>
    <w:rsid w:val="002E5ACF"/>
    <w:rsid w:val="002F2171"/>
    <w:rsid w:val="003125D9"/>
    <w:rsid w:val="00321805"/>
    <w:rsid w:val="0034534F"/>
    <w:rsid w:val="00351F68"/>
    <w:rsid w:val="00351FB4"/>
    <w:rsid w:val="00360020"/>
    <w:rsid w:val="00364897"/>
    <w:rsid w:val="0036567C"/>
    <w:rsid w:val="00383C25"/>
    <w:rsid w:val="00387013"/>
    <w:rsid w:val="00391558"/>
    <w:rsid w:val="003940FC"/>
    <w:rsid w:val="00396705"/>
    <w:rsid w:val="003C2D18"/>
    <w:rsid w:val="003C4EAE"/>
    <w:rsid w:val="003D07D7"/>
    <w:rsid w:val="003D7995"/>
    <w:rsid w:val="003E04D5"/>
    <w:rsid w:val="003F1AFF"/>
    <w:rsid w:val="003F613E"/>
    <w:rsid w:val="00400CBA"/>
    <w:rsid w:val="0040488C"/>
    <w:rsid w:val="00405EA4"/>
    <w:rsid w:val="00406D36"/>
    <w:rsid w:val="00407C34"/>
    <w:rsid w:val="00424FD9"/>
    <w:rsid w:val="00432112"/>
    <w:rsid w:val="00434BCC"/>
    <w:rsid w:val="00444F55"/>
    <w:rsid w:val="00446140"/>
    <w:rsid w:val="00451D5A"/>
    <w:rsid w:val="00460E9B"/>
    <w:rsid w:val="004617B9"/>
    <w:rsid w:val="00462E3A"/>
    <w:rsid w:val="004776BC"/>
    <w:rsid w:val="00483932"/>
    <w:rsid w:val="004A536E"/>
    <w:rsid w:val="004A7F81"/>
    <w:rsid w:val="004C0767"/>
    <w:rsid w:val="004C2DBE"/>
    <w:rsid w:val="004C4E17"/>
    <w:rsid w:val="004E1F46"/>
    <w:rsid w:val="004F2335"/>
    <w:rsid w:val="00510A8A"/>
    <w:rsid w:val="00510C6B"/>
    <w:rsid w:val="0052324C"/>
    <w:rsid w:val="00525660"/>
    <w:rsid w:val="00527AC2"/>
    <w:rsid w:val="00535BB8"/>
    <w:rsid w:val="00544E7B"/>
    <w:rsid w:val="005466D0"/>
    <w:rsid w:val="0055073C"/>
    <w:rsid w:val="0055170A"/>
    <w:rsid w:val="00552A01"/>
    <w:rsid w:val="00566002"/>
    <w:rsid w:val="00566D6E"/>
    <w:rsid w:val="005832DB"/>
    <w:rsid w:val="0059122B"/>
    <w:rsid w:val="00592B3B"/>
    <w:rsid w:val="005A3E80"/>
    <w:rsid w:val="005D0E03"/>
    <w:rsid w:val="005D2D5D"/>
    <w:rsid w:val="005D3927"/>
    <w:rsid w:val="005D5700"/>
    <w:rsid w:val="005D78AF"/>
    <w:rsid w:val="005F7535"/>
    <w:rsid w:val="00604E25"/>
    <w:rsid w:val="0061171F"/>
    <w:rsid w:val="00617780"/>
    <w:rsid w:val="00624342"/>
    <w:rsid w:val="00624DC7"/>
    <w:rsid w:val="00662B7D"/>
    <w:rsid w:val="006B1C79"/>
    <w:rsid w:val="006B2FAC"/>
    <w:rsid w:val="006B3C12"/>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5A46"/>
    <w:rsid w:val="007A1851"/>
    <w:rsid w:val="007B1344"/>
    <w:rsid w:val="007C01F4"/>
    <w:rsid w:val="007C2B01"/>
    <w:rsid w:val="007D70C3"/>
    <w:rsid w:val="00826793"/>
    <w:rsid w:val="00826B05"/>
    <w:rsid w:val="008340FE"/>
    <w:rsid w:val="008438E1"/>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58B"/>
    <w:rsid w:val="008F518E"/>
    <w:rsid w:val="008F5F9D"/>
    <w:rsid w:val="00900DCE"/>
    <w:rsid w:val="009027B2"/>
    <w:rsid w:val="0093459D"/>
    <w:rsid w:val="009440B1"/>
    <w:rsid w:val="00945858"/>
    <w:rsid w:val="009503A7"/>
    <w:rsid w:val="0095074B"/>
    <w:rsid w:val="00950C6D"/>
    <w:rsid w:val="00956966"/>
    <w:rsid w:val="009623C0"/>
    <w:rsid w:val="009679E0"/>
    <w:rsid w:val="009826A7"/>
    <w:rsid w:val="00986859"/>
    <w:rsid w:val="009B1B62"/>
    <w:rsid w:val="009C0CFA"/>
    <w:rsid w:val="009D0ACB"/>
    <w:rsid w:val="009F0FFE"/>
    <w:rsid w:val="009F2A6F"/>
    <w:rsid w:val="00A04FAE"/>
    <w:rsid w:val="00A07022"/>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811D5"/>
    <w:rsid w:val="00B92AC0"/>
    <w:rsid w:val="00B93F7B"/>
    <w:rsid w:val="00BC1A43"/>
    <w:rsid w:val="00BD0E4D"/>
    <w:rsid w:val="00BE2F62"/>
    <w:rsid w:val="00BE68BF"/>
    <w:rsid w:val="00C10284"/>
    <w:rsid w:val="00C11724"/>
    <w:rsid w:val="00C12F9C"/>
    <w:rsid w:val="00C24DCB"/>
    <w:rsid w:val="00C603BD"/>
    <w:rsid w:val="00C64255"/>
    <w:rsid w:val="00C64A9F"/>
    <w:rsid w:val="00C705EE"/>
    <w:rsid w:val="00C81BDA"/>
    <w:rsid w:val="00C83F06"/>
    <w:rsid w:val="00C918C3"/>
    <w:rsid w:val="00CC5343"/>
    <w:rsid w:val="00CD04BF"/>
    <w:rsid w:val="00CE37A4"/>
    <w:rsid w:val="00CF2D02"/>
    <w:rsid w:val="00D10890"/>
    <w:rsid w:val="00D45595"/>
    <w:rsid w:val="00D54FC2"/>
    <w:rsid w:val="00D57036"/>
    <w:rsid w:val="00D61020"/>
    <w:rsid w:val="00D611D6"/>
    <w:rsid w:val="00D71BE0"/>
    <w:rsid w:val="00D7249E"/>
    <w:rsid w:val="00D76A10"/>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53CFE"/>
    <w:rsid w:val="00F57F7A"/>
    <w:rsid w:val="00F663DD"/>
    <w:rsid w:val="00F667C7"/>
    <w:rsid w:val="00F91824"/>
    <w:rsid w:val="00FB258D"/>
    <w:rsid w:val="00FB6E2E"/>
    <w:rsid w:val="00FB7334"/>
    <w:rsid w:val="00FC36EA"/>
    <w:rsid w:val="00FD24F5"/>
    <w:rsid w:val="00FD2F46"/>
    <w:rsid w:val="00FE3980"/>
    <w:rsid w:val="00FE49C0"/>
    <w:rsid w:val="00FE4EBF"/>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zotero.org/google-docs/?TBhMtz"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png"/><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2B0F6-A99B-4343-8BDC-54AEE7264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Pages>
  <Words>49314</Words>
  <Characters>281091</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13</cp:revision>
  <dcterms:created xsi:type="dcterms:W3CDTF">2024-10-26T01:37:00Z</dcterms:created>
  <dcterms:modified xsi:type="dcterms:W3CDTF">2024-11-06T16:20:00Z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id="tfgHaMVB"/&gt;&lt;style id="http://www.zotero.org/styles/nature" hasBibliography="1" bibliographyStyleHasBeenSet="1"/&gt;&lt;prefs&gt;&lt;pref name="fieldType" value="Field"/&gt;&lt;/prefs&gt;&lt;/data&gt;</vt:lpwstr>
  </property>
</Properties>
</file>