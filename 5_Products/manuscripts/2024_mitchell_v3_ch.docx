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22B3B3F0"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C11DE4">
        <w:rPr>
          <w:bCs/>
        </w:rPr>
        <w:instrText xml:space="preserve"> ADDIN ZOTERO_ITEM CSL_CITATION {"citationID":"HEOas9gF","properties":{"formattedCitation":"\\super 1\\uc0\\u8211{}3\\nosupersub{}","plainCitation":"1–3","noteIndex":0},"citationItems":[{"id":18094,"uris":["http://zotero.org/users/6239255/items/U73KVB4B"],"itemData":{"id":18094,"type":"article-journal","abstract":"Naturalistic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C11DE4">
        <w:rPr>
          <w:bCs/>
        </w:rPr>
        <w:instrText xml:space="preserve"> ADDIN ZOTERO_ITEM CSL_CITATION {"citationID":"KeVwNmcY","properties":{"formattedCitation":"\\super 1,2,4\\nosupersub{}","plainCitation":"1,2,4","noteIndex":0},"citationItems":[{"id":18094,"uris":["http://zotero.org/users/6239255/items/U73KVB4B"],"itemData":{"id":18094,"type":"article-journal","abstract":"Naturalistic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 xml:space="preserve">film </w:t>
      </w:r>
      <w:proofErr w:type="gramStart"/>
      <w:r w:rsidR="004A7F81" w:rsidRPr="00C83F06">
        <w:rPr>
          <w:bCs/>
        </w:rPr>
        <w:t>stimuli</w:t>
      </w:r>
      <w:proofErr w:type="gramEnd"/>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79D5EE9A" w14:textId="052FAA63" w:rsidR="00E57CEC" w:rsidRPr="00A565EC" w:rsidRDefault="00B92AC0" w:rsidP="00E57CEC">
      <w:pPr>
        <w:spacing w:line="240" w:lineRule="auto"/>
        <w:ind w:firstLine="540"/>
        <w:jc w:val="both"/>
      </w:pPr>
      <w:r w:rsidRPr="00C83F06">
        <w:t>A persistent problem in quantum mechanics</w:t>
      </w:r>
      <w:ins w:id="83" w:author="Billy Mitchell" w:date="2024-10-30T11:40:00Z" w16du:dateUtc="2024-10-30T15:40:00Z">
        <w:r w:rsidR="008B21B9">
          <w:t xml:space="preserve"> </w:t>
        </w:r>
      </w:ins>
      <w:r w:rsidR="008B21B9">
        <w:fldChar w:fldCharType="begin"/>
      </w:r>
      <w:r w:rsidR="00C11DE4">
        <w:instrText xml:space="preserve"> ADDIN ZOTERO_ITEM CSL_CITATION {"citationID":"9SQeaOgr","properties":{"formattedCitation":"\\super 5\\nosupersub{}","plainCitation":"5","noteIndex":0},"citationItems":[{"id":18220,"uris":["http://zotero.org/users/6239255/items/UPGNE22G"],"itemData":{"id":18220,"type":"post-weblog","container-title":"National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r w:rsidRPr="00A565EC">
        <w:t>, and some have argued, in the pursuit of science more generally</w:t>
      </w:r>
      <w:ins w:id="84" w:author="Billy Mitchell" w:date="2024-10-30T11:49:00Z" w16du:dateUtc="2024-10-30T15:49:00Z">
        <w:r w:rsidR="008B21B9">
          <w:t xml:space="preserve"> </w:t>
        </w:r>
      </w:ins>
      <w:r w:rsidR="008B21B9">
        <w:fldChar w:fldCharType="begin"/>
      </w:r>
      <w:r w:rsidR="00C11DE4">
        <w:instrText xml:space="preserve"> ADDIN ZOTERO_ITEM CSL_CITATION {"citationID":"EQGRJ2u9","properties":{"formattedCitation":"\\super 6\\nosupersub{}","plainCitation":"6","noteIndex":0},"citationItems":[{"id":18219,"uris":["http://zotero.org/users/6239255/items/4HDAYK45"],"itemData":{"id":18219,"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8B21B9">
        <w:fldChar w:fldCharType="separate"/>
      </w:r>
      <w:r w:rsidR="00662B7D" w:rsidRPr="00662B7D">
        <w:rPr>
          <w:vertAlign w:val="superscript"/>
        </w:rPr>
        <w:t>6</w:t>
      </w:r>
      <w:r w:rsidR="008B21B9">
        <w:fldChar w:fldCharType="end"/>
      </w:r>
      <w:r w:rsidRPr="00A565EC">
        <w:t>, is something called “the observer effect.” This posits that the act of observing -- in and of itself -- changes what is being observed or measured. This tension extends beyond waves and particles and is in some respects at the core of psychological science. Is it possible to observe and examine psychological phenomena and subjective experience without substantively changing what is being observed?</w:t>
      </w:r>
      <w:r w:rsidR="006E54B4" w:rsidRPr="00A565EC">
        <w:t xml:space="preserve"> This presents a particular challenge in more recent years, as psychologists and neuroscientists have pivoted towards the use of more “naturalistic” stimuli</w:t>
      </w:r>
      <w:ins w:id="85" w:author="Billy Mitchell" w:date="2024-10-30T11:51:00Z" w16du:dateUtc="2024-10-30T15:51:00Z">
        <w:r w:rsidR="00D45595">
          <w:t xml:space="preserve"> </w:t>
        </w:r>
      </w:ins>
      <w:r w:rsidR="00D45595">
        <w:fldChar w:fldCharType="begin"/>
      </w:r>
      <w:r w:rsidR="00C11DE4">
        <w:instrText xml:space="preserve"> ADDIN ZOTERO_ITEM CSL_CITATION {"citationID":"bS9wBNGT","properties":{"formattedCitation":"\\super 7\\uc0\\u8211{}11\\nosupersub{}","plainCitation":"7–11","noteIndex":0},"citationItems":[{"id":18218,"uris":["http://zotero.org/users/6239255/items/RE28KK3Z"],"itemData":{"id":18218,"type":"article-journal","abstract":"The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A"},{"family":"Hasson","given":"Uri"}],"issued":{"date-parts":[["2017",1]]}}},{"id":9070,"uris":["http://zotero.org/users/6239255/items/PLVYE5HH"],"itemData":{"id":9070,"type":"article-journal","abstract":"Abstract\n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9077,"uris":["http://zotero.org/users/6239255/items/P4KK4LTB"],"itemData":{"id":9077,"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D45595">
        <w:fldChar w:fldCharType="separate"/>
      </w:r>
      <w:r w:rsidR="00662B7D" w:rsidRPr="00662B7D">
        <w:rPr>
          <w:vertAlign w:val="superscript"/>
        </w:rPr>
        <w:t>7–11</w:t>
      </w:r>
      <w:r w:rsidR="00D45595">
        <w:fldChar w:fldCharType="end"/>
      </w:r>
      <w:r w:rsidR="006E54B4" w:rsidRPr="00A565EC">
        <w:t xml:space="preserve"> </w:t>
      </w:r>
      <w:del w:id="86" w:author="Billy Mitchell" w:date="2024-10-30T11:58:00Z" w16du:dateUtc="2024-10-30T15:58:00Z">
        <w:r w:rsidR="006E54B4" w:rsidRPr="00A565EC" w:rsidDel="00D45595">
          <w:delText xml:space="preserve">(Chang cites, </w:delText>
        </w:r>
        <w:r w:rsidR="00E57CEC" w:rsidDel="00D45595">
          <w:delText xml:space="preserve">Chen cites, </w:delText>
        </w:r>
        <w:r w:rsidR="006E54B4" w:rsidRPr="00A565EC" w:rsidDel="00D45595">
          <w:delText xml:space="preserve">Finn cites, Hasson cites) </w:delText>
        </w:r>
      </w:del>
      <w:r w:rsidR="006E54B4" w:rsidRPr="00A565EC">
        <w:t xml:space="preserve">or </w:t>
      </w:r>
      <w:r w:rsidR="00E57CEC">
        <w:t>experimental</w:t>
      </w:r>
      <w:r w:rsidR="006E54B4" w:rsidRPr="00A565EC">
        <w:t xml:space="preserve"> contexts</w:t>
      </w:r>
      <w:ins w:id="87" w:author="Billy Mitchell" w:date="2024-10-30T11:58:00Z" w16du:dateUtc="2024-10-30T15:58:00Z">
        <w:r w:rsidR="00D45595">
          <w:t xml:space="preserve"> </w:t>
        </w:r>
      </w:ins>
      <w:r w:rsidR="00D45595">
        <w:fldChar w:fldCharType="begin"/>
      </w:r>
      <w:r w:rsidR="00C11DE4">
        <w:instrText xml:space="preserve"> ADDIN ZOTERO_ITEM CSL_CITATION {"citationID":"m5oEMpFZ","properties":{"formattedCitation":"\\super 12\\uc0\\u8211{}15\\nosupersub{}","plainCitation":"12–15","noteIndex":0},"citationItems":[{"id":17972,"uris":["http://zotero.org/users/6239255/items/FLW8E8KQ"],"itemData":{"id":17972,"type":"article-journal","abstract":"Despite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D45595">
        <w:fldChar w:fldCharType="separate"/>
      </w:r>
      <w:r w:rsidR="00662B7D" w:rsidRPr="00662B7D">
        <w:rPr>
          <w:vertAlign w:val="superscript"/>
        </w:rPr>
        <w:t>12–15</w:t>
      </w:r>
      <w:r w:rsidR="00D45595">
        <w:fldChar w:fldCharType="end"/>
      </w:r>
      <w:ins w:id="88" w:author="Billy Mitchell" w:date="2024-10-30T11:59:00Z" w16du:dateUtc="2024-10-30T15:59:00Z">
        <w:r w:rsidR="00D45595">
          <w:t xml:space="preserve"> </w:t>
        </w:r>
      </w:ins>
      <w:del w:id="89" w:author="Billy Mitchell" w:date="2024-10-30T11:59:00Z" w16du:dateUtc="2024-10-30T15:59:00Z">
        <w:r w:rsidR="006E54B4" w:rsidRPr="00A565EC" w:rsidDel="00D45595">
          <w:delText xml:space="preserve"> (Joanne cite, you cite, Deepu lab, Caltech haunted house people, Dean Mobbs VR papers</w:delText>
        </w:r>
        <w:r w:rsidR="00D54FC2" w:rsidDel="00D45595">
          <w:delText xml:space="preserve"> – anything else I am missing</w:delText>
        </w:r>
        <w:r w:rsidR="006E54B4" w:rsidRPr="00A565EC" w:rsidDel="00D45595">
          <w:delText>)</w:delText>
        </w:r>
      </w:del>
      <w:r w:rsidR="006E54B4" w:rsidRPr="00A565EC">
        <w:t xml:space="preserve">. While these situations may </w:t>
      </w:r>
      <w:r w:rsidR="00D54FC2">
        <w:t xml:space="preserve">in some respects </w:t>
      </w:r>
      <w:r w:rsidR="006E54B4" w:rsidRPr="00A565EC">
        <w:t>more adequately approximate the “real world” relative to more traditional experimental designs, they also introduce a new challenge when it comes to probing and assessing subjective psychological experience.</w:t>
      </w:r>
    </w:p>
    <w:p w14:paraId="56F4A5C2" w14:textId="7CEA176E" w:rsidR="007140B3" w:rsidRPr="002C25B9" w:rsidRDefault="006E54B4" w:rsidP="00E57CEC">
      <w:pPr>
        <w:spacing w:line="240" w:lineRule="auto"/>
        <w:ind w:firstLine="540"/>
        <w:jc w:val="both"/>
      </w:pPr>
      <w:r w:rsidRPr="00A565EC">
        <w:t>T</w:t>
      </w:r>
      <w:del w:id="90" w:author="Billy Mitchell" w:date="2024-10-31T13:48:00Z" w16du:dateUtc="2024-10-31T17:48:00Z">
        <w:r w:rsidRPr="00A565EC" w:rsidDel="00B36FCB">
          <w:delText>he persistent t</w:delText>
        </w:r>
      </w:del>
      <w:r w:rsidRPr="00A565EC">
        <w:t>ension between experimental control, ecological validity, and optim</w:t>
      </w:r>
      <w:r w:rsidR="00D54FC2">
        <w:t>izing</w:t>
      </w:r>
      <w:r w:rsidRPr="00A565EC">
        <w:t xml:space="preserve"> measurement is not new in psychology </w:t>
      </w:r>
      <w:r w:rsidR="002C25B9">
        <w:fldChar w:fldCharType="begin"/>
      </w:r>
      <w:r w:rsidR="00C11DE4">
        <w:instrText xml:space="preserve"> ADDIN ZOTERO_ITEM CSL_CITATION {"citationID":"QMVPrSiS","properties":{"formattedCitation":"\\super 16\\nosupersub{}","plainCitation":"16","noteIndex":0},"citationItems":[{"id":18045,"uris":["http://zotero.org/users/6239255/items/RNBFAIIW"],"itemData":{"id":18045,"type":"article-journal","abstract":"Thirty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2C25B9">
        <w:fldChar w:fldCharType="separate"/>
      </w:r>
      <w:r w:rsidR="00662B7D" w:rsidRPr="00662B7D">
        <w:rPr>
          <w:vertAlign w:val="superscript"/>
        </w:rPr>
        <w:t>16</w:t>
      </w:r>
      <w:r w:rsidR="002C25B9">
        <w:fldChar w:fldCharType="end"/>
      </w:r>
      <w:r w:rsidRPr="00A565EC">
        <w:t xml:space="preserve">. </w:t>
      </w:r>
      <w:r w:rsidR="00D54FC2">
        <w:t>Concern over the first two</w:t>
      </w:r>
      <w:r w:rsidRPr="00A565EC">
        <w:t xml:space="preserve"> has motivated many researchers interested in higher-order cognitive phenomena to use dynamic, feature-rich audio/video stimuli in their research</w:t>
      </w:r>
      <w:r w:rsidR="00862995" w:rsidRPr="00A565EC">
        <w:t>, such as films or television episodes</w:t>
      </w:r>
      <w:ins w:id="91" w:author="Billy Mitchell" w:date="2024-11-05T18:32:00Z" w16du:dateUtc="2024-11-05T23:32:00Z">
        <w:r w:rsidR="000F1891">
          <w:t xml:space="preserve"> </w:t>
        </w:r>
      </w:ins>
      <w:ins w:id="92" w:author="Billy Mitchell" w:date="2024-11-05T18:35:00Z" w16du:dateUtc="2024-11-05T23:35:00Z">
        <w:r w:rsidR="000F1891">
          <w:t xml:space="preserve">(e.g., </w:t>
        </w:r>
      </w:ins>
      <w:del w:id="93" w:author="Billy Mitchell" w:date="2024-11-05T18:32:00Z" w16du:dateUtc="2024-11-05T23:32:00Z">
        <w:r w:rsidRPr="00A565EC" w:rsidDel="000F1891">
          <w:delText xml:space="preserve"> (</w:delText>
        </w:r>
        <w:commentRangeStart w:id="94"/>
        <w:commentRangeStart w:id="95"/>
        <w:r w:rsidRPr="00A565EC" w:rsidDel="000F1891">
          <w:delText xml:space="preserve">e.g., </w:delText>
        </w:r>
        <w:commentRangeEnd w:id="94"/>
        <w:r w:rsidR="004A7F81" w:rsidRPr="006E54B4" w:rsidDel="000F1891">
          <w:rPr>
            <w:rStyle w:val="CommentReference"/>
          </w:rPr>
          <w:commentReference w:id="94"/>
        </w:r>
        <w:commentRangeEnd w:id="95"/>
        <w:r w:rsidR="008B21B9" w:rsidDel="000F1891">
          <w:rPr>
            <w:rStyle w:val="CommentReference"/>
          </w:rPr>
          <w:commentReference w:id="95"/>
        </w:r>
      </w:del>
      <w:hyperlink r:id="rId12">
        <w:r w:rsidR="00004753" w:rsidRPr="006E54B4">
          <w:fldChar w:fldCharType="begin"/>
        </w:r>
        <w:r w:rsidR="00C11DE4">
          <w:instrText xml:space="preserve"> ADDIN ZOTERO_ITEM CSL_CITATION {"citationID":"LRTqLeNd","properties":{"formattedCitation":"\\super 8,10,11\\nosupersub{}","plainCitation":"8,10,11","noteIndex":0},"citationItems":[{"id":8972,"uris":["http://zotero.org/users/6239255/items/5M5D4KQB"],"itemData":{"id":8972,"type":"article-journal","container-title":"Nature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9077,"uris":["http://zotero.org/users/6239255/items/P4KK4LTB"],"itemData":{"id":9077,"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instrText>
        </w:r>
        <w:r w:rsidR="00004753" w:rsidRPr="006E54B4">
          <w:fldChar w:fldCharType="separate"/>
        </w:r>
        <w:r w:rsidR="00662B7D" w:rsidRPr="00662B7D">
          <w:rPr>
            <w:vertAlign w:val="superscript"/>
          </w:rPr>
          <w:t>8,10,11</w:t>
        </w:r>
        <w:r w:rsidR="00004753" w:rsidRPr="006E54B4">
          <w:fldChar w:fldCharType="end"/>
        </w:r>
      </w:hyperlink>
      <w:ins w:id="96" w:author="Billy Mitchell" w:date="2024-11-05T18:35:00Z" w16du:dateUtc="2024-11-05T23:35:00Z">
        <w:r w:rsidR="000F1891">
          <w:t>)</w:t>
        </w:r>
      </w:ins>
      <w:r w:rsidRPr="00A565EC">
        <w:t xml:space="preserve">. </w:t>
      </w:r>
      <w:r w:rsidR="00E57CEC">
        <w:t>Th</w:t>
      </w:r>
      <w:r w:rsidR="00444F55">
        <w:t>ese</w:t>
      </w:r>
      <w:r w:rsidR="00E57CEC">
        <w:t xml:space="preserve"> stimuli better mirror the social world </w:t>
      </w:r>
      <w:r w:rsidRPr="002C25B9">
        <w:t xml:space="preserve">in </w:t>
      </w:r>
      <w:r w:rsidR="00862995" w:rsidRPr="002C25B9">
        <w:t xml:space="preserve">terms of </w:t>
      </w:r>
      <w:r w:rsidR="00351FB4" w:rsidRPr="002C25B9">
        <w:t xml:space="preserve">both </w:t>
      </w:r>
      <w:r w:rsidRPr="002C25B9">
        <w:t>complexity (e.g., contain</w:t>
      </w:r>
      <w:r w:rsidR="009F2A6F" w:rsidRPr="002C25B9">
        <w:t>ing</w:t>
      </w:r>
      <w:r w:rsidRPr="002C25B9">
        <w:t xml:space="preserve"> temporally-sensitive narrative structures, nuanced social interactions and emotional information) and cognitive demand (e.g., resolving ambiguities in narrative events, </w:t>
      </w:r>
      <w:r w:rsidR="00862995" w:rsidRPr="002C25B9">
        <w:t xml:space="preserve">learning context, </w:t>
      </w:r>
      <w:r w:rsidRPr="002C25B9">
        <w:t xml:space="preserve">interpreting dynamic personal relationships and motivations) </w:t>
      </w:r>
      <w:del w:id="97" w:author="Billy Mitchell" w:date="2024-11-05T18:32:00Z" w16du:dateUtc="2024-11-05T23:32:00Z">
        <w:r w:rsidRPr="002C25B9" w:rsidDel="000F1891">
          <w:delText>(</w:delText>
        </w:r>
      </w:del>
      <w:r w:rsidR="009440B1" w:rsidRPr="00A565EC">
        <w:fldChar w:fldCharType="begin"/>
      </w:r>
      <w:r w:rsidR="00C11DE4">
        <w:instrText xml:space="preserve"> ADDIN ZOTERO_ITEM CSL_CITATION {"citationID":"jMINOKIE","properties":{"formattedCitation":"\\super 17\\nosupersub{}","plainCitation":"17","noteIndex":0},"citationItems":[{"id":18063,"uris":["http://zotero.org/users/6239255/items/I6GAVZUZ"],"itemData":{"id":18063,"type":"article-journal","abstract":"Abstract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A565EC">
        <w:fldChar w:fldCharType="separate"/>
      </w:r>
      <w:r w:rsidR="00662B7D" w:rsidRPr="00662B7D">
        <w:rPr>
          <w:vertAlign w:val="superscript"/>
        </w:rPr>
        <w:t>17</w:t>
      </w:r>
      <w:r w:rsidR="009440B1" w:rsidRPr="00A565EC">
        <w:fldChar w:fldCharType="end"/>
      </w:r>
      <w:r w:rsidRPr="00A565EC">
        <w:t xml:space="preserve">. </w:t>
      </w:r>
      <w:r w:rsidR="006B1C79" w:rsidRPr="00A565EC">
        <w:t>For instance, a suspenseful drama film may motivate viewers to assess qualities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47B9558B"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C11DE4">
        <w:instrText xml:space="preserve"> ADDIN ZOTERO_ITEM CSL_CITATION {"citationID":"OeB0SlBl","properties":{"formattedCitation":"\\super 1,2\\nosupersub{}","plainCitation":"1,2","noteIndex":0},"citationItems":[{"id":18029,"uris":["http://zotero.org/users/6239255/items/G9KQD8CI","http://zotero.org/users/6239255/items/VDN2W5ER"],"itemData":{"id":18029,"type":"article-journal","abstract":"Movies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w:t>
      </w:r>
      <w:ins w:id="98" w:author="Billy Mitchell" w:date="2024-11-05T18:37:00Z" w16du:dateUtc="2024-11-05T23:37:00Z">
        <w:r w:rsidR="00125F01">
          <w:t xml:space="preserve"> </w:t>
        </w:r>
      </w:ins>
      <w:del w:id="99" w:author="Billy Mitchell" w:date="2024-11-05T18:37:00Z" w16du:dateUtc="2024-11-05T23:37:00Z">
        <w:r w:rsidRPr="002947A3" w:rsidDel="00125F01">
          <w:delText xml:space="preserve"> (</w:delText>
        </w:r>
      </w:del>
      <w:r w:rsidRPr="002947A3">
        <w:fldChar w:fldCharType="begin"/>
      </w:r>
      <w:r w:rsidR="00C11DE4">
        <w:instrText xml:space="preserve"> ADDIN ZOTERO_ITEM CSL_CITATION {"citationID":"7OOwyFKb","properties":{"formattedCitation":"\\super 16,18,19\\nosupersub{}","plainCitation":"16,18,19","noteIndex":0},"citationItems":[{"id":18110,"uris":["http://zotero.org/users/6239255/items/UJXHW8TK"],"itemData":{"id":18110,"type":"article-journal","container-title":"Journal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M."}],"issued":{"date-parts":[["1983",9,1]]}}},{"id":18064,"uris":["http://zotero.org/users/6239255/items/44XQVJUQ","http://zotero.org/users/6239255/items/7XW75S74"],"itemData":{"id":18064,"type":"article-journal","container-title":"Journal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62B7D" w:rsidRPr="00662B7D">
        <w:rPr>
          <w:vertAlign w:val="superscript"/>
        </w:rPr>
        <w:t>16,18,19</w:t>
      </w:r>
      <w:r w:rsidRPr="002947A3">
        <w:fldChar w:fldCharType="end"/>
      </w:r>
      <w:ins w:id="100" w:author="Billy Mitchell" w:date="2024-11-05T18:37:00Z" w16du:dateUtc="2024-11-05T23:37:00Z">
        <w:r w:rsidR="00125F01">
          <w:t xml:space="preserve"> (</w:t>
        </w:r>
      </w:ins>
      <w:del w:id="101" w:author="Billy Mitchell" w:date="2024-11-05T18:37:00Z" w16du:dateUtc="2024-11-05T23:37:00Z">
        <w:r w:rsidRPr="002947A3" w:rsidDel="00125F01">
          <w:delText xml:space="preserve">, </w:delText>
        </w:r>
      </w:del>
      <w:r w:rsidRPr="002947A3">
        <w:t xml:space="preserve">but see </w:t>
      </w:r>
      <w:r w:rsidRPr="002947A3">
        <w:fldChar w:fldCharType="begin"/>
      </w:r>
      <w:r w:rsidR="00C11DE4">
        <w:instrText xml:space="preserve"> ADDIN ZOTERO_ITEM CSL_CITATION {"citationID":"iBIpTyPz","properties":{"formattedCitation":"\\super 3\\nosupersub{}","plainCitation":"3","noteIndex":0},"citationItems":[{"id":18104,"uris":["http://zotero.org/users/6239255/items/ZDP9QBSZ"],"itemData":{"id":18104,"type":"chapter","abstract":"Abstract\n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102" w:author="Billy Mitchell" w:date="2024-10-31T13:54:00Z" w16du:dateUtc="2024-10-31T17:54:00Z">
            <w:rPr>
              <w:highlight w:val="yellow"/>
            </w:rPr>
          </w:rPrChange>
        </w:rPr>
        <w:t xml:space="preserve">e.g., </w:t>
      </w:r>
      <w:ins w:id="103" w:author="Billy Mitchell" w:date="2024-10-31T13:54:00Z" w16du:dateUtc="2024-10-31T17:54:00Z">
        <w:r w:rsidR="00B36FCB">
          <w:t>“How amused do you feel?”</w:t>
        </w:r>
      </w:ins>
      <w:ins w:id="104" w:author="Billy Mitchell" w:date="2024-10-31T13:55:00Z" w16du:dateUtc="2024-10-31T17:55:00Z">
        <w:r w:rsidR="00B36FCB">
          <w:t xml:space="preserve"> in response to stimuli</w:t>
        </w:r>
      </w:ins>
      <w:ins w:id="105" w:author="Billy Mitchell" w:date="2024-10-31T13:56:00Z" w16du:dateUtc="2024-10-31T17:56:00Z">
        <w:r w:rsidR="00B36FCB">
          <w:t xml:space="preserve"> with differing emotional content</w:t>
        </w:r>
      </w:ins>
      <w:ins w:id="106" w:author="Billy Mitchell" w:date="2024-10-31T13:54:00Z" w16du:dateUtc="2024-10-31T17:54:00Z">
        <w:r w:rsidR="00B36FCB">
          <w:t xml:space="preserve">, “How </w:t>
        </w:r>
      </w:ins>
      <w:ins w:id="107" w:author="Billy Mitchell" w:date="2024-10-31T13:57:00Z" w16du:dateUtc="2024-10-31T17:57:00Z">
        <w:r w:rsidR="00B36FCB">
          <w:t>much do you trust this character?” in response to a</w:t>
        </w:r>
      </w:ins>
      <w:ins w:id="108" w:author="Billy Mitchell" w:date="2024-10-31T13:58:00Z" w16du:dateUtc="2024-10-31T17:58:00Z">
        <w:r w:rsidR="00B36FCB">
          <w:t xml:space="preserve"> suspenseful mystery narrative</w:t>
        </w:r>
      </w:ins>
      <w:del w:id="109" w:author="Billy Mitchell" w:date="2024-10-31T13:54:00Z" w16du:dateUtc="2024-10-31T17:54:00Z">
        <w:r w:rsidRPr="00B36FCB" w:rsidDel="00B36FCB">
          <w:rPr>
            <w:rPrChange w:id="110" w:author="Billy Mitchell" w:date="2024-10-31T13:54:00Z" w16du:dateUtc="2024-10-31T17:54:00Z">
              <w:rPr>
                <w:highlight w:val="yellow"/>
              </w:rPr>
            </w:rPrChange>
          </w:rPr>
          <w:delText>X</w:delText>
        </w:r>
      </w:del>
      <w:del w:id="111" w:author="Billy Mitchell" w:date="2024-10-31T13:55:00Z" w16du:dateUtc="2024-10-31T17:55:00Z">
        <w:r w:rsidRPr="00B36FCB" w:rsidDel="00B36FCB">
          <w:rPr>
            <w:rPrChange w:id="112" w:author="Billy Mitchell" w:date="2024-10-31T13:54:00Z" w16du:dateUtc="2024-10-31T17:54:00Z">
              <w:rPr>
                <w:highlight w:val="yellow"/>
              </w:rPr>
            </w:rPrChange>
          </w:rPr>
          <w:delText>, Y</w:delText>
        </w:r>
      </w:del>
      <w:r w:rsidRPr="002947A3">
        <w:t xml:space="preserve">) while watching the stimulus. These guidelines likely </w:t>
      </w:r>
      <w:commentRangeStart w:id="113"/>
      <w:r w:rsidRPr="002947A3">
        <w:t>narrow focus and circumscribe cognition</w:t>
      </w:r>
      <w:commentRangeEnd w:id="113"/>
      <w:r w:rsidR="00B36FCB">
        <w:rPr>
          <w:rStyle w:val="CommentReference"/>
        </w:rPr>
        <w:commentReference w:id="113"/>
      </w:r>
      <w:r w:rsidRPr="002947A3">
        <w:t xml:space="preserve"> </w:t>
      </w:r>
      <w:r w:rsidRPr="002947A3">
        <w:fldChar w:fldCharType="begin"/>
      </w:r>
      <w:r w:rsidR="00C11DE4">
        <w:instrText xml:space="preserve"> ADDIN ZOTERO_ITEM CSL_CITATION {"citationID":"31T4xcFD","properties":{"formattedCitation":"\\super 20\\nosupersub{}","plainCitation":"20","noteIndex":0},"citationItems":[{"id":18031,"uris":["http://zotero.org/users/6239255/items/M224CHW3"],"itemData":{"id":18031,"type":"article-journal","abstract":"Abstract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C11DE4">
        <w:instrText xml:space="preserve"> ADDIN ZOTERO_ITEM CSL_CITATION {"citationID":"WGrbwtMP","properties":{"formattedCitation":"\\super 21\\uc0\\u8211{}23\\nosupersub{}","plainCitation":"21–23","noteIndex":0},"citationItems":[{"id":18153,"uris":["http://zotero.org/users/6239255/items/PLTGQ6TS"],"itemData":{"id":18153,"type":"article-journal","abstract":"Cognition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662B7D" w:rsidRPr="00662B7D">
        <w:rPr>
          <w:vertAlign w:val="superscript"/>
        </w:rPr>
        <w:t>21–23</w:t>
      </w:r>
      <w:r w:rsidRPr="002947A3">
        <w:fldChar w:fldCharType="end"/>
      </w:r>
      <w:r w:rsidRPr="002947A3">
        <w:t>.</w:t>
      </w:r>
    </w:p>
    <w:p w14:paraId="34783EBE" w14:textId="5DE344FF" w:rsidR="00387013" w:rsidRDefault="00444F55" w:rsidP="00387013">
      <w:pPr>
        <w:spacing w:line="240" w:lineRule="auto"/>
        <w:ind w:firstLine="540"/>
        <w:jc w:val="both"/>
      </w:pPr>
      <w:r w:rsidRPr="002947A3">
        <w:lastRenderedPageBreak/>
        <w:t xml:space="preserve">Despite the strengths and utility of in-the-moment ratings, the use of this technique has largely stagnated in </w:t>
      </w:r>
      <w:proofErr w:type="gramStart"/>
      <w:r w:rsidRPr="002947A3">
        <w:t>the neuroimaging</w:t>
      </w:r>
      <w:proofErr w:type="gramEnd"/>
      <w:r w:rsidRPr="002947A3">
        <w:t xml:space="preserve"> literature. This is due to popular interpretations of early studies suggesting that online rating alters neural activity in substantial ways </w:t>
      </w:r>
      <w:r w:rsidRPr="002947A3">
        <w:fldChar w:fldCharType="begin"/>
      </w:r>
      <w:r w:rsidR="00C11DE4">
        <w:instrText xml:space="preserve"> ADDIN ZOTERO_ITEM CSL_CITATION {"citationID":"r8N3YnOf","properties":{"formattedCitation":"\\super 1,2,4\\nosupersub{}","plainCitation":"1,2,4","noteIndex":0},"citationItems":[{"id":18029,"uris":["http://zotero.org/users/6239255/items/G9KQD8CI","http://zotero.org/users/6239255/items/VDN2W5ER"],"itemData":{"id":18029,"type":"article-journal","abstract":"Movies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C11DE4">
        <w:instrText xml:space="preserve"> ADDIN ZOTERO_ITEM CSL_CITATION {"citationID":"s6MMStzp","properties":{"formattedCitation":"\\super 20,24\\uc0\\u8211{}27\\nosupersub{}","plainCitation":"20,24–27","noteIndex":0},"citationItems":[{"id":18031,"uris":["http://zotero.org/users/6239255/items/M224CHW3"],"itemData":{"id":18031,"type":"article-journal","abstract":"Abstract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18065,"uris":["http://zotero.org/users/6239255/items/34VHQYWP","http://zotero.org/users/6239255/items/NT3EZBXF"],"itemData":{"id":18065,"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18067,"uris":["http://zotero.org/users/6239255/items/PD4NV35D","http://zotero.org/users/6239255/items/AMU7KMWM"],"itemData":{"id":18067,"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662B7D" w:rsidRPr="00662B7D">
        <w:rPr>
          <w:vertAlign w:val="superscript"/>
        </w:rPr>
        <w:t>20,24–27</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C11DE4">
        <w:instrText xml:space="preserve"> ADDIN ZOTERO_ITEM CSL_CITATION {"citationID":"5dCgGXW4","properties":{"formattedCitation":"\\super 28,29\\nosupersub{}","plainCitation":"28,29","noteIndex":0},"citationItems":[{"id":18069,"uris":["http://zotero.org/users/6239255/items/M6KWISKJ"],"itemData":{"id":18069,"type":"article-journal","abstract":"Putting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M."}],"issued":{"date-parts":[["2007",5,1]]}}},{"id":18148,"uris":["http://zotero.org/users/6239255/items/NSF9DQXP"],"itemData":{"id":18148,"type":"article-journal","abstract":"Studies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0F1891" w:rsidRPr="000F1891">
        <w:rPr>
          <w:vertAlign w:val="superscript"/>
        </w:rPr>
        <w:t>28,29</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C11DE4">
        <w:instrText xml:space="preserve"> ADDIN ZOTERO_ITEM CSL_CITATION {"citationID":"Wa0EnCm6","properties":{"formattedCitation":"\\super 20,24\\nosupersub{}","plainCitation":"20,24","noteIndex":0},"citationItems":[{"id":18031,"uris":["http://zotero.org/users/6239255/items/M224CHW3"],"itemData":{"id":18031,"type":"article-journal","abstract":"Abstract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662B7D" w:rsidRPr="00662B7D">
        <w:rPr>
          <w:vertAlign w:val="superscript"/>
        </w:rPr>
        <w:t>20,24</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114"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3398008C" w:rsidR="007476A8" w:rsidRDefault="00544E7B">
      <w:pPr>
        <w:spacing w:line="240" w:lineRule="auto"/>
        <w:ind w:firstLine="540"/>
        <w:jc w:val="both"/>
        <w:pPrChange w:id="115" w:author="Billy Mitchell" w:date="2024-10-31T14:58:00Z" w16du:dateUtc="2024-10-31T18:58:00Z">
          <w:pPr>
            <w:spacing w:line="240" w:lineRule="auto"/>
            <w:jc w:val="both"/>
          </w:pPr>
        </w:pPrChange>
      </w:pPr>
      <w:r>
        <w:rPr>
          <w:b/>
          <w:bCs/>
          <w:i/>
          <w:iCs/>
        </w:rPr>
        <w:t>Reflective</w:t>
      </w:r>
      <w:del w:id="116"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117"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C11DE4">
        <w:instrText xml:space="preserve"> ADDIN ZOTERO_ITEM CSL_CITATION {"citationID":"OIZRvy1Y","properties":{"formattedCitation":"\\super 30,31\\nosupersub{}","plainCitation":"30,31","noteIndex":0},"citationItems":[{"id":9120,"uris":["http://zotero.org/users/6239255/items/4A6X6BHL"],"itemData":{"id":9120,"type":"article-journal","abstract":"For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125F01" w:rsidRPr="00125F01">
        <w:rPr>
          <w:vertAlign w:val="superscript"/>
        </w:rPr>
        <w:t>30,31</w:t>
      </w:r>
      <w:r w:rsidR="007476A8" w:rsidRPr="00544E7B">
        <w:fldChar w:fldCharType="end"/>
      </w:r>
      <w:ins w:id="118"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C11DE4">
        <w:instrText xml:space="preserve"> ADDIN ZOTERO_ITEM CSL_CITATION {"citationID":"OdsIZu8d","properties":{"formattedCitation":"\\super 16,32\\nosupersub{}","plainCitation":"16,32","noteIndex":0},"citationItems":[{"id":18046,"uris":["http://zotero.org/users/6239255/items/HZUJVFEA"],"itemData":{"id":18046,"type":"article-journal","abstract":"Thirty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62B7D" w:rsidRPr="00662B7D">
        <w:rPr>
          <w:vertAlign w:val="superscript"/>
        </w:rPr>
        <w:t>16,32</w:t>
      </w:r>
      <w:r w:rsidR="00525660" w:rsidRPr="00544E7B">
        <w:fldChar w:fldCharType="end"/>
      </w:r>
      <w:r w:rsidR="00525660" w:rsidRPr="00544E7B">
        <w:t xml:space="preserve">. </w:t>
      </w:r>
    </w:p>
    <w:p w14:paraId="65E0985A" w14:textId="14B90997"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C11DE4">
        <w:instrText xml:space="preserve"> ADDIN ZOTERO_ITEM CSL_CITATION {"citationID":"3mgjJ2AF","properties":{"formattedCitation":"\\super 4\\nosupersub{}","plainCitation":"4","noteIndex":0},"citationItems":[{"id":18030,"uris":["http://zotero.org/users/6239255/items/44QN75CR"],"itemData":{"id":18030,"type":"article-journal","abstract":"Sharing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C11DE4">
        <w:instrText xml:space="preserve"> ADDIN ZOTERO_ITEM CSL_CITATION {"citationID":"fEJAbZml","properties":{"formattedCitation":"\\super 31\\nosupersub{}","plainCitation":"31","noteIndex":0},"citationItems":[{"id":17923,"uris":["http://zotero.org/users/6239255/items/AEE933CY"],"itemData":{"id":17923,"type":"article-journal","abstract":"Significance\n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0F1891" w:rsidRPr="000F1891">
        <w:rPr>
          <w:vertAlign w:val="superscript"/>
        </w:rPr>
        <w:t>31</w:t>
      </w:r>
      <w:r w:rsidR="00525660" w:rsidRPr="00544E7B">
        <w:fldChar w:fldCharType="end"/>
      </w:r>
      <w:r w:rsidR="00525660" w:rsidRPr="00544E7B">
        <w:t xml:space="preserve"> and of humor </w:t>
      </w:r>
      <w:r w:rsidR="00525660" w:rsidRPr="00544E7B">
        <w:fldChar w:fldCharType="begin"/>
      </w:r>
      <w:r w:rsidR="00C11DE4">
        <w:instrText xml:space="preserve"> ADDIN ZOTERO_ITEM CSL_CITATION {"citationID":"xxDe6EdH","properties":{"formattedCitation":"\\super 33\\nosupersub{}","plainCitation":"33","noteIndex":0},"citationItems":[{"id":18060,"uris":["http://zotero.org/users/6239255/items/NB37WI4P"],"itemData":{"id":18060,"type":"article-journal","abstract":"Humor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0F1891" w:rsidRPr="000F1891">
        <w:rPr>
          <w:vertAlign w:val="superscript"/>
        </w:rPr>
        <w:t>33</w:t>
      </w:r>
      <w:r w:rsidR="00525660" w:rsidRPr="00544E7B">
        <w:fldChar w:fldCharType="end"/>
      </w:r>
      <w:r w:rsidR="00525660" w:rsidRPr="00544E7B">
        <w:t xml:space="preserve">. </w:t>
      </w:r>
      <w:r w:rsidR="0055170A" w:rsidRPr="00544E7B">
        <w:t>However,</w:t>
      </w:r>
      <w:r>
        <w:t xml:space="preserve"> </w:t>
      </w:r>
      <w:proofErr w:type="gramStart"/>
      <w:r>
        <w:t>the majority of</w:t>
      </w:r>
      <w:proofErr w:type="gramEnd"/>
      <w:r>
        <w:t xml:space="preserve"> these studies have relied on</w:t>
      </w:r>
      <w:r w:rsidR="0055170A" w:rsidRPr="00544E7B">
        <w:t xml:space="preserve"> post-exposure ratings</w:t>
      </w:r>
      <w:r>
        <w:t xml:space="preserve"> to probe subjective experience</w:t>
      </w:r>
      <w:ins w:id="119" w:author="Billy Mitchell" w:date="2024-11-05T19:24:00Z" w16du:dateUtc="2024-11-06T00:24:00Z">
        <w:r w:rsidR="000966EC">
          <w:t xml:space="preserve"> or pooled </w:t>
        </w:r>
      </w:ins>
      <w:ins w:id="120" w:author="Billy Mitchell" w:date="2024-11-05T19:25:00Z" w16du:dateUtc="2024-11-06T00:25:00Z">
        <w:r w:rsidR="000966EC">
          <w:t>independent</w:t>
        </w:r>
      </w:ins>
      <w:ins w:id="121" w:author="Billy Mitchell" w:date="2024-11-05T19:24:00Z" w16du:dateUtc="2024-11-06T00:24:00Z">
        <w:r w:rsidR="000966EC">
          <w:t xml:space="preserve"> ratings</w:t>
        </w:r>
      </w:ins>
      <w:r>
        <w:t xml:space="preserve">. This </w:t>
      </w:r>
      <w:ins w:id="122" w:author="Billy Mitchell" w:date="2024-10-31T14:52:00Z" w16du:dateUtc="2024-10-31T18:52:00Z">
        <w:r w:rsidR="00432112">
          <w:t xml:space="preserve">technique </w:t>
        </w:r>
      </w:ins>
      <w:r w:rsidR="0055170A" w:rsidRPr="00544E7B">
        <w:t xml:space="preserve">may be appropriate for </w:t>
      </w:r>
      <w:ins w:id="123"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C11DE4">
        <w:instrText xml:space="preserve"> ADDIN ZOTERO_ITEM CSL_CITATION {"citationID":"WyRtaqSh","properties":{"formattedCitation":"\\super 34\\nosupersub{}","plainCitation":"34","noteIndex":0},"citationItems":[{"id":18040,"uris":["http://zotero.org/users/6239255/items/BJTH6R7J"],"itemData":{"id":18040,"type":"article-journal","abstract":"Research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125F01" w:rsidRPr="00125F01">
        <w:rPr>
          <w:vertAlign w:val="superscript"/>
        </w:rPr>
        <w:t>34</w:t>
      </w:r>
      <w:r w:rsidR="0055170A" w:rsidRPr="00483932">
        <w:fldChar w:fldCharType="end"/>
      </w:r>
      <w:r w:rsidR="0055170A" w:rsidRPr="00544E7B">
        <w:t xml:space="preserve"> but may fail to accurately</w:t>
      </w:r>
      <w:r w:rsidR="00432112">
        <w:t xml:space="preserve"> capture</w:t>
      </w:r>
      <w:del w:id="124"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125" w:author="Billy Mitchell" w:date="2024-10-31T14:56:00Z" w16du:dateUtc="2024-10-31T18:56:00Z">
        <w:r w:rsidR="00432112">
          <w:t xml:space="preserve">as they </w:t>
        </w:r>
      </w:ins>
      <w:r w:rsidR="0055170A" w:rsidRPr="00544E7B">
        <w:t>were experienced</w:t>
      </w:r>
      <w:ins w:id="126"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w:t>
      </w:r>
      <w:proofErr w:type="spellStart"/>
      <w:r w:rsidR="00F663DD" w:rsidRPr="002947A3">
        <w:t>mPFC</w:t>
      </w:r>
      <w:proofErr w:type="spellEnd"/>
      <w:r w:rsidR="00F663DD" w:rsidRPr="002947A3">
        <w:t xml:space="preserve">)) without the added pressure of having to rate their evaluations. However, this type of viewing may also lead to greater lapses in attention, or </w:t>
      </w:r>
      <w:proofErr w:type="gramStart"/>
      <w:r w:rsidR="00F663DD" w:rsidRPr="002947A3">
        <w:t>possible</w:t>
      </w:r>
      <w:proofErr w:type="gramEnd"/>
      <w:r w:rsidR="00F663DD" w:rsidRPr="002947A3">
        <w:t xml:space="preserve"> forgetting of the active goal.</w:t>
      </w:r>
    </w:p>
    <w:p w14:paraId="25C6D865" w14:textId="5C6D2A32" w:rsidR="00900DCE" w:rsidRPr="00544E7B" w:rsidDel="00432112" w:rsidRDefault="00900DCE" w:rsidP="00900DCE">
      <w:pPr>
        <w:spacing w:line="240" w:lineRule="auto"/>
        <w:ind w:firstLine="540"/>
        <w:jc w:val="both"/>
        <w:rPr>
          <w:del w:id="127"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128"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129"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130"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131" w:author="Billy Mitchell" w:date="2024-10-31T14:57:00Z" w16du:dateUtc="2024-10-31T18:57:00Z"/>
        </w:rPr>
      </w:pPr>
    </w:p>
    <w:p w14:paraId="0C0DB8BA" w14:textId="77777777" w:rsidR="004C4E17" w:rsidRPr="00262C6C" w:rsidDel="00147E95" w:rsidRDefault="004C4E17" w:rsidP="004C4E17">
      <w:pPr>
        <w:spacing w:line="240" w:lineRule="auto"/>
        <w:jc w:val="both"/>
        <w:rPr>
          <w:del w:id="132"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133" w:author="Chelsea Helion" w:date="2024-10-22T15:14:00Z"/>
          <w:del w:id="134" w:author="Billy Mitchell" w:date="2024-11-05T17:12:00Z" w16du:dateUtc="2024-11-05T22:12:00Z"/>
        </w:rPr>
      </w:pPr>
    </w:p>
    <w:p w14:paraId="685D29D7" w14:textId="6EE0C604" w:rsidR="003F613E" w:rsidRPr="006E54B4" w:rsidDel="00147E95" w:rsidRDefault="00147E95">
      <w:pPr>
        <w:spacing w:line="240" w:lineRule="auto"/>
        <w:jc w:val="both"/>
        <w:rPr>
          <w:del w:id="135" w:author="Billy Mitchell" w:date="2024-11-05T17:12:00Z" w16du:dateUtc="2024-11-05T22:12:00Z"/>
          <w:rPrChange w:id="136" w:author="Chelsea Helion" w:date="2024-10-23T10:53:00Z">
            <w:rPr>
              <w:del w:id="137" w:author="Billy Mitchell" w:date="2024-11-05T17:12:00Z" w16du:dateUtc="2024-11-05T22:12:00Z"/>
              <w:rFonts w:ascii="Aptos" w:hAnsi="Aptos"/>
            </w:rPr>
          </w:rPrChange>
        </w:rPr>
        <w:pPrChange w:id="138" w:author="Billy Mitchell" w:date="2024-11-05T17:12:00Z" w16du:dateUtc="2024-11-05T22:12:00Z">
          <w:pPr>
            <w:spacing w:line="240" w:lineRule="auto"/>
            <w:ind w:firstLine="540"/>
            <w:jc w:val="both"/>
          </w:pPr>
        </w:pPrChange>
      </w:pPr>
      <w:ins w:id="139" w:author="Billy Mitchell" w:date="2024-11-05T17:12:00Z" w16du:dateUtc="2024-11-05T22:12:00Z">
        <w:r>
          <w:rPr>
            <w:b/>
            <w:bCs/>
          </w:rPr>
          <w:tab/>
        </w:r>
      </w:ins>
    </w:p>
    <w:p w14:paraId="3B5FE623" w14:textId="473FFC8F" w:rsidR="00A967C5" w:rsidRDefault="00F663DD">
      <w:pPr>
        <w:spacing w:line="240" w:lineRule="auto"/>
        <w:jc w:val="both"/>
        <w:pPrChange w:id="140"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141" w:author="Billy Mitchell" w:date="2024-10-31T15:00:00Z" w16du:dateUtc="2024-10-31T19:00:00Z">
        <w:r w:rsidR="00483932">
          <w:t>whether</w:t>
        </w:r>
      </w:ins>
      <w:del w:id="142"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xml:space="preserve">-- or </w:t>
      </w:r>
      <w:proofErr w:type="gramStart"/>
      <w:r w:rsidR="00566D6E" w:rsidRPr="00262C6C">
        <w:t>collecting in-the-moment</w:t>
      </w:r>
      <w:proofErr w:type="gramEnd"/>
      <w:r w:rsidR="00566D6E" w:rsidRPr="00262C6C">
        <w:t xml:space="preserve">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Expressive engagement may be a useful alternative precisely when reflective engagement techniques are limited: 1) when stimuli are long and/or complex</w:t>
      </w:r>
      <w:ins w:id="143" w:author="Chelsea Helion" w:date="2024-10-25T10:42:00Z">
        <w:del w:id="144"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145" w:author="Chelsea Helion" w:date="2024-10-25T10:42:00Z">
        <w:del w:id="146"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147" w:author="Chelsea Helion" w:date="2024-10-25T10:42:00Z">
        <w:del w:id="148" w:author="Billy Mitchell" w:date="2024-11-05T19:31:00Z" w16du:dateUtc="2024-11-06T00:31:00Z">
          <w:r w:rsidR="007C2B01" w:rsidDel="00FB258D">
            <w:delText xml:space="preserve"> </w:delText>
          </w:r>
          <w:r w:rsidR="007C2B01" w:rsidRPr="007C2B01" w:rsidDel="00FB258D">
            <w:rPr>
              <w:highlight w:val="yellow"/>
              <w:rPrChange w:id="149" w:author="Chelsea Helion" w:date="2024-10-25T10:42:00Z">
                <w:rPr/>
              </w:rPrChange>
            </w:rPr>
            <w:delText>(cite)</w:delText>
          </w:r>
        </w:del>
      </w:ins>
      <w:del w:id="150" w:author="Billy Mitchell" w:date="2024-11-05T19:31:00Z" w16du:dateUtc="2024-11-06T00:31:00Z">
        <w:r w:rsidRPr="007C2B01" w:rsidDel="00FB258D">
          <w:rPr>
            <w:highlight w:val="yellow"/>
            <w:rPrChange w:id="151" w:author="Chelsea Helion" w:date="2024-10-25T10:42:00Z">
              <w:rPr/>
            </w:rPrChange>
          </w:rPr>
          <w:delText>.</w:delText>
        </w:r>
      </w:del>
      <w:ins w:id="152" w:author="Billy Mitchell" w:date="2024-11-05T19:31:00Z" w16du:dateUtc="2024-11-06T00:31:00Z">
        <w:r w:rsidR="00FB258D">
          <w:t xml:space="preserve">. These may be true due to </w:t>
        </w:r>
      </w:ins>
      <w:ins w:id="153" w:author="Billy Mitchell" w:date="2024-11-05T19:32:00Z" w16du:dateUtc="2024-11-06T00:32:00Z">
        <w:r w:rsidR="00FB258D">
          <w:t xml:space="preserve">well-documented </w:t>
        </w:r>
      </w:ins>
      <w:ins w:id="154" w:author="Billy Mitchell" w:date="2024-11-05T19:31:00Z" w16du:dateUtc="2024-11-06T00:31:00Z">
        <w:r w:rsidR="00FB258D">
          <w:t xml:space="preserve">limitations </w:t>
        </w:r>
      </w:ins>
      <w:ins w:id="155" w:author="Billy Mitchell" w:date="2024-11-05T19:32:00Z" w16du:dateUtc="2024-11-06T00:32:00Z">
        <w:r w:rsidR="00FB258D">
          <w:t xml:space="preserve">and biases </w:t>
        </w:r>
      </w:ins>
      <w:ins w:id="156" w:author="Billy Mitchell" w:date="2024-11-05T19:31:00Z" w16du:dateUtc="2024-11-06T00:31:00Z">
        <w:r w:rsidR="00FB258D">
          <w:t>in attention, mem</w:t>
        </w:r>
      </w:ins>
      <w:ins w:id="157" w:author="Billy Mitchell" w:date="2024-11-05T19:32:00Z" w16du:dateUtc="2024-11-06T00:32:00Z">
        <w:r w:rsidR="00FB258D">
          <w:t>ory, and cognitive load</w:t>
        </w:r>
      </w:ins>
      <w:ins w:id="158" w:author="Billy Mitchell" w:date="2024-11-05T19:56:00Z" w16du:dateUtc="2024-11-06T00:56:00Z">
        <w:r w:rsidR="00D57036">
          <w:t xml:space="preserve"> </w:t>
        </w:r>
      </w:ins>
      <w:r w:rsidR="00D57036">
        <w:fldChar w:fldCharType="begin"/>
      </w:r>
      <w:r w:rsidR="00C11DE4">
        <w:instrText xml:space="preserve"> ADDIN ZOTERO_ITEM CSL_CITATION {"citationID":"ji5WiA9U","properties":{"formattedCitation":"\\super 35,36\\nosupersub{}","plainCitation":"35,36","noteIndex":0},"citationItems":[{"id":18229,"uris":["http://zotero.org/users/6239255/items/6A5TNASY"],"itemData":{"id":18229,"type":"article-journal","abstract":"Selective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C."}],"issued":{"date-parts":[["2012",2]]}}},{"id":18228,"uris":["http://zotero.org/users/6239255/items/FRZLLZNR"],"itemData":{"id":18228,"type":"article-journal","container-title":"Cognitive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6B2FAC" w:rsidRPr="006B2FAC">
        <w:rPr>
          <w:vertAlign w:val="superscript"/>
        </w:rPr>
        <w:t>35,36</w:t>
      </w:r>
      <w:r w:rsidR="00D57036">
        <w:fldChar w:fldCharType="end"/>
      </w:r>
      <w:ins w:id="159"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C11DE4">
        <w:instrText xml:space="preserve"> ADDIN ZOTERO_ITEM CSL_CITATION {"citationID":"Ow6P4PHh","properties":{"formattedCitation":"\\super 26\\nosupersub{}","plainCitation":"26","noteIndex":0},"citationItems":[{"id":18068,"uris":["http://zotero.org/users/6239255/items/5DPAY2YK","http://zotero.org/users/6239255/items/K2M5NHGP"],"itemData":{"id":18068,"type":"article-journal","abstract":"Humans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125F01" w:rsidRPr="00125F01">
        <w:rPr>
          <w:vertAlign w:val="superscript"/>
        </w:rPr>
        <w:t>26</w:t>
      </w:r>
      <w:r w:rsidR="007C2B01" w:rsidRPr="00262C6C">
        <w:fldChar w:fldCharType="end"/>
      </w:r>
      <w:ins w:id="160" w:author="Billy Mitchell" w:date="2024-11-05T18:39:00Z" w16du:dateUtc="2024-11-05T23:39:00Z">
        <w:r w:rsidR="00125F01">
          <w:t>)</w:t>
        </w:r>
      </w:ins>
      <w:r w:rsidR="007C2B01" w:rsidRPr="00262C6C">
        <w:t xml:space="preserve"> or associations between subject-specific neural activity and concurrent behavioral outcomes (e.g., </w:t>
      </w:r>
      <w:r w:rsidR="007C2B01" w:rsidRPr="002947A3">
        <w:fldChar w:fldCharType="begin"/>
      </w:r>
      <w:r w:rsidR="00C11DE4">
        <w:instrText xml:space="preserve"> ADDIN ZOTERO_ITEM CSL_CITATION {"citationID":"pAChH5sX","properties":{"formattedCitation":"\\super 24\\nosupersub{}","plainCitation":"24","noteIndex":0},"citationItems":[{"id":9779,"uris":["http://zotero.org/users/6239255/items/4GSNBQ5S","http://zotero.org/users/6239255/items/G6LHHETQ"],"itemData":{"id":9779,"type":"article-journal","abstract":"In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125F01" w:rsidRPr="00125F01">
        <w:rPr>
          <w:vertAlign w:val="superscript"/>
        </w:rPr>
        <w:t>24</w:t>
      </w:r>
      <w:r w:rsidR="007C2B01" w:rsidRPr="002947A3">
        <w:fldChar w:fldCharType="end"/>
      </w:r>
      <w:ins w:id="161"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C11DE4">
        <w:instrText xml:space="preserve"> ADDIN ZOTERO_ITEM CSL_CITATION {"citationID":"uCe2LQMQ","properties":{"formattedCitation":"\\super 37\\nosupersub{}","plainCitation":"37","noteIndex":0},"citationItems":[{"id":18048,"uris":["http://zotero.org/users/6239255/items/T5AZ76GI"],"itemData":{"id":18048,"type":"article-journal","abstract":"Emotion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6B2FAC" w:rsidRPr="006B2FAC">
        <w:rPr>
          <w:vertAlign w:val="superscript"/>
        </w:rPr>
        <w:t>37</w:t>
      </w:r>
      <w:r w:rsidR="00364897" w:rsidRPr="00262C6C">
        <w:fldChar w:fldCharType="end"/>
      </w:r>
      <w:r w:rsidRPr="00262C6C">
        <w:t xml:space="preserve"> and experiential </w:t>
      </w:r>
      <w:r w:rsidR="00364897" w:rsidRPr="00262C6C">
        <w:fldChar w:fldCharType="begin"/>
      </w:r>
      <w:r w:rsidR="00C11DE4">
        <w:instrText xml:space="preserve"> ADDIN ZOTERO_ITEM CSL_CITATION {"citationID":"Ahb6aYCz","properties":{"formattedCitation":"\\super 20,38\\nosupersub{}","plainCitation":"20,38","noteIndex":0},"citationItems":[{"id":18031,"uris":["http://zotero.org/users/6239255/items/M224CHW3"],"itemData":{"id":18031,"type":"article-journal","abstract":"Abstract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J."}],"issued":{"date-parts":[["2005",9,1]]}}},{"id":18056,"uris":["http://zotero.org/users/6239255/items/68YBCX72","http://zotero.org/users/6239255/items/8IAQCBQ9"],"itemData":{"id":18056,"type":"article-journal","abstract":"Abstract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6B2FAC" w:rsidRPr="006B2FAC">
        <w:rPr>
          <w:vertAlign w:val="superscript"/>
        </w:rPr>
        <w:t>20,38</w:t>
      </w:r>
      <w:r w:rsidR="00364897" w:rsidRPr="00262C6C">
        <w:fldChar w:fldCharType="end"/>
      </w:r>
      <w:r w:rsidR="00364897" w:rsidRPr="00262C6C">
        <w:t xml:space="preserve"> </w:t>
      </w:r>
      <w:r w:rsidRPr="00262C6C">
        <w:lastRenderedPageBreak/>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w:t>
      </w:r>
      <w:proofErr w:type="gramStart"/>
      <w:r w:rsidRPr="002947A3">
        <w:t>ratings</w:t>
      </w:r>
      <w:proofErr w:type="gramEnd"/>
      <w:r w:rsidRPr="002947A3">
        <w:t xml:space="preserve"> and an event or information did result in an update to their assessments. Expressive </w:t>
      </w:r>
      <w:proofErr w:type="gramStart"/>
      <w:r w:rsidRPr="002947A3">
        <w:t>rating</w:t>
      </w:r>
      <w:proofErr w:type="gramEnd"/>
      <w:r w:rsidRPr="002947A3">
        <w:t xml:space="preserve">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w:t>
      </w:r>
      <w:proofErr w:type="gramStart"/>
      <w:r w:rsidRPr="002947A3">
        <w:t>ratings</w:t>
      </w:r>
      <w:proofErr w:type="gramEnd"/>
      <w:r w:rsidRPr="002947A3">
        <w:t xml:space="preserve">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proofErr w:type="gramStart"/>
      <w:r w:rsidRPr="002947A3">
        <w:t>pSTS</w:t>
      </w:r>
      <w:proofErr w:type="spellEnd"/>
      <w:proofErr w:type="gramEnd"/>
      <w:r w:rsidRPr="002947A3">
        <w:t xml:space="preserve">), fusiform face area (FFG)), as well. </w:t>
      </w:r>
    </w:p>
    <w:p w14:paraId="4D6B2E29" w14:textId="193AECBF" w:rsidR="00F663DD" w:rsidDel="00F663DD" w:rsidRDefault="00F663DD" w:rsidP="00F663DD">
      <w:pPr>
        <w:spacing w:line="240" w:lineRule="auto"/>
        <w:ind w:firstLine="540"/>
        <w:jc w:val="both"/>
        <w:rPr>
          <w:del w:id="162"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C11DE4">
        <w:instrText xml:space="preserve"> ADDIN ZOTERO_ITEM CSL_CITATION {"citationID":"v4u7fzeB","properties":{"formattedCitation":"\\super 20\\nosupersub{}","plainCitation":"20","noteIndex":0},"citationItems":[{"id":18031,"uris":["http://zotero.org/users/6239255/items/M224CHW3"],"itemData":{"id":18031,"type":"article-journal","abstract":"Abstract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C11DE4">
        <w:instrText xml:space="preserve"> ADDIN ZOTERO_ITEM CSL_CITATION {"citationID":"HYzfx3F5","properties":{"formattedCitation":"\\super 39\\nosupersub{}","plainCitation":"39","noteIndex":0},"citationItems":[{"id":8977,"uris":["http://zotero.org/users/6239255/items/AYYWX7P9"],"itemData":{"id":8977,"type":"article-journal","container-title":"Frontiers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6B2FAC" w:rsidRPr="006B2FAC">
        <w:rPr>
          <w:vertAlign w:val="superscript"/>
        </w:rPr>
        <w:t>39</w:t>
      </w:r>
      <w:r w:rsidRPr="002947A3">
        <w:fldChar w:fldCharType="end"/>
      </w:r>
      <w:r w:rsidRPr="002947A3">
        <w:t xml:space="preserve"> database found clusters in the left and right medial prefrontal cortex (</w:t>
      </w:r>
      <w:proofErr w:type="spellStart"/>
      <w:r w:rsidRPr="002947A3">
        <w:t>mPFC</w:t>
      </w:r>
      <w:proofErr w:type="spellEnd"/>
      <w:r w:rsidRPr="002947A3">
        <w:t xml:space="preserve">),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163"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w:t>
      </w:r>
      <w:proofErr w:type="spellStart"/>
      <w:r w:rsidRPr="002947A3">
        <w:t>mPFC</w:t>
      </w:r>
      <w:proofErr w:type="spellEnd"/>
      <w:r w:rsidRPr="002947A3">
        <w:t xml:space="preserve">). </w:t>
      </w:r>
    </w:p>
    <w:p w14:paraId="2BB28EFE" w14:textId="77777777" w:rsidR="00F663DD" w:rsidRDefault="00F663DD" w:rsidP="00F663DD">
      <w:pPr>
        <w:spacing w:line="240" w:lineRule="auto"/>
        <w:ind w:firstLine="540"/>
        <w:jc w:val="both"/>
      </w:pPr>
    </w:p>
    <w:p w14:paraId="237A48C3" w14:textId="2A3FA22D"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proofErr w:type="gramStart"/>
      <w:r w:rsidR="00624342">
        <w:t>To</w:t>
      </w:r>
      <w:proofErr w:type="gramEnd"/>
      <w:r w:rsidR="00624342">
        <w:t xml:space="preserve">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164" w:author="Billy Mitchell" w:date="2024-11-05T22:27:00Z" w16du:dateUtc="2024-11-06T03:27:00Z">
        <w:r w:rsidR="00A736DA">
          <w:t xml:space="preserve"> </w:t>
        </w:r>
      </w:ins>
      <w:r w:rsidR="00A736DA">
        <w:fldChar w:fldCharType="begin"/>
      </w:r>
      <w:r w:rsidR="00C11DE4">
        <w:instrText xml:space="preserve"> ADDIN ZOTERO_ITEM CSL_CITATION {"citationID":"rW2sWDSm","properties":{"formattedCitation":"\\super 40\\nosupersub{}","plainCitation":"40","noteIndex":0},"citationItems":[{"id":18227,"uris":["http://zotero.org/users/6239255/items/Q58GD3LR"],"itemData":{"id":18227,"type":"article-journal","abstract":"During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A736DA" w:rsidRPr="00A736DA">
        <w:rPr>
          <w:vertAlign w:val="superscript"/>
        </w:rPr>
        <w:t>40</w:t>
      </w:r>
      <w:r w:rsidR="00A736DA">
        <w:fldChar w:fldCharType="end"/>
      </w:r>
      <w:del w:id="165" w:author="Billy Mitchell" w:date="2024-11-05T21:59:00Z" w16du:dateUtc="2024-11-06T02:59:00Z">
        <w:r w:rsidR="00624342" w:rsidDel="00535BB8">
          <w:delText xml:space="preserve"> </w:delText>
        </w:r>
        <w:r w:rsidR="00624342" w:rsidRPr="00125F01" w:rsidDel="00535BB8">
          <w:rPr>
            <w:highlight w:val="yellow"/>
            <w:rPrChange w:id="166" w:author="Billy Mitchell" w:date="2024-11-05T18:39:00Z" w16du:dateUtc="2024-11-05T23:39:00Z">
              <w:rPr/>
            </w:rPrChange>
          </w:rPr>
          <w:delText>(cite)</w:delText>
        </w:r>
      </w:del>
      <w:r w:rsidR="00624342">
        <w:t>, the extent to which narrative comprehension is shared across individuals</w:t>
      </w:r>
      <w:ins w:id="167" w:author="Billy Mitchell" w:date="2024-11-05T22:28:00Z" w16du:dateUtc="2024-11-06T03:28:00Z">
        <w:r w:rsidR="00A736DA">
          <w:t xml:space="preserve"> </w:t>
        </w:r>
      </w:ins>
      <w:r w:rsidR="00A736DA">
        <w:fldChar w:fldCharType="begin"/>
      </w:r>
      <w:r w:rsidR="00C11DE4">
        <w:instrText xml:space="preserve"> ADDIN ZOTERO_ITEM CSL_CITATION {"citationID":"WntBndik","properties":{"formattedCitation":"\\super 8\\nosupersub{}","plainCitation":"8","noteIndex":0},"citationItems":[{"id":8972,"uris":["http://zotero.org/users/6239255/items/5M5D4KQB"],"itemData":{"id":8972,"type":"article-journal","container-title":"Nature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A736DA" w:rsidRPr="00A736DA">
        <w:rPr>
          <w:vertAlign w:val="superscript"/>
        </w:rPr>
        <w:t>8</w:t>
      </w:r>
      <w:r w:rsidR="00A736DA">
        <w:fldChar w:fldCharType="end"/>
      </w:r>
      <w:r w:rsidR="00624342">
        <w:t xml:space="preserve">, and the extent to which neural activity during experience is predictive of neural activity during recall </w:t>
      </w:r>
      <w:r w:rsidR="00A736DA">
        <w:fldChar w:fldCharType="begin"/>
      </w:r>
      <w:r w:rsidR="00C11DE4">
        <w:instrText xml:space="preserve"> ADDIN ZOTERO_ITEM CSL_CITATION {"citationID":"XqcI9WkF","properties":{"formattedCitation":"\\super 41\\nosupersub{}","plainCitation":"41","noteIndex":0},"citationItems":[{"id":18226,"uris":["http://zotero.org/users/6239255/items/MYM9FA8Y"],"itemData":{"id":18226,"type":"article-journal","abstract":"Abstract\n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A736DA" w:rsidRPr="00A736DA">
        <w:rPr>
          <w:vertAlign w:val="superscript"/>
        </w:rPr>
        <w:t>41</w:t>
      </w:r>
      <w:r w:rsidR="00A736DA">
        <w:fldChar w:fldCharType="end"/>
      </w:r>
      <w:del w:id="168"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169" w:author="Billy Mitchell" w:date="2024-11-05T21:59:00Z" w16du:dateUtc="2024-11-06T02:59:00Z">
        <w:r w:rsidR="00624342" w:rsidRPr="00125F01" w:rsidDel="00535BB8">
          <w:rPr>
            <w:highlight w:val="yellow"/>
            <w:rPrChange w:id="170" w:author="Billy Mitchell" w:date="2024-11-05T18:40:00Z" w16du:dateUtc="2024-11-05T23:40:00Z">
              <w:rPr/>
            </w:rPrChange>
          </w:rPr>
          <w:delText>(cite)</w:delText>
        </w:r>
      </w:del>
      <w:r w:rsidR="00624342">
        <w:t xml:space="preserve">. </w:t>
      </w:r>
      <w:r w:rsidR="00624342">
        <w:lastRenderedPageBreak/>
        <w:t>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55CBB71B" w:rsidR="00D71BE0" w:rsidRPr="00E5335E" w:rsidRDefault="00624342" w:rsidP="00624342">
      <w:pPr>
        <w:spacing w:line="240" w:lineRule="auto"/>
        <w:jc w:val="both"/>
        <w:rPr>
          <w:ins w:id="171" w:author="Chelsea Helion" w:date="2024-10-22T13:55:00Z"/>
        </w:rPr>
      </w:pPr>
      <w:commentRangeStart w:id="172"/>
      <w:r>
        <w:t xml:space="preserve">Turning next to person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C11DE4">
        <w:rPr>
          <w:highlight w:val="yellow"/>
        </w:rPr>
        <w:instrText xml:space="preserve"> ADDIN ZOTERO_ITEM CSL_CITATION {"citationID":"elac3RXU","properties":{"formattedCitation":"\\super 42\\nosupersub{}","plainCitation":"42","noteIndex":0},"citationItems":[{"id":18225,"uris":["http://zotero.org/users/6239255/items/7BD9W4V2"],"itemData":{"id":18225,"type":"article-journal","abstract":"A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DF7FAC" w:rsidRPr="00DF7FAC">
        <w:rPr>
          <w:vertAlign w:val="superscript"/>
        </w:rPr>
        <w:t>42</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C11DE4">
        <w:rPr>
          <w:highlight w:val="yellow"/>
        </w:rPr>
        <w:instrText xml:space="preserve"> ADDIN ZOTERO_ITEM CSL_CITATION {"citationID":"4h89VlpH","properties":{"formattedCitation":"\\super 43,44\\nosupersub{}","plainCitation":"43,44","noteIndex":0},"citationItems":[{"id":18223,"uris":["http://zotero.org/users/6239255/items/YBBSM6PY"],"itemData":{"id":18223,"type":"chapter","abstract":"How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J."}],"issued":{"date-parts":[["2017"]]}}},{"id":18224,"uris":["http://zotero.org/users/6239255/items/SNZQCGF8"],"itemData":{"id":18224,"type":"article-journal","abstract":"Human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B53FEE" w:rsidRPr="00B53FEE">
        <w:rPr>
          <w:vertAlign w:val="superscript"/>
        </w:rPr>
        <w:t>43,44</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172"/>
      <w:r>
        <w:rPr>
          <w:rStyle w:val="CommentReference"/>
        </w:rPr>
        <w:commentReference w:id="172"/>
      </w:r>
    </w:p>
    <w:p w14:paraId="01120E27" w14:textId="63E00DDF" w:rsidR="002D4039" w:rsidRPr="00E5335E" w:rsidDel="00F663DD" w:rsidRDefault="002D4039" w:rsidP="002D4039">
      <w:pPr>
        <w:spacing w:line="240" w:lineRule="auto"/>
        <w:ind w:firstLine="540"/>
        <w:jc w:val="both"/>
        <w:rPr>
          <w:del w:id="173" w:author="Chelsea Helion" w:date="2024-10-25T11:25:00Z"/>
        </w:rPr>
      </w:pPr>
      <w:commentRangeStart w:id="174"/>
    </w:p>
    <w:p w14:paraId="46C4CF67" w14:textId="596C33EA" w:rsidR="00AF6336" w:rsidRPr="00B53FEE" w:rsidDel="00E82062" w:rsidRDefault="00000000" w:rsidP="00321805">
      <w:pPr>
        <w:spacing w:line="240" w:lineRule="auto"/>
        <w:ind w:firstLine="540"/>
        <w:jc w:val="both"/>
        <w:rPr>
          <w:del w:id="175" w:author="Billy Mitchell" w:date="2024-11-05T19:12:00Z" w16du:dateUtc="2024-11-06T00:12:00Z"/>
        </w:rPr>
      </w:pPr>
      <w:r w:rsidRPr="00E5335E">
        <w:rPr>
          <w:b/>
          <w:bCs/>
        </w:rPr>
        <w:t>The Present Research.</w:t>
      </w:r>
      <w:r w:rsidRPr="00E5335E">
        <w:t xml:space="preserve"> </w:t>
      </w:r>
      <w:commentRangeEnd w:id="174"/>
      <w:r w:rsidR="00624342">
        <w:rPr>
          <w:rStyle w:val="CommentReference"/>
        </w:rPr>
        <w:commentReference w:id="174"/>
      </w:r>
      <w:r w:rsidRPr="00E5335E">
        <w:t xml:space="preserve">To test these hypotheses directly, in the present </w:t>
      </w:r>
      <w:proofErr w:type="gramStart"/>
      <w:r w:rsidRPr="00E5335E">
        <w:t>research,  participants</w:t>
      </w:r>
      <w:proofErr w:type="gramEnd"/>
      <w:r w:rsidRPr="00E5335E">
        <w:t xml:space="preserve">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w:t>
      </w:r>
      <w:proofErr w:type="gramStart"/>
      <w:r w:rsidR="00321805" w:rsidRPr="002947A3">
        <w:t>horizontally-positioned</w:t>
      </w:r>
      <w:proofErr w:type="gramEnd"/>
      <w:r w:rsidR="00321805" w:rsidRPr="002947A3">
        <w:t xml:space="preserve">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w:t>
      </w:r>
      <w:proofErr w:type="gramStart"/>
      <w:r w:rsidR="00126307">
        <w:t>condition</w:t>
      </w:r>
      <w:proofErr w:type="gramEnd"/>
      <w:r w:rsidR="00126307">
        <w:t xml:space="preserve"> varied across participants, such that some participants expressively viewed (i.e., rated) the first half and reflectively viewed the second, or vice versa.</w:t>
      </w:r>
      <w:r w:rsidR="00321805" w:rsidRPr="002947A3">
        <w:t xml:space="preserve"> </w:t>
      </w:r>
      <w:r w:rsidRPr="00E5335E">
        <w:t>As such, we were able to more directly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176"/>
      <w:r w:rsidR="009623C0" w:rsidRPr="00775A24">
        <w:rPr>
          <w:b/>
          <w:bCs/>
          <w:rPrChange w:id="177" w:author="Billy Mitchell" w:date="2024-11-06T08:35:00Z" w16du:dateUtc="2024-11-06T13:35:00Z">
            <w:rPr/>
          </w:rPrChange>
        </w:rPr>
        <w:t>Fig</w:t>
      </w:r>
      <w:ins w:id="178" w:author="Billy Mitchell" w:date="2024-11-06T08:35:00Z" w16du:dateUtc="2024-11-06T13:35:00Z">
        <w:r w:rsidR="00775A24" w:rsidRPr="00775A24">
          <w:rPr>
            <w:b/>
            <w:bCs/>
            <w:rPrChange w:id="179" w:author="Billy Mitchell" w:date="2024-11-06T08:35:00Z" w16du:dateUtc="2024-11-06T13:35:00Z">
              <w:rPr/>
            </w:rPrChange>
          </w:rPr>
          <w:t>ure</w:t>
        </w:r>
      </w:ins>
      <w:r w:rsidR="009623C0" w:rsidRPr="00775A24">
        <w:rPr>
          <w:b/>
          <w:bCs/>
          <w:rPrChange w:id="180" w:author="Billy Mitchell" w:date="2024-11-06T08:35:00Z" w16du:dateUtc="2024-11-06T13:35:00Z">
            <w:rPr/>
          </w:rPrChange>
        </w:rPr>
        <w:t xml:space="preserve"> 2</w:t>
      </w:r>
      <w:commentRangeEnd w:id="176"/>
      <w:r w:rsidR="009623C0">
        <w:rPr>
          <w:rStyle w:val="CommentReference"/>
        </w:rPr>
        <w:commentReference w:id="176"/>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C11DE4">
        <w:rPr>
          <w:highlight w:val="yellow"/>
        </w:rPr>
        <w:instrText xml:space="preserve"> ADDIN ZOTERO_ITEM CSL_CITATION {"citationID":"njPmGes8","properties":{"formattedCitation":"\\super 45\\nosupersub{}","plainCitation":"45","noteIndex":0},"citationItems":[{"id":8989,"uris":["http://zotero.org/users/6239255/items/G2NY84W3"],"itemData":{"id":8989,"type":"article-journal","abstract":"Social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DF2BA1" w:rsidRPr="00DF2BA1">
        <w:rPr>
          <w:vertAlign w:val="superscript"/>
        </w:rPr>
        <w:t>45</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181" w:name="_ykmmu6nyrsmv" w:colFirst="0" w:colLast="0"/>
      <w:bookmarkEnd w:id="181"/>
    </w:p>
    <w:p w14:paraId="73CF35B1" w14:textId="77777777" w:rsidR="00AF6336" w:rsidRPr="00E5335E" w:rsidRDefault="00AF6336">
      <w:pPr>
        <w:spacing w:line="240" w:lineRule="auto"/>
        <w:ind w:firstLine="540"/>
        <w:jc w:val="both"/>
        <w:pPrChange w:id="182"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183"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184" w:author="Billy Mitchell" w:date="2024-11-05T19:01:00Z" w16du:dateUtc="2024-11-06T00:01:00Z"/>
        </w:rPr>
      </w:pPr>
      <w:moveFromRangeStart w:id="185" w:author="Billy Mitchell" w:date="2024-11-05T19:01:00Z" w:name="move181725684"/>
      <w:commentRangeStart w:id="186"/>
      <w:moveFrom w:id="187"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186"/>
        <w:r w:rsidR="00321805" w:rsidDel="00662B7D">
          <w:rPr>
            <w:rStyle w:val="CommentReference"/>
          </w:rPr>
          <w:commentReference w:id="186"/>
        </w:r>
      </w:moveFrom>
    </w:p>
    <w:p w14:paraId="0492D92A" w14:textId="3A57DC00" w:rsidR="003F613E" w:rsidRPr="00E5335E" w:rsidDel="00662B7D" w:rsidRDefault="003F613E" w:rsidP="001B3DD2">
      <w:pPr>
        <w:spacing w:line="240" w:lineRule="auto"/>
        <w:jc w:val="both"/>
        <w:rPr>
          <w:moveFrom w:id="188" w:author="Billy Mitchell" w:date="2024-11-05T19:01:00Z" w16du:dateUtc="2024-11-06T00:01:00Z"/>
        </w:rPr>
      </w:pPr>
      <w:moveFrom w:id="189" w:author="Billy Mitchell" w:date="2024-11-05T19:01:00Z" w16du:dateUtc="2024-11-06T00:01:00Z">
        <w:r w:rsidRPr="00E5335E" w:rsidDel="00662B7D">
          <w:t>Figure 2. Task design.</w:t>
        </w:r>
      </w:moveFrom>
    </w:p>
    <w:moveFromRangeEnd w:id="185"/>
    <w:p w14:paraId="0F1DFB38" w14:textId="4291DC2B" w:rsidR="00A565EC" w:rsidRDefault="00A565EC">
      <w:pPr>
        <w:spacing w:line="240" w:lineRule="auto"/>
        <w:jc w:val="both"/>
        <w:rPr>
          <w:ins w:id="190" w:author="Billy Mitchell" w:date="2024-11-06T01:43:00Z" w16du:dateUtc="2024-11-06T06:43:00Z"/>
          <w:b/>
        </w:rPr>
      </w:pPr>
      <w:ins w:id="191" w:author="Billy Mitchell" w:date="2024-10-30T09:47:00Z" w16du:dateUtc="2024-10-30T13:47:00Z">
        <w:r>
          <w:rPr>
            <w:b/>
          </w:rPr>
          <w:t>RESULTS</w:t>
        </w:r>
      </w:ins>
    </w:p>
    <w:p w14:paraId="39052514" w14:textId="77777777" w:rsidR="00DE3DC3" w:rsidRDefault="00DE3DC3">
      <w:pPr>
        <w:spacing w:line="240" w:lineRule="auto"/>
        <w:jc w:val="both"/>
        <w:rPr>
          <w:ins w:id="192" w:author="Billy Mitchell" w:date="2024-10-30T09:47:00Z" w16du:dateUtc="2024-10-30T13:47:00Z"/>
          <w:b/>
        </w:rPr>
        <w:pPrChange w:id="193"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194" w:author="Billy Mitchell" w:date="2024-11-05T19:12:00Z" w16du:dateUtc="2024-11-06T00:12:00Z"/>
          <w:b/>
          <w:bCs/>
        </w:rPr>
      </w:pPr>
    </w:p>
    <w:p w14:paraId="4C4B07B5" w14:textId="1E2994C6" w:rsidR="00126307" w:rsidDel="00E82062" w:rsidRDefault="00321805">
      <w:pPr>
        <w:rPr>
          <w:del w:id="195" w:author="Billy Mitchell" w:date="2024-11-05T19:12:00Z" w16du:dateUtc="2024-11-06T00:12:00Z"/>
          <w:b/>
          <w:bCs/>
        </w:rPr>
        <w:pPrChange w:id="196"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197" w:author="Billy Mitchell" w:date="2024-11-05T19:12:00Z" w16du:dateUtc="2024-11-06T00:12:00Z">
          <w:pPr>
            <w:pStyle w:val="Heading1"/>
            <w:spacing w:before="0" w:after="0" w:line="240" w:lineRule="auto"/>
            <w:jc w:val="both"/>
          </w:pPr>
        </w:pPrChange>
      </w:pPr>
      <w:del w:id="198"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199" w:name="_l89pprm7u1jz" w:colFirst="0" w:colLast="0"/>
      <w:bookmarkEnd w:id="199"/>
      <w:r>
        <w:rPr>
          <w:b/>
          <w:bCs/>
        </w:rPr>
        <w:t xml:space="preserve">Participants in both viewing orders exhibited similar levels of rating frequency. </w:t>
      </w:r>
      <w:commentRangeStart w:id="200"/>
      <w:del w:id="201" w:author="Billy Mitchell" w:date="2024-11-05T21:01:00Z" w16du:dateUtc="2024-11-06T02:01:00Z">
        <w:r w:rsidRPr="006E54B4" w:rsidDel="00FB7334">
          <w:rPr>
            <w:rPrChange w:id="202" w:author="Chelsea Helion" w:date="2024-10-23T10:53:00Z">
              <w:rPr>
                <w:rFonts w:ascii="Aptos" w:hAnsi="Aptos"/>
              </w:rPr>
            </w:rPrChange>
          </w:rPr>
          <w:delText xml:space="preserve"> </w:delText>
        </w:r>
      </w:del>
      <w:commentRangeEnd w:id="200"/>
      <w:r w:rsidR="00400CBA" w:rsidRPr="006E54B4">
        <w:rPr>
          <w:rStyle w:val="CommentReference"/>
        </w:rPr>
        <w:commentReference w:id="200"/>
      </w:r>
      <w:r w:rsidR="00400CBA" w:rsidRPr="00E5335E">
        <w:t xml:space="preserve">No significant differences were observed between run 1 </w:t>
      </w:r>
      <w:r w:rsidRPr="00E5335E">
        <w:t>(mean Run 1 = 22.6 ± 22.7 button presses) and run 2 (mean Run 2 = 25.9 ± 27.6 button presses) regarding the average volume of buttons presses per subject (95% CI = (-21.</w:t>
      </w:r>
      <w:proofErr w:type="gramStart"/>
      <w:r w:rsidRPr="00E5335E">
        <w:t>3 ,</w:t>
      </w:r>
      <w:proofErr w:type="gramEnd"/>
      <w:r w:rsidRPr="00E5335E">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27EACCC0" w:rsidR="00950C6D" w:rsidRDefault="001D1567" w:rsidP="00FE3980">
      <w:pPr>
        <w:spacing w:line="240" w:lineRule="auto"/>
        <w:ind w:firstLine="720"/>
        <w:jc w:val="both"/>
        <w:rPr>
          <w:ins w:id="203"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r w:rsidR="00126307">
        <w:t>post</w:t>
      </w:r>
      <w:ins w:id="204" w:author="Billy Mitchell" w:date="2024-11-06T10:36:00Z" w16du:dateUtc="2024-11-06T15:36:00Z">
        <w:r w:rsidR="00D96ECC">
          <w:t>-</w:t>
        </w:r>
      </w:ins>
      <w:r w:rsidR="00126307">
        <w:t xml:space="preserve">scan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E5335E">
        <w:t>r(</w:t>
      </w:r>
      <w:proofErr w:type="gramEnd"/>
      <w:r w:rsidRPr="00E5335E">
        <w:t>32) = -0.55, p &lt; 0.001).</w:t>
      </w:r>
    </w:p>
    <w:p w14:paraId="765FCE8A" w14:textId="4EC78382" w:rsidR="0036567C" w:rsidRDefault="00FB7334" w:rsidP="0036567C">
      <w:pPr>
        <w:spacing w:line="240" w:lineRule="auto"/>
        <w:ind w:firstLine="720"/>
        <w:jc w:val="both"/>
        <w:rPr>
          <w:ins w:id="205" w:author="Billy Mitchell" w:date="2024-11-06T00:58:00Z" w16du:dateUtc="2024-11-06T05:58:00Z"/>
        </w:rPr>
      </w:pPr>
      <w:ins w:id="206" w:author="Billy Mitchell" w:date="2024-11-05T21:02:00Z" w16du:dateUtc="2024-11-06T02:02:00Z">
        <w:r>
          <w:rPr>
            <w:b/>
            <w:bCs/>
          </w:rPr>
          <w:t>Scene recall did not differ between rating co</w:t>
        </w:r>
      </w:ins>
      <w:ins w:id="207" w:author="Billy Mitchell" w:date="2024-11-05T21:03:00Z" w16du:dateUtc="2024-11-06T02:03:00Z">
        <w:r>
          <w:rPr>
            <w:b/>
            <w:bCs/>
          </w:rPr>
          <w:t>nditions.</w:t>
        </w:r>
      </w:ins>
      <w:ins w:id="208" w:author="Billy Mitchell" w:date="2024-11-05T21:16:00Z" w16du:dateUtc="2024-11-06T02:16:00Z">
        <w:r w:rsidR="00396705">
          <w:rPr>
            <w:b/>
            <w:bCs/>
          </w:rPr>
          <w:t xml:space="preserve"> </w:t>
        </w:r>
      </w:ins>
      <w:ins w:id="209" w:author="Billy Mitchell" w:date="2024-11-06T01:16:00Z" w16du:dateUtc="2024-11-06T06:16:00Z">
        <w:r w:rsidR="00F26708">
          <w:t>Twenty-eight</w:t>
        </w:r>
      </w:ins>
      <w:ins w:id="210" w:author="Billy Mitchell" w:date="2024-11-06T01:17:00Z" w16du:dateUtc="2024-11-06T06:17:00Z">
        <w:r w:rsidR="001E33D0">
          <w:t xml:space="preserve"> (n = 28)</w:t>
        </w:r>
      </w:ins>
      <w:ins w:id="211" w:author="Billy Mitchell" w:date="2024-11-06T01:16:00Z" w16du:dateUtc="2024-11-06T06:16:00Z">
        <w:r w:rsidR="00F26708">
          <w:t xml:space="preserve"> of the thirty-five subjects used in neural analyses completed post-exposure free recall of the stimulus which was able to be transcribed and analyzed</w:t>
        </w:r>
      </w:ins>
      <w:ins w:id="212" w:author="Billy Mitchell" w:date="2024-11-06T01:17:00Z" w16du:dateUtc="2024-11-06T06:17:00Z">
        <w:r w:rsidR="001E33D0">
          <w:t xml:space="preserve">. </w:t>
        </w:r>
      </w:ins>
      <w:ins w:id="213" w:author="Billy Mitchell" w:date="2024-11-06T00:58:00Z" w16du:dateUtc="2024-11-06T05:58:00Z">
        <w:r w:rsidR="0036567C">
          <w:t>A paired samples t-test found no differences</w:t>
        </w:r>
      </w:ins>
      <w:ins w:id="214" w:author="Billy Mitchell" w:date="2024-11-06T01:01:00Z" w16du:dateUtc="2024-11-06T06:01:00Z">
        <w:r w:rsidR="0036567C">
          <w:t xml:space="preserve"> (mean difference = 0.04)</w:t>
        </w:r>
      </w:ins>
      <w:ins w:id="215" w:author="Billy Mitchell" w:date="2024-11-06T00:58:00Z" w16du:dateUtc="2024-11-06T05:58:00Z">
        <w:r w:rsidR="0036567C">
          <w:t xml:space="preserve"> in the </w:t>
        </w:r>
      </w:ins>
      <w:ins w:id="216" w:author="Billy Mitchell" w:date="2024-11-06T01:06:00Z" w16du:dateUtc="2024-11-06T06:06:00Z">
        <w:r w:rsidR="00F26708">
          <w:t>magnitude</w:t>
        </w:r>
      </w:ins>
      <w:ins w:id="217" w:author="Billy Mitchell" w:date="2024-11-06T00:58:00Z" w16du:dateUtc="2024-11-06T05:58:00Z">
        <w:r w:rsidR="0036567C">
          <w:t xml:space="preserve"> of scenes recalled </w:t>
        </w:r>
      </w:ins>
      <w:ins w:id="218" w:author="Billy Mitchell" w:date="2024-11-06T01:06:00Z" w16du:dateUtc="2024-11-06T06:06:00Z">
        <w:r w:rsidR="00F26708">
          <w:t>within</w:t>
        </w:r>
      </w:ins>
      <w:ins w:id="219" w:author="Billy Mitchell" w:date="2024-11-06T00:58:00Z" w16du:dateUtc="2024-11-06T05:58:00Z">
        <w:r w:rsidR="0036567C">
          <w:t xml:space="preserve"> subject while expressively rating and </w:t>
        </w:r>
      </w:ins>
      <w:ins w:id="220" w:author="Billy Mitchell" w:date="2024-11-06T00:59:00Z" w16du:dateUtc="2024-11-06T05:59:00Z">
        <w:r w:rsidR="0036567C">
          <w:t>reflectively not-rating the video</w:t>
        </w:r>
      </w:ins>
      <w:ins w:id="221" w:author="Billy Mitchell" w:date="2024-11-06T01:00:00Z" w16du:dateUtc="2024-11-06T06:00:00Z">
        <w:r w:rsidR="0036567C">
          <w:t xml:space="preserve"> </w:t>
        </w:r>
        <w:r w:rsidR="0036567C" w:rsidRPr="00E5335E">
          <w:t>(95% CI = (-</w:t>
        </w:r>
        <w:r w:rsidR="0036567C">
          <w:t>0</w:t>
        </w:r>
        <w:r w:rsidR="0036567C" w:rsidRPr="00E5335E">
          <w:t>.</w:t>
        </w:r>
        <w:proofErr w:type="gramStart"/>
        <w:r w:rsidR="0036567C">
          <w:t>03</w:t>
        </w:r>
        <w:r w:rsidR="0036567C" w:rsidRPr="00E5335E">
          <w:t xml:space="preserve"> ,</w:t>
        </w:r>
        <w:proofErr w:type="gramEnd"/>
        <w:r w:rsidR="0036567C" w:rsidRPr="00E5335E">
          <w:t xml:space="preserve"> </w:t>
        </w:r>
        <w:r w:rsidR="0036567C">
          <w:t>0.11</w:t>
        </w:r>
        <w:r w:rsidR="0036567C" w:rsidRPr="00E5335E">
          <w:t xml:space="preserve">), t(27) = </w:t>
        </w:r>
        <w:r w:rsidR="0036567C">
          <w:t>1.17</w:t>
        </w:r>
        <w:r w:rsidR="0036567C" w:rsidRPr="00E5335E">
          <w:t>, p = 0.</w:t>
        </w:r>
        <w:r w:rsidR="0036567C">
          <w:t>3</w:t>
        </w:r>
        <w:r w:rsidR="0036567C" w:rsidRPr="00E5335E">
          <w:t>)</w:t>
        </w:r>
      </w:ins>
      <w:ins w:id="222" w:author="Billy Mitchell" w:date="2024-11-06T00:59:00Z" w16du:dateUtc="2024-11-06T05:59:00Z">
        <w:r w:rsidR="0036567C">
          <w:t>.</w:t>
        </w:r>
      </w:ins>
      <w:ins w:id="223" w:author="Billy Mitchell" w:date="2024-11-06T01:03:00Z" w16du:dateUtc="2024-11-06T06:03:00Z">
        <w:r w:rsidR="0036567C">
          <w:t xml:space="preserve"> We could alternatively use a chi-square test to determine if there is a relationship </w:t>
        </w:r>
      </w:ins>
      <w:proofErr w:type="gramStart"/>
      <w:ins w:id="224" w:author="Billy Mitchell" w:date="2024-11-06T01:04:00Z" w16du:dateUtc="2024-11-06T06:04:00Z">
        <w:r w:rsidR="0036567C">
          <w:t>among</w:t>
        </w:r>
        <w:proofErr w:type="gramEnd"/>
        <w:r w:rsidR="0036567C">
          <w:t xml:space="preserve"> the proportion of scenes recalled and not recalled</w:t>
        </w:r>
      </w:ins>
      <w:ins w:id="225" w:author="Billy Mitchell" w:date="2024-11-06T01:05:00Z" w16du:dateUtc="2024-11-06T06:05:00Z">
        <w:r w:rsidR="0036567C">
          <w:t xml:space="preserve"> while expressively rating and reflectively not rating</w:t>
        </w:r>
      </w:ins>
      <w:ins w:id="226" w:author="Billy Mitchell" w:date="2024-11-06T01:07:00Z" w16du:dateUtc="2024-11-06T06:07:00Z">
        <w:r w:rsidR="00F26708">
          <w:t xml:space="preserve"> between subjects</w:t>
        </w:r>
      </w:ins>
      <w:ins w:id="227" w:author="Billy Mitchell" w:date="2024-11-06T01:05:00Z" w16du:dateUtc="2024-11-06T06:05:00Z">
        <w:r w:rsidR="0036567C">
          <w:t xml:space="preserve">. This approach also failed to </w:t>
        </w:r>
      </w:ins>
      <w:ins w:id="228" w:author="Billy Mitchell" w:date="2024-11-06T01:07:00Z" w16du:dateUtc="2024-11-06T06:07:00Z">
        <w:r w:rsidR="00F26708">
          <w:t>identify significant differences (</w:t>
        </w:r>
      </w:ins>
      <w:ins w:id="229" w:author="Billy Mitchell" w:date="2024-11-06T01:12:00Z" w16du:dateUtc="2024-11-06T06:12:00Z">
        <w:r w:rsidR="00F26708" w:rsidRPr="00F26708">
          <w:t>χ2(1, N</w:t>
        </w:r>
      </w:ins>
      <w:ins w:id="230" w:author="Billy Mitchell" w:date="2024-11-06T01:17:00Z" w16du:dateUtc="2024-11-06T06:17:00Z">
        <w:r w:rsidR="001E33D0">
          <w:t xml:space="preserve"> </w:t>
        </w:r>
      </w:ins>
      <w:ins w:id="231" w:author="Billy Mitchell" w:date="2024-11-06T01:12:00Z" w16du:dateUtc="2024-11-06T06:12:00Z">
        <w:r w:rsidR="00F26708" w:rsidRPr="00F26708">
          <w:t>=</w:t>
        </w:r>
      </w:ins>
      <w:ins w:id="232" w:author="Billy Mitchell" w:date="2024-11-06T01:17:00Z" w16du:dateUtc="2024-11-06T06:17:00Z">
        <w:r w:rsidR="001E33D0">
          <w:t xml:space="preserve"> </w:t>
        </w:r>
      </w:ins>
      <w:ins w:id="233" w:author="Billy Mitchell" w:date="2024-11-06T01:12:00Z" w16du:dateUtc="2024-11-06T06:12:00Z">
        <w:r w:rsidR="00F26708">
          <w:t>28</w:t>
        </w:r>
        <w:r w:rsidR="00F26708" w:rsidRPr="00F26708">
          <w:t>) = 0.</w:t>
        </w:r>
      </w:ins>
      <w:ins w:id="234" w:author="Billy Mitchell" w:date="2024-11-06T01:18:00Z" w16du:dateUtc="2024-11-06T06:18:00Z">
        <w:r w:rsidR="001E33D0">
          <w:t>85</w:t>
        </w:r>
      </w:ins>
      <w:ins w:id="235" w:author="Billy Mitchell" w:date="2024-11-06T01:12:00Z" w16du:dateUtc="2024-11-06T06:12:00Z">
        <w:r w:rsidR="00F26708" w:rsidRPr="00F26708">
          <w:t>, p = 0.</w:t>
        </w:r>
      </w:ins>
      <w:ins w:id="236" w:author="Billy Mitchell" w:date="2024-11-06T01:17:00Z" w16du:dateUtc="2024-11-06T06:17:00Z">
        <w:r w:rsidR="001E33D0">
          <w:t>36</w:t>
        </w:r>
      </w:ins>
      <w:ins w:id="237" w:author="Billy Mitchell" w:date="2024-11-06T01:07:00Z" w16du:dateUtc="2024-11-06T06:07:00Z">
        <w:r w:rsidR="00F26708">
          <w:t xml:space="preserve">). </w:t>
        </w:r>
      </w:ins>
      <w:ins w:id="238"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239" w:author="Billy Mitchell" w:date="2024-11-05T21:09:00Z" w16du:dateUtc="2024-11-06T02:09:00Z"/>
        </w:rPr>
      </w:pPr>
      <w:ins w:id="240" w:author="Chelsea Helion" w:date="2024-10-25T19:02:00Z">
        <w:del w:id="241" w:author="Billy Mitchell" w:date="2024-11-05T21:02:00Z" w16du:dateUtc="2024-11-06T02:02:00Z">
          <w:r w:rsidDel="00FB7334">
            <w:rPr>
              <w:b/>
              <w:bCs/>
            </w:rPr>
            <w:delText>Insert memory results.</w:delText>
          </w:r>
        </w:del>
      </w:ins>
      <w:ins w:id="242" w:author="Billy Mitchell" w:date="2024-11-05T21:03:00Z" w16du:dateUtc="2024-11-06T02:03:00Z">
        <w:r w:rsidR="00FB7334">
          <w:rPr>
            <w:b/>
            <w:bCs/>
          </w:rPr>
          <w:t xml:space="preserve">Character </w:t>
        </w:r>
      </w:ins>
      <w:ins w:id="243" w:author="Billy Mitchell" w:date="2024-11-05T21:08:00Z" w16du:dateUtc="2024-11-06T02:08:00Z">
        <w:r w:rsidR="00FB7334">
          <w:rPr>
            <w:b/>
            <w:bCs/>
          </w:rPr>
          <w:t>representations did not differ between rating cond</w:t>
        </w:r>
      </w:ins>
      <w:ins w:id="244" w:author="Billy Mitchell" w:date="2024-11-05T21:09:00Z" w16du:dateUtc="2024-11-06T02:09:00Z">
        <w:r w:rsidR="00FB7334">
          <w:rPr>
            <w:b/>
            <w:bCs/>
          </w:rPr>
          <w:t xml:space="preserve">itions. </w:t>
        </w:r>
      </w:ins>
      <w:ins w:id="245" w:author="Billy Mitchell" w:date="2024-11-06T01:37:00Z" w16du:dateUtc="2024-11-06T06:37:00Z">
        <w:r w:rsidR="00DE3DC3">
          <w:t xml:space="preserve">We again used </w:t>
        </w:r>
      </w:ins>
      <w:ins w:id="246" w:author="Billy Mitchell" w:date="2024-11-06T01:40:00Z" w16du:dateUtc="2024-11-06T06:40:00Z">
        <w:r w:rsidR="00DE3DC3">
          <w:t>dissimilarity matrices</w:t>
        </w:r>
      </w:ins>
      <w:ins w:id="247" w:author="Billy Mitchell" w:date="2024-11-06T01:38:00Z" w16du:dateUtc="2024-11-06T06:38:00Z">
        <w:r w:rsidR="00DE3DC3">
          <w:t xml:space="preserve"> to</w:t>
        </w:r>
      </w:ins>
      <w:ins w:id="248" w:author="Billy Mitchell" w:date="2024-11-06T01:41:00Z" w16du:dateUtc="2024-11-06T06:41:00Z">
        <w:r w:rsidR="00DE3DC3">
          <w:t xml:space="preserve"> determine whether rating </w:t>
        </w:r>
        <w:proofErr w:type="gramStart"/>
        <w:r w:rsidR="00DE3DC3">
          <w:t>condition</w:t>
        </w:r>
        <w:proofErr w:type="gramEnd"/>
        <w:r w:rsidR="00DE3DC3">
          <w:t xml:space="preserve"> yielded observable differences in character asses</w:t>
        </w:r>
      </w:ins>
      <w:ins w:id="249"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250" w:author="Billy Mitchell" w:date="2024-11-06T01:43:00Z" w16du:dateUtc="2024-11-06T06:43:00Z">
        <w:r w:rsidR="00DE3DC3">
          <w:t>0.01</w:t>
        </w:r>
      </w:ins>
      <w:ins w:id="251" w:author="Billy Mitchell" w:date="2024-11-06T01:42:00Z" w16du:dateUtc="2024-11-06T06:42:00Z">
        <w:r w:rsidR="00DE3DC3" w:rsidRPr="00DE3DC3">
          <w:t>, p = 0.</w:t>
        </w:r>
      </w:ins>
      <w:ins w:id="252" w:author="Billy Mitchell" w:date="2024-11-06T01:43:00Z" w16du:dateUtc="2024-11-06T06:43:00Z">
        <w:r w:rsidR="00DE3DC3">
          <w:t>56</w:t>
        </w:r>
      </w:ins>
      <w:ins w:id="253"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254" w:author="Billy Mitchell" w:date="2024-11-06T01:43:00Z" w16du:dateUtc="2024-11-06T06:43:00Z"/>
          <w:b/>
          <w:bCs/>
        </w:rPr>
      </w:pPr>
    </w:p>
    <w:p w14:paraId="55262788" w14:textId="667E9360" w:rsidR="00950C6D" w:rsidDel="00E82062" w:rsidRDefault="00950C6D">
      <w:pPr>
        <w:spacing w:line="240" w:lineRule="auto"/>
        <w:ind w:firstLine="720"/>
        <w:jc w:val="both"/>
        <w:rPr>
          <w:ins w:id="255" w:author="Chelsea Helion" w:date="2024-10-25T19:02:00Z"/>
          <w:del w:id="256" w:author="Billy Mitchell" w:date="2024-11-05T19:12:00Z" w16du:dateUtc="2024-11-06T00:12:00Z"/>
          <w:b/>
          <w:bCs/>
        </w:rPr>
      </w:pPr>
      <w:ins w:id="257" w:author="Chelsea Helion" w:date="2024-10-25T19:02:00Z">
        <w:del w:id="258"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259"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260" w:author="Chelsea Helion" w:date="2024-10-25T19:02:00Z"/>
          <w:del w:id="261" w:author="Billy Mitchell" w:date="2024-11-05T19:12:00Z" w16du:dateUtc="2024-11-06T00:12:00Z"/>
          <w:rPrChange w:id="262" w:author="Chelsea Helion" w:date="2024-10-23T10:53:00Z">
            <w:rPr>
              <w:ins w:id="263" w:author="Chelsea Helion" w:date="2024-10-25T19:02:00Z"/>
              <w:del w:id="264" w:author="Billy Mitchell" w:date="2024-11-05T19:12:00Z" w16du:dateUtc="2024-11-06T00:12:00Z"/>
              <w:rFonts w:ascii="Aptos" w:hAnsi="Aptos"/>
            </w:rPr>
          </w:rPrChange>
        </w:rPr>
      </w:pPr>
      <w:r>
        <w:rPr>
          <w:b/>
          <w:bCs/>
        </w:rPr>
        <w:t>Neuroimaging results</w:t>
      </w:r>
      <w:ins w:id="265"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266" w:author="Chelsea Helion" w:date="2024-10-23T10:53:00Z">
            <w:rPr>
              <w:rFonts w:ascii="Aptos" w:hAnsi="Aptos"/>
            </w:rPr>
          </w:rPrChange>
        </w:rPr>
      </w:pPr>
    </w:p>
    <w:p w14:paraId="367DC151" w14:textId="47AAEC53" w:rsidR="00DE0869" w:rsidRPr="006E54B4" w:rsidDel="00E82062" w:rsidRDefault="00950C6D">
      <w:pPr>
        <w:spacing w:line="240" w:lineRule="auto"/>
        <w:ind w:firstLine="720"/>
        <w:jc w:val="both"/>
        <w:rPr>
          <w:del w:id="267" w:author="Billy Mitchell" w:date="2024-11-05T19:10:00Z" w16du:dateUtc="2024-11-06T00:10:00Z"/>
          <w:rPrChange w:id="268" w:author="Chelsea Helion" w:date="2024-10-23T10:53:00Z">
            <w:rPr>
              <w:del w:id="269"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C11DE4">
        <w:instrText xml:space="preserve"> ADDIN ZOTERO_ITEM CSL_CITATION {"citationID":"FGPrz7Cy","properties":{"formattedCitation":"\\super 46,47\\nosupersub{}","plainCitation":"46,47","noteIndex":0},"citationItems":[{"id":9073,"uris":["http://zotero.org/users/6239255/items/FZC43B73"],"itemData":{"id":9073,"type":"article-journal","abstract":"Abstract\n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00EF26B5" w:rsidRPr="00E5335E">
        <w:t>. The clusters observed suggest that rating frequency modulated activity in regions associated with attention and sensory integration (</w:t>
      </w:r>
      <w:proofErr w:type="spellStart"/>
      <w:r w:rsidR="00EF26B5" w:rsidRPr="00E5335E">
        <w:t>dACC</w:t>
      </w:r>
      <w:proofErr w:type="spellEnd"/>
      <w:r w:rsidR="00EF26B5" w:rsidRPr="00E5335E">
        <w:t>, IPL, ROL), motor control (</w:t>
      </w:r>
      <w:proofErr w:type="spellStart"/>
      <w:r w:rsidR="00EF26B5" w:rsidRPr="00E5335E">
        <w:t>PoCG</w:t>
      </w:r>
      <w:proofErr w:type="spellEnd"/>
      <w:r w:rsidR="00EF26B5" w:rsidRPr="00E5335E">
        <w:t xml:space="preserve">, SMA, </w:t>
      </w:r>
      <w:proofErr w:type="spellStart"/>
      <w:r w:rsidR="00EF26B5" w:rsidRPr="00E5335E">
        <w:t>Cereb</w:t>
      </w:r>
      <w:proofErr w:type="spellEnd"/>
      <w:r w:rsidR="00EF26B5" w:rsidRPr="00E5335E">
        <w:t>), and self-monitoring (</w:t>
      </w:r>
      <w:proofErr w:type="spellStart"/>
      <w:r w:rsidR="00EF26B5" w:rsidRPr="00E5335E">
        <w:t>dACC</w:t>
      </w:r>
      <w:proofErr w:type="spellEnd"/>
      <w:r w:rsidR="00EF26B5" w:rsidRPr="00E5335E">
        <w:t xml:space="preserve">, IPL, </w:t>
      </w:r>
      <w:del w:id="270"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271"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272" w:author="Billy Mitchell" w:date="2024-11-05T19:10:00Z" w16du:dateUtc="2024-11-06T00:10:00Z"/>
          <w:rPrChange w:id="273" w:author="Chelsea Helion" w:date="2024-10-23T10:53:00Z">
            <w:rPr>
              <w:del w:id="274" w:author="Billy Mitchell" w:date="2024-11-05T19:10:00Z" w16du:dateUtc="2024-11-06T00:10:00Z"/>
              <w:rFonts w:ascii="Aptos" w:hAnsi="Aptos"/>
            </w:rPr>
          </w:rPrChange>
        </w:rPr>
        <w:pPrChange w:id="275" w:author="Billy Mitchell" w:date="2024-11-06T01:43:00Z" w16du:dateUtc="2024-11-06T06:43:00Z">
          <w:pPr>
            <w:spacing w:line="240" w:lineRule="auto"/>
            <w:jc w:val="both"/>
          </w:pPr>
        </w:pPrChange>
      </w:pPr>
      <w:del w:id="276" w:author="Billy Mitchell" w:date="2024-11-05T19:10:00Z" w16du:dateUtc="2024-11-06T00:10:00Z">
        <w:r w:rsidRPr="006E54B4" w:rsidDel="00E82062">
          <w:rPr>
            <w:rPrChange w:id="277"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278" w:author="Chelsea Helion" w:date="2024-10-23T10:53:00Z">
            <w:rPr>
              <w:rFonts w:ascii="Aptos" w:hAnsi="Aptos"/>
              <w:b/>
              <w:bCs/>
            </w:rPr>
          </w:rPrChange>
        </w:rPr>
        <w:pPrChange w:id="279"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280"/>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280"/>
      <w:r w:rsidR="00E75ABA">
        <w:rPr>
          <w:rStyle w:val="CommentReference"/>
        </w:rPr>
        <w:commentReference w:id="280"/>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w:t>
      </w:r>
      <w:proofErr w:type="gramStart"/>
      <w:r w:rsidR="00EF3E33" w:rsidRPr="00E5335E">
        <w:t>similar to</w:t>
      </w:r>
      <w:proofErr w:type="gramEnd"/>
      <w:r w:rsidR="00EF3E33" w:rsidRPr="00E5335E">
        <w:t xml:space="preserve">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281"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282"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recruitment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283"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284" w:author="Billy Mitchell" w:date="2024-11-05T19:11:00Z" w16du:dateUtc="2024-11-06T00:11:00Z"/>
          <w:bCs/>
        </w:rPr>
      </w:pPr>
      <w:del w:id="285"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286"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276E72D3"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287"/>
      <w:r w:rsidRPr="00E5335E">
        <w:t xml:space="preserve">greater magnitude </w:t>
      </w:r>
      <w:commentRangeEnd w:id="287"/>
      <w:r w:rsidR="00FE49C0">
        <w:rPr>
          <w:rStyle w:val="CommentReference"/>
        </w:rPr>
        <w:commentReference w:id="287"/>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C11DE4">
        <w:instrText xml:space="preserve"> ADDIN ZOTERO_ITEM CSL_CITATION {"citationID":"Em62Ysuq","properties":{"formattedCitation":"\\super 46,47\\nosupersub{}","plainCitation":"46,47","noteIndex":0},"citationItems":[{"id":9073,"uris":["http://zotero.org/users/6239255/items/FZC43B73"],"itemData":{"id":9073,"type":"article-journal","abstract":"Abstract\n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xml:space="preserve">, </w:t>
      </w:r>
      <w:proofErr w:type="spellStart"/>
      <w:r w:rsidRPr="00E5335E">
        <w:t>mPFC</w:t>
      </w:r>
      <w:proofErr w:type="spellEnd"/>
      <w:r w:rsidRPr="00E5335E">
        <w:t>, IPL), under the Schaefer-Kong functional parcellation schema</w:t>
      </w:r>
      <w:ins w:id="288" w:author="Billy Mitchell" w:date="2024-11-05T18:42:00Z" w16du:dateUtc="2024-11-05T23:42:00Z">
        <w:r w:rsidR="00125F01">
          <w:t xml:space="preserve"> </w:t>
        </w:r>
      </w:ins>
      <w:del w:id="289" w:author="Billy Mitchell" w:date="2024-11-05T18:41:00Z" w16du:dateUtc="2024-11-05T23:41:00Z">
        <w:r w:rsidRPr="006E54B4" w:rsidDel="00125F01">
          <w:rPr>
            <w:rPrChange w:id="290" w:author="Chelsea Helion" w:date="2024-10-23T10:53:00Z">
              <w:rPr>
                <w:rFonts w:ascii="Aptos" w:hAnsi="Aptos"/>
              </w:rPr>
            </w:rPrChange>
          </w:rPr>
          <w:delText xml:space="preserve"> </w:delText>
        </w:r>
      </w:del>
      <w:r w:rsidR="00125F01">
        <w:fldChar w:fldCharType="begin"/>
      </w:r>
      <w:r w:rsidR="00C11DE4">
        <w:instrText xml:space="preserve"> ADDIN ZOTERO_ITEM CSL_CITATION {"citationID":"5siKOWMb","properties":{"formattedCitation":"\\super 46\\nosupersub{}","plainCitation":"46","noteIndex":0},"citationItems":[{"id":9073,"uris":["http://zotero.org/users/6239255/items/FZC43B73"],"itemData":{"id":9073,"type":"article-journal","abstract":"Abstract\n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DF2BA1" w:rsidRPr="00DF2BA1">
        <w:rPr>
          <w:vertAlign w:val="superscript"/>
        </w:rPr>
        <w:t>46</w:t>
      </w:r>
      <w:r w:rsidR="00125F01">
        <w:fldChar w:fldCharType="end"/>
      </w:r>
      <w:del w:id="291" w:author="Billy Mitchell" w:date="2024-11-05T18:41:00Z" w16du:dateUtc="2024-11-05T23:41:00Z">
        <w:r w:rsidRPr="006E54B4" w:rsidDel="00125F01">
          <w:rPr>
            <w:rPrChange w:id="292" w:author="Chelsea Helion" w:date="2024-10-23T10:53:00Z">
              <w:rPr>
                <w:rFonts w:ascii="Aptos" w:hAnsi="Aptos"/>
              </w:rPr>
            </w:rPrChange>
          </w:rPr>
          <w:delText>(2022)</w:delText>
        </w:r>
      </w:del>
      <w:r w:rsidRPr="006E54B4">
        <w:rPr>
          <w:rPrChange w:id="293"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294" w:author="Chelsea Helion" w:date="2024-10-23T10:53:00Z">
            <w:rPr>
              <w:rFonts w:ascii="Aptos" w:hAnsi="Aptos"/>
              <w:b/>
              <w:bCs/>
            </w:rPr>
          </w:rPrChange>
        </w:rPr>
        <w:t>Figure 6</w:t>
      </w:r>
      <w:r w:rsidRPr="006E54B4">
        <w:rPr>
          <w:rPrChange w:id="295"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296" w:author="Chelsea Helion" w:date="2024-10-23T10:53:00Z">
            <w:rPr>
              <w:rFonts w:ascii="Aptos" w:hAnsi="Aptos"/>
            </w:rPr>
          </w:rPrChange>
        </w:rPr>
        <w:t>pCUN</w:t>
      </w:r>
      <w:proofErr w:type="spellEnd"/>
      <w:r w:rsidRPr="006E54B4">
        <w:rPr>
          <w:rPrChange w:id="297" w:author="Chelsea Helion" w:date="2024-10-23T10:53:00Z">
            <w:rPr>
              <w:rFonts w:ascii="Aptos" w:hAnsi="Aptos"/>
            </w:rPr>
          </w:rPrChange>
        </w:rPr>
        <w:t xml:space="preserve">, </w:t>
      </w:r>
      <w:proofErr w:type="spellStart"/>
      <w:r w:rsidRPr="006E54B4">
        <w:rPr>
          <w:rPrChange w:id="298" w:author="Chelsea Helion" w:date="2024-10-23T10:53:00Z">
            <w:rPr>
              <w:rFonts w:ascii="Aptos" w:hAnsi="Aptos"/>
            </w:rPr>
          </w:rPrChange>
        </w:rPr>
        <w:t>mPFC</w:t>
      </w:r>
      <w:proofErr w:type="spellEnd"/>
      <w:r w:rsidRPr="006E54B4">
        <w:rPr>
          <w:rPrChange w:id="299" w:author="Chelsea Helion" w:date="2024-10-23T10:53:00Z">
            <w:rPr>
              <w:rFonts w:ascii="Aptos" w:hAnsi="Aptos"/>
            </w:rPr>
          </w:rPrChange>
        </w:rPr>
        <w:t xml:space="preserve">, IPL) than expressive watchers, even when </w:t>
      </w:r>
      <w:r w:rsidR="00405EA4" w:rsidRPr="006E54B4">
        <w:rPr>
          <w:rPrChange w:id="300" w:author="Chelsea Helion" w:date="2024-10-23T10:53:00Z">
            <w:rPr>
              <w:rFonts w:ascii="Aptos" w:hAnsi="Aptos"/>
            </w:rPr>
          </w:rPrChange>
        </w:rPr>
        <w:t xml:space="preserve">the latter were </w:t>
      </w:r>
      <w:r w:rsidRPr="006E54B4">
        <w:rPr>
          <w:rPrChange w:id="301" w:author="Chelsea Helion" w:date="2024-10-23T10:53:00Z">
            <w:rPr>
              <w:rFonts w:ascii="Aptos" w:hAnsi="Aptos"/>
            </w:rPr>
          </w:rPrChange>
        </w:rPr>
        <w:t xml:space="preserve">not </w:t>
      </w:r>
      <w:r w:rsidR="00405EA4" w:rsidRPr="006E54B4">
        <w:rPr>
          <w:rPrChange w:id="302" w:author="Chelsea Helion" w:date="2024-10-23T10:53:00Z">
            <w:rPr>
              <w:rFonts w:ascii="Aptos" w:hAnsi="Aptos"/>
            </w:rPr>
          </w:rPrChange>
        </w:rPr>
        <w:t xml:space="preserve">actively providing </w:t>
      </w:r>
      <w:r w:rsidRPr="006E54B4">
        <w:rPr>
          <w:rPrChange w:id="303" w:author="Chelsea Helion" w:date="2024-10-23T10:53:00Z">
            <w:rPr>
              <w:rFonts w:ascii="Aptos" w:hAnsi="Aptos"/>
            </w:rPr>
          </w:rPrChange>
        </w:rPr>
        <w:t>rating</w:t>
      </w:r>
      <w:r w:rsidR="00405EA4" w:rsidRPr="006E54B4">
        <w:rPr>
          <w:rPrChange w:id="304" w:author="Chelsea Helion" w:date="2024-10-23T10:53:00Z">
            <w:rPr>
              <w:rFonts w:ascii="Aptos" w:hAnsi="Aptos"/>
            </w:rPr>
          </w:rPrChange>
        </w:rPr>
        <w:t>s</w:t>
      </w:r>
      <w:r w:rsidRPr="006E54B4">
        <w:rPr>
          <w:rPrChange w:id="305"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w:t>
      </w:r>
      <w:proofErr w:type="gramStart"/>
      <w:r>
        <w:rPr>
          <w:b/>
          <w:bCs/>
        </w:rPr>
        <w:t>explicitly rating</w:t>
      </w:r>
      <w:proofErr w:type="gramEnd"/>
      <w:r>
        <w:rPr>
          <w:b/>
          <w:bCs/>
        </w:rPr>
        <w:t xml:space="preserve">. </w:t>
      </w:r>
      <w:r>
        <w:t>Next, we aimed to assess whether being able to rate subjective experience evoked different patterns of neural activity, regardless of whether one was actively rating at the time</w:t>
      </w:r>
      <w:commentRangeStart w:id="306"/>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306"/>
      <w:r>
        <w:rPr>
          <w:rStyle w:val="CommentReference"/>
        </w:rPr>
        <w:commentReference w:id="306"/>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307" w:author="Billy Mitchell" w:date="2024-11-05T19:12:00Z" w16du:dateUtc="2024-11-06T00:12:00Z"/>
          <w:rPrChange w:id="308" w:author="Chelsea Helion" w:date="2024-10-23T10:53:00Z">
            <w:rPr>
              <w:del w:id="309" w:author="Billy Mitchell" w:date="2024-11-05T19:12:00Z" w16du:dateUtc="2024-11-06T00:12:00Z"/>
              <w:rFonts w:ascii="Aptos" w:hAnsi="Aptos"/>
            </w:rPr>
          </w:rPrChange>
        </w:rPr>
      </w:pPr>
      <w:ins w:id="310"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311" w:author="Billy Mitchell" w:date="2024-11-05T19:11:00Z" w16du:dateUtc="2024-11-06T00:11:00Z"/>
          <w:rPrChange w:id="312" w:author="Chelsea Helion" w:date="2024-10-23T10:53:00Z">
            <w:rPr>
              <w:del w:id="313" w:author="Billy Mitchell" w:date="2024-11-05T19:11:00Z" w16du:dateUtc="2024-11-06T00:11:00Z"/>
              <w:rFonts w:ascii="Aptos" w:hAnsi="Aptos"/>
            </w:rPr>
          </w:rPrChange>
        </w:rPr>
      </w:pPr>
      <w:del w:id="314"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315" w:author="Billy Mitchell" w:date="2024-11-05T19:11:00Z" w16du:dateUtc="2024-11-06T00:11:00Z"/>
          <w:rPrChange w:id="316" w:author="Chelsea Helion" w:date="2024-10-23T10:53:00Z">
            <w:rPr>
              <w:del w:id="317"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318" w:author="Billy Mitchell" w:date="2024-11-05T19:11:00Z" w16du:dateUtc="2024-11-06T00:11:00Z"/>
          <w:rPrChange w:id="319" w:author="Chelsea Helion" w:date="2024-10-23T10:53:00Z">
            <w:rPr>
              <w:del w:id="320" w:author="Billy Mitchell" w:date="2024-11-05T19:11:00Z" w16du:dateUtc="2024-11-06T00:11:00Z"/>
              <w:rFonts w:ascii="Aptos" w:hAnsi="Aptos"/>
            </w:rPr>
          </w:rPrChange>
        </w:rPr>
      </w:pPr>
      <w:del w:id="321" w:author="Billy Mitchell" w:date="2024-11-05T19:11:00Z" w16du:dateUtc="2024-11-06T00:11:00Z">
        <w:r w:rsidRPr="006E54B4" w:rsidDel="00E82062">
          <w:rPr>
            <w:rPrChange w:id="322"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323"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324" w:author="Billy Mitchell" w:date="2024-11-05T19:12:00Z" w16du:dateUtc="2024-11-06T00:12:00Z"/>
          <w:b/>
          <w:rPrChange w:id="325" w:author="Chelsea Helion" w:date="2024-10-23T10:53:00Z">
            <w:rPr>
              <w:del w:id="326" w:author="Billy Mitchell" w:date="2024-11-05T19:12:00Z" w16du:dateUtc="2024-11-06T00:12:00Z"/>
              <w:rFonts w:ascii="Aptos" w:hAnsi="Aptos"/>
              <w:b/>
            </w:rPr>
          </w:rPrChange>
        </w:rPr>
        <w:pPrChange w:id="327"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328" w:author="Billy Mitchell" w:date="2024-11-05T19:12:00Z" w16du:dateUtc="2024-11-06T00:12:00Z"/>
          <w:b/>
          <w:rPrChange w:id="329" w:author="Chelsea Helion" w:date="2024-10-23T10:53:00Z">
            <w:rPr>
              <w:del w:id="330" w:author="Billy Mitchell" w:date="2024-11-05T19:12:00Z" w16du:dateUtc="2024-11-06T00:12:00Z"/>
              <w:rFonts w:ascii="Aptos" w:hAnsi="Aptos"/>
              <w:b/>
            </w:rPr>
          </w:rPrChange>
        </w:rPr>
        <w:pPrChange w:id="331"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332" w:author="Billy Mitchell" w:date="2024-11-05T19:12:00Z" w16du:dateUtc="2024-11-06T00:12:00Z"/>
          <w:b/>
          <w:rPrChange w:id="333" w:author="Chelsea Helion" w:date="2024-10-23T10:53:00Z">
            <w:rPr>
              <w:del w:id="334" w:author="Billy Mitchell" w:date="2024-11-05T19:12:00Z" w16du:dateUtc="2024-11-06T00:12:00Z"/>
              <w:rFonts w:ascii="Aptos" w:hAnsi="Aptos"/>
              <w:b/>
            </w:rPr>
          </w:rPrChange>
        </w:rPr>
        <w:pPrChange w:id="335"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336" w:author="Billy Mitchell" w:date="2024-11-05T19:12:00Z" w16du:dateUtc="2024-11-06T00:12:00Z"/>
          <w:b/>
          <w:rPrChange w:id="337" w:author="Chelsea Helion" w:date="2024-10-23T10:53:00Z">
            <w:rPr>
              <w:del w:id="338" w:author="Billy Mitchell" w:date="2024-11-05T19:12:00Z" w16du:dateUtc="2024-11-06T00:12:00Z"/>
              <w:rFonts w:ascii="Aptos" w:hAnsi="Aptos"/>
              <w:b/>
            </w:rPr>
          </w:rPrChange>
        </w:rPr>
        <w:pPrChange w:id="339"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340" w:author="Billy Mitchell" w:date="2024-11-05T19:12:00Z" w16du:dateUtc="2024-11-06T00:12:00Z"/>
          <w:b/>
          <w:rPrChange w:id="341" w:author="Chelsea Helion" w:date="2024-10-23T10:53:00Z">
            <w:rPr>
              <w:del w:id="342" w:author="Billy Mitchell" w:date="2024-11-05T19:12:00Z" w16du:dateUtc="2024-11-06T00:12:00Z"/>
              <w:rFonts w:ascii="Aptos" w:hAnsi="Aptos"/>
              <w:b/>
            </w:rPr>
          </w:rPrChange>
        </w:rPr>
        <w:pPrChange w:id="343"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344" w:author="Billy Mitchell" w:date="2024-11-05T19:12:00Z" w16du:dateUtc="2024-11-06T00:12:00Z"/>
          <w:b/>
          <w:rPrChange w:id="345" w:author="Chelsea Helion" w:date="2024-10-23T10:53:00Z">
            <w:rPr>
              <w:del w:id="346" w:author="Billy Mitchell" w:date="2024-11-05T19:12:00Z" w16du:dateUtc="2024-11-06T00:12:00Z"/>
              <w:rFonts w:ascii="Aptos" w:hAnsi="Aptos"/>
              <w:b/>
            </w:rPr>
          </w:rPrChange>
        </w:rPr>
        <w:pPrChange w:id="347"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348" w:author="Billy Mitchell" w:date="2024-11-05T19:12:00Z" w16du:dateUtc="2024-11-06T00:12:00Z"/>
          <w:b/>
          <w:rPrChange w:id="349" w:author="Chelsea Helion" w:date="2024-10-23T10:53:00Z">
            <w:rPr>
              <w:del w:id="350" w:author="Billy Mitchell" w:date="2024-11-05T19:12:00Z" w16du:dateUtc="2024-11-06T00:12:00Z"/>
              <w:rFonts w:ascii="Aptos" w:hAnsi="Aptos"/>
              <w:b/>
            </w:rPr>
          </w:rPrChange>
        </w:rPr>
        <w:pPrChange w:id="351"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352" w:author="Billy Mitchell" w:date="2024-11-05T19:12:00Z" w16du:dateUtc="2024-11-06T00:12:00Z"/>
          <w:b/>
          <w:rPrChange w:id="353" w:author="Chelsea Helion" w:date="2024-10-23T10:53:00Z">
            <w:rPr>
              <w:del w:id="354" w:author="Billy Mitchell" w:date="2024-11-05T19:12:00Z" w16du:dateUtc="2024-11-06T00:12:00Z"/>
              <w:rFonts w:ascii="Aptos" w:hAnsi="Aptos"/>
              <w:b/>
            </w:rPr>
          </w:rPrChange>
        </w:rPr>
        <w:pPrChange w:id="355"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356" w:author="Billy Mitchell" w:date="2024-11-05T19:12:00Z" w16du:dateUtc="2024-11-06T00:12:00Z"/>
          <w:b/>
          <w:rPrChange w:id="357" w:author="Chelsea Helion" w:date="2024-10-23T10:53:00Z">
            <w:rPr>
              <w:del w:id="358" w:author="Billy Mitchell" w:date="2024-11-05T19:12:00Z" w16du:dateUtc="2024-11-06T00:12:00Z"/>
              <w:rFonts w:ascii="Aptos" w:hAnsi="Aptos"/>
              <w:b/>
            </w:rPr>
          </w:rPrChange>
        </w:rPr>
        <w:pPrChange w:id="359"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360" w:author="Billy Mitchell" w:date="2024-11-05T19:12:00Z" w16du:dateUtc="2024-11-06T00:12:00Z"/>
          <w:b/>
          <w:rPrChange w:id="361" w:author="Chelsea Helion" w:date="2024-10-23T10:53:00Z">
            <w:rPr>
              <w:del w:id="362" w:author="Billy Mitchell" w:date="2024-11-05T19:12:00Z" w16du:dateUtc="2024-11-06T00:12:00Z"/>
              <w:rFonts w:ascii="Aptos" w:hAnsi="Aptos"/>
              <w:b/>
            </w:rPr>
          </w:rPrChange>
        </w:rPr>
        <w:pPrChange w:id="363"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364" w:author="Billy Mitchell" w:date="2024-11-05T19:12:00Z" w16du:dateUtc="2024-11-06T00:12:00Z"/>
          <w:bCs/>
          <w:noProof/>
          <w:rPrChange w:id="365" w:author="Chelsea Helion" w:date="2024-10-23T10:53:00Z">
            <w:rPr>
              <w:del w:id="366"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367" w:author="Billy Mitchell" w:date="2024-11-05T19:11:00Z" w16du:dateUtc="2024-11-06T00:11:00Z"/>
          <w:bCs/>
        </w:rPr>
      </w:pPr>
      <w:moveFromRangeStart w:id="368" w:author="Billy Mitchell" w:date="2024-11-05T19:11:00Z" w:name="move181726332"/>
      <w:moveFrom w:id="369"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368"/>
    <w:p w14:paraId="48802B97" w14:textId="5C5964EF" w:rsidR="00A77E81" w:rsidRPr="00E5335E" w:rsidDel="00E82062" w:rsidRDefault="00A77E81">
      <w:pPr>
        <w:spacing w:line="240" w:lineRule="auto"/>
        <w:jc w:val="both"/>
        <w:rPr>
          <w:del w:id="370" w:author="Billy Mitchell" w:date="2024-11-05T19:12:00Z" w16du:dateUtc="2024-11-06T00:12:00Z"/>
          <w:b/>
        </w:rPr>
        <w:pPrChange w:id="371"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372"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demonstrated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373" w:author="Billy Mitchell" w:date="2024-11-05T22:49:00Z" w16du:dateUtc="2024-11-06T03:49:00Z"/>
          <w:b/>
          <w:bCs/>
        </w:rPr>
      </w:pPr>
      <w:bookmarkStart w:id="374" w:name="_ff7ui3r811kl" w:colFirst="0" w:colLast="0"/>
      <w:bookmarkEnd w:id="374"/>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145CBFEE" w:rsidR="00DE3855" w:rsidRPr="00FE49C0" w:rsidRDefault="00DE3855" w:rsidP="00DE3855">
      <w:pPr>
        <w:spacing w:line="240" w:lineRule="auto"/>
        <w:ind w:firstLine="720"/>
        <w:jc w:val="both"/>
        <w:rPr>
          <w:rFonts w:eastAsia="Times New Roman"/>
          <w:color w:val="000000"/>
          <w:lang w:val="en-US"/>
        </w:rPr>
      </w:pPr>
      <w:commentRangeStart w:id="375"/>
      <w:r w:rsidRPr="00FE49C0">
        <w:t xml:space="preserve">The present study aimed to characterize how neural activity differed while continuously rating or not rating a video stimulus under otherwise identical instructional conditions and focal topics. </w:t>
      </w:r>
      <w:commentRangeEnd w:id="375"/>
      <w:r w:rsidR="00297C72">
        <w:rPr>
          <w:rStyle w:val="CommentReference"/>
        </w:rPr>
        <w:commentReference w:id="375"/>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376"/>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376"/>
      <w:r w:rsidR="00297C72">
        <w:rPr>
          <w:rStyle w:val="CommentReference"/>
        </w:rPr>
        <w:commentReference w:id="376"/>
      </w:r>
      <w:r w:rsidRPr="00FE49C0">
        <w:t xml:space="preserve">In doing so, this study extends </w:t>
      </w:r>
      <w:r w:rsidR="00297C72">
        <w:t xml:space="preserve">prior </w:t>
      </w:r>
      <w:r w:rsidRPr="00FE49C0">
        <w:t>results</w:t>
      </w:r>
      <w:r w:rsidR="00297C72">
        <w:t xml:space="preserve"> examining studies that exclusively examined passive viewing </w:t>
      </w:r>
      <w:r w:rsidR="00297C72" w:rsidRPr="00DE3DC3">
        <w:rPr>
          <w:highlight w:val="yellow"/>
          <w:rPrChange w:id="377" w:author="Billy Mitchell" w:date="2024-11-06T01:44:00Z" w16du:dateUtc="2024-11-06T06:44:00Z">
            <w:rPr/>
          </w:rPrChange>
        </w:rPr>
        <w:t>(cites</w:t>
      </w:r>
      <w:proofErr w:type="gramStart"/>
      <w:r w:rsidR="00297C72" w:rsidRPr="00DE3DC3">
        <w:rPr>
          <w:highlight w:val="yellow"/>
          <w:rPrChange w:id="378" w:author="Billy Mitchell" w:date="2024-11-06T01:44:00Z" w16du:dateUtc="2024-11-06T06:44:00Z">
            <w:rPr/>
          </w:rPrChange>
        </w:rPr>
        <w:t>)</w:t>
      </w:r>
      <w:r w:rsidR="00297C72">
        <w:t>, or</w:t>
      </w:r>
      <w:proofErr w:type="gramEnd"/>
      <w:r w:rsidR="00297C72">
        <w:t xml:space="preserve"> contrasted passive and expressive viewing without maintaining goal </w:t>
      </w:r>
      <w:proofErr w:type="spellStart"/>
      <w:r w:rsidR="00297C72">
        <w:t>congurency</w:t>
      </w:r>
      <w:proofErr w:type="spellEnd"/>
      <w:r w:rsidR="00297C72">
        <w:t xml:space="preserve"> </w:t>
      </w:r>
      <w:r w:rsidR="00297C72" w:rsidRPr="00DE3DC3">
        <w:rPr>
          <w:highlight w:val="yellow"/>
          <w:rPrChange w:id="379" w:author="Billy Mitchell" w:date="2024-11-06T01:44:00Z" w16du:dateUtc="2024-11-06T06:44:00Z">
            <w:rPr/>
          </w:rPrChange>
        </w:rPr>
        <w:t>(Hutcherson cite)</w:t>
      </w:r>
      <w:r w:rsidR="00297C72">
        <w:t xml:space="preserve">. </w:t>
      </w:r>
      <w:commentRangeStart w:id="380"/>
      <w:r w:rsidRPr="00FE49C0">
        <w:rPr>
          <w:rFonts w:eastAsia="Times New Roman"/>
          <w:color w:val="000000"/>
          <w:lang w:val="en-US"/>
        </w:rPr>
        <w:t>Based upon this previous work and supplemental priors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381"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382"/>
      <w:r w:rsidRPr="00FE49C0">
        <w:rPr>
          <w:rFonts w:eastAsia="Times New Roman"/>
          <w:color w:val="000000"/>
          <w:lang w:val="en-US"/>
        </w:rPr>
        <w:t xml:space="preserve">ACC, AI, IPS SPL, STG, Occ, TPJ and FFG </w:t>
      </w:r>
      <w:commentRangeEnd w:id="382"/>
      <w:r w:rsidR="00297C72">
        <w:rPr>
          <w:rStyle w:val="CommentReference"/>
        </w:rPr>
        <w:commentReference w:id="382"/>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383"/>
      <w:proofErr w:type="spellStart"/>
      <w:r w:rsidRPr="00FE49C0">
        <w:rPr>
          <w:rFonts w:eastAsia="Times New Roman"/>
          <w:color w:val="000000"/>
          <w:lang w:val="en-US"/>
        </w:rPr>
        <w:t>pCUN</w:t>
      </w:r>
      <w:proofErr w:type="spellEnd"/>
      <w:r w:rsidRPr="00FE49C0">
        <w:rPr>
          <w:rFonts w:eastAsia="Times New Roman"/>
          <w:color w:val="000000"/>
          <w:lang w:val="en-US"/>
        </w:rPr>
        <w:t xml:space="preserve">, IPL, and </w:t>
      </w:r>
      <w:proofErr w:type="spellStart"/>
      <w:r w:rsidRPr="00FE49C0">
        <w:rPr>
          <w:rFonts w:eastAsia="Times New Roman"/>
          <w:color w:val="000000"/>
          <w:lang w:val="en-US"/>
        </w:rPr>
        <w:t>mPFC</w:t>
      </w:r>
      <w:commentRangeEnd w:id="383"/>
      <w:proofErr w:type="spellEnd"/>
      <w:r w:rsidR="00297C72">
        <w:rPr>
          <w:rStyle w:val="CommentReference"/>
        </w:rPr>
        <w:commentReference w:id="383"/>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384"/>
      <w:r w:rsidRPr="00FE49C0">
        <w:rPr>
          <w:rFonts w:eastAsia="Times New Roman"/>
          <w:color w:val="000000"/>
          <w:lang w:val="en-US"/>
        </w:rPr>
        <w:t>IPS, SPL, Occ, and FFG</w:t>
      </w:r>
      <w:commentRangeEnd w:id="384"/>
      <w:r w:rsidR="00A41260">
        <w:rPr>
          <w:rStyle w:val="CommentReference"/>
        </w:rPr>
        <w:commentReference w:id="384"/>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385"/>
      <w:r w:rsidRPr="00FE49C0">
        <w:rPr>
          <w:rFonts w:eastAsia="Times New Roman"/>
          <w:color w:val="000000"/>
          <w:lang w:val="en-US"/>
        </w:rPr>
        <w:t xml:space="preserve">two conditions </w:t>
      </w:r>
      <w:commentRangeEnd w:id="385"/>
      <w:r w:rsidR="00297C72">
        <w:rPr>
          <w:rStyle w:val="CommentReference"/>
        </w:rPr>
        <w:commentReference w:id="385"/>
      </w:r>
      <w:r w:rsidRPr="00FE49C0">
        <w:rPr>
          <w:rFonts w:eastAsia="Times New Roman"/>
          <w:color w:val="000000"/>
          <w:lang w:val="en-US"/>
        </w:rPr>
        <w:t xml:space="preserve">in activation of the ACC, AI, or STG. Additionally, we found that </w:t>
      </w:r>
      <w:commentRangeStart w:id="386"/>
      <w:r w:rsidRPr="00FE49C0">
        <w:rPr>
          <w:rFonts w:eastAsia="Times New Roman"/>
          <w:color w:val="000000"/>
          <w:lang w:val="en-US"/>
        </w:rPr>
        <w:t xml:space="preserve">non-rating </w:t>
      </w:r>
      <w:commentRangeEnd w:id="386"/>
      <w:r w:rsidR="00297C72">
        <w:rPr>
          <w:rStyle w:val="CommentReference"/>
        </w:rPr>
        <w:commentReference w:id="386"/>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w:t>
      </w:r>
      <w:proofErr w:type="spellStart"/>
      <w:r w:rsidRPr="00FE49C0">
        <w:rPr>
          <w:rFonts w:eastAsia="Times New Roman"/>
          <w:color w:val="000000"/>
          <w:lang w:val="en-US"/>
        </w:rPr>
        <w:t>mPFC</w:t>
      </w:r>
      <w:proofErr w:type="spellEnd"/>
      <w:r w:rsidRPr="00FE49C0">
        <w:rPr>
          <w:rFonts w:eastAsia="Times New Roman"/>
          <w:color w:val="000000"/>
          <w:lang w:val="en-US"/>
        </w:rPr>
        <w:t xml:space="preserve">,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FE49C0">
        <w:rPr>
          <w:rFonts w:eastAsia="Times New Roman"/>
          <w:color w:val="000000"/>
          <w:lang w:val="en-US"/>
        </w:rPr>
        <w:t>the parametric</w:t>
      </w:r>
      <w:proofErr w:type="gramEnd"/>
      <w:r w:rsidRPr="00FE49C0">
        <w:rPr>
          <w:rFonts w:eastAsia="Times New Roman"/>
          <w:color w:val="000000"/>
          <w:lang w:val="en-US"/>
        </w:rPr>
        <w:t xml:space="preserve"> modulation and intersubject correlational analyses. In general, rating appeared to differentially recruit control, attention, salience, memory, and visual networks </w:t>
      </w:r>
      <w:proofErr w:type="gramStart"/>
      <w:r w:rsidRPr="00FE49C0">
        <w:rPr>
          <w:rFonts w:eastAsia="Times New Roman"/>
          <w:color w:val="000000"/>
          <w:lang w:val="en-US"/>
        </w:rPr>
        <w:t>while not</w:t>
      </w:r>
      <w:proofErr w:type="gramEnd"/>
      <w:r w:rsidRPr="00FE49C0">
        <w:rPr>
          <w:rFonts w:eastAsia="Times New Roman"/>
          <w:color w:val="000000"/>
          <w:lang w:val="en-US"/>
        </w:rPr>
        <w:t xml:space="preserve"> rating appeared to recruit default mode and auditory networks, with some additional recruitment from visual and salience structures not recruited by rating.</w:t>
      </w:r>
      <w:commentRangeEnd w:id="380"/>
      <w:r w:rsidR="00A41260">
        <w:rPr>
          <w:rStyle w:val="CommentReference"/>
        </w:rPr>
        <w:commentReference w:id="380"/>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387"/>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387"/>
      <w:r w:rsidR="00F21D6A">
        <w:rPr>
          <w:rStyle w:val="CommentReference"/>
        </w:rPr>
        <w:commentReference w:id="387"/>
      </w:r>
    </w:p>
    <w:p w14:paraId="6BE2844C" w14:textId="69DF9458"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C11DE4">
        <w:rPr>
          <w:bCs/>
        </w:rPr>
        <w:instrText xml:space="preserve"> ADDIN ZOTERO_ITEM CSL_CITATION {"citationID":"jZeg5cse","properties":{"formattedCitation":"\\super 20\\nosupersub{}","plainCitation":"20","noteIndex":0},"citationItems":[{"id":18031,"uris":["http://zotero.org/users/6239255/items/M224CHW3"],"itemData":{"id":18031,"type":"article-journal","abstract":"Abstract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388"/>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w:t>
      </w:r>
      <w:proofErr w:type="gramStart"/>
      <w:r w:rsidR="008E6275" w:rsidRPr="00FE49C0">
        <w:rPr>
          <w:bCs/>
        </w:rPr>
        <w:t>subject’s</w:t>
      </w:r>
      <w:proofErr w:type="gramEnd"/>
      <w:r w:rsidR="008E6275" w:rsidRPr="00FE49C0">
        <w:rPr>
          <w:bCs/>
        </w:rPr>
        <w:t xml:space="preserve">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388"/>
      <w:r w:rsidR="007C01F4">
        <w:rPr>
          <w:rStyle w:val="CommentReference"/>
        </w:rPr>
        <w:commentReference w:id="388"/>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 xml:space="preserve">A few </w:t>
      </w:r>
      <w:proofErr w:type="gramStart"/>
      <w:r w:rsidR="004C0767" w:rsidRPr="00FE49C0">
        <w:rPr>
          <w:bCs/>
        </w:rPr>
        <w:t>unanticipated-but-observed</w:t>
      </w:r>
      <w:proofErr w:type="gramEnd"/>
      <w:r w:rsidR="004C0767" w:rsidRPr="00FE49C0">
        <w:rPr>
          <w:bCs/>
        </w:rPr>
        <w:t xml:space="preserve">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w:t>
      </w:r>
      <w:proofErr w:type="gramStart"/>
      <w:r w:rsidR="004C0767" w:rsidRPr="00F91824">
        <w:rPr>
          <w:bCs/>
        </w:rPr>
        <w:t>differences</w:t>
      </w:r>
      <w:proofErr w:type="gramEnd"/>
      <w:r w:rsidR="004C0767" w:rsidRPr="00F91824">
        <w:rPr>
          <w:bCs/>
        </w:rPr>
        <w:t xml:space="preserve">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63D5E63C"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C11DE4">
        <w:rPr>
          <w:bCs/>
        </w:rPr>
        <w:instrText xml:space="preserve"> ADDIN ZOTERO_ITEM CSL_CITATION {"citationID":"SH97KzVp","properties":{"formattedCitation":"\\super 48,49\\nosupersub{}","plainCitation":"48,49","noteIndex":0},"citationItems":[{"id":18127,"uris":["http://zotero.org/users/6239255/items/LHKMUCY5"],"itemData":{"id":18127,"type":"article-journal","abstract":"Real-world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DF2BA1" w:rsidRPr="00DF2BA1">
        <w:rPr>
          <w:vertAlign w:val="superscript"/>
        </w:rPr>
        <w:t>48,49</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389"/>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389"/>
      <w:r w:rsidR="003F1AFF">
        <w:rPr>
          <w:rStyle w:val="CommentReference"/>
        </w:rPr>
        <w:commentReference w:id="389"/>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C11DE4">
        <w:rPr>
          <w:bCs/>
        </w:rPr>
        <w:instrText xml:space="preserve"> ADDIN ZOTERO_ITEM CSL_CITATION {"citationID":"StiEtIGC","properties":{"formattedCitation":"\\super 22\\nosupersub{}","plainCitation":"22","noteIndex":0},"citationItems":[{"id":18155,"uris":["http://zotero.org/users/6239255/items/68XCT968"],"itemData":{"id":18155,"type":"article-journal","container-title":"Annual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662B7D" w:rsidRPr="00662B7D">
        <w:rPr>
          <w:vertAlign w:val="superscript"/>
        </w:rPr>
        <w:t>22</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C11DE4">
        <w:rPr>
          <w:bCs/>
        </w:rPr>
        <w:instrText xml:space="preserve"> ADDIN ZOTERO_ITEM CSL_CITATION {"citationID":"rjNqfnm2","properties":{"formattedCitation":"\\super 50\\uc0\\u8211{}52\\nosupersub{}","plainCitation":"50–52","noteIndex":0},"citationItems":[{"id":18119,"uris":["http://zotero.org/users/6239255/items/TJQDNGZX"],"itemData":{"id":18119,"type":"article-journal","abstract":"Resting-state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18118,"uris":["http://zotero.org/users/6239255/items/LH8ZZACS"],"itemData":{"id":18118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E."}],"issued":{"date-parts":[["2015",8]]}}},{"id":18120,"uris":["http://zotero.org/users/6239255/items/AN8BBCMI"],"itemData":{"id":18120,"type":"article-journal","abstract":"The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DF2BA1" w:rsidRPr="00DF2BA1">
        <w:rPr>
          <w:vertAlign w:val="superscript"/>
        </w:rPr>
        <w:t>50–52</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7BCA3C59" w:rsidR="00DE0869" w:rsidRPr="00F91824" w:rsidRDefault="004C0767" w:rsidP="008D4759">
      <w:pPr>
        <w:spacing w:line="240" w:lineRule="auto"/>
        <w:ind w:firstLine="720"/>
        <w:jc w:val="both"/>
        <w:rPr>
          <w:bCs/>
        </w:rPr>
      </w:pPr>
      <w:r w:rsidRPr="00F91824">
        <w:rPr>
          <w:bCs/>
        </w:rPr>
        <w:t xml:space="preserve">We hypothesized that expressive rating would yield significantly greater </w:t>
      </w:r>
      <w:proofErr w:type="spellStart"/>
      <w:r w:rsidRPr="00F91824">
        <w:rPr>
          <w:bCs/>
        </w:rPr>
        <w:t>dACC</w:t>
      </w:r>
      <w:proofErr w:type="spellEnd"/>
      <w:r w:rsidRPr="00F91824">
        <w:rPr>
          <w:bCs/>
        </w:rPr>
        <w:t xml:space="preserve">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w:t>
      </w:r>
      <w:proofErr w:type="spellStart"/>
      <w:r w:rsidRPr="00F91824">
        <w:rPr>
          <w:bCs/>
        </w:rPr>
        <w:t>dACC</w:t>
      </w:r>
      <w:proofErr w:type="spellEnd"/>
      <w:r w:rsidRPr="00F91824">
        <w:rPr>
          <w:bCs/>
        </w:rPr>
        <w:t xml:space="preserve">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 xml:space="preserve">correlated with increased </w:t>
      </w:r>
      <w:proofErr w:type="spellStart"/>
      <w:r w:rsidRPr="00F91824">
        <w:rPr>
          <w:bCs/>
        </w:rPr>
        <w:t>dACC</w:t>
      </w:r>
      <w:proofErr w:type="spellEnd"/>
      <w:r w:rsidRPr="00F91824">
        <w:rPr>
          <w:bCs/>
        </w:rPr>
        <w:t xml:space="preserve">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C11DE4">
        <w:rPr>
          <w:bCs/>
        </w:rPr>
        <w:instrText xml:space="preserve"> ADDIN ZOTERO_ITEM CSL_CITATION {"citationID":"e6yXAfm5","properties":{"formattedCitation":"\\super 53\\nosupersub{}","plainCitation":"53","noteIndex":0},"citationItems":[{"id":18183,"uris":["http://zotero.org/users/6239255/items/ECRZQ2M5"],"itemData":{"id":18183,"type":"article-journal","abstract":"Negative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DF2BA1" w:rsidRPr="00DF2BA1">
        <w:rPr>
          <w:vertAlign w:val="superscript"/>
        </w:rPr>
        <w:t>53</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C11DE4">
        <w:rPr>
          <w:bCs/>
        </w:rPr>
        <w:instrText xml:space="preserve"> ADDIN ZOTERO_ITEM CSL_CITATION {"citationID":"jq4P1KRL","properties":{"formattedCitation":"\\super 20\\nosupersub{}","plainCitation":"20","noteIndex":0},"citationItems":[{"id":18031,"uris":["http://zotero.org/users/6239255/items/M224CHW3"],"itemData":{"id":18031,"type":"article-journal","abstract":"Abstract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390"/>
      <w:r w:rsidRPr="00F91824">
        <w:rPr>
          <w:bCs/>
        </w:rPr>
        <w:t xml:space="preserve">If altered neural activity in a specific region is a substantial concern when using this approach, it may be possible to regress out rating-related activation during pre-processing using a study design </w:t>
      </w:r>
      <w:proofErr w:type="gramStart"/>
      <w:r w:rsidRPr="00F91824">
        <w:rPr>
          <w:bCs/>
        </w:rPr>
        <w:t>similar to</w:t>
      </w:r>
      <w:proofErr w:type="gramEnd"/>
      <w:r w:rsidRPr="00F91824">
        <w:rPr>
          <w:bCs/>
        </w:rPr>
        <w:t xml:space="preserve"> what we had used here (i.e., contrasting a rating and non-rating group to the same stimulus). </w:t>
      </w:r>
      <w:commentRangeEnd w:id="390"/>
      <w:r w:rsidR="00EC6475">
        <w:rPr>
          <w:rStyle w:val="CommentReference"/>
        </w:rPr>
        <w:commentReference w:id="390"/>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5FCBA237"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w:t>
      </w:r>
      <w:proofErr w:type="gramStart"/>
      <w:r w:rsidRPr="00F91824">
        <w:t>in light of</w:t>
      </w:r>
      <w:proofErr w:type="gramEnd"/>
      <w:r w:rsidRPr="00F91824">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391"/>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C11DE4">
        <w:instrText xml:space="preserve"> ADDIN ZOTERO_ITEM CSL_CITATION {"citationID":"utpBOYuT","properties":{"formattedCitation":"\\super 54\\nosupersub{}","plainCitation":"54","noteIndex":0},"citationItems":[{"id":18185,"uris":["http://zotero.org/users/6239255/items/QFG6FRZH"],"itemData":{"id":18185,"type":"article-journal","abstract":"This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DF2BA1" w:rsidRPr="00DF2BA1">
        <w:rPr>
          <w:vertAlign w:val="superscript"/>
        </w:rPr>
        <w:t>54</w:t>
      </w:r>
      <w:r w:rsidR="00227A75" w:rsidRPr="00F91824">
        <w:fldChar w:fldCharType="end"/>
      </w:r>
      <w:r w:rsidRPr="00F91824">
        <w:t xml:space="preserve">. </w:t>
      </w:r>
      <w:commentRangeEnd w:id="391"/>
      <w:r w:rsidR="00EC6475">
        <w:rPr>
          <w:rStyle w:val="CommentReference"/>
        </w:rPr>
        <w:commentReference w:id="391"/>
      </w:r>
      <w:r w:rsidRPr="00F91824">
        <w:t xml:space="preserve">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F91824">
        <w:t>button</w:t>
      </w:r>
      <w:proofErr w:type="gramEnd"/>
      <w:r w:rsidRPr="00F91824">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C11DE4">
        <w:instrText xml:space="preserve"> ADDIN ZOTERO_ITEM CSL_CITATION {"citationID":"nhp1KRO2","properties":{"formattedCitation":"\\super 55\\nosupersub{}","plainCitation":"55","noteIndex":0},"citationItems":[{"id":4435,"uris":["http://zotero.org/users/6239255/items/PAB5DXAK"],"itemData":{"id":4435,"type":"article-journal","container-title":"Nature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DF2BA1" w:rsidRPr="00DF2BA1">
        <w:rPr>
          <w:vertAlign w:val="superscript"/>
        </w:rPr>
        <w:t>55</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18B551FE"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C11DE4">
        <w:instrText xml:space="preserve"> ADDIN ZOTERO_ITEM CSL_CITATION {"citationID":"gxY5bTYf","properties":{"formattedCitation":"\\super 56\\nosupersub{}","plainCitation":"56","noteIndex":0},"citationItems":[{"id":18211,"uris":["http://zotero.org/users/6239255/items/9MUM8KKB"],"itemData":{"id":18211,"type":"article-journal","abstract":"Functional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DF2BA1" w:rsidRPr="00DF2BA1">
        <w:rPr>
          <w:vertAlign w:val="superscript"/>
        </w:rPr>
        <w:t>56</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C11DE4">
        <w:instrText xml:space="preserve"> ADDIN ZOTERO_ITEM CSL_CITATION {"citationID":"AZP4FI9E","properties":{"formattedCitation":"\\super 57\\nosupersub{}","plainCitation":"57","noteIndex":0},"citationItems":[{"id":18212,"uris":["http://zotero.org/users/6239255/items/M3MX3MN3"],"itemData":{"id":18212,"type":"article-journal","abstract":"Here,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DF2BA1" w:rsidRPr="00DF2BA1">
        <w:rPr>
          <w:vertAlign w:val="superscript"/>
        </w:rPr>
        <w:t>57</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C11DE4">
        <w:instrText xml:space="preserve"> ADDIN ZOTERO_ITEM CSL_CITATION {"citationID":"48VGx9Ti","properties":{"formattedCitation":"\\super 16,58\\uc0\\u8211{}60\\nosupersub{}","plainCitation":"16,58–60","noteIndex":0},"citationItems":[{"id":18045,"uris":["http://zotero.org/users/6239255/items/RNBFAIIW"],"itemData":{"id":18045,"type":"article-journal","abstract":"Thirty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M."}],"issued":{"date-parts":[["1983",9,1]]}}},{"id":18215,"uris":["http://zotero.org/users/6239255/items/AXIRVPRD"],"itemData":{"id":18215,"type":"article-journal","container-title":"PsyArxiv","DOI":"https://doi.org/10.31234/osf.io/3crua","language":"English","title":"Dynamics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18217,"uris":["http://zotero.org/users/6239255/items/XCHLZ9DS"],"itemData":{"id":18217,"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M."},{"family":"Wheatley","given":"Thalia"}],"issued":{"date-parts":[["2024",5,10]]}}},{"id":18213,"uris":["http://zotero.org/users/6239255/items/IPMTCUXJ"],"itemData":{"id":18213,"type":"article-journal","abstract":"Conversation?a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DF2BA1" w:rsidRPr="00DF2BA1">
        <w:rPr>
          <w:vertAlign w:val="superscript"/>
        </w:rPr>
        <w:t>16,58–60</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w:t>
      </w:r>
      <w:proofErr w:type="gramStart"/>
      <w:r w:rsidRPr="00F91824">
        <w:t>demand</w:t>
      </w:r>
      <w:proofErr w:type="gramEnd"/>
      <w:r w:rsidRPr="00F91824">
        <w:t xml:space="preserve"> but which is not expressive </w:t>
      </w:r>
      <w:r w:rsidR="00EC6475">
        <w:t>viewing</w:t>
      </w:r>
      <w:r w:rsidRPr="00F91824">
        <w:t xml:space="preserve">, limits our ability to isolate neural </w:t>
      </w:r>
      <w:proofErr w:type="gramStart"/>
      <w:r w:rsidRPr="00F91824">
        <w:t>correlates</w:t>
      </w:r>
      <w:proofErr w:type="gramEnd"/>
      <w:r w:rsidRPr="00F91824">
        <w:t xml:space="preserve"> specific to rating from those related to general cognitive and sensory processing.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 xml:space="preserve">designs, including varying mediums (e.g., video, audio, text), genres (e.g., comedies, dramas, documentaries), emotional tones (e.g., happy, sad, suspenseful), and narrative complexity, as continuous online ratings may prove to be </w:t>
      </w:r>
      <w:proofErr w:type="gramStart"/>
      <w:r w:rsidRPr="00F91824">
        <w:t>more or less obtrusive</w:t>
      </w:r>
      <w:proofErr w:type="gramEnd"/>
      <w:r w:rsidRPr="00F91824">
        <w:t xml:space="preserve"> depending upon these factors. Collecting continuous ratings in different contexts would also help to identify whether the observed neural patterns are specific to certain types of stimuli or </w:t>
      </w:r>
      <w:proofErr w:type="gramStart"/>
      <w:r w:rsidRPr="00F91824">
        <w:t>generalizable</w:t>
      </w:r>
      <w:proofErr w:type="gramEnd"/>
      <w:r w:rsidRPr="00F91824">
        <w:t xml:space="preserv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22EDCE84"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C11DE4">
        <w:instrText xml:space="preserve"> ADDIN ZOTERO_ITEM CSL_CITATION {"citationID":"Mt215vKh","properties":{"formattedCitation":"\\super 10\\nosupersub{}","plainCitation":"10","noteIndex":0},"citationItems":[{"id":9078,"uris":["http://zotero.org/users/6239255/items/N7VP39X2"],"itemData":{"id":9078,"type":"article-journal","abstract":"To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62B7D" w:rsidRPr="00662B7D">
        <w:rPr>
          <w:vertAlign w:val="superscript"/>
        </w:rPr>
        <w:t>10</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C11DE4">
        <w:instrText xml:space="preserve"> ADDIN ZOTERO_ITEM CSL_CITATION {"citationID":"KGxN8zJW","properties":{"formattedCitation":"\\super 33\\nosupersub{}","plainCitation":"33","noteIndex":0},"citationItems":[{"id":18060,"uris":["http://zotero.org/users/6239255/items/NB37WI4P"],"itemData":{"id":18060,"type":"article-journal","abstract":"Humor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0F1891" w:rsidRPr="000F1891">
        <w:rPr>
          <w:vertAlign w:val="superscript"/>
        </w:rPr>
        <w:t>33</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F91824">
        <w:t>whom</w:t>
      </w:r>
      <w:proofErr w:type="gramEnd"/>
      <w:r w:rsidRPr="00F91824">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F91824">
        <w:t>siloing</w:t>
      </w:r>
      <w:proofErr w:type="gramEnd"/>
      <w:r w:rsidRPr="00F91824">
        <w:t xml:space="preserve"> of research efforts by creating a common language and provide a robust foundation for this thriving subdiscipline.</w:t>
      </w:r>
    </w:p>
    <w:p w14:paraId="539A7132" w14:textId="0CCC76AB" w:rsidR="00FE3980" w:rsidRPr="00F91824" w:rsidDel="00B53FEE" w:rsidRDefault="00FE3980">
      <w:pPr>
        <w:rPr>
          <w:del w:id="392" w:author="Billy Mitchell" w:date="2024-11-05T22:50:00Z" w16du:dateUtc="2024-11-06T03:50:00Z"/>
          <w:b/>
        </w:rPr>
      </w:pPr>
      <w:r w:rsidRPr="00F91824">
        <w:rPr>
          <w:b/>
        </w:rPr>
        <w:br w:type="page"/>
      </w:r>
    </w:p>
    <w:p w14:paraId="0F9982F7" w14:textId="17D07C77" w:rsidR="00DE0869" w:rsidRPr="00F91824" w:rsidRDefault="00000000">
      <w:pPr>
        <w:rPr>
          <w:b/>
        </w:rPr>
        <w:pPrChange w:id="393"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xml:space="preserve">) did demonstrate differential activation </w:t>
      </w:r>
      <w:proofErr w:type="gramStart"/>
      <w:r w:rsidRPr="00F91824">
        <w:t>as a consequence of</w:t>
      </w:r>
      <w:proofErr w:type="gramEnd"/>
      <w:r w:rsidRPr="00F91824">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394" w:name="_3m71kq8syq2c" w:colFirst="0" w:colLast="0"/>
      <w:bookmarkEnd w:id="394"/>
    </w:p>
    <w:p w14:paraId="119EA104" w14:textId="54F3B8F5" w:rsidR="009623C0" w:rsidRPr="002947A3" w:rsidRDefault="009623C0">
      <w:pPr>
        <w:pStyle w:val="Heading2"/>
        <w:spacing w:before="0" w:after="0" w:line="240" w:lineRule="auto"/>
        <w:jc w:val="both"/>
        <w:rPr>
          <w:b/>
          <w:bCs/>
          <w:sz w:val="22"/>
          <w:szCs w:val="22"/>
        </w:rPr>
        <w:pPrChange w:id="395" w:author="Chelsea Helion" w:date="2024-10-25T12:15:00Z">
          <w:pPr>
            <w:pStyle w:val="Heading2"/>
            <w:spacing w:before="0" w:after="0" w:line="240" w:lineRule="auto"/>
            <w:ind w:firstLine="720"/>
            <w:jc w:val="both"/>
          </w:pPr>
        </w:pPrChange>
      </w:pPr>
      <w:del w:id="396" w:author="Billy Mitchell" w:date="2024-10-30T09:47:00Z" w16du:dateUtc="2024-10-30T13:47:00Z">
        <w:r w:rsidRPr="002947A3" w:rsidDel="00A565EC">
          <w:rPr>
            <w:b/>
            <w:bCs/>
            <w:sz w:val="22"/>
            <w:szCs w:val="22"/>
          </w:rPr>
          <w:delText>Methods</w:delText>
        </w:r>
      </w:del>
      <w:ins w:id="397"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398"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w:t>
      </w:r>
      <w:ins w:id="399" w:author="Billy Mitchell" w:date="2024-11-06T01:15:00Z" w16du:dateUtc="2024-11-06T06:15:00Z">
        <w:r w:rsidR="00F26708">
          <w:t xml:space="preserve"> </w:t>
        </w:r>
      </w:ins>
      <w:del w:id="400"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5E131017" w:rsidR="00704746" w:rsidRDefault="009623C0" w:rsidP="009623C0">
      <w:pPr>
        <w:spacing w:line="240" w:lineRule="auto"/>
        <w:jc w:val="both"/>
        <w:rPr>
          <w:ins w:id="401"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C11DE4">
        <w:instrText xml:space="preserve"> ADDIN ZOTERO_ITEM CSL_CITATION {"citationID":"hkUpRriG","properties":{"formattedCitation":"\\super 61\\nosupersub{}","plainCitation":"61","noteIndex":0},"citationItems":[{"id":18032,"uris":["http://zotero.org/users/6239255/items/7MZZWZTX","http://zotero.org/users/6239255/items/J2WIKVVS"],"itemData":{"id":18032,"type":"article-journal","abstract":"The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DF2BA1" w:rsidRPr="00DF2BA1">
        <w:rPr>
          <w:vertAlign w:val="superscript"/>
        </w:rPr>
        <w:t>61</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w:t>
      </w:r>
      <w:proofErr w:type="gramStart"/>
      <w:r w:rsidRPr="002947A3">
        <w:t>halves</w:t>
      </w:r>
      <w:proofErr w:type="gramEnd"/>
      <w:r w:rsidRPr="002947A3">
        <w:t xml:space="preserve">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t>
      </w:r>
      <w:del w:id="402" w:author="Billy Mitchell" w:date="2024-11-06T08:38:00Z" w16du:dateUtc="2024-11-06T13:38:00Z">
        <w:r w:rsidRPr="002947A3" w:rsidDel="00775A24">
          <w:delText xml:space="preserve">while still in the scanner, </w:delText>
        </w:r>
      </w:del>
      <w:r w:rsidRPr="002947A3">
        <w:t xml:space="preserve">participants completed </w:t>
      </w:r>
      <w:del w:id="403" w:author="Billy Mitchell" w:date="2024-11-06T08:38:00Z" w16du:dateUtc="2024-11-06T13:38:00Z">
        <w:r w:rsidRPr="002947A3" w:rsidDel="00775A24">
          <w:delText xml:space="preserve">two </w:delText>
        </w:r>
      </w:del>
      <w:ins w:id="404" w:author="Billy Mitchell" w:date="2024-11-06T08:38:00Z" w16du:dateUtc="2024-11-06T13:38:00Z">
        <w:r w:rsidR="00775A24">
          <w:t>an</w:t>
        </w:r>
        <w:r w:rsidR="00775A24" w:rsidRPr="002947A3">
          <w:t xml:space="preserve"> </w:t>
        </w:r>
      </w:ins>
      <w:r w:rsidRPr="002947A3">
        <w:t>additional functional run</w:t>
      </w:r>
      <w:del w:id="405"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406" w:author="Billy Mitchell" w:date="2024-11-06T08:41:00Z" w16du:dateUtc="2024-11-06T13:41:00Z">
        <w:r w:rsidRPr="002947A3" w:rsidDel="00775A24">
          <w:delText xml:space="preserve"> and the second was a free recall task for the contents of the episode</w:delText>
        </w:r>
      </w:del>
      <w:r w:rsidRPr="002947A3">
        <w:t>. Th</w:t>
      </w:r>
      <w:del w:id="407" w:author="Billy Mitchell" w:date="2024-11-06T08:41:00Z" w16du:dateUtc="2024-11-06T13:41:00Z">
        <w:r w:rsidRPr="002947A3" w:rsidDel="00775A24">
          <w:delText>os</w:delText>
        </w:r>
      </w:del>
      <w:r w:rsidRPr="002947A3">
        <w:t xml:space="preserve">e </w:t>
      </w:r>
      <w:ins w:id="408" w:author="Billy Mitchell" w:date="2024-11-06T08:41:00Z" w16du:dateUtc="2024-11-06T13:41:00Z">
        <w:r w:rsidR="00775A24">
          <w:t xml:space="preserve">purpose </w:t>
        </w:r>
      </w:ins>
      <w:del w:id="409" w:author="Billy Mitchell" w:date="2024-11-06T08:41:00Z" w16du:dateUtc="2024-11-06T13:41:00Z">
        <w:r w:rsidRPr="002947A3" w:rsidDel="00775A24">
          <w:delText xml:space="preserve">goal </w:delText>
        </w:r>
      </w:del>
      <w:r w:rsidRPr="002947A3">
        <w:t>of th</w:t>
      </w:r>
      <w:ins w:id="410" w:author="Billy Mitchell" w:date="2024-11-06T08:41:00Z" w16du:dateUtc="2024-11-06T13:41:00Z">
        <w:r w:rsidR="00775A24">
          <w:t>is</w:t>
        </w:r>
      </w:ins>
      <w:del w:id="411" w:author="Billy Mitchell" w:date="2024-11-06T08:41:00Z" w16du:dateUtc="2024-11-06T13:41:00Z">
        <w:r w:rsidDel="00775A24">
          <w:delText>e</w:delText>
        </w:r>
      </w:del>
      <w:del w:id="412" w:author="Billy Mitchell" w:date="2024-11-06T08:42:00Z" w16du:dateUtc="2024-11-06T13:42:00Z">
        <w:r w:rsidDel="00775A24">
          <w:delText xml:space="preserve"> first</w:delText>
        </w:r>
      </w:del>
      <w:r w:rsidRPr="002947A3">
        <w:t xml:space="preserve"> task</w:t>
      </w:r>
      <w:r>
        <w:t xml:space="preserve"> </w:t>
      </w:r>
      <w:ins w:id="413" w:author="Billy Mitchell" w:date="2024-11-06T08:42:00Z" w16du:dateUtc="2024-11-06T13:42:00Z">
        <w:r w:rsidR="00775A24">
          <w:t xml:space="preserve">is beyond </w:t>
        </w:r>
      </w:ins>
      <w:del w:id="414"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415" w:author="Billy Mitchell" w:date="2024-11-06T08:42:00Z" w16du:dateUtc="2024-11-06T13:42:00Z">
        <w:r w:rsidR="00775A24">
          <w:t xml:space="preserve">this manuscript, but </w:t>
        </w:r>
      </w:ins>
      <w:del w:id="416"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6D6CD144" w:rsidR="009623C0" w:rsidRDefault="00704746" w:rsidP="009623C0">
      <w:pPr>
        <w:spacing w:line="240" w:lineRule="auto"/>
        <w:jc w:val="both"/>
      </w:pPr>
      <w:ins w:id="417" w:author="Billy Mitchell" w:date="2024-11-06T08:44:00Z" w16du:dateUtc="2024-11-06T13:44:00Z">
        <w:r>
          <w:tab/>
          <w:t>Following rating tasks, subjects completed a surprise free rec</w:t>
        </w:r>
      </w:ins>
      <w:ins w:id="418" w:author="Billy Mitchell" w:date="2024-11-06T09:19:00Z" w16du:dateUtc="2024-11-06T14:19:00Z">
        <w:r w:rsidR="00A132A0">
          <w:t xml:space="preserve">all </w:t>
        </w:r>
      </w:ins>
      <w:ins w:id="419" w:author="Billy Mitchell" w:date="2024-11-06T08:44:00Z" w16du:dateUtc="2024-11-06T13:44:00Z">
        <w:r>
          <w:t xml:space="preserve">of the </w:t>
        </w:r>
      </w:ins>
      <w:ins w:id="420" w:author="Billy Mitchell" w:date="2024-11-06T09:15:00Z" w16du:dateUtc="2024-11-06T14:15:00Z">
        <w:r w:rsidR="00A132A0">
          <w:t>stimulus while undergoing fMRI</w:t>
        </w:r>
      </w:ins>
      <w:ins w:id="421" w:author="Billy Mitchell" w:date="2024-11-06T08:44:00Z" w16du:dateUtc="2024-11-06T13:44:00Z">
        <w:r>
          <w:t>.</w:t>
        </w:r>
      </w:ins>
      <w:ins w:id="422" w:author="Billy Mitchell" w:date="2024-11-06T09:19:00Z" w16du:dateUtc="2024-11-06T14:19:00Z">
        <w:r w:rsidR="00A132A0">
          <w:t xml:space="preserve"> </w:t>
        </w:r>
      </w:ins>
      <w:ins w:id="423" w:author="Billy Mitchell" w:date="2024-11-06T08:44:00Z" w16du:dateUtc="2024-11-06T13:44:00Z">
        <w:r>
          <w:t>Subjects were instructed to</w:t>
        </w:r>
      </w:ins>
      <w:ins w:id="424" w:author="Billy Mitchell" w:date="2024-11-06T08:45:00Z" w16du:dateUtc="2024-11-06T13:45:00Z">
        <w:r>
          <w:t xml:space="preserve"> describe everything that they can remember from the episode in as much detail as possible, even if</w:t>
        </w:r>
      </w:ins>
      <w:ins w:id="425" w:author="Billy Mitchell" w:date="2024-11-06T09:16:00Z" w16du:dateUtc="2024-11-06T14:16:00Z">
        <w:r w:rsidR="00A132A0">
          <w:t xml:space="preserve"> a detail might not seem important</w:t>
        </w:r>
      </w:ins>
      <w:ins w:id="426" w:author="Billy Mitchell" w:date="2024-11-06T08:46:00Z" w16du:dateUtc="2024-11-06T13:46:00Z">
        <w:r>
          <w:t>. They were instructed to recall events in chronological order, but to return to any details that they</w:t>
        </w:r>
      </w:ins>
      <w:ins w:id="427" w:author="Billy Mitchell" w:date="2024-11-06T09:16:00Z" w16du:dateUtc="2024-11-06T14:16:00Z">
        <w:r w:rsidR="00A132A0">
          <w:t xml:space="preserve"> later </w:t>
        </w:r>
      </w:ins>
      <w:ins w:id="428" w:author="Billy Mitchell" w:date="2024-11-06T08:46:00Z" w16du:dateUtc="2024-11-06T13:46:00Z">
        <w:r>
          <w:t xml:space="preserve">remember if they </w:t>
        </w:r>
      </w:ins>
      <w:ins w:id="429" w:author="Billy Mitchell" w:date="2024-11-06T08:59:00Z" w16du:dateUtc="2024-11-06T13:59:00Z">
        <w:r w:rsidR="00A24479">
          <w:t>were forgotten</w:t>
        </w:r>
      </w:ins>
      <w:ins w:id="430" w:author="Billy Mitchell" w:date="2024-11-06T08:46:00Z" w16du:dateUtc="2024-11-06T13:46:00Z">
        <w:r>
          <w:t>.</w:t>
        </w:r>
      </w:ins>
      <w:ins w:id="431" w:author="Billy Mitchell" w:date="2024-11-06T08:47:00Z" w16du:dateUtc="2024-11-06T13:47:00Z">
        <w:r>
          <w:t xml:space="preserve"> Lastly</w:t>
        </w:r>
      </w:ins>
      <w:ins w:id="432" w:author="Billy Mitchell" w:date="2024-11-06T08:59:00Z" w16du:dateUtc="2024-11-06T13:59:00Z">
        <w:r w:rsidR="00A24479">
          <w:t>, subjects</w:t>
        </w:r>
      </w:ins>
      <w:ins w:id="433" w:author="Billy Mitchell" w:date="2024-11-06T08:47:00Z" w16du:dateUtc="2024-11-06T13:47:00Z">
        <w:r>
          <w:t xml:space="preserve"> were instructed to </w:t>
        </w:r>
      </w:ins>
      <w:ins w:id="434" w:author="Billy Mitchell" w:date="2024-11-06T08:59:00Z" w16du:dateUtc="2024-11-06T13:59:00Z">
        <w:r w:rsidR="00A24479">
          <w:t>speak for</w:t>
        </w:r>
      </w:ins>
      <w:ins w:id="435" w:author="Billy Mitchell" w:date="2024-11-06T08:47:00Z" w16du:dateUtc="2024-11-06T13:47:00Z">
        <w:r>
          <w:t xml:space="preserve"> at least 10 mi</w:t>
        </w:r>
      </w:ins>
      <w:ins w:id="436" w:author="Billy Mitchell" w:date="2024-11-06T09:18:00Z" w16du:dateUtc="2024-11-06T14:18:00Z">
        <w:r w:rsidR="00A132A0">
          <w:t>nutes</w:t>
        </w:r>
      </w:ins>
      <w:ins w:id="437" w:author="Billy Mitchell" w:date="2024-11-06T08:59:00Z" w16du:dateUtc="2024-11-06T13:59:00Z">
        <w:r w:rsidR="00A24479">
          <w:t xml:space="preserve"> (self-timed), but </w:t>
        </w:r>
      </w:ins>
      <w:ins w:id="438" w:author="Billy Mitchell" w:date="2024-11-06T09:17:00Z" w16du:dateUtc="2024-11-06T14:17:00Z">
        <w:r w:rsidR="00A132A0">
          <w:t xml:space="preserve">that the recall </w:t>
        </w:r>
      </w:ins>
      <w:ins w:id="439" w:author="Billy Mitchell" w:date="2024-11-06T08:59:00Z" w16du:dateUtc="2024-11-06T13:59:00Z">
        <w:r w:rsidR="00A24479">
          <w:t xml:space="preserve">could </w:t>
        </w:r>
      </w:ins>
      <w:ins w:id="440" w:author="Billy Mitchell" w:date="2024-11-06T09:00:00Z" w16du:dateUtc="2024-11-06T14:00:00Z">
        <w:r w:rsidR="00A24479">
          <w:t xml:space="preserve">end </w:t>
        </w:r>
      </w:ins>
      <w:ins w:id="441" w:author="Billy Mitchell" w:date="2024-11-06T09:17:00Z" w16du:dateUtc="2024-11-06T14:17:00Z">
        <w:r w:rsidR="00A132A0">
          <w:t>whenever they choose</w:t>
        </w:r>
      </w:ins>
      <w:ins w:id="442" w:author="Billy Mitchell" w:date="2024-11-06T09:00:00Z" w16du:dateUtc="2024-11-06T14:00:00Z">
        <w:r w:rsidR="00A24479">
          <w:t xml:space="preserve">. The maximum possible recall </w:t>
        </w:r>
      </w:ins>
      <w:ins w:id="443" w:author="Billy Mitchell" w:date="2024-11-06T09:10:00Z" w16du:dateUtc="2024-11-06T14:10:00Z">
        <w:r w:rsidR="00A132A0">
          <w:t>duration</w:t>
        </w:r>
      </w:ins>
      <w:ins w:id="444" w:author="Billy Mitchell" w:date="2024-11-06T09:00:00Z" w16du:dateUtc="2024-11-06T14:00:00Z">
        <w:r w:rsidR="00A24479">
          <w:t xml:space="preserve"> was </w:t>
        </w:r>
      </w:ins>
      <w:ins w:id="445" w:author="Billy Mitchell" w:date="2024-11-06T09:10:00Z" w16du:dateUtc="2024-11-06T14:10:00Z">
        <w:r w:rsidR="00A132A0">
          <w:t xml:space="preserve">established at </w:t>
        </w:r>
      </w:ins>
      <w:ins w:id="446" w:author="Billy Mitchell" w:date="2024-11-06T09:00:00Z" w16du:dateUtc="2024-11-06T14:00:00Z">
        <w:r w:rsidR="00A24479">
          <w:t xml:space="preserve">20 </w:t>
        </w:r>
      </w:ins>
      <w:ins w:id="447" w:author="Billy Mitchell" w:date="2024-11-06T09:18:00Z" w16du:dateUtc="2024-11-06T14:18:00Z">
        <w:r w:rsidR="00A132A0">
          <w:t>minutes</w:t>
        </w:r>
      </w:ins>
      <w:ins w:id="448" w:author="Billy Mitchell" w:date="2024-11-06T09:10:00Z" w16du:dateUtc="2024-11-06T14:10:00Z">
        <w:r w:rsidR="00A132A0">
          <w:t xml:space="preserve"> (</w:t>
        </w:r>
        <w:proofErr w:type="gramStart"/>
        <w:r w:rsidR="00A132A0">
          <w:t>mean</w:t>
        </w:r>
      </w:ins>
      <w:proofErr w:type="gramEnd"/>
      <w:ins w:id="449" w:author="Billy Mitchell" w:date="2024-11-06T09:22:00Z" w16du:dateUtc="2024-11-06T14:22:00Z">
        <w:r w:rsidR="00043410">
          <w:t xml:space="preserve"> </w:t>
        </w:r>
        <w:r w:rsidR="00043410" w:rsidRPr="00043410">
          <w:rPr>
            <w:vertAlign w:val="subscript"/>
            <w:rPrChange w:id="450" w:author="Billy Mitchell" w:date="2024-11-06T09:22:00Z" w16du:dateUtc="2024-11-06T14:22:00Z">
              <w:rPr/>
            </w:rPrChange>
          </w:rPr>
          <w:t>dur</w:t>
        </w:r>
      </w:ins>
      <w:ins w:id="451" w:author="Billy Mitchell" w:date="2024-11-06T09:10:00Z" w16du:dateUtc="2024-11-06T14:10:00Z">
        <w:r w:rsidR="00A132A0">
          <w:t>: 1</w:t>
        </w:r>
      </w:ins>
      <w:ins w:id="452" w:author="Billy Mitchell" w:date="2024-11-06T09:18:00Z" w16du:dateUtc="2024-11-06T14:18:00Z">
        <w:r w:rsidR="00A132A0">
          <w:t xml:space="preserve">2 </w:t>
        </w:r>
      </w:ins>
      <w:ins w:id="453" w:author="Billy Mitchell" w:date="2024-11-06T09:10:00Z" w16du:dateUtc="2024-11-06T14:10:00Z">
        <w:r w:rsidR="00A132A0">
          <w:t>m</w:t>
        </w:r>
      </w:ins>
      <w:ins w:id="454" w:author="Billy Mitchell" w:date="2024-11-06T09:18:00Z" w16du:dateUtc="2024-11-06T14:18:00Z">
        <w:r w:rsidR="00A132A0">
          <w:t xml:space="preserve">inutes </w:t>
        </w:r>
      </w:ins>
      <w:ins w:id="455" w:author="Billy Mitchell" w:date="2024-11-06T09:10:00Z" w16du:dateUtc="2024-11-06T14:10:00Z">
        <w:r w:rsidR="00A132A0">
          <w:t>13</w:t>
        </w:r>
      </w:ins>
      <w:ins w:id="456" w:author="Billy Mitchell" w:date="2024-11-06T09:18:00Z" w16du:dateUtc="2024-11-06T14:18:00Z">
        <w:r w:rsidR="00A132A0">
          <w:t xml:space="preserve"> </w:t>
        </w:r>
      </w:ins>
      <w:ins w:id="457" w:author="Billy Mitchell" w:date="2024-11-06T09:10:00Z" w16du:dateUtc="2024-11-06T14:10:00Z">
        <w:r w:rsidR="00A132A0">
          <w:t>s</w:t>
        </w:r>
      </w:ins>
      <w:ins w:id="458" w:author="Billy Mitchell" w:date="2024-11-06T09:18:00Z" w16du:dateUtc="2024-11-06T14:18:00Z">
        <w:r w:rsidR="00A132A0">
          <w:t>econds</w:t>
        </w:r>
      </w:ins>
      <w:ins w:id="459" w:author="Billy Mitchell" w:date="2024-11-06T09:10:00Z" w16du:dateUtc="2024-11-06T14:10:00Z">
        <w:r w:rsidR="00A132A0">
          <w:t xml:space="preserve">, </w:t>
        </w:r>
        <w:proofErr w:type="spellStart"/>
        <w:r w:rsidR="00A132A0">
          <w:t>sd</w:t>
        </w:r>
      </w:ins>
      <w:proofErr w:type="spellEnd"/>
      <w:ins w:id="460" w:author="Billy Mitchell" w:date="2024-11-06T09:22:00Z" w16du:dateUtc="2024-11-06T14:22:00Z">
        <w:r w:rsidR="00043410">
          <w:t xml:space="preserve"> </w:t>
        </w:r>
        <w:r w:rsidR="00043410" w:rsidRPr="00EB1B8C">
          <w:rPr>
            <w:vertAlign w:val="subscript"/>
          </w:rPr>
          <w:t>dur</w:t>
        </w:r>
      </w:ins>
      <w:ins w:id="461" w:author="Billy Mitchell" w:date="2024-11-06T09:10:00Z" w16du:dateUtc="2024-11-06T14:10:00Z">
        <w:r w:rsidR="00A132A0">
          <w:t>: 04</w:t>
        </w:r>
      </w:ins>
      <w:ins w:id="462" w:author="Billy Mitchell" w:date="2024-11-06T09:18:00Z" w16du:dateUtc="2024-11-06T14:18:00Z">
        <w:r w:rsidR="00A132A0">
          <w:t xml:space="preserve"> </w:t>
        </w:r>
      </w:ins>
      <w:ins w:id="463" w:author="Billy Mitchell" w:date="2024-11-06T09:10:00Z" w16du:dateUtc="2024-11-06T14:10:00Z">
        <w:r w:rsidR="00A132A0">
          <w:t>m</w:t>
        </w:r>
      </w:ins>
      <w:ins w:id="464" w:author="Billy Mitchell" w:date="2024-11-06T09:18:00Z" w16du:dateUtc="2024-11-06T14:18:00Z">
        <w:r w:rsidR="00A132A0">
          <w:t xml:space="preserve">inutes </w:t>
        </w:r>
      </w:ins>
      <w:ins w:id="465" w:author="Billy Mitchell" w:date="2024-11-06T09:10:00Z" w16du:dateUtc="2024-11-06T14:10:00Z">
        <w:r w:rsidR="00A132A0">
          <w:t>42</w:t>
        </w:r>
      </w:ins>
      <w:ins w:id="466" w:author="Billy Mitchell" w:date="2024-11-06T09:18:00Z" w16du:dateUtc="2024-11-06T14:18:00Z">
        <w:r w:rsidR="00A132A0">
          <w:t xml:space="preserve"> </w:t>
        </w:r>
      </w:ins>
      <w:ins w:id="467" w:author="Billy Mitchell" w:date="2024-11-06T09:10:00Z" w16du:dateUtc="2024-11-06T14:10:00Z">
        <w:r w:rsidR="00A132A0">
          <w:t>s</w:t>
        </w:r>
      </w:ins>
      <w:ins w:id="468" w:author="Billy Mitchell" w:date="2024-11-06T09:18:00Z" w16du:dateUtc="2024-11-06T14:18:00Z">
        <w:r w:rsidR="00A132A0">
          <w:t>econds</w:t>
        </w:r>
      </w:ins>
      <w:ins w:id="469" w:author="Billy Mitchell" w:date="2024-11-06T09:10:00Z" w16du:dateUtc="2024-11-06T14:10:00Z">
        <w:r w:rsidR="00A132A0">
          <w:t>)</w:t>
        </w:r>
      </w:ins>
      <w:ins w:id="470" w:author="Billy Mitchell" w:date="2024-11-06T09:20:00Z" w16du:dateUtc="2024-11-06T14:20:00Z">
        <w:r w:rsidR="00A132A0">
          <w:t xml:space="preserve">. </w:t>
        </w:r>
      </w:ins>
      <w:ins w:id="471" w:author="Billy Mitchell" w:date="2024-11-06T09:34:00Z" w16du:dateUtc="2024-11-06T14:34:00Z">
        <w:r w:rsidR="001633CB">
          <w:t xml:space="preserve">Instructions were presented and free recall responses were recorded via </w:t>
        </w:r>
        <w:proofErr w:type="spellStart"/>
        <w:r w:rsidR="001633CB">
          <w:t>Matlab</w:t>
        </w:r>
        <w:proofErr w:type="spellEnd"/>
        <w:r w:rsidR="001633CB">
          <w:t xml:space="preserve">. </w:t>
        </w:r>
      </w:ins>
      <w:ins w:id="472" w:author="Billy Mitchell" w:date="2024-11-06T09:19:00Z" w16du:dateUtc="2024-11-06T14:19:00Z">
        <w:r w:rsidR="00A132A0">
          <w:t xml:space="preserve">Subjects subsequently completed </w:t>
        </w:r>
      </w:ins>
      <w:ins w:id="473" w:author="Billy Mitchell" w:date="2024-11-06T09:21:00Z" w16du:dateUtc="2024-11-06T14:21:00Z">
        <w:r w:rsidR="00A132A0">
          <w:t xml:space="preserve">task-related and individual difference </w:t>
        </w:r>
      </w:ins>
      <w:ins w:id="474" w:author="Billy Mitchell" w:date="2024-11-06T09:19:00Z" w16du:dateUtc="2024-11-06T14:19:00Z">
        <w:r w:rsidR="00A132A0">
          <w:t>measures</w:t>
        </w:r>
      </w:ins>
      <w:ins w:id="475" w:author="Billy Mitchell" w:date="2024-11-06T09:20:00Z" w16du:dateUtc="2024-11-06T14:20:00Z">
        <w:r w:rsidR="00A132A0">
          <w:t xml:space="preserve"> outs</w:t>
        </w:r>
      </w:ins>
      <w:ins w:id="476" w:author="Billy Mitchell" w:date="2024-11-06T09:21:00Z" w16du:dateUtc="2024-11-06T14:21:00Z">
        <w:r w:rsidR="00A132A0">
          <w:t>ide of the scanner on Qualtrics</w:t>
        </w:r>
      </w:ins>
      <w:ins w:id="477" w:author="Billy Mitchell" w:date="2024-11-06T09:32:00Z" w16du:dateUtc="2024-11-06T14:32:00Z">
        <w:r w:rsidR="001633CB">
          <w:t>. T</w:t>
        </w:r>
      </w:ins>
      <w:ins w:id="478" w:author="Billy Mitchell" w:date="2024-11-06T09:21:00Z" w16du:dateUtc="2024-11-06T14:21:00Z">
        <w:r w:rsidR="00043410">
          <w:t>his included</w:t>
        </w:r>
      </w:ins>
      <w:ins w:id="479" w:author="Billy Mitchell" w:date="2024-11-06T09:19:00Z" w16du:dateUtc="2024-11-06T14:19:00Z">
        <w:r w:rsidR="00A132A0">
          <w:t xml:space="preserve"> </w:t>
        </w:r>
      </w:ins>
      <w:ins w:id="480" w:author="Billy Mitchell" w:date="2024-11-06T09:25:00Z" w16du:dateUtc="2024-11-06T14:25:00Z">
        <w:r w:rsidR="00043410">
          <w:t xml:space="preserve">thirteen </w:t>
        </w:r>
      </w:ins>
      <w:ins w:id="481" w:author="Billy Mitchell" w:date="2024-11-06T09:24:00Z" w16du:dateUtc="2024-11-06T14:24:00Z">
        <w:r w:rsidR="00043410">
          <w:t xml:space="preserve">assessments of four prominent </w:t>
        </w:r>
        <w:r w:rsidR="00043410" w:rsidRPr="00043410">
          <w:t>character</w:t>
        </w:r>
        <w:r w:rsidR="00043410">
          <w:t>s</w:t>
        </w:r>
      </w:ins>
      <w:ins w:id="482" w:author="Billy Mitchell" w:date="2024-11-06T09:25:00Z" w16du:dateUtc="2024-11-06T14:25:00Z">
        <w:r w:rsidR="00043410">
          <w:t xml:space="preserve"> </w:t>
        </w:r>
      </w:ins>
      <w:ins w:id="483" w:author="Billy Mitchell" w:date="2024-11-06T09:24:00Z" w16du:dateUtc="2024-11-06T14:24:00Z">
        <w:r w:rsidR="00043410" w:rsidRPr="00043410">
          <w:t xml:space="preserve">(e.g. “How agreeable was character X?”) </w:t>
        </w:r>
      </w:ins>
      <w:ins w:id="484" w:author="Billy Mitchell" w:date="2024-11-06T09:25:00Z" w16du:dateUtc="2024-11-06T14:25:00Z">
        <w:r w:rsidR="00043410">
          <w:t>measured on a 0 – 100 con</w:t>
        </w:r>
      </w:ins>
      <w:ins w:id="485" w:author="Billy Mitchell" w:date="2024-11-06T09:26:00Z" w16du:dateUtc="2024-11-06T14:26:00Z">
        <w:r w:rsidR="00043410">
          <w:t>tinuum. These assessments were</w:t>
        </w:r>
      </w:ins>
      <w:ins w:id="486" w:author="Billy Mitchell" w:date="2024-11-06T09:25:00Z" w16du:dateUtc="2024-11-06T14:25:00Z">
        <w:r w:rsidR="00043410">
          <w:t xml:space="preserve"> </w:t>
        </w:r>
      </w:ins>
      <w:ins w:id="487" w:author="Billy Mitchell" w:date="2024-11-06T09:24:00Z" w16du:dateUtc="2024-11-06T14:24:00Z">
        <w:r w:rsidR="00043410" w:rsidRPr="00043410">
          <w:t xml:space="preserve">based on a validated measure </w:t>
        </w:r>
      </w:ins>
      <w:ins w:id="488" w:author="Billy Mitchell" w:date="2024-11-06T09:28:00Z" w16du:dateUtc="2024-11-06T14:28:00Z">
        <w:r w:rsidR="00043410">
          <w:t>of</w:t>
        </w:r>
      </w:ins>
      <w:ins w:id="489" w:author="Billy Mitchell" w:date="2024-11-06T09:27:00Z" w16du:dateUtc="2024-11-06T14:27:00Z">
        <w:r w:rsidR="00043410">
          <w:t xml:space="preserve"> common dimensio</w:t>
        </w:r>
      </w:ins>
      <w:ins w:id="490" w:author="Billy Mitchell" w:date="2024-11-06T09:28:00Z" w16du:dateUtc="2024-11-06T14:28:00Z">
        <w:r w:rsidR="00043410">
          <w:t>ns individuals use to represent others</w:t>
        </w:r>
      </w:ins>
      <w:ins w:id="491" w:author="Billy Mitchell" w:date="2024-11-06T09:26:00Z" w16du:dateUtc="2024-11-06T14:26:00Z">
        <w:r w:rsidR="00043410">
          <w:t xml:space="preserve"> </w:t>
        </w:r>
      </w:ins>
      <w:r w:rsidR="00043410">
        <w:fldChar w:fldCharType="begin"/>
      </w:r>
      <w:r w:rsidR="00C11DE4">
        <w:instrText xml:space="preserve"> ADDIN ZOTERO_ITEM CSL_CITATION {"citationID":"blfOWR38","properties":{"formattedCitation":"\\super 45\\nosupersub{}","plainCitation":"45","noteIndex":0},"citationItems":[{"id":8989,"uris":["http://zotero.org/users/6239255/items/G2NY84W3"],"itemData":{"id":8989,"type":"article-journal","abstract":"Social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043410" w:rsidRPr="00043410">
        <w:rPr>
          <w:vertAlign w:val="superscript"/>
        </w:rPr>
        <w:t>45</w:t>
      </w:r>
      <w:r w:rsidR="00043410">
        <w:fldChar w:fldCharType="end"/>
      </w:r>
      <w:ins w:id="492" w:author="Billy Mitchell" w:date="2024-11-06T09:26:00Z" w16du:dateUtc="2024-11-06T14:26:00Z">
        <w:r w:rsidR="00043410">
          <w:t>.</w:t>
        </w:r>
      </w:ins>
      <w:ins w:id="493" w:author="Billy Mitchell" w:date="2024-11-06T09:32:00Z" w16du:dateUtc="2024-11-06T14:32:00Z">
        <w:r w:rsidR="001633CB">
          <w:t xml:space="preserve"> These character assessments were completed by t</w:t>
        </w:r>
        <w:r w:rsidR="001633CB" w:rsidRPr="00043410">
          <w:t>wenty-four (n = 24) of thirty-five subjects</w:t>
        </w:r>
      </w:ins>
      <w:ins w:id="494" w:author="Billy Mitchell" w:date="2024-11-06T09:33:00Z" w16du:dateUtc="2024-11-06T14:33:00Z">
        <w:r w:rsidR="001633CB">
          <w:t>, as eleven subjects had completed the study before their addition to the protocol.</w:t>
        </w:r>
      </w:ins>
      <w:ins w:id="495" w:author="Billy Mitchell" w:date="2024-11-06T09:35:00Z" w16du:dateUtc="2024-11-06T14:35:00Z">
        <w:r w:rsidR="001633CB">
          <w:t xml:space="preserve"> </w:t>
        </w:r>
      </w:ins>
      <w:r w:rsidR="009623C0" w:rsidRPr="002947A3">
        <w:t>All scripts associated with this task are publicly available at https://github.com/wj-mitchell/</w:t>
      </w:r>
      <w:del w:id="496" w:author="Billy Mitchell" w:date="2024-11-06T08:40:00Z" w16du:dateUtc="2024-11-06T13:40:00Z">
        <w:r w:rsidR="009623C0" w:rsidRPr="002947A3" w:rsidDel="00775A24">
          <w:delText>Expressive_V_Reflective</w:delText>
        </w:r>
      </w:del>
      <w:ins w:id="497"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498" w:author="Billy Mitchell" w:date="2024-11-06T08:43:00Z" w16du:dateUtc="2024-11-06T13:43:00Z"/>
        </w:rPr>
      </w:pPr>
    </w:p>
    <w:p w14:paraId="3538DDC9" w14:textId="77777777" w:rsidR="00775A24" w:rsidRDefault="00775A24" w:rsidP="0076279C">
      <w:pPr>
        <w:spacing w:line="240" w:lineRule="auto"/>
        <w:jc w:val="both"/>
        <w:rPr>
          <w:ins w:id="499" w:author="Billy Mitchell" w:date="2024-11-06T08:43:00Z" w16du:dateUtc="2024-11-06T13:43:00Z"/>
          <w:b/>
        </w:rPr>
      </w:pPr>
    </w:p>
    <w:p w14:paraId="13238D66" w14:textId="588EB9E2" w:rsidR="0076279C" w:rsidRDefault="0076279C" w:rsidP="0076279C">
      <w:pPr>
        <w:spacing w:line="240" w:lineRule="auto"/>
        <w:jc w:val="both"/>
        <w:rPr>
          <w:ins w:id="500" w:author="Billy Mitchell" w:date="2024-11-06T08:29:00Z" w16du:dateUtc="2024-11-06T13:29:00Z"/>
        </w:rPr>
      </w:pPr>
      <w:r w:rsidRPr="002947A3">
        <w:rPr>
          <w:b/>
        </w:rPr>
        <w:t xml:space="preserve">Experimental </w:t>
      </w:r>
      <w:ins w:id="501" w:author="Billy Mitchell" w:date="2024-11-06T08:36:00Z" w16du:dateUtc="2024-11-06T13:36:00Z">
        <w:r w:rsidR="00775A24">
          <w:rPr>
            <w:b/>
          </w:rPr>
          <w:t>D</w:t>
        </w:r>
      </w:ins>
      <w:del w:id="502" w:author="Billy Mitchell" w:date="2024-11-06T08:36:00Z" w16du:dateUtc="2024-11-06T13:36:00Z">
        <w:r w:rsidRPr="002947A3" w:rsidDel="00775A24">
          <w:rPr>
            <w:b/>
          </w:rPr>
          <w:delText>d</w:delText>
        </w:r>
      </w:del>
      <w:r w:rsidRPr="002947A3">
        <w:rPr>
          <w:b/>
        </w:rPr>
        <w:t xml:space="preserve">isplay and </w:t>
      </w:r>
      <w:ins w:id="503" w:author="Billy Mitchell" w:date="2024-11-06T08:36:00Z" w16du:dateUtc="2024-11-06T13:36:00Z">
        <w:r w:rsidR="00775A24">
          <w:rPr>
            <w:b/>
          </w:rPr>
          <w:t>R</w:t>
        </w:r>
      </w:ins>
      <w:del w:id="504" w:author="Billy Mitchell" w:date="2024-11-06T08:36:00Z" w16du:dateUtc="2024-11-06T13:36:00Z">
        <w:r w:rsidRPr="002947A3" w:rsidDel="00775A24">
          <w:rPr>
            <w:b/>
          </w:rPr>
          <w:delText>r</w:delText>
        </w:r>
      </w:del>
      <w:r w:rsidRPr="002947A3">
        <w:rPr>
          <w:b/>
        </w:rPr>
        <w:t xml:space="preserve">ating </w:t>
      </w:r>
      <w:ins w:id="505" w:author="Billy Mitchell" w:date="2024-11-06T08:36:00Z" w16du:dateUtc="2024-11-06T13:36:00Z">
        <w:r w:rsidR="00775A24">
          <w:rPr>
            <w:b/>
          </w:rPr>
          <w:t>A</w:t>
        </w:r>
      </w:ins>
      <w:del w:id="506"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C11DE4">
        <w:instrText xml:space="preserve"> ADDIN ZOTERO_ITEM CSL_CITATION {"citationID":"GbSYwFP2","properties":{"formattedCitation":"\\super 62\\nosupersub{}","plainCitation":"62","noteIndex":0},"citationItems":[{"id":18044,"uris":["http://zotero.org/users/6239255/items/TUT6KNQN"],"itemData":{"id":18044,"type":"article-journal","abstract":"Continuous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DF2BA1" w:rsidRPr="00DF2BA1">
        <w:rPr>
          <w:vertAlign w:val="superscript"/>
        </w:rPr>
        <w:t>62</w:t>
      </w:r>
      <w:r w:rsidRPr="002947A3">
        <w:fldChar w:fldCharType="end"/>
      </w:r>
      <w:r w:rsidRPr="002947A3">
        <w:t xml:space="preserve"> contains a useful summary of these efforts). We designed a novel script programmed in Python [v3.8.13] </w:t>
      </w:r>
      <w:r w:rsidRPr="002947A3">
        <w:fldChar w:fldCharType="begin"/>
      </w:r>
      <w:r w:rsidR="00C11DE4">
        <w:instrText xml:space="preserve"> ADDIN ZOTERO_ITEM CSL_CITATION {"citationID":"dGGIwqAO","properties":{"formattedCitation":"\\super 63\\nosupersub{}","plainCitation":"63","noteIndex":0},"citationItems":[{"id":18147,"uris":["http://zotero.org/users/6239255/items/2N3VUFMR"],"itemData":{"id":18147,"type":"software","collection-title":"Centrum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DF2BA1" w:rsidRPr="00DF2BA1">
        <w:rPr>
          <w:vertAlign w:val="superscript"/>
        </w:rPr>
        <w:t>63</w:t>
      </w:r>
      <w:r w:rsidRPr="002947A3">
        <w:fldChar w:fldCharType="end"/>
      </w:r>
      <w:r w:rsidRPr="002947A3">
        <w:t xml:space="preserve"> using the </w:t>
      </w:r>
      <w:proofErr w:type="spellStart"/>
      <w:r w:rsidRPr="002947A3">
        <w:t>PsychoPy</w:t>
      </w:r>
      <w:proofErr w:type="spellEnd"/>
      <w:r w:rsidRPr="002947A3">
        <w:t xml:space="preserve"> [v2021.2.3] </w:t>
      </w:r>
      <w:r w:rsidRPr="002947A3">
        <w:fldChar w:fldCharType="begin"/>
      </w:r>
      <w:r w:rsidR="00C11DE4">
        <w:instrText xml:space="preserve"> ADDIN ZOTERO_ITEM CSL_CITATION {"citationID":"8g4Ft3c4","properties":{"formattedCitation":"\\super 64\\nosupersub{}","plainCitation":"64","noteIndex":0},"citationItems":[{"id":18146,"uris":["http://zotero.org/users/6239255/items/ST7ITYI7"],"itemData":{"id":18146,"type":"article-journal","abstract":"PsychoPy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DF2BA1" w:rsidRPr="00DF2BA1">
        <w:rPr>
          <w:vertAlign w:val="superscript"/>
        </w:rPr>
        <w:t>64</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w:t>
      </w:r>
      <w:proofErr w:type="gramStart"/>
      <w:r w:rsidRPr="002947A3">
        <w:t>continuously for</w:t>
      </w:r>
      <w:proofErr w:type="gramEnd"/>
      <w:r w:rsidRPr="002947A3">
        <w:t xml:space="preserve">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507" w:author="Billy Mitchell" w:date="2024-11-06T08:40:00Z" w16du:dateUtc="2024-11-06T13:40:00Z"/>
        </w:rPr>
      </w:pPr>
    </w:p>
    <w:p w14:paraId="6EA5FA99" w14:textId="77777777" w:rsidR="00775A24" w:rsidRDefault="00775A24" w:rsidP="00775A24">
      <w:pPr>
        <w:spacing w:line="240" w:lineRule="auto"/>
        <w:jc w:val="both"/>
        <w:rPr>
          <w:ins w:id="508" w:author="Billy Mitchell" w:date="2024-11-06T08:40:00Z" w16du:dateUtc="2024-11-06T13:40:00Z"/>
        </w:rPr>
      </w:pPr>
      <w:ins w:id="509" w:author="Billy Mitchell" w:date="2024-11-06T08:40:00Z" w16du:dateUtc="2024-11-06T13:40:00Z">
        <w:r w:rsidRPr="002947A3">
          <w:rPr>
            <w:b/>
          </w:rPr>
          <w:t xml:space="preserve">Audio </w:t>
        </w:r>
        <w:r>
          <w:rPr>
            <w:b/>
          </w:rPr>
          <w:t>D</w:t>
        </w:r>
        <w:del w:id="510"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511" w:author="Billy Mitchell" w:date="2024-11-06T08:42:00Z" w16du:dateUtc="2024-11-06T13:42:00Z"/>
        </w:rPr>
      </w:pPr>
    </w:p>
    <w:p w14:paraId="5F5CC111" w14:textId="541A5F48" w:rsidR="0076279C" w:rsidDel="00775A24" w:rsidRDefault="0076279C" w:rsidP="0076279C">
      <w:pPr>
        <w:spacing w:line="240" w:lineRule="auto"/>
        <w:jc w:val="both"/>
        <w:rPr>
          <w:del w:id="512" w:author="Billy Mitchell" w:date="2024-11-06T08:40:00Z" w16du:dateUtc="2024-11-06T13:40:00Z"/>
        </w:rPr>
      </w:pPr>
    </w:p>
    <w:p w14:paraId="20BDD18A" w14:textId="4426ECD0" w:rsidR="0076279C" w:rsidRPr="002947A3" w:rsidDel="00775A24" w:rsidRDefault="0076279C" w:rsidP="00F91824">
      <w:pPr>
        <w:spacing w:line="240" w:lineRule="auto"/>
        <w:jc w:val="both"/>
        <w:rPr>
          <w:del w:id="513" w:author="Billy Mitchell" w:date="2024-11-06T08:40:00Z" w16du:dateUtc="2024-11-06T13:40:00Z"/>
          <w:moveFrom w:id="514" w:author="Billy Mitchell" w:date="2024-11-06T08:37:00Z" w16du:dateUtc="2024-11-06T13:37:00Z"/>
        </w:rPr>
      </w:pPr>
      <w:moveFromRangeStart w:id="515" w:author="Billy Mitchell" w:date="2024-11-06T08:37:00Z" w:name="move181774655"/>
      <w:moveFrom w:id="516" w:author="Billy Mitchell" w:date="2024-11-06T08:37:00Z" w16du:dateUtc="2024-11-06T13:37:00Z">
        <w:del w:id="517"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518" w:author="Billy Mitchell" w:date="2024-11-06T08:40:00Z" w16du:dateUtc="2024-11-06T13:40:00Z"/>
          <w:moveFrom w:id="519" w:author="Billy Mitchell" w:date="2024-11-06T08:37:00Z" w16du:dateUtc="2024-11-06T13:37:00Z"/>
          <w:b/>
        </w:rPr>
      </w:pPr>
    </w:p>
    <w:moveFromRangeEnd w:id="515"/>
    <w:p w14:paraId="161B7D9A" w14:textId="72A17151" w:rsidR="00775A24" w:rsidRPr="002947A3" w:rsidDel="00704746" w:rsidRDefault="0076279C">
      <w:pPr>
        <w:spacing w:line="240" w:lineRule="auto"/>
        <w:jc w:val="both"/>
        <w:rPr>
          <w:del w:id="520" w:author="Billy Mitchell" w:date="2024-11-06T08:43:00Z" w16du:dateUtc="2024-11-06T13:43:00Z"/>
        </w:rPr>
      </w:pPr>
      <w:del w:id="521" w:author="Billy Mitchell" w:date="2024-11-06T08:40:00Z" w16du:dateUtc="2024-11-06T13:40:00Z">
        <w:r w:rsidRPr="002947A3" w:rsidDel="00775A24">
          <w:rPr>
            <w:b/>
          </w:rPr>
          <w:delText xml:space="preserve">Audio </w:delText>
        </w:r>
      </w:del>
      <w:del w:id="522" w:author="Billy Mitchell" w:date="2024-11-06T08:36:00Z" w16du:dateUtc="2024-11-06T13:36:00Z">
        <w:r w:rsidRPr="002947A3" w:rsidDel="00775A24">
          <w:rPr>
            <w:b/>
          </w:rPr>
          <w:delText>d</w:delText>
        </w:r>
      </w:del>
      <w:del w:id="523"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6138E6C6"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C11DE4">
        <w:instrText xml:space="preserve"> ADDIN ZOTERO_ITEM CSL_CITATION {"citationID":"BTLPnAdB","properties":{"formattedCitation":"\\super 65\\nosupersub{}","plainCitation":"65","noteIndex":0},"citationItems":[{"id":18145,"uris":["http://zotero.org/users/6239255/items/M54SWAQ7"],"itemData":{"id":18145,"type":"software","note":"DOI: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DF2BA1" w:rsidRPr="00DF2BA1">
        <w:rPr>
          <w:vertAlign w:val="superscript"/>
        </w:rPr>
        <w:t>65</w:t>
      </w:r>
      <w:r w:rsidRPr="002947A3">
        <w:fldChar w:fldCharType="end"/>
      </w:r>
      <w:r w:rsidRPr="002947A3">
        <w:t xml:space="preserve">. Neuroimaging data was preprocessed with the standard </w:t>
      </w:r>
      <w:proofErr w:type="spellStart"/>
      <w:r w:rsidRPr="002947A3">
        <w:t>fMRIPrep</w:t>
      </w:r>
      <w:proofErr w:type="spellEnd"/>
      <w:r w:rsidRPr="002947A3">
        <w:t xml:space="preserve"> [v20.2.6] pipeline </w:t>
      </w:r>
      <w:r w:rsidRPr="002947A3">
        <w:fldChar w:fldCharType="begin"/>
      </w:r>
      <w:r w:rsidR="00C11DE4">
        <w:instrText xml:space="preserve"> ADDIN ZOTERO_ITEM CSL_CITATION {"citationID":"SqDYiicV","properties":{"formattedCitation":"\\super 66\\nosupersub{}","plainCitation":"66","noteIndex":0},"citationItems":[{"id":8967,"uris":["http://zotero.org/users/6239255/items/B7XGE9N2"],"itemData":{"id":8967,"type":"software","abstract":"[FIX]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DF2BA1" w:rsidRPr="00DF2BA1">
        <w:rPr>
          <w:vertAlign w:val="superscript"/>
        </w:rPr>
        <w:t>66</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C11DE4">
        <w:instrText xml:space="preserve"> ADDIN ZOTERO_ITEM CSL_CITATION {"citationID":"iV0IqKAn","properties":{"formattedCitation":"\\super 67\\nosupersub{}","plainCitation":"67","noteIndex":0},"citationItems":[{"id":507,"uris":["http://zotero.org/users/6239255/items/WA4T27RK"],"itemData":{"id":507,"type":"article-journal","abstract":"FSL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w:t>
      </w:r>
      <w:proofErr w:type="gramStart"/>
      <w:r w:rsidRPr="002947A3">
        <w:t>analyzed TRs</w:t>
      </w:r>
      <w:proofErr w:type="gramEnd"/>
      <w:r w:rsidRPr="002947A3">
        <w:t xml:space="preserve"> (98.1% including the excluded subject) falling within an acceptable range. </w:t>
      </w:r>
    </w:p>
    <w:p w14:paraId="743B075B" w14:textId="3ECCC5C3" w:rsidR="0076279C" w:rsidRDefault="0076279C" w:rsidP="0076279C">
      <w:pPr>
        <w:spacing w:line="240" w:lineRule="auto"/>
        <w:ind w:firstLine="720"/>
        <w:jc w:val="both"/>
        <w:rPr>
          <w:ins w:id="524" w:author="Billy Mitchell" w:date="2024-11-06T08:37:00Z" w16du:dateUtc="2024-11-06T13:37:00Z"/>
        </w:rPr>
      </w:pPr>
      <w:r w:rsidRPr="002947A3">
        <w:t xml:space="preserve">For the ISC analysis, additional preprocessing was performed using </w:t>
      </w:r>
      <w:proofErr w:type="spellStart"/>
      <w:r w:rsidRPr="002947A3">
        <w:t>nltools</w:t>
      </w:r>
      <w:proofErr w:type="spellEnd"/>
      <w:r w:rsidRPr="002947A3">
        <w:t xml:space="preserve"> [v0.4.7] </w:t>
      </w:r>
      <w:r w:rsidRPr="002947A3">
        <w:fldChar w:fldCharType="begin"/>
      </w:r>
      <w:r w:rsidR="00C11DE4">
        <w:instrText xml:space="preserve"> ADDIN ZOTERO_ITEM CSL_CITATION {"citationID":"vgE0kQdw","properties":{"formattedCitation":"\\super 68\\nosupersub{}","plainCitation":"68","noteIndex":0},"citationItems":[{"id":8966,"uris":["http://zotero.org/users/6239255/items/PT3M3WD5"],"itemData":{"id":8966,"type":"software","abstract":"&lt;em&gt;New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w:t>
      </w:r>
      <w:proofErr w:type="spellStart"/>
      <w:r w:rsidRPr="002947A3">
        <w:t>nltools</w:t>
      </w:r>
      <w:proofErr w:type="spellEnd"/>
      <w:r w:rsidRPr="002947A3">
        <w:t xml:space="preserve">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C11DE4">
        <w:instrText xml:space="preserve"> ADDIN ZOTERO_ITEM CSL_CITATION {"citationID":"OS6G7oDR","properties":{"formattedCitation":"\\super 47\\nosupersub{}","plainCitation":"47","noteIndex":0},"citationItems":[{"id":8965,"uris":["http://zotero.org/users/6239255/items/TJZVPB56"],"itemData":{"id":8965,"type":"article-journal","container-title":"Cerebral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47</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C11DE4">
        <w:instrText xml:space="preserve"> ADDIN ZOTERO_ITEM CSL_CITATION {"citationID":"WzDJL7Iq","properties":{"formattedCitation":"\\super 69\\nosupersub{}","plainCitation":"69","noteIndex":0},"citationItems":[{"id":18114,"uris":["http://zotero.org/users/6239255/items/T77LRRYR"],"itemData":{"id":18114,"type":"article-journal","abstract":"We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DF2BA1" w:rsidRPr="00DF2BA1">
        <w:rPr>
          <w:vertAlign w:val="superscript"/>
        </w:rPr>
        <w:t>69</w:t>
      </w:r>
      <w:r w:rsidRPr="002947A3">
        <w:fldChar w:fldCharType="end"/>
      </w:r>
      <w:r w:rsidRPr="002947A3">
        <w:t xml:space="preserve">. It should be noted that MVPA analyses like ISC, which are sensitive to the voxel-level patterns that spatial smoothing could distort, are robust to the standard gaussian kernel size that </w:t>
      </w:r>
      <w:proofErr w:type="spellStart"/>
      <w:r w:rsidRPr="002947A3">
        <w:t>fMRIPrep</w:t>
      </w:r>
      <w:proofErr w:type="spellEnd"/>
      <w:r w:rsidRPr="002947A3">
        <w:t xml:space="preserve"> applies during spatial smoothing </w:t>
      </w:r>
      <w:r w:rsidRPr="002947A3">
        <w:fldChar w:fldCharType="begin"/>
      </w:r>
      <w:r w:rsidR="00C11DE4">
        <w:instrText xml:space="preserve"> ADDIN ZOTERO_ITEM CSL_CITATION {"citationID":"hwf4NXDO","properties":{"formattedCitation":"\\super 70\\nosupersub{}","plainCitation":"70","noteIndex":0},"citationItems":[{"id":9076,"uris":["http://zotero.org/users/6239255/items/B58UM36G"],"itemData":{"id":9076,"type":"article-journal","abstract":"Multi-voxel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DF2BA1" w:rsidRPr="00DF2BA1">
        <w:rPr>
          <w:vertAlign w:val="superscript"/>
        </w:rPr>
        <w:t>70</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2DD5138D" w:rsidR="00775A24" w:rsidRPr="002947A3" w:rsidDel="00775A24" w:rsidRDefault="00775A24" w:rsidP="00775A24">
      <w:pPr>
        <w:spacing w:line="240" w:lineRule="auto"/>
        <w:jc w:val="both"/>
        <w:rPr>
          <w:del w:id="525" w:author="Billy Mitchell" w:date="2024-11-06T08:37:00Z" w16du:dateUtc="2024-11-06T13:37:00Z"/>
          <w:moveTo w:id="526" w:author="Billy Mitchell" w:date="2024-11-06T08:37:00Z" w16du:dateUtc="2024-11-06T13:37:00Z"/>
        </w:rPr>
      </w:pPr>
      <w:moveToRangeStart w:id="527" w:author="Billy Mitchell" w:date="2024-11-06T08:37:00Z" w:name="move181774655"/>
      <w:moveTo w:id="528" w:author="Billy Mitchell" w:date="2024-11-06T08:37:00Z" w16du:dateUtc="2024-11-06T13:37:00Z">
        <w:r w:rsidRPr="002947A3">
          <w:rPr>
            <w:b/>
          </w:rPr>
          <w:t xml:space="preserve">Image </w:t>
        </w:r>
        <w:r>
          <w:rPr>
            <w:b/>
          </w:rPr>
          <w:t>A</w:t>
        </w:r>
        <w:r w:rsidRPr="002947A3">
          <w:rPr>
            <w:b/>
          </w:rPr>
          <w:t xml:space="preserve">cquisition. </w:t>
        </w:r>
        <w:r w:rsidRPr="002947A3">
          <w:t>fMRI scanning was performed at Temple University using a 3T Siemens Tim Trio MRI system and a 20-channel head coil. Each subject completed one high-resolution T1-</w:t>
        </w:r>
        <w:proofErr w:type="gramStart"/>
        <w:r w:rsidRPr="002947A3">
          <w:t>weighted</w:t>
        </w:r>
        <w:proofErr w:type="gramEnd"/>
        <w:r w:rsidRPr="002947A3">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moveTo>
      <w:r w:rsidR="00C11DE4">
        <w:instrText xml:space="preserve"> ADDIN ZOTERO_ITEM CSL_CITATION {"citationID":"cAYjiEBQ","properties":{"formattedCitation":"\\super 8\\nosupersub{}","plainCitation":"8","noteIndex":0},"citationItems":[{"id":8972,"uris":["http://zotero.org/users/6239255/items/5M5D4KQB"],"itemData":{"id":8972,"type":"article-journal","container-title":"Nature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moveTo w:id="529" w:author="Billy Mitchell" w:date="2024-11-06T08:37:00Z" w16du:dateUtc="2024-11-06T13:37:00Z">
        <w:r w:rsidRPr="002947A3">
          <w:fldChar w:fldCharType="separate"/>
        </w:r>
        <w:r w:rsidRPr="00662B7D">
          <w:rPr>
            <w:vertAlign w:val="superscript"/>
          </w:rPr>
          <w:t>8</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530" w:author="Billy Mitchell" w:date="2024-11-06T08:37:00Z" w16du:dateUtc="2024-11-06T13:37:00Z"/>
          <w:b/>
        </w:rPr>
      </w:pPr>
    </w:p>
    <w:moveToRangeEnd w:id="527"/>
    <w:p w14:paraId="1A796C87" w14:textId="77777777" w:rsidR="0076279C" w:rsidRDefault="0076279C" w:rsidP="0076279C">
      <w:pPr>
        <w:spacing w:line="240" w:lineRule="auto"/>
        <w:jc w:val="both"/>
        <w:rPr>
          <w:b/>
        </w:rPr>
      </w:pPr>
    </w:p>
    <w:p w14:paraId="17962DAA" w14:textId="775C31AF"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C11DE4">
        <w:instrText xml:space="preserve"> ADDIN ZOTERO_ITEM CSL_CITATION {"citationID":"DmgiqaKt","properties":{"formattedCitation":"\\super 67\\nosupersub{}","plainCitation":"67","noteIndex":0},"citationItems":[{"id":507,"uris":["http://zotero.org/users/6239255/items/WA4T27RK"],"itemData":{"id":507,"type":"article-journal","abstract":"FSL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1101F152"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2947A3">
        <w:t>fMRIPrep</w:t>
      </w:r>
      <w:proofErr w:type="spellEnd"/>
      <w:r w:rsidRPr="002947A3">
        <w:t xml:space="preserve"> and analyzed in FSL </w:t>
      </w:r>
      <w:r w:rsidRPr="006E54B4">
        <w:fldChar w:fldCharType="begin"/>
      </w:r>
      <w:r w:rsidR="00C11DE4">
        <w:instrText xml:space="preserve"> ADDIN ZOTERO_ITEM CSL_CITATION {"citationID":"kZra6KpM","properties":{"formattedCitation":"\\super 71\\nosupersub{}","plainCitation":"71","noteIndex":0},"citationItems":[{"id":"j5SSWH6X/rQ7NSL9o","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DF2BA1" w:rsidRPr="00DF2BA1">
        <w:rPr>
          <w:vertAlign w:val="superscript"/>
        </w:rPr>
        <w:t>71</w:t>
      </w:r>
      <w:r w:rsidRPr="006E54B4">
        <w:fldChar w:fldCharType="end"/>
      </w:r>
      <w:r w:rsidRPr="002947A3">
        <w:t>.</w:t>
      </w:r>
    </w:p>
    <w:p w14:paraId="395D632E" w14:textId="43A67B1F" w:rsidR="0076279C" w:rsidRPr="002947A3" w:rsidRDefault="0076279C" w:rsidP="0076279C">
      <w:pPr>
        <w:spacing w:line="240" w:lineRule="auto"/>
        <w:ind w:firstLine="720"/>
        <w:jc w:val="both"/>
      </w:pPr>
      <w:r w:rsidRPr="002947A3">
        <w:t xml:space="preserve">A subset of the standard </w:t>
      </w:r>
      <w:proofErr w:type="spellStart"/>
      <w:r w:rsidRPr="002947A3">
        <w:t>fMRIPrep</w:t>
      </w:r>
      <w:proofErr w:type="spellEnd"/>
      <w:r w:rsidRPr="002947A3">
        <w:t xml:space="preserve">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C11DE4">
        <w:instrText xml:space="preserve"> ADDIN ZOTERO_ITEM CSL_CITATION {"citationID":"9NvCSEb5","properties":{"formattedCitation":"\\super 72\\nosupersub{}","plainCitation":"72","noteIndex":0},"citationItems":[{"id":18139,"uris":["http://zotero.org/users/6239255/items/2X2E4YSS"],"itemData":{"id":18139,"type":"article-journal","abstract":"We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DF2BA1" w:rsidRPr="00DF2BA1">
        <w:rPr>
          <w:vertAlign w:val="superscript"/>
        </w:rPr>
        <w:t>72</w:t>
      </w:r>
      <w:r w:rsidRPr="002947A3">
        <w:fldChar w:fldCharType="end"/>
      </w:r>
      <w:r w:rsidRPr="002947A3">
        <w:t xml:space="preserve"> - an especially important adjustment for long duration stimuli </w:t>
      </w:r>
      <w:r w:rsidRPr="002947A3">
        <w:fldChar w:fldCharType="begin"/>
      </w:r>
      <w:r w:rsidR="00C11DE4">
        <w:instrText xml:space="preserve"> ADDIN ZOTERO_ITEM CSL_CITATION {"citationID":"4d3fKu2T","properties":{"formattedCitation":"\\super 73\\nosupersub{}","plainCitation":"73","noteIndex":0},"citationItems":[{"id":18137,"uris":["http://zotero.org/users/6239255/items/IUCGI8ES"],"itemData":{"id":18137,"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DF2BA1" w:rsidRPr="00DF2BA1">
        <w:rPr>
          <w:vertAlign w:val="superscript"/>
        </w:rPr>
        <w:t>73</w:t>
      </w:r>
      <w:r w:rsidRPr="002947A3">
        <w:fldChar w:fldCharType="end"/>
      </w:r>
      <w:r w:rsidRPr="002947A3">
        <w:t xml:space="preserve"> - as well as the first five temporal and anatomical components identified by </w:t>
      </w:r>
      <w:proofErr w:type="spellStart"/>
      <w:r w:rsidRPr="002947A3">
        <w:t>fMRIPrep</w:t>
      </w:r>
      <w:proofErr w:type="spellEnd"/>
      <w:r w:rsidRPr="002947A3">
        <w:t xml:space="preserve">,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C11DE4">
        <w:instrText xml:space="preserve"> ADDIN ZOTERO_ITEM CSL_CITATION {"citationID":"YXCJp5QM","properties":{"formattedCitation":"\\super 74\\nosupersub{}","plainCitation":"74","noteIndex":0},"citationItems":[{"id":18136,"uris":["http://zotero.org/users/6239255/items/XS9367EL"],"itemData":{"id":18136,"type":"software","collection-title":"Dr.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DF2BA1" w:rsidRPr="00DF2BA1">
        <w:rPr>
          <w:vertAlign w:val="superscript"/>
        </w:rPr>
        <w:t>74</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C11DE4">
        <w:instrText xml:space="preserve"> ADDIN ZOTERO_ITEM CSL_CITATION {"citationID":"IULtgncO","properties":{"formattedCitation":"\\super 75\\nosupersub{}","plainCitation":"75","noteIndex":0},"citationItems":[{"id":18134,"uris":["http://zotero.org/users/6239255/items/72JGTU6M"],"itemData":{"id":18134,"type":"paper-conference","container-title":"Proceedings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DF2BA1" w:rsidRPr="00DF2BA1">
        <w:rPr>
          <w:vertAlign w:val="superscript"/>
        </w:rPr>
        <w:t>75</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C11DE4">
        <w:instrText xml:space="preserve"> ADDIN ZOTERO_ITEM CSL_CITATION {"citationID":"sKT8NXHt","properties":{"formattedCitation":"\\super 76\\nosupersub{}","plainCitation":"76","noteIndex":0},"citationItems":[{"id":18135,"uris":["http://zotero.org/users/6239255/items/XMPTFXLL"],"itemData":{"id":18135,"type":"software","title":"Whisper","URL":"https://github.com/openai/whisper","author":[{"literal":"OpenAI"}],"issued":{"date-parts":[["2023"]]}}}],"schema":"https://github.com/citation-style-language/schema/raw/master/csl-citation.json"} </w:instrText>
      </w:r>
      <w:r w:rsidRPr="002947A3">
        <w:fldChar w:fldCharType="separate"/>
      </w:r>
      <w:r w:rsidR="00DF2BA1" w:rsidRPr="00DF2BA1">
        <w:rPr>
          <w:vertAlign w:val="superscript"/>
        </w:rPr>
        <w:t>76</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C11DE4">
        <w:instrText xml:space="preserve"> ADDIN ZOTERO_ITEM CSL_CITATION {"citationID":"lctyKWtg","properties":{"formattedCitation":"\\super 77\\nosupersub{}","plainCitation":"77","noteIndex":0},"citationItems":[{"id":18133,"uris":["http://zotero.org/users/6239255/items/E7NH4ST8"],"itemData":{"id":18133,"type":"software","title":"face-recognition","URL":"https://pypi.org/project/face-recognition/","author":[{"family":"Ageitgey","given":"Adam"}],"issued":{"date-parts":[["2023"]]}}}],"schema":"https://github.com/citation-style-language/schema/raw/master/csl-citation.json"} </w:instrText>
      </w:r>
      <w:r w:rsidRPr="002947A3">
        <w:fldChar w:fldCharType="separate"/>
      </w:r>
      <w:r w:rsidR="00DF2BA1" w:rsidRPr="00DF2BA1">
        <w:rPr>
          <w:vertAlign w:val="superscript"/>
        </w:rPr>
        <w:t>77</w:t>
      </w:r>
      <w:r w:rsidRPr="002947A3">
        <w:fldChar w:fldCharType="end"/>
      </w:r>
      <w:r w:rsidRPr="002947A3">
        <w:t xml:space="preserve"> Python library, which aligned with manual annotations. All stimulus-related confounds were z-scored.</w:t>
      </w:r>
    </w:p>
    <w:p w14:paraId="4EB29DA6" w14:textId="6BC7DD83"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531" w:author="Billy Mitchell" w:date="2024-11-05T18:46:00Z" w16du:dateUtc="2024-11-05T23:46:00Z">
        <w:r w:rsidR="00DD3C4B">
          <w:t xml:space="preserve"> Woo et al.</w:t>
        </w:r>
      </w:ins>
      <w:ins w:id="532" w:author="Billy Mitchell" w:date="2024-11-05T18:47:00Z" w16du:dateUtc="2024-11-05T23:47:00Z">
        <w:r w:rsidR="00DD3C4B">
          <w:t xml:space="preserve">’s </w:t>
        </w:r>
        <w:r w:rsidR="00DD3C4B" w:rsidRPr="002947A3">
          <w:t>recommendations (z = 3.29, p &lt; 0.001)</w:t>
        </w:r>
        <w:r w:rsidR="00DD3C4B">
          <w:t xml:space="preserve"> </w:t>
        </w:r>
      </w:ins>
      <w:del w:id="533" w:author="Billy Mitchell" w:date="2024-11-05T18:46:00Z" w16du:dateUtc="2024-11-05T23:46:00Z">
        <w:r w:rsidRPr="002947A3" w:rsidDel="00DD3C4B">
          <w:delText xml:space="preserve"> </w:delText>
        </w:r>
      </w:del>
      <w:r w:rsidRPr="002947A3">
        <w:fldChar w:fldCharType="begin"/>
      </w:r>
      <w:r w:rsidR="00C11DE4">
        <w:instrText xml:space="preserve"> ADDIN ZOTERO_ITEM CSL_CITATION {"citationID":"XpmceqFj","properties":{"formattedCitation":"\\super 78\\nosupersub{}","plainCitation":"78","noteIndex":0},"citationItems":[{"id":18141,"uris":["http://zotero.org/users/6239255/items/YQB6FVPZ"],"itemData":{"id":18141,"type":"article-journal","abstract":"Cluster-extent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DF2BA1" w:rsidRPr="00DF2BA1">
        <w:rPr>
          <w:vertAlign w:val="superscript"/>
        </w:rPr>
        <w:t>78</w:t>
      </w:r>
      <w:r w:rsidRPr="002947A3">
        <w:fldChar w:fldCharType="end"/>
      </w:r>
      <w:del w:id="534"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58519764"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C11DE4">
        <w:instrText xml:space="preserve"> ADDIN ZOTERO_ITEM CSL_CITATION {"citationID":"moUZwi0q","properties":{"formattedCitation":"\\super 68\\nosupersub{}","plainCitation":"68","noteIndex":0},"citationItems":[{"id":8966,"uris":["http://zotero.org/users/6239255/items/PT3M3WD5"],"itemData":{"id":8966,"type":"software","abstract":"&lt;em&gt;New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535" w:author="Billy Mitchell" w:date="2024-11-05T18:47:00Z" w16du:dateUtc="2024-11-05T23:47:00Z">
        <w:r w:rsidR="00DD3C4B">
          <w:t xml:space="preserve"> Chen et al. </w:t>
        </w:r>
      </w:ins>
      <w:r w:rsidRPr="002947A3">
        <w:t xml:space="preserve"> </w:t>
      </w:r>
      <w:r w:rsidRPr="002947A3">
        <w:fldChar w:fldCharType="begin"/>
      </w:r>
      <w:r w:rsidR="00C11DE4">
        <w:instrText xml:space="preserve"> ADDIN ZOTERO_ITEM CSL_CITATION {"citationID":"ztAQ6owg","properties":{"formattedCitation":"\\super 79\\nosupersub{}","plainCitation":"79","noteIndex":0},"citationItems":[{"id":18126,"uris":["http://zotero.org/users/6239255/items/PAWZUE8S"],"itemData":{"id":18126,"type":"article-journal","abstract":"FMRI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C11DE4">
        <w:instrText xml:space="preserve"> ADDIN ZOTERO_ITEM CSL_CITATION {"citationID":"tpQunzlG","properties":{"formattedCitation":"\\super 80\\nosupersub{}","plainCitation":"80","noteIndex":0},"citationItems":[{"id":18230,"uris":["http://zotero.org/users/6239255/items/LHP9I4LA"],"itemData":{"id":18230,"type":"article-journal","abstract":"Two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DF2BA1" w:rsidRPr="00DF2BA1">
        <w:rPr>
          <w:vertAlign w:val="superscript"/>
        </w:rPr>
        <w:t>80</w:t>
      </w:r>
      <w:r w:rsidR="00DD3C4B">
        <w:fldChar w:fldCharType="end"/>
      </w:r>
      <w:r w:rsidRPr="002947A3">
        <w:t xml:space="preserve">. This method is a more conservative test of statistical significance than permutation testing </w:t>
      </w:r>
      <w:r w:rsidRPr="002947A3">
        <w:fldChar w:fldCharType="begin"/>
      </w:r>
      <w:r w:rsidR="00C11DE4">
        <w:instrText xml:space="preserve"> ADDIN ZOTERO_ITEM CSL_CITATION {"citationID":"ZW7de3RI","properties":{"formattedCitation":"\\super 79\\nosupersub{}","plainCitation":"79","noteIndex":0},"citationItems":[{"id":18126,"uris":["http://zotero.org/users/6239255/items/PAWZUE8S"],"itemData":{"id":18126,"type":"article-journal","abstract":"FMRI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To combine p-values from multiple tests (i.e., across runs), we used Fisher's method, which </w:t>
      </w:r>
      <w:proofErr w:type="gramStart"/>
      <w:r w:rsidRPr="002947A3">
        <w:t>sums</w:t>
      </w:r>
      <w:proofErr w:type="gramEnd"/>
      <w:r w:rsidRPr="002947A3">
        <w:t xml:space="preserve">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5C22000F" w:rsidR="0076279C" w:rsidRDefault="0076279C" w:rsidP="0076279C">
      <w:pPr>
        <w:spacing w:line="240" w:lineRule="auto"/>
        <w:jc w:val="both"/>
      </w:pPr>
      <w:r w:rsidRPr="002947A3">
        <w:rPr>
          <w:b/>
          <w:bCs/>
        </w:rPr>
        <w:lastRenderedPageBreak/>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C11DE4">
        <w:instrText xml:space="preserve"> ADDIN ZOTERO_ITEM CSL_CITATION {"citationID":"2CCke1Q0","properties":{"formattedCitation":"\\super 81\\nosupersub{}","plainCitation":"81","noteIndex":0},"citationItems":[{"id":18124,"uris":["http://zotero.org/users/6239255/items/WLZH65VZ"],"itemData":{"id":18124,"type":"article-journal","abstract":"An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DF2BA1" w:rsidRPr="00DF2BA1">
        <w:rPr>
          <w:vertAlign w:val="superscript"/>
        </w:rPr>
        <w:t>81</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C11DE4">
        <w:instrText xml:space="preserve"> ADDIN ZOTERO_ITEM CSL_CITATION {"citationID":"YTh662ZL","properties":{"formattedCitation":"\\super 46,47\\nosupersub{}","plainCitation":"46,47","noteIndex":0},"citationItems":[{"id":9073,"uris":["http://zotero.org/users/6239255/items/FZC43B73"],"itemData":{"id":9073,"type":"article-journal","abstract":"Abstract\n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46,47</w:t>
      </w:r>
      <w:r w:rsidRPr="002947A3">
        <w:fldChar w:fldCharType="end"/>
      </w:r>
      <w:r w:rsidRPr="002947A3">
        <w:t xml:space="preserve">, which consists of 400 functionally-defined cortical parcellations and denotes which of 17 networks </w:t>
      </w:r>
      <w:r w:rsidRPr="002947A3">
        <w:fldChar w:fldCharType="begin"/>
      </w:r>
      <w:r w:rsidR="00C11DE4">
        <w:instrText xml:space="preserve"> ADDIN ZOTERO_ITEM CSL_CITATION {"citationID":"vjewxyxU","properties":{"formattedCitation":"\\super 49\\nosupersub{}","plainCitation":"49","noteIndex":0},"citationItems":[{"id":18122,"uris":["http://zotero.org/users/6239255/items/QF8M7898"],"itemData":{"id":18122,"type":"article-journal","abstract":"Information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DF2BA1" w:rsidRPr="00DF2BA1">
        <w:rPr>
          <w:vertAlign w:val="superscript"/>
        </w:rPr>
        <w:t>49</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536" w:author="Billy Mitchell" w:date="2024-11-06T08:43:00Z" w16du:dateUtc="2024-11-06T13:43:00Z"/>
        </w:rPr>
      </w:pPr>
    </w:p>
    <w:p w14:paraId="0A8C8689" w14:textId="2B52407D" w:rsidR="000B4FF8" w:rsidRDefault="00704746" w:rsidP="00704746">
      <w:pPr>
        <w:spacing w:line="240" w:lineRule="auto"/>
        <w:jc w:val="both"/>
        <w:rPr>
          <w:ins w:id="537" w:author="Billy Mitchell" w:date="2024-11-06T10:47:00Z" w16du:dateUtc="2024-11-06T15:47:00Z"/>
        </w:rPr>
      </w:pPr>
      <w:ins w:id="538" w:author="Billy Mitchell" w:date="2024-11-06T08:43:00Z" w16du:dateUtc="2024-11-06T13:43:00Z">
        <w:r>
          <w:rPr>
            <w:b/>
            <w:bCs/>
          </w:rPr>
          <w:t xml:space="preserve">Free Recall </w:t>
        </w:r>
        <w:r w:rsidRPr="00EB1B8C">
          <w:rPr>
            <w:b/>
            <w:bCs/>
          </w:rPr>
          <w:t>Transcription</w:t>
        </w:r>
        <w:r>
          <w:t>.</w:t>
        </w:r>
      </w:ins>
      <w:ins w:id="539" w:author="Billy Mitchell" w:date="2024-11-06T09:35:00Z" w16du:dateUtc="2024-11-06T14:35:00Z">
        <w:r w:rsidR="001633CB">
          <w:t xml:space="preserve"> Of the thirty-five subjects who completed the study, </w:t>
        </w:r>
      </w:ins>
      <w:ins w:id="540" w:author="Billy Mitchell" w:date="2024-11-06T09:42:00Z" w16du:dateUtc="2024-11-06T14:42:00Z">
        <w:r w:rsidR="000733F7">
          <w:t>twenty-eight (n</w:t>
        </w:r>
      </w:ins>
      <w:ins w:id="541" w:author="Billy Mitchell" w:date="2024-11-06T10:37:00Z" w16du:dateUtc="2024-11-06T15:37:00Z">
        <w:r w:rsidR="00D96ECC">
          <w:t xml:space="preserve"> </w:t>
        </w:r>
      </w:ins>
      <w:ins w:id="542" w:author="Billy Mitchell" w:date="2024-11-06T09:42:00Z" w16du:dateUtc="2024-11-06T14:42:00Z">
        <w:r w:rsidR="000733F7">
          <w:t>=</w:t>
        </w:r>
      </w:ins>
      <w:ins w:id="543" w:author="Billy Mitchell" w:date="2024-11-06T10:37:00Z" w16du:dateUtc="2024-11-06T15:37:00Z">
        <w:r w:rsidR="00D96ECC">
          <w:t xml:space="preserve"> </w:t>
        </w:r>
      </w:ins>
      <w:ins w:id="544" w:author="Billy Mitchell" w:date="2024-11-06T09:42:00Z" w16du:dateUtc="2024-11-06T14:42:00Z">
        <w:r w:rsidR="000733F7">
          <w:t>28) provided audio recordings that could reliabl</w:t>
        </w:r>
      </w:ins>
      <w:ins w:id="545" w:author="Billy Mitchell" w:date="2024-11-06T09:43:00Z" w16du:dateUtc="2024-11-06T14:43:00Z">
        <w:r w:rsidR="000733F7">
          <w:t xml:space="preserve">y be transcribed. </w:t>
        </w:r>
      </w:ins>
      <w:ins w:id="546" w:author="Billy Mitchell" w:date="2024-11-06T09:45:00Z" w16du:dateUtc="2024-11-06T14:45:00Z">
        <w:r w:rsidR="000733F7">
          <w:t xml:space="preserve">The </w:t>
        </w:r>
      </w:ins>
      <w:ins w:id="547" w:author="Billy Mitchell" w:date="2024-11-06T09:46:00Z" w16du:dateUtc="2024-11-06T14:46:00Z">
        <w:r w:rsidR="000733F7">
          <w:t>audio</w:t>
        </w:r>
      </w:ins>
      <w:ins w:id="548" w:author="Billy Mitchell" w:date="2024-11-06T09:45:00Z" w16du:dateUtc="2024-11-06T14:45:00Z">
        <w:r w:rsidR="000733F7">
          <w:t xml:space="preserve"> of t</w:t>
        </w:r>
      </w:ins>
      <w:ins w:id="549" w:author="Billy Mitchell" w:date="2024-11-06T09:43:00Z" w16du:dateUtc="2024-11-06T14:43:00Z">
        <w:r w:rsidR="000733F7">
          <w:t xml:space="preserve">hree subjects </w:t>
        </w:r>
      </w:ins>
      <w:ins w:id="550" w:author="Billy Mitchell" w:date="2024-11-06T09:47:00Z" w16du:dateUtc="2024-11-06T14:47:00Z">
        <w:r w:rsidR="000733F7">
          <w:t>suffered</w:t>
        </w:r>
      </w:ins>
      <w:ins w:id="551" w:author="Billy Mitchell" w:date="2024-11-06T09:43:00Z" w16du:dateUtc="2024-11-06T14:43:00Z">
        <w:r w:rsidR="000733F7">
          <w:t xml:space="preserve"> technical issues </w:t>
        </w:r>
      </w:ins>
      <w:ins w:id="552" w:author="Billy Mitchell" w:date="2024-11-06T09:44:00Z" w16du:dateUtc="2024-11-06T14:44:00Z">
        <w:r w:rsidR="000733F7">
          <w:t>which corrupted the file</w:t>
        </w:r>
      </w:ins>
      <w:ins w:id="553" w:author="Billy Mitchell" w:date="2024-11-06T09:46:00Z" w16du:dateUtc="2024-11-06T14:46:00Z">
        <w:r w:rsidR="000733F7">
          <w:t>s</w:t>
        </w:r>
      </w:ins>
      <w:ins w:id="554" w:author="Billy Mitchell" w:date="2024-11-06T09:44:00Z" w16du:dateUtc="2024-11-06T14:44:00Z">
        <w:r w:rsidR="000733F7">
          <w:t xml:space="preserve"> and </w:t>
        </w:r>
      </w:ins>
      <w:proofErr w:type="gramStart"/>
      <w:ins w:id="555" w:author="Billy Mitchell" w:date="2024-11-06T09:46:00Z" w16du:dateUtc="2024-11-06T14:46:00Z">
        <w:r w:rsidR="000733F7">
          <w:t>audio</w:t>
        </w:r>
        <w:proofErr w:type="gramEnd"/>
        <w:r w:rsidR="000733F7">
          <w:t xml:space="preserve"> </w:t>
        </w:r>
      </w:ins>
      <w:ins w:id="556" w:author="Billy Mitchell" w:date="2024-11-06T09:47:00Z" w16du:dateUtc="2024-11-06T14:47:00Z">
        <w:r w:rsidR="000733F7">
          <w:t>from</w:t>
        </w:r>
      </w:ins>
      <w:ins w:id="557" w:author="Billy Mitchell" w:date="2024-11-06T09:46:00Z" w16du:dateUtc="2024-11-06T14:46:00Z">
        <w:r w:rsidR="000733F7">
          <w:t xml:space="preserve"> four other subjects was of low-quality and could not be reliably transcribed.</w:t>
        </w:r>
      </w:ins>
      <w:ins w:id="558" w:author="Billy Mitchell" w:date="2024-11-06T09:47:00Z" w16du:dateUtc="2024-11-06T14:47:00Z">
        <w:r w:rsidR="000733F7">
          <w:t xml:space="preserve"> </w:t>
        </w:r>
        <w:proofErr w:type="gramStart"/>
        <w:r w:rsidR="000733F7">
          <w:t>Trans</w:t>
        </w:r>
      </w:ins>
      <w:ins w:id="559" w:author="Billy Mitchell" w:date="2024-11-06T09:48:00Z" w16du:dateUtc="2024-11-06T14:48:00Z">
        <w:r w:rsidR="000733F7">
          <w:t>cription</w:t>
        </w:r>
        <w:proofErr w:type="gramEnd"/>
        <w:r w:rsidR="000733F7">
          <w:t xml:space="preserve"> was completed in stages. Audio recordings were first </w:t>
        </w:r>
      </w:ins>
      <w:ins w:id="560" w:author="Billy Mitchell" w:date="2024-11-06T09:49:00Z" w16du:dateUtc="2024-11-06T14:49:00Z">
        <w:r w:rsidR="000733F7">
          <w:t xml:space="preserve">transcribed </w:t>
        </w:r>
      </w:ins>
      <w:ins w:id="561" w:author="Billy Mitchell" w:date="2024-11-06T10:37:00Z" w16du:dateUtc="2024-11-06T15:37:00Z">
        <w:r w:rsidR="00D96ECC">
          <w:t xml:space="preserve">to text </w:t>
        </w:r>
      </w:ins>
      <w:ins w:id="562" w:author="Billy Mitchell" w:date="2024-11-06T09:49:00Z" w16du:dateUtc="2024-11-06T14:49:00Z">
        <w:r w:rsidR="000733F7">
          <w:t xml:space="preserve">using a locally-hosted version of OpenAI’s </w:t>
        </w:r>
      </w:ins>
      <w:ins w:id="563" w:author="Billy Mitchell" w:date="2024-11-06T09:51:00Z" w16du:dateUtc="2024-11-06T14:51:00Z">
        <w:r w:rsidR="000733F7" w:rsidRPr="002947A3">
          <w:t xml:space="preserve">Whisper [v1.1.10] </w:t>
        </w:r>
        <w:r w:rsidR="000733F7" w:rsidRPr="002947A3">
          <w:fldChar w:fldCharType="begin"/>
        </w:r>
      </w:ins>
      <w:r w:rsidR="00C11DE4">
        <w:instrText xml:space="preserve"> ADDIN ZOTERO_ITEM CSL_CITATION {"citationID":"RfR6CkZp","properties":{"formattedCitation":"\\super 76\\nosupersub{}","plainCitation":"76","noteIndex":0},"citationItems":[{"id":18135,"uris":["http://zotero.org/users/6239255/items/XMPTFXLL"],"itemData":{"id":18135,"type":"software","title":"Whisper","URL":"https://github.com/openai/whisper","author":[{"literal":"OpenAI"}],"issued":{"date-parts":[["2023"]]}}}],"schema":"https://github.com/citation-style-language/schema/raw/master/csl-citation.json"} </w:instrText>
      </w:r>
      <w:ins w:id="564" w:author="Billy Mitchell" w:date="2024-11-06T09:51:00Z" w16du:dateUtc="2024-11-06T14:51:00Z">
        <w:r w:rsidR="000733F7" w:rsidRPr="002947A3">
          <w:fldChar w:fldCharType="separate"/>
        </w:r>
        <w:r w:rsidR="000733F7" w:rsidRPr="00DF2BA1">
          <w:rPr>
            <w:vertAlign w:val="superscript"/>
          </w:rPr>
          <w:t>76</w:t>
        </w:r>
        <w:r w:rsidR="000733F7" w:rsidRPr="002947A3">
          <w:fldChar w:fldCharType="end"/>
        </w:r>
      </w:ins>
      <w:ins w:id="565" w:author="Billy Mitchell" w:date="2024-11-06T09:49:00Z" w16du:dateUtc="2024-11-06T14:49:00Z">
        <w:r w:rsidR="000733F7">
          <w:t xml:space="preserve"> library in Python </w:t>
        </w:r>
        <w:r w:rsidR="000733F7" w:rsidRPr="002947A3">
          <w:t xml:space="preserve">[v3.8.13] </w:t>
        </w:r>
        <w:r w:rsidR="000733F7" w:rsidRPr="002947A3">
          <w:fldChar w:fldCharType="begin"/>
        </w:r>
      </w:ins>
      <w:r w:rsidR="00C11DE4">
        <w:instrText xml:space="preserve"> ADDIN ZOTERO_ITEM CSL_CITATION {"citationID":"lTjho60l","properties":{"formattedCitation":"\\super 63\\nosupersub{}","plainCitation":"63","noteIndex":0},"citationItems":[{"id":18147,"uris":["http://zotero.org/users/6239255/items/2N3VUFMR"],"itemData":{"id":18147,"type":"software","collection-title":"Centrum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ins w:id="566" w:author="Billy Mitchell" w:date="2024-11-06T09:49:00Z" w16du:dateUtc="2024-11-06T14:49:00Z">
        <w:r w:rsidR="000733F7" w:rsidRPr="002947A3">
          <w:fldChar w:fldCharType="separate"/>
        </w:r>
        <w:r w:rsidR="000733F7" w:rsidRPr="00DF2BA1">
          <w:rPr>
            <w:vertAlign w:val="superscript"/>
          </w:rPr>
          <w:t>63</w:t>
        </w:r>
        <w:r w:rsidR="000733F7" w:rsidRPr="002947A3">
          <w:fldChar w:fldCharType="end"/>
        </w:r>
      </w:ins>
      <w:ins w:id="567" w:author="Billy Mitchell" w:date="2024-11-06T09:51:00Z" w16du:dateUtc="2024-11-06T14:51:00Z">
        <w:r w:rsidR="000733F7">
          <w:t xml:space="preserve">. These </w:t>
        </w:r>
      </w:ins>
      <w:ins w:id="568" w:author="Billy Mitchell" w:date="2024-11-06T10:37:00Z" w16du:dateUtc="2024-11-06T15:37:00Z">
        <w:r w:rsidR="00D96ECC">
          <w:t>textual representations</w:t>
        </w:r>
      </w:ins>
      <w:ins w:id="569" w:author="Billy Mitchell" w:date="2024-11-06T09:51:00Z" w16du:dateUtc="2024-11-06T14:51:00Z">
        <w:r w:rsidR="000733F7">
          <w:t xml:space="preserve"> were then </w:t>
        </w:r>
      </w:ins>
      <w:ins w:id="570" w:author="Billy Mitchell" w:date="2024-11-06T10:28:00Z" w16du:dateUtc="2024-11-06T15:28:00Z">
        <w:r w:rsidR="00211D2F">
          <w:t>i</w:t>
        </w:r>
      </w:ins>
      <w:ins w:id="571" w:author="Billy Mitchell" w:date="2024-11-06T10:29:00Z" w16du:dateUtc="2024-11-06T15:29:00Z">
        <w:r w:rsidR="00211D2F">
          <w:t xml:space="preserve">ndependently </w:t>
        </w:r>
      </w:ins>
      <w:del w:id="572" w:author="Billy Mitchell" w:date="2024-11-06T09:52:00Z" w16du:dateUtc="2024-11-06T14:52:00Z">
        <w:r w:rsidR="000733F7" w:rsidDel="000733F7">
          <w:delText>reviewed</w:delText>
        </w:r>
      </w:del>
      <w:ins w:id="573" w:author="Billy Mitchell" w:date="2024-11-06T09:52:00Z" w16du:dateUtc="2024-11-06T14:52:00Z">
        <w:r w:rsidR="000733F7">
          <w:t>appraised</w:t>
        </w:r>
      </w:ins>
      <w:ins w:id="574" w:author="Billy Mitchell" w:date="2024-11-06T09:51:00Z" w16du:dateUtc="2024-11-06T14:51:00Z">
        <w:r w:rsidR="000733F7">
          <w:t xml:space="preserve"> and </w:t>
        </w:r>
      </w:ins>
      <w:ins w:id="575" w:author="Billy Mitchell" w:date="2024-11-06T09:52:00Z" w16du:dateUtc="2024-11-06T14:52:00Z">
        <w:r w:rsidR="000733F7">
          <w:t>revised</w:t>
        </w:r>
      </w:ins>
      <w:ins w:id="576" w:author="Billy Mitchell" w:date="2024-11-06T09:51:00Z" w16du:dateUtc="2024-11-06T14:51:00Z">
        <w:r w:rsidR="000733F7">
          <w:t xml:space="preserve"> by a team of</w:t>
        </w:r>
      </w:ins>
      <w:ins w:id="577" w:author="Billy Mitchell" w:date="2024-11-06T09:52:00Z" w16du:dateUtc="2024-11-06T14:52:00Z">
        <w:r w:rsidR="000733F7">
          <w:t xml:space="preserve"> </w:t>
        </w:r>
      </w:ins>
      <w:ins w:id="578" w:author="Billy Mitchell" w:date="2024-11-06T10:24:00Z" w16du:dateUtc="2024-11-06T15:24:00Z">
        <w:r w:rsidR="00211D2F">
          <w:t xml:space="preserve">trained </w:t>
        </w:r>
      </w:ins>
      <w:ins w:id="579" w:author="Billy Mitchell" w:date="2024-11-06T09:51:00Z" w16du:dateUtc="2024-11-06T14:51:00Z">
        <w:r w:rsidR="000733F7">
          <w:t>reviewers</w:t>
        </w:r>
      </w:ins>
      <w:ins w:id="580" w:author="Billy Mitchell" w:date="2024-11-06T12:38:00Z" w16du:dateUtc="2024-11-06T17:38:00Z">
        <w:r w:rsidR="00C11DE4">
          <w:t xml:space="preserve"> familiar with the stimulus and whom reviewed annotations of the stimulus generated by a separate team of reviewers</w:t>
        </w:r>
      </w:ins>
      <w:ins w:id="581" w:author="Billy Mitchell" w:date="2024-11-06T12:40:00Z" w16du:dateUtc="2024-11-06T17:40:00Z">
        <w:r w:rsidR="00C11DE4">
          <w:t xml:space="preserve"> in line with standards </w:t>
        </w:r>
      </w:ins>
      <w:ins w:id="582" w:author="Billy Mitchell" w:date="2024-11-06T12:41:00Z" w16du:dateUtc="2024-11-06T17:41:00Z">
        <w:r w:rsidR="00C11DE4">
          <w:t>described by Chen et al.</w:t>
        </w:r>
      </w:ins>
      <w:r w:rsidR="00C11DE4">
        <w:fldChar w:fldCharType="begin"/>
      </w:r>
      <w:r w:rsidR="00D94E2D">
        <w:instrText xml:space="preserve"> ADDIN ZOTERO_ITEM CSL_CITATION {"citationID":"JOpmP25t","properties":{"formattedCitation":"\\super 8\\nosupersub{}","plainCitation":"8","noteIndex":0},"citationItems":[{"id":8972,"uris":["http://zotero.org/users/6239255/items/5M5D4KQB"],"itemData":{"id":8972,"type":"article-journal","container-title":"Nature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C11DE4">
        <w:fldChar w:fldCharType="separate"/>
      </w:r>
      <w:r w:rsidR="00D94E2D" w:rsidRPr="00D94E2D">
        <w:rPr>
          <w:vertAlign w:val="superscript"/>
        </w:rPr>
        <w:t>8</w:t>
      </w:r>
      <w:r w:rsidR="00C11DE4">
        <w:fldChar w:fldCharType="end"/>
      </w:r>
      <w:ins w:id="583" w:author="Billy Mitchell" w:date="2024-11-06T10:25:00Z" w16du:dateUtc="2024-11-06T15:25:00Z">
        <w:r w:rsidR="00211D2F">
          <w:t>.</w:t>
        </w:r>
      </w:ins>
      <w:ins w:id="584" w:author="Billy Mitchell" w:date="2024-11-06T12:40:00Z" w16du:dateUtc="2024-11-06T17:40:00Z">
        <w:r w:rsidR="00C11DE4">
          <w:t xml:space="preserve"> </w:t>
        </w:r>
      </w:ins>
      <w:ins w:id="585" w:author="Billy Mitchell" w:date="2024-11-06T10:25:00Z" w16du:dateUtc="2024-11-06T15:25:00Z">
        <w:r w:rsidR="00211D2F">
          <w:t>Each transcription was reviewed by a</w:t>
        </w:r>
      </w:ins>
      <w:ins w:id="586" w:author="Billy Mitchell" w:date="2024-11-06T10:26:00Z" w16du:dateUtc="2024-11-06T15:26:00Z">
        <w:r w:rsidR="00211D2F">
          <w:t xml:space="preserve">t least two individuals who were required to reach a consensus. Any </w:t>
        </w:r>
      </w:ins>
      <w:ins w:id="587" w:author="Billy Mitchell" w:date="2024-11-06T10:27:00Z" w16du:dateUtc="2024-11-06T15:27:00Z">
        <w:r w:rsidR="00211D2F">
          <w:t>discrepancies</w:t>
        </w:r>
      </w:ins>
      <w:ins w:id="588" w:author="Billy Mitchell" w:date="2024-11-06T10:26:00Z" w16du:dateUtc="2024-11-06T15:26:00Z">
        <w:r w:rsidR="00211D2F">
          <w:t xml:space="preserve"> </w:t>
        </w:r>
      </w:ins>
      <w:ins w:id="589" w:author="Billy Mitchell" w:date="2024-11-06T10:27:00Z" w16du:dateUtc="2024-11-06T15:27:00Z">
        <w:r w:rsidR="00211D2F">
          <w:t>between reviewers’ initial appraisals were flagged and discussed until a consensus could be reached or the questionable segment was censored.</w:t>
        </w:r>
      </w:ins>
      <w:ins w:id="590" w:author="Billy Mitchell" w:date="2024-11-06T10:28:00Z" w16du:dateUtc="2024-11-06T15:28:00Z">
        <w:r w:rsidR="00211D2F">
          <w:t xml:space="preserve"> </w:t>
        </w:r>
      </w:ins>
      <w:ins w:id="591" w:author="Billy Mitchell" w:date="2024-11-06T10:29:00Z" w16du:dateUtc="2024-11-06T15:29:00Z">
        <w:r w:rsidR="00211D2F">
          <w:t>Two reviewers then independently segm</w:t>
        </w:r>
      </w:ins>
      <w:ins w:id="592" w:author="Billy Mitchell" w:date="2024-11-06T10:30:00Z" w16du:dateUtc="2024-11-06T15:30:00Z">
        <w:r w:rsidR="00211D2F">
          <w:t xml:space="preserve">ented recall and categorized each segment according to which scene they </w:t>
        </w:r>
        <w:proofErr w:type="gramStart"/>
        <w:r w:rsidR="00211D2F">
          <w:t>believe</w:t>
        </w:r>
        <w:proofErr w:type="gramEnd"/>
        <w:r w:rsidR="00211D2F">
          <w:t xml:space="preserve"> that it was describing. </w:t>
        </w:r>
      </w:ins>
      <w:ins w:id="593" w:author="Billy Mitchell" w:date="2024-11-06T12:42:00Z" w16du:dateUtc="2024-11-06T17:42:00Z">
        <w:r w:rsidR="00D94E2D">
          <w:t xml:space="preserve">We determined that there were 35 distinct scenes present in the stimulus. </w:t>
        </w:r>
      </w:ins>
      <w:ins w:id="594" w:author="Billy Mitchell" w:date="2024-11-06T10:30:00Z" w16du:dateUtc="2024-11-06T15:30:00Z">
        <w:r w:rsidR="00211D2F">
          <w:t>Again, any discrepancies between reviewers</w:t>
        </w:r>
      </w:ins>
      <w:ins w:id="595" w:author="Billy Mitchell" w:date="2024-11-06T10:31:00Z" w16du:dateUtc="2024-11-06T15:31:00Z">
        <w:r w:rsidR="00211D2F">
          <w:t xml:space="preserve">’ initial appraisals were discussed in a meeting </w:t>
        </w:r>
      </w:ins>
      <w:ins w:id="596" w:author="Billy Mitchell" w:date="2024-11-06T10:44:00Z" w16du:dateUtc="2024-11-06T15:44:00Z">
        <w:r w:rsidR="00D96ECC">
          <w:t>facilitated</w:t>
        </w:r>
      </w:ins>
      <w:ins w:id="597" w:author="Billy Mitchell" w:date="2024-11-06T10:31:00Z" w16du:dateUtc="2024-11-06T15:31:00Z">
        <w:r w:rsidR="00211D2F">
          <w:t xml:space="preserve"> by the </w:t>
        </w:r>
      </w:ins>
      <w:ins w:id="598" w:author="Billy Mitchell" w:date="2024-11-06T10:32:00Z" w16du:dateUtc="2024-11-06T15:32:00Z">
        <w:r w:rsidR="00211D2F">
          <w:t>corresponding author until a consensus on segmentation and categorization could be reached</w:t>
        </w:r>
      </w:ins>
      <w:ins w:id="599" w:author="Billy Mitchell" w:date="2024-11-06T10:45:00Z" w16du:dateUtc="2024-11-06T15:45:00Z">
        <w:r w:rsidR="00D96ECC">
          <w:t xml:space="preserve"> between reviewers.</w:t>
        </w:r>
      </w:ins>
      <w:ins w:id="600" w:author="Billy Mitchell" w:date="2024-11-06T10:46:00Z" w16du:dateUtc="2024-11-06T15:46:00Z">
        <w:r w:rsidR="000B4FF8">
          <w:t xml:space="preserve"> </w:t>
        </w:r>
      </w:ins>
      <w:ins w:id="601" w:author="Billy Mitchell" w:date="2024-11-06T12:10:00Z" w16du:dateUtc="2024-11-06T17:10:00Z">
        <w:r w:rsidR="002E76E8">
          <w:t xml:space="preserve">Training materials and standard operating procedures are available publicly at </w:t>
        </w:r>
        <w:r w:rsidR="002E76E8" w:rsidRPr="002947A3">
          <w:t>https://github.com/wj-mitchell/</w:t>
        </w:r>
        <w:r w:rsidR="002E76E8">
          <w:t>active_viewing</w:t>
        </w:r>
        <w:r w:rsidR="002E76E8" w:rsidRPr="002947A3">
          <w:t>.</w:t>
        </w:r>
      </w:ins>
    </w:p>
    <w:p w14:paraId="630F4CE3" w14:textId="584C8F69" w:rsidR="00704746" w:rsidRPr="002947A3" w:rsidRDefault="000B4FF8" w:rsidP="00704746">
      <w:pPr>
        <w:spacing w:line="240" w:lineRule="auto"/>
        <w:jc w:val="both"/>
        <w:rPr>
          <w:ins w:id="602" w:author="Billy Mitchell" w:date="2024-11-06T08:43:00Z" w16du:dateUtc="2024-11-06T13:43:00Z"/>
        </w:rPr>
      </w:pPr>
      <w:ins w:id="603" w:author="Billy Mitchell" w:date="2024-11-06T10:47:00Z" w16du:dateUtc="2024-11-06T15:47:00Z">
        <w:r>
          <w:tab/>
        </w:r>
      </w:ins>
    </w:p>
    <w:p w14:paraId="4E2D7A8F" w14:textId="77777777" w:rsidR="00BE19B1" w:rsidRDefault="00704746">
      <w:pPr>
        <w:spacing w:line="240" w:lineRule="auto"/>
        <w:jc w:val="both"/>
        <w:rPr>
          <w:ins w:id="604" w:author="Billy Mitchell" w:date="2024-11-06T20:38:00Z" w16du:dateUtc="2024-11-07T01:38:00Z"/>
        </w:rPr>
      </w:pPr>
      <w:ins w:id="605" w:author="Billy Mitchell" w:date="2024-11-06T08:43:00Z" w16du:dateUtc="2024-11-06T13:43:00Z">
        <w:r>
          <w:rPr>
            <w:b/>
            <w:bCs/>
          </w:rPr>
          <w:t xml:space="preserve">Memory and Character Assessment Analyses. </w:t>
        </w:r>
      </w:ins>
      <w:ins w:id="606" w:author="Billy Mitchell" w:date="2024-11-06T12:11:00Z" w16du:dateUtc="2024-11-06T17:11:00Z">
        <w:r w:rsidR="002E76E8" w:rsidRPr="002E76E8">
          <w:rPr>
            <w:rPrChange w:id="607" w:author="Billy Mitchell" w:date="2024-11-06T12:11:00Z" w16du:dateUtc="2024-11-06T17:11:00Z">
              <w:rPr>
                <w:b/>
                <w:bCs/>
              </w:rPr>
            </w:rPrChange>
          </w:rPr>
          <w:t>Analyses</w:t>
        </w:r>
        <w:r w:rsidR="002E76E8">
          <w:rPr>
            <w:b/>
            <w:bCs/>
          </w:rPr>
          <w:t xml:space="preserve"> </w:t>
        </w:r>
        <w:r w:rsidR="002E76E8">
          <w:t>were conducted in R [</w:t>
        </w:r>
      </w:ins>
      <w:ins w:id="608" w:author="Billy Mitchell" w:date="2024-11-06T12:12:00Z" w16du:dateUtc="2024-11-06T17:12:00Z">
        <w:r w:rsidR="002E76E8">
          <w:t>v4.3.1</w:t>
        </w:r>
      </w:ins>
      <w:ins w:id="609" w:author="Billy Mitchell" w:date="2024-11-06T12:11:00Z" w16du:dateUtc="2024-11-06T17:11:00Z">
        <w:r w:rsidR="002E76E8">
          <w:t>]</w:t>
        </w:r>
      </w:ins>
      <w:ins w:id="610" w:author="Billy Mitchell" w:date="2024-11-06T12:37:00Z" w16du:dateUtc="2024-11-06T17:37:00Z">
        <w:r w:rsidR="00C11DE4">
          <w:t xml:space="preserve"> </w:t>
        </w:r>
      </w:ins>
      <w:r w:rsidR="00C11DE4">
        <w:fldChar w:fldCharType="begin"/>
      </w:r>
      <w:r w:rsidR="00C11DE4">
        <w:instrText xml:space="preserve"> ADDIN ZOTERO_ITEM CSL_CITATION {"citationID":"7K0vHaMx","properties":{"formattedCitation":"\\super 82\\nosupersub{}","plainCitation":"82","noteIndex":0},"citationItems":[{"id":3762,"uris":["http://zotero.org/users/6239255/items/GVI8ZWGN"],"itemData":{"id":3762,"type":"software","event-place":"Vienna,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C11DE4">
        <w:fldChar w:fldCharType="separate"/>
      </w:r>
      <w:r w:rsidR="00C11DE4" w:rsidRPr="00C11DE4">
        <w:rPr>
          <w:vertAlign w:val="superscript"/>
        </w:rPr>
        <w:t>82</w:t>
      </w:r>
      <w:r w:rsidR="00C11DE4">
        <w:fldChar w:fldCharType="end"/>
      </w:r>
      <w:ins w:id="611" w:author="Billy Mitchell" w:date="2024-11-06T12:11:00Z" w16du:dateUtc="2024-11-06T17:11:00Z">
        <w:r w:rsidR="002E76E8">
          <w:t xml:space="preserve"> using R Studio [</w:t>
        </w:r>
      </w:ins>
      <w:ins w:id="612" w:author="Billy Mitchell" w:date="2024-11-06T12:12:00Z" w16du:dateUtc="2024-11-06T17:12:00Z">
        <w:r w:rsidR="002E76E8">
          <w:t>v</w:t>
        </w:r>
      </w:ins>
      <w:ins w:id="613" w:author="Billy Mitchell" w:date="2024-11-06T12:13:00Z" w16du:dateUtc="2024-11-06T17:13:00Z">
        <w:r w:rsidR="002E76E8">
          <w:t>2023.09.0</w:t>
        </w:r>
      </w:ins>
      <w:ins w:id="614" w:author="Billy Mitchell" w:date="2024-11-06T12:11:00Z" w16du:dateUtc="2024-11-06T17:11:00Z">
        <w:r w:rsidR="002E76E8">
          <w:t>]</w:t>
        </w:r>
      </w:ins>
      <w:ins w:id="615" w:author="Billy Mitchell" w:date="2024-11-06T12:37:00Z" w16du:dateUtc="2024-11-06T17:37:00Z">
        <w:r w:rsidR="00C11DE4">
          <w:t xml:space="preserve"> </w:t>
        </w:r>
      </w:ins>
      <w:ins w:id="616" w:author="Billy Mitchell" w:date="2024-11-06T12:11:00Z" w16du:dateUtc="2024-11-06T17:11:00Z">
        <w:r w:rsidR="002E76E8">
          <w:t xml:space="preserve">as </w:t>
        </w:r>
      </w:ins>
      <w:ins w:id="617" w:author="Billy Mitchell" w:date="2024-11-06T12:31:00Z" w16du:dateUtc="2024-11-06T17:31:00Z">
        <w:r w:rsidR="00C11DE4">
          <w:t>the</w:t>
        </w:r>
      </w:ins>
      <w:ins w:id="618" w:author="Billy Mitchell" w:date="2024-11-06T12:11:00Z" w16du:dateUtc="2024-11-06T17:11:00Z">
        <w:r w:rsidR="002E76E8">
          <w:t xml:space="preserve"> IDE.</w:t>
        </w:r>
      </w:ins>
      <w:ins w:id="619" w:author="Billy Mitchell" w:date="2024-11-06T12:37:00Z" w16du:dateUtc="2024-11-06T17:37:00Z">
        <w:r w:rsidR="00C11DE4">
          <w:t xml:space="preserve"> For recall </w:t>
        </w:r>
      </w:ins>
      <w:ins w:id="620" w:author="Billy Mitchell" w:date="2024-11-06T20:17:00Z" w16du:dateUtc="2024-11-07T01:17:00Z">
        <w:r w:rsidR="00393207">
          <w:t xml:space="preserve">analyses, a </w:t>
        </w:r>
        <w:proofErr w:type="spellStart"/>
        <w:r w:rsidR="00393207">
          <w:t>dataframe</w:t>
        </w:r>
        <w:proofErr w:type="spellEnd"/>
        <w:r w:rsidR="00393207">
          <w:t xml:space="preserve"> containing</w:t>
        </w:r>
      </w:ins>
      <w:ins w:id="621" w:author="Billy Mitchell" w:date="2024-11-06T20:20:00Z" w16du:dateUtc="2024-11-07T01:20:00Z">
        <w:r w:rsidR="00393207">
          <w:t xml:space="preserve"> a</w:t>
        </w:r>
      </w:ins>
      <w:ins w:id="622" w:author="Billy Mitchell" w:date="2024-11-06T20:17:00Z" w16du:dateUtc="2024-11-07T01:17:00Z">
        <w:r w:rsidR="00393207">
          <w:t xml:space="preserve"> row for each </w:t>
        </w:r>
      </w:ins>
      <w:ins w:id="623" w:author="Billy Mitchell" w:date="2024-11-06T20:18:00Z" w16du:dateUtc="2024-11-07T01:18:00Z">
        <w:r w:rsidR="00393207">
          <w:t>scene and a column for each subject was constructed with a binary value in each cell denoting whether each scene was recalled.</w:t>
        </w:r>
      </w:ins>
      <w:ins w:id="624" w:author="Billy Mitchell" w:date="2024-11-06T20:20:00Z" w16du:dateUtc="2024-11-07T01:20:00Z">
        <w:r w:rsidR="00393207">
          <w:t xml:space="preserve"> Complete pairwise Spearman-rank correlations were calculated among each pair </w:t>
        </w:r>
      </w:ins>
    </w:p>
    <w:p w14:paraId="6C965FEC" w14:textId="77777777" w:rsidR="00BE19B1" w:rsidRDefault="00BE19B1">
      <w:pPr>
        <w:spacing w:line="240" w:lineRule="auto"/>
        <w:jc w:val="both"/>
        <w:rPr>
          <w:ins w:id="625" w:author="Billy Mitchell" w:date="2024-11-07T09:07:00Z" w16du:dateUtc="2024-11-07T14:07:00Z"/>
        </w:rPr>
      </w:pPr>
    </w:p>
    <w:p w14:paraId="6E086751" w14:textId="77777777" w:rsidR="005828CD" w:rsidRDefault="005828CD">
      <w:pPr>
        <w:spacing w:line="240" w:lineRule="auto"/>
        <w:jc w:val="both"/>
        <w:rPr>
          <w:ins w:id="626" w:author="Billy Mitchell" w:date="2024-11-07T09:07:00Z" w16du:dateUtc="2024-11-07T14:07:00Z"/>
        </w:rPr>
      </w:pPr>
    </w:p>
    <w:p w14:paraId="74195238" w14:textId="77777777" w:rsidR="005828CD" w:rsidRDefault="005828CD">
      <w:pPr>
        <w:spacing w:line="240" w:lineRule="auto"/>
        <w:jc w:val="both"/>
        <w:rPr>
          <w:ins w:id="627" w:author="Billy Mitchell" w:date="2024-11-06T20:38:00Z" w16du:dateUtc="2024-11-07T01:38:00Z"/>
        </w:rPr>
      </w:pPr>
    </w:p>
    <w:p w14:paraId="2E148849" w14:textId="77777777" w:rsidR="00BE19B1" w:rsidRDefault="00BE19B1">
      <w:pPr>
        <w:spacing w:line="240" w:lineRule="auto"/>
        <w:jc w:val="both"/>
        <w:rPr>
          <w:ins w:id="628" w:author="Billy Mitchell" w:date="2024-11-06T20:38:00Z" w16du:dateUtc="2024-11-07T01:38:00Z"/>
        </w:rPr>
      </w:pPr>
    </w:p>
    <w:p w14:paraId="5897085B" w14:textId="7CF7C428" w:rsidR="0076279C" w:rsidDel="005828CD" w:rsidRDefault="00BE19B1">
      <w:pPr>
        <w:spacing w:line="240" w:lineRule="auto"/>
        <w:jc w:val="both"/>
        <w:rPr>
          <w:del w:id="629" w:author="Billy Mitchell" w:date="2024-11-06T08:29:00Z" w16du:dateUtc="2024-11-06T13:29:00Z"/>
        </w:rPr>
      </w:pPr>
      <w:ins w:id="630" w:author="Billy Mitchell" w:date="2024-11-06T20:39:00Z" w16du:dateUtc="2024-11-07T01:39:00Z">
        <w:r>
          <w:t>For each scene, we calculated correlations of z-scored ratings, separately within each condition (first-half raters vs. second-half raters). These within-condition correlations assess the consistency in rating patterns among participants who rated the same segments.</w:t>
        </w:r>
      </w:ins>
      <w:ins w:id="631" w:author="Billy Mitchell" w:date="2024-11-07T09:07:00Z" w16du:dateUtc="2024-11-07T14:07:00Z">
        <w:r w:rsidR="005828CD">
          <w:t xml:space="preserve"> </w:t>
        </w:r>
      </w:ins>
      <w:ins w:id="632" w:author="Billy Mitchell" w:date="2024-11-06T20:39:00Z" w16du:dateUtc="2024-11-07T01:39:00Z">
        <w:r>
          <w:t>To investigate the similarity in rating patterns across conditions, we used a form of RSA by correlating the similarity matrices for “same-condition” (both raters watched the same scenes) and “different-condition” comparisons. This RSA-based approach tests whether rating patterns are more similar within conditions than between them, reflecting consistency or divergence in interpretation across different scene orders.</w:t>
        </w:r>
      </w:ins>
      <w:ins w:id="633" w:author="Billy Mitchell" w:date="2024-11-07T09:07:00Z" w16du:dateUtc="2024-11-07T14:07:00Z">
        <w:r w:rsidR="005828CD">
          <w:t xml:space="preserve"> </w:t>
        </w:r>
      </w:ins>
      <w:ins w:id="634" w:author="Billy Mitchell" w:date="2024-11-06T20:39:00Z" w16du:dateUtc="2024-11-07T01:39:00Z">
        <w:r>
          <w:t>We performed within- and between-condition correlation analyses to assess similarity in rating patterns. An RSA approach was used to compare same-condition and different-condition correlations, providing a measure of representational similarity between conditions.</w:t>
        </w:r>
      </w:ins>
      <w:ins w:id="635" w:author="Billy Mitchell" w:date="2024-11-07T09:07:00Z" w16du:dateUtc="2024-11-07T14:07:00Z">
        <w:r w:rsidR="005828CD">
          <w:t xml:space="preserve"> </w:t>
        </w:r>
      </w:ins>
      <w:ins w:id="636" w:author="Billy Mitchell" w:date="2024-11-06T20:39:00Z" w16du:dateUtc="2024-11-07T01:39:00Z">
        <w:r>
          <w:t xml:space="preserve">To examine recall rates in relation to the rated/not-rated condition, we conducted a chi-square test. This test evaluates whether scenes that were rated in one half of the experiment </w:t>
        </w:r>
        <w:r>
          <w:lastRenderedPageBreak/>
          <w:t>are more likely to be recalled than scenes that were passively viewed. The chi-square test provides insight into whether active engagement influences memory encoding and recall.</w:t>
        </w:r>
      </w:ins>
      <w:ins w:id="637" w:author="Billy Mitchell" w:date="2024-11-07T09:07:00Z" w16du:dateUtc="2024-11-07T14:07:00Z">
        <w:r w:rsidR="005828CD">
          <w:t xml:space="preserve"> </w:t>
        </w:r>
      </w:ins>
      <w:ins w:id="638" w:author="Billy Mitchell" w:date="2024-11-06T20:39:00Z" w16du:dateUtc="2024-11-07T01:39:00Z">
        <w:r>
          <w:t>A chi-square test was conducted to compare recall rates for scenes participants actively rated versus those they passively viewed. This analysis examined the influence of active engagement on memory recall within the study.</w:t>
        </w:r>
      </w:ins>
      <w:ins w:id="639" w:author="Billy Mitchell" w:date="2024-11-07T09:07:00Z" w16du:dateUtc="2024-11-07T14:07:00Z">
        <w:r w:rsidR="005828CD">
          <w:t xml:space="preserve"> </w:t>
        </w:r>
      </w:ins>
      <w:ins w:id="640" w:author="Billy Mitchell" w:date="2024-11-06T20:39:00Z" w16du:dateUtc="2024-11-07T01:39:00Z">
        <w:r>
          <w:t>For participants who experienced both rating and non-rating conditions, we used a paired t-test to compare recall rates across rated and non-rated scenes. This approach accounts for within-subject differences in recall rates, allowing us to determine whether engagement type significantly affects memory.</w:t>
        </w:r>
      </w:ins>
      <w:ins w:id="641" w:author="Billy Mitchell" w:date="2024-11-07T09:07:00Z" w16du:dateUtc="2024-11-07T14:07:00Z">
        <w:r w:rsidR="005828CD">
          <w:t xml:space="preserve"> </w:t>
        </w:r>
      </w:ins>
      <w:ins w:id="642" w:author="Billy Mitchell" w:date="2024-11-06T20:39:00Z" w16du:dateUtc="2024-11-07T01:39:00Z">
        <w:r>
          <w:t>Paired t-tests compared recall rates between rated and non-rated scenes, focusing on within-subject differences to account for individual recall variability. This test assessed the impact of active rating on memory recall.</w:t>
        </w:r>
      </w:ins>
      <w:ins w:id="643" w:author="Billy Mitchell" w:date="2024-11-07T09:07:00Z" w16du:dateUtc="2024-11-07T14:07:00Z">
        <w:r w:rsidR="005828CD">
          <w:t xml:space="preserve"> </w:t>
        </w:r>
      </w:ins>
      <w:ins w:id="644" w:author="Billy Mitchell" w:date="2024-11-06T20:39:00Z" w16du:dateUtc="2024-11-07T01:39:00Z">
        <w:r>
          <w:t>To further validate the RSA analysis and check for statistical significance, we used a permutation test with 5,000 iterations. This non-parametric test shuffles condition labels across participants, recalculating the mean similarity difference between matching and non-matching conditions for each permutation. This yields a p-value reflecting the likelihood of observing the actual mean difference under random label assignment.</w:t>
        </w:r>
      </w:ins>
      <w:ins w:id="645" w:author="Billy Mitchell" w:date="2024-11-07T09:07:00Z" w16du:dateUtc="2024-11-07T14:07:00Z">
        <w:r w:rsidR="005828CD">
          <w:t xml:space="preserve"> </w:t>
        </w:r>
      </w:ins>
      <w:ins w:id="646" w:author="Billy Mitchell" w:date="2024-11-06T20:39:00Z" w16du:dateUtc="2024-11-07T01:39:00Z">
        <w:r>
          <w:t>To ensure robustness, we conducted a permutation test (5,000 iterations) by shuffling condition labels, recalculating mean similarity differences for each iteration. This approach provides a non-parametric p-value, indicating whether the observed condition similarity difference is statistically significant.</w:t>
        </w:r>
      </w:ins>
      <w:ins w:id="647" w:author="Billy Mitchell" w:date="2024-11-06T20:18:00Z" w16du:dateUtc="2024-11-07T01:18:00Z">
        <w:r w:rsidR="00393207">
          <w:t xml:space="preserve">  </w:t>
        </w:r>
      </w:ins>
      <w:ins w:id="648" w:author="Billy Mitchell" w:date="2024-11-06T08:43:00Z" w16du:dateUtc="2024-11-06T13:43:00Z">
        <w:r w:rsidR="00704746">
          <w:rPr>
            <w:b/>
            <w:bCs/>
          </w:rPr>
          <w:br/>
        </w:r>
      </w:ins>
    </w:p>
    <w:p w14:paraId="0616ACC1" w14:textId="77777777" w:rsidR="005828CD" w:rsidRDefault="005828CD" w:rsidP="0076279C">
      <w:pPr>
        <w:spacing w:line="240" w:lineRule="auto"/>
        <w:jc w:val="both"/>
        <w:rPr>
          <w:ins w:id="649" w:author="Billy Mitchell" w:date="2024-11-07T09:08:00Z" w16du:dateUtc="2024-11-07T14:08:00Z"/>
        </w:rPr>
      </w:pPr>
    </w:p>
    <w:p w14:paraId="7BEE641C" w14:textId="77777777" w:rsidR="005828CD" w:rsidRDefault="005828CD" w:rsidP="0076279C">
      <w:pPr>
        <w:spacing w:line="240" w:lineRule="auto"/>
        <w:jc w:val="both"/>
        <w:rPr>
          <w:ins w:id="650" w:author="Billy Mitchell" w:date="2024-11-07T09:08:00Z" w16du:dateUtc="2024-11-07T14:08:00Z"/>
        </w:rPr>
      </w:pPr>
    </w:p>
    <w:p w14:paraId="4842BBC5" w14:textId="77777777" w:rsidR="005828CD" w:rsidRPr="005828CD" w:rsidRDefault="005828CD" w:rsidP="0076279C">
      <w:pPr>
        <w:spacing w:line="240" w:lineRule="auto"/>
        <w:jc w:val="both"/>
        <w:rPr>
          <w:ins w:id="651" w:author="Billy Mitchell" w:date="2024-11-07T09:08:00Z" w16du:dateUtc="2024-11-07T14:08:00Z"/>
        </w:rPr>
      </w:pPr>
    </w:p>
    <w:p w14:paraId="1C91BE5C" w14:textId="0B167688" w:rsidR="0076279C" w:rsidDel="00DF2BA1" w:rsidRDefault="0076279C" w:rsidP="0076279C">
      <w:pPr>
        <w:spacing w:line="240" w:lineRule="auto"/>
        <w:jc w:val="both"/>
        <w:rPr>
          <w:del w:id="652" w:author="Billy Mitchell" w:date="2024-11-06T08:29:00Z" w16du:dateUtc="2024-11-06T13:29:00Z"/>
          <w:b/>
          <w:bCs/>
        </w:rPr>
      </w:pPr>
      <w:del w:id="653" w:author="Billy Mitchell" w:date="2024-11-06T08:29:00Z" w16du:dateUtc="2024-11-06T13:29:00Z">
        <w:r w:rsidRPr="00DE3DC3" w:rsidDel="00DF2BA1">
          <w:rPr>
            <w:b/>
            <w:bCs/>
            <w:highlight w:val="yellow"/>
            <w:rPrChange w:id="654"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655" w:author="Billy Mitchell" w:date="2024-11-06T08:29:00Z" w16du:dateUtc="2024-11-06T13:29:00Z"/>
          <w:b/>
        </w:rPr>
      </w:pPr>
    </w:p>
    <w:p w14:paraId="015865CA" w14:textId="77777777" w:rsidR="00DF2BA1" w:rsidRPr="00F91824" w:rsidRDefault="00DF2BA1">
      <w:pPr>
        <w:spacing w:line="240" w:lineRule="auto"/>
        <w:jc w:val="both"/>
        <w:rPr>
          <w:ins w:id="656" w:author="Billy Mitchell" w:date="2024-11-06T08:30:00Z" w16du:dateUtc="2024-11-06T13:30:00Z"/>
          <w:b/>
          <w:bCs/>
        </w:rPr>
        <w:pPrChange w:id="657" w:author="Billy Mitchell" w:date="2024-11-06T08:30:00Z" w16du:dateUtc="2024-11-06T13:30:00Z">
          <w:pPr>
            <w:spacing w:line="240" w:lineRule="auto"/>
            <w:ind w:firstLine="720"/>
            <w:jc w:val="both"/>
          </w:pPr>
        </w:pPrChange>
      </w:pPr>
    </w:p>
    <w:p w14:paraId="209FFEAC" w14:textId="524CE505" w:rsidR="0076279C" w:rsidRPr="002947A3" w:rsidRDefault="0076279C">
      <w:pPr>
        <w:spacing w:line="240" w:lineRule="auto"/>
        <w:jc w:val="both"/>
        <w:pPrChange w:id="658"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659" w:author="Billy Mitchell" w:date="2024-11-06T08:40:00Z" w16du:dateUtc="2024-11-06T13:40:00Z">
        <w:r w:rsidRPr="002947A3" w:rsidDel="00775A24">
          <w:delText>Expressive_V_Reflective</w:delText>
        </w:r>
      </w:del>
      <w:ins w:id="660"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661" w:author="Billy Mitchell" w:date="2024-10-30T09:48:00Z" w16du:dateUtc="2024-10-30T13:48:00Z"/>
          <w:b/>
          <w:bCs/>
          <w:rPrChange w:id="662" w:author="Billy Mitchell" w:date="2024-10-30T09:48:00Z" w16du:dateUtc="2024-10-30T13:48:00Z">
            <w:rPr>
              <w:del w:id="663" w:author="Billy Mitchell" w:date="2024-10-30T09:48:00Z" w16du:dateUtc="2024-10-30T13:48:00Z"/>
            </w:rPr>
          </w:rPrChange>
        </w:rPr>
      </w:pPr>
      <w:r w:rsidRPr="002947A3">
        <w:rPr>
          <w:b/>
          <w:bCs/>
        </w:rPr>
        <w:br w:type="page"/>
      </w:r>
      <w:commentRangeStart w:id="664"/>
      <w:commentRangeStart w:id="665"/>
      <w:ins w:id="666" w:author="Billy Mitchell" w:date="2024-10-30T09:48:00Z" w16du:dateUtc="2024-10-30T13:48:00Z">
        <w:r w:rsidR="00A565EC" w:rsidRPr="00A565EC">
          <w:rPr>
            <w:b/>
            <w:bCs/>
            <w:rPrChange w:id="667" w:author="Billy Mitchell" w:date="2024-10-30T09:48:00Z" w16du:dateUtc="2024-10-30T13:48:00Z">
              <w:rPr/>
            </w:rPrChange>
          </w:rPr>
          <w:lastRenderedPageBreak/>
          <w:t>Acknowledgments and Funding Sources</w:t>
        </w:r>
        <w:commentRangeEnd w:id="664"/>
        <w:r w:rsidR="00A565EC">
          <w:rPr>
            <w:rStyle w:val="CommentReference"/>
          </w:rPr>
          <w:commentReference w:id="664"/>
        </w:r>
      </w:ins>
      <w:commentRangeEnd w:id="665"/>
      <w:ins w:id="668" w:author="Billy Mitchell" w:date="2024-10-30T12:17:00Z" w16du:dateUtc="2024-10-30T16:17:00Z">
        <w:r w:rsidR="00FC36EA">
          <w:rPr>
            <w:rStyle w:val="CommentReference"/>
          </w:rPr>
          <w:commentReference w:id="665"/>
        </w:r>
      </w:ins>
    </w:p>
    <w:p w14:paraId="63E50BD6" w14:textId="77777777" w:rsidR="0076279C" w:rsidRPr="00A565EC" w:rsidRDefault="0076279C" w:rsidP="00F91824">
      <w:pPr>
        <w:spacing w:line="240" w:lineRule="auto"/>
        <w:jc w:val="both"/>
        <w:rPr>
          <w:b/>
          <w:bCs/>
          <w:rPrChange w:id="669"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670" w:author="Chelsea Helion" w:date="2024-10-23T10:53:00Z">
            <w:rPr>
              <w:rFonts w:ascii="Aptos" w:hAnsi="Aptos"/>
              <w:b/>
              <w:bCs/>
            </w:rPr>
          </w:rPrChange>
        </w:rPr>
      </w:pPr>
      <w:r w:rsidRPr="006E54B4">
        <w:rPr>
          <w:b/>
          <w:bCs/>
          <w:rPrChange w:id="671" w:author="Chelsea Helion" w:date="2024-10-23T10:53:00Z">
            <w:rPr>
              <w:rFonts w:ascii="Aptos" w:hAnsi="Aptos"/>
              <w:b/>
              <w:bCs/>
            </w:rPr>
          </w:rPrChange>
        </w:rPr>
        <w:br w:type="page"/>
      </w:r>
    </w:p>
    <w:p w14:paraId="4588B4A5" w14:textId="59B095E0" w:rsidR="00A565EC" w:rsidRDefault="00A565EC" w:rsidP="004F2335">
      <w:pPr>
        <w:pStyle w:val="Bibliography"/>
        <w:rPr>
          <w:ins w:id="672" w:author="Billy Mitchell" w:date="2024-10-30T09:48:00Z" w16du:dateUtc="2024-10-30T13:48:00Z"/>
          <w:b/>
          <w:bCs/>
        </w:rPr>
      </w:pPr>
      <w:commentRangeStart w:id="673"/>
      <w:ins w:id="674" w:author="Billy Mitchell" w:date="2024-10-30T09:48:00Z" w16du:dateUtc="2024-10-30T13:48:00Z">
        <w:r>
          <w:rPr>
            <w:b/>
            <w:bCs/>
          </w:rPr>
          <w:lastRenderedPageBreak/>
          <w:t>References</w:t>
        </w:r>
      </w:ins>
      <w:commentRangeEnd w:id="673"/>
      <w:ins w:id="675" w:author="Billy Mitchell" w:date="2024-10-30T12:16:00Z" w16du:dateUtc="2024-10-30T16:16:00Z">
        <w:r w:rsidR="00FC36EA">
          <w:rPr>
            <w:rStyle w:val="CommentReference"/>
          </w:rPr>
          <w:commentReference w:id="673"/>
        </w:r>
      </w:ins>
    </w:p>
    <w:p w14:paraId="3F753C39" w14:textId="77777777" w:rsidR="00D94E2D" w:rsidRDefault="00364897" w:rsidP="00D94E2D">
      <w:pPr>
        <w:pStyle w:val="Bibliography"/>
      </w:pPr>
      <w:r w:rsidRPr="006E54B4">
        <w:rPr>
          <w:b/>
          <w:bCs/>
          <w:rPrChange w:id="676" w:author="Chelsea Helion" w:date="2024-10-23T10:53:00Z">
            <w:rPr>
              <w:rFonts w:ascii="Aptos" w:hAnsi="Aptos"/>
              <w:b/>
              <w:bCs/>
            </w:rPr>
          </w:rPrChange>
        </w:rPr>
        <w:fldChar w:fldCharType="begin"/>
      </w:r>
      <w:r w:rsidR="000F1891">
        <w:rPr>
          <w:b/>
          <w:bCs/>
        </w:rPr>
        <w:instrText xml:space="preserve"> ADDIN ZOTERO_BIBL {"uncited":[],"omitted":[],"custom":[]} CSL_BIBLIOGRAPHY </w:instrText>
      </w:r>
      <w:r w:rsidRPr="006E54B4">
        <w:rPr>
          <w:b/>
          <w:bCs/>
          <w:rPrChange w:id="677" w:author="Chelsea Helion" w:date="2024-10-23T10:53:00Z">
            <w:rPr>
              <w:rFonts w:ascii="Aptos" w:hAnsi="Aptos"/>
              <w:b/>
              <w:bCs/>
            </w:rPr>
          </w:rPrChange>
        </w:rPr>
        <w:fldChar w:fldCharType="separate"/>
      </w:r>
      <w:r w:rsidR="00D94E2D">
        <w:t>1.</w:t>
      </w:r>
      <w:r w:rsidR="00D94E2D">
        <w:tab/>
        <w:t xml:space="preserve">Saarimäki, H. Naturalistic Stimuli in Affective Neuroimaging: A Review. </w:t>
      </w:r>
      <w:r w:rsidR="00D94E2D">
        <w:rPr>
          <w:i/>
          <w:iCs/>
        </w:rPr>
        <w:t>Front. Hum. Neurosci.</w:t>
      </w:r>
      <w:r w:rsidR="00D94E2D">
        <w:t xml:space="preserve"> </w:t>
      </w:r>
      <w:r w:rsidR="00D94E2D">
        <w:rPr>
          <w:b/>
          <w:bCs/>
        </w:rPr>
        <w:t>15</w:t>
      </w:r>
      <w:r w:rsidR="00D94E2D">
        <w:t>, 675068 (2021).</w:t>
      </w:r>
    </w:p>
    <w:p w14:paraId="0F9431C0" w14:textId="77777777" w:rsidR="00D94E2D" w:rsidRDefault="00D94E2D" w:rsidP="00D94E2D">
      <w:pPr>
        <w:pStyle w:val="Bibliography"/>
      </w:pPr>
      <w:r>
        <w:t>2.</w:t>
      </w:r>
      <w:r>
        <w:tab/>
        <w:t xml:space="preserve">Jääskeläinen, I. P. </w:t>
      </w:r>
      <w:r>
        <w:rPr>
          <w:i/>
          <w:iCs/>
        </w:rPr>
        <w:t>et al.</w:t>
      </w:r>
      <w:r>
        <w:t xml:space="preserve"> Behavioral Experience-Sampling Methods in Neuroimaging Studies With Movie and Narrative Stimuli. </w:t>
      </w:r>
      <w:r>
        <w:rPr>
          <w:i/>
          <w:iCs/>
        </w:rPr>
        <w:t>Frontiers in Human Neuroscience</w:t>
      </w:r>
      <w:r>
        <w:t xml:space="preserve"> </w:t>
      </w:r>
      <w:r>
        <w:rPr>
          <w:b/>
          <w:bCs/>
        </w:rPr>
        <w:t>16</w:t>
      </w:r>
      <w:r>
        <w:t>, (2022).</w:t>
      </w:r>
    </w:p>
    <w:p w14:paraId="43453A76" w14:textId="77777777" w:rsidR="00D94E2D" w:rsidRDefault="00D94E2D" w:rsidP="00D94E2D">
      <w:pPr>
        <w:pStyle w:val="Bibliography"/>
      </w:pPr>
      <w:r>
        <w:t>3.</w:t>
      </w:r>
      <w:r>
        <w:tab/>
        <w:t xml:space="preserve">Ruef, A. M. &amp; Levenson, R. W. Continuous Measurement of Emotion:The Affect Rating Dial. in </w:t>
      </w:r>
      <w:r>
        <w:rPr>
          <w:i/>
          <w:iCs/>
        </w:rPr>
        <w:t>Handbook of Emotion Elicitation and Assessment</w:t>
      </w:r>
      <w:r>
        <w:t xml:space="preserve"> (eds. Coan, J. A. &amp; Allen, J. J. B.) 286–297 (Oxford University PressNew York, NY, 2007). doi:10.1093/oso/9780195169157.003.0018.</w:t>
      </w:r>
    </w:p>
    <w:p w14:paraId="51E0A50C" w14:textId="77777777" w:rsidR="00D94E2D" w:rsidRDefault="00D94E2D" w:rsidP="00D94E2D">
      <w:pPr>
        <w:pStyle w:val="Bibliography"/>
      </w:pPr>
      <w:r>
        <w:t>4.</w:t>
      </w:r>
      <w:r>
        <w:tab/>
        <w:t xml:space="preserve">Nummenmaa,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32289194" w14:textId="77777777" w:rsidR="00D94E2D" w:rsidRDefault="00D94E2D" w:rsidP="00D94E2D">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5965BAE6" w14:textId="77777777" w:rsidR="00D94E2D" w:rsidRDefault="00D94E2D" w:rsidP="00D94E2D">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2EBFE51E" w14:textId="77777777" w:rsidR="00D94E2D" w:rsidRDefault="00D94E2D" w:rsidP="00D94E2D">
      <w:pPr>
        <w:pStyle w:val="Bibliography"/>
      </w:pPr>
      <w:r>
        <w:t>7.</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12C58864" w14:textId="77777777" w:rsidR="00D94E2D" w:rsidRDefault="00D94E2D" w:rsidP="00D94E2D">
      <w:pPr>
        <w:pStyle w:val="Bibliography"/>
      </w:pPr>
      <w:r>
        <w:t>8.</w:t>
      </w:r>
      <w:r>
        <w:tab/>
        <w:t xml:space="preserve">Chen, J. </w:t>
      </w:r>
      <w:r>
        <w:rPr>
          <w:i/>
          <w:iCs/>
        </w:rPr>
        <w:t>et al.</w:t>
      </w:r>
      <w:r>
        <w:t xml:space="preserve"> Shared memories reveal shared structure in neural activity across individuals. </w:t>
      </w:r>
      <w:r>
        <w:rPr>
          <w:i/>
          <w:iCs/>
        </w:rPr>
        <w:t>Nat Neurosci</w:t>
      </w:r>
      <w:r>
        <w:t xml:space="preserve"> </w:t>
      </w:r>
      <w:r>
        <w:rPr>
          <w:b/>
          <w:bCs/>
        </w:rPr>
        <w:t>20</w:t>
      </w:r>
      <w:r>
        <w:t>, 115–125 (2017).</w:t>
      </w:r>
    </w:p>
    <w:p w14:paraId="3F0E2BA9" w14:textId="77777777" w:rsidR="00D94E2D" w:rsidRDefault="00D94E2D" w:rsidP="00D94E2D">
      <w:pPr>
        <w:pStyle w:val="Bibliography"/>
      </w:pPr>
      <w:r>
        <w:t>9.</w:t>
      </w:r>
      <w:r>
        <w:tab/>
        <w:t xml:space="preserve">Finn, E. S., Corlett, P. R., Chen, G., Bandettini, P. A. &amp; Constable, R. T. Trait paranoia shapes inter-subject synchrony in brain activity during an ambiguous social narrative. </w:t>
      </w:r>
      <w:r>
        <w:rPr>
          <w:i/>
          <w:iCs/>
        </w:rPr>
        <w:t>Nat Commun</w:t>
      </w:r>
      <w:r>
        <w:t xml:space="preserve"> </w:t>
      </w:r>
      <w:r>
        <w:rPr>
          <w:b/>
          <w:bCs/>
        </w:rPr>
        <w:t>9</w:t>
      </w:r>
      <w:r>
        <w:t>, 2043 (2018).</w:t>
      </w:r>
    </w:p>
    <w:p w14:paraId="1DADC93D" w14:textId="77777777" w:rsidR="00D94E2D" w:rsidRDefault="00D94E2D" w:rsidP="00D94E2D">
      <w:pPr>
        <w:pStyle w:val="Bibliography"/>
      </w:pPr>
      <w:r>
        <w:lastRenderedPageBreak/>
        <w:t>10.</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2F0DF0A5" w14:textId="77777777" w:rsidR="00D94E2D" w:rsidRDefault="00D94E2D" w:rsidP="00D94E2D">
      <w:pPr>
        <w:pStyle w:val="Bibliography"/>
      </w:pPr>
      <w:r>
        <w:t>11.</w:t>
      </w:r>
      <w:r>
        <w:tab/>
        <w:t xml:space="preserve">Hasson, U., Furman, O., Clark, D., Dudai, Y. &amp; Davachi, L. Enhanced Intersubject Correlations during Movie Viewing Correlate with Successful Episodic Encoding. </w:t>
      </w:r>
      <w:r>
        <w:rPr>
          <w:i/>
          <w:iCs/>
        </w:rPr>
        <w:t>Neuron</w:t>
      </w:r>
      <w:r>
        <w:t xml:space="preserve"> </w:t>
      </w:r>
      <w:r>
        <w:rPr>
          <w:b/>
          <w:bCs/>
        </w:rPr>
        <w:t>57</w:t>
      </w:r>
      <w:r>
        <w:t>, 452–462 (2008).</w:t>
      </w:r>
    </w:p>
    <w:p w14:paraId="44D5A85B" w14:textId="77777777" w:rsidR="00D94E2D" w:rsidRDefault="00D94E2D" w:rsidP="00D94E2D">
      <w:pPr>
        <w:pStyle w:val="Bibliography"/>
      </w:pPr>
      <w:r>
        <w:t>12.</w:t>
      </w:r>
      <w:r>
        <w:tab/>
        <w:t xml:space="preserve">Cliver, K. G. </w:t>
      </w:r>
      <w:r>
        <w:rPr>
          <w:i/>
          <w:iCs/>
        </w:rPr>
        <w:t>et al.</w:t>
      </w:r>
      <w:r>
        <w:t xml:space="preserve"> Temporal memory for threatening events encoded in a haunted house. </w:t>
      </w:r>
      <w:r>
        <w:rPr>
          <w:i/>
          <w:iCs/>
        </w:rPr>
        <w:t>Cogn. Emot.</w:t>
      </w:r>
      <w:r>
        <w:t xml:space="preserve"> 1–17 (2024) doi:https://doi.org/10.1080/02699931.2024.2338962.</w:t>
      </w:r>
    </w:p>
    <w:p w14:paraId="53A890A9" w14:textId="77777777" w:rsidR="00D94E2D" w:rsidRDefault="00D94E2D" w:rsidP="00D94E2D">
      <w:pPr>
        <w:pStyle w:val="Bibliography"/>
      </w:pPr>
      <w:r>
        <w:t>13.</w:t>
      </w:r>
      <w:r>
        <w:tab/>
        <w:t xml:space="preserve">Mobbs, D. </w:t>
      </w:r>
      <w:r>
        <w:rPr>
          <w:i/>
          <w:iCs/>
        </w:rPr>
        <w:t>et al.</w:t>
      </w:r>
      <w:r>
        <w:t xml:space="preserve"> When Fear Is Near: Threat Imminence Elicits Prefrontal– Periaqueductal Gray Shifts in Humans. </w:t>
      </w:r>
      <w:r>
        <w:rPr>
          <w:b/>
          <w:bCs/>
        </w:rPr>
        <w:t>317</w:t>
      </w:r>
      <w:r>
        <w:t>, 6 (2007).</w:t>
      </w:r>
    </w:p>
    <w:p w14:paraId="04C288ED" w14:textId="77777777" w:rsidR="00D94E2D" w:rsidRDefault="00D94E2D" w:rsidP="00D94E2D">
      <w:pPr>
        <w:pStyle w:val="Bibliography"/>
      </w:pPr>
      <w:r>
        <w:t>14.</w:t>
      </w:r>
      <w:r>
        <w:tab/>
        <w:t xml:space="preserve">Stasiak, J. E. </w:t>
      </w:r>
      <w:r>
        <w:rPr>
          <w:i/>
          <w:iCs/>
        </w:rPr>
        <w:t>et al.</w:t>
      </w:r>
      <w:r>
        <w:t xml:space="preserve"> Physiological arousal guides situational appraisals and metacognitive recall for naturalistic experiences. </w:t>
      </w:r>
      <w:r>
        <w:rPr>
          <w:i/>
          <w:iCs/>
        </w:rPr>
        <w:t>Neuropsychologia</w:t>
      </w:r>
      <w:r>
        <w:t xml:space="preserve"> </w:t>
      </w:r>
      <w:r>
        <w:rPr>
          <w:b/>
          <w:bCs/>
        </w:rPr>
        <w:t>180</w:t>
      </w:r>
      <w:r>
        <w:t>, 108467 (2023).</w:t>
      </w:r>
    </w:p>
    <w:p w14:paraId="360BA44B" w14:textId="77777777" w:rsidR="00D94E2D" w:rsidRDefault="00D94E2D" w:rsidP="00D94E2D">
      <w:pPr>
        <w:pStyle w:val="Bibliography"/>
      </w:pPr>
      <w:r>
        <w:t>15.</w:t>
      </w:r>
      <w:r>
        <w:tab/>
        <w:t xml:space="preserve">Tashjian, S. M., Fedrigo, V., Molapour, T., Mobbs, D. &amp; Camerer, C. F. Physiological responses to a haunted house threat experience: Distinct tonic and phasic effects. </w:t>
      </w:r>
      <w:r>
        <w:rPr>
          <w:i/>
          <w:iCs/>
        </w:rPr>
        <w:t>Psychological Science</w:t>
      </w:r>
      <w:r>
        <w:t xml:space="preserve"> </w:t>
      </w:r>
      <w:r>
        <w:rPr>
          <w:b/>
          <w:bCs/>
        </w:rPr>
        <w:t>33</w:t>
      </w:r>
      <w:r>
        <w:t>, 236–248 (2022).</w:t>
      </w:r>
    </w:p>
    <w:p w14:paraId="77AAB3EC" w14:textId="77777777" w:rsidR="00D94E2D" w:rsidRDefault="00D94E2D" w:rsidP="00D94E2D">
      <w:pPr>
        <w:pStyle w:val="Bibliography"/>
      </w:pPr>
      <w:r>
        <w:t>16.</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6AC56D67" w14:textId="77777777" w:rsidR="00D94E2D" w:rsidRDefault="00D94E2D" w:rsidP="00D94E2D">
      <w:pPr>
        <w:pStyle w:val="Bibliography"/>
      </w:pPr>
      <w:r>
        <w:t>17.</w:t>
      </w:r>
      <w:r>
        <w:tab/>
        <w:t xml:space="preserve">Nastase, S. A., Goldstein, A. &amp; Hasson, U. Keep it real: rethinking the primacy of experimental control in cognitive neuroscience. </w:t>
      </w:r>
      <w:r>
        <w:rPr>
          <w:i/>
          <w:iCs/>
        </w:rPr>
        <w:t>NeuroImage</w:t>
      </w:r>
      <w:r>
        <w:t xml:space="preserve"> </w:t>
      </w:r>
      <w:r>
        <w:rPr>
          <w:b/>
          <w:bCs/>
        </w:rPr>
        <w:t>222</w:t>
      </w:r>
      <w:r>
        <w:t>, 117254 (2020).</w:t>
      </w:r>
    </w:p>
    <w:p w14:paraId="3302EE3F" w14:textId="77777777" w:rsidR="00D94E2D" w:rsidRDefault="00D94E2D" w:rsidP="00D94E2D">
      <w:pPr>
        <w:pStyle w:val="Bibliography"/>
      </w:pPr>
      <w:r>
        <w:t>18.</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127ABB09" w14:textId="77777777" w:rsidR="00D94E2D" w:rsidRDefault="00D94E2D" w:rsidP="00D94E2D">
      <w:pPr>
        <w:pStyle w:val="Bibliography"/>
      </w:pPr>
      <w:r>
        <w:t>19.</w:t>
      </w:r>
      <w:r>
        <w:tab/>
        <w:t xml:space="preserve">Jeremy Peterman &amp; Peterman, J. N. The ‘program analyzer’: a new technique in studying liked and disliked items in radio programs. </w:t>
      </w:r>
      <w:r>
        <w:rPr>
          <w:i/>
          <w:iCs/>
        </w:rPr>
        <w:t>Journal of Applied Psychology</w:t>
      </w:r>
      <w:r>
        <w:t xml:space="preserve"> </w:t>
      </w:r>
      <w:r>
        <w:rPr>
          <w:b/>
          <w:bCs/>
        </w:rPr>
        <w:t>24</w:t>
      </w:r>
      <w:r>
        <w:t>, 728–741 (1940).</w:t>
      </w:r>
    </w:p>
    <w:p w14:paraId="0965FB13" w14:textId="77777777" w:rsidR="00D94E2D" w:rsidRDefault="00D94E2D" w:rsidP="00D94E2D">
      <w:pPr>
        <w:pStyle w:val="Bibliography"/>
      </w:pPr>
      <w:r>
        <w:t>20.</w:t>
      </w:r>
      <w:r>
        <w:tab/>
        <w:t xml:space="preserve">Hutcherson, C. A. </w:t>
      </w:r>
      <w:r>
        <w:rPr>
          <w:i/>
          <w:iCs/>
        </w:rPr>
        <w:t>et al.</w:t>
      </w:r>
      <w:r>
        <w:t xml:space="preserve"> Attention and emotion: Does rating emotion alter neural responses to amusing and sad films? </w:t>
      </w:r>
      <w:r>
        <w:rPr>
          <w:i/>
          <w:iCs/>
        </w:rPr>
        <w:t>NeuroImage</w:t>
      </w:r>
      <w:r>
        <w:t xml:space="preserve"> </w:t>
      </w:r>
      <w:r>
        <w:rPr>
          <w:b/>
          <w:bCs/>
        </w:rPr>
        <w:t>27</w:t>
      </w:r>
      <w:r>
        <w:t>, 656–668 (2005).</w:t>
      </w:r>
    </w:p>
    <w:p w14:paraId="285DC139" w14:textId="77777777" w:rsidR="00D94E2D" w:rsidRDefault="00D94E2D" w:rsidP="00D94E2D">
      <w:pPr>
        <w:pStyle w:val="Bibliography"/>
      </w:pPr>
      <w:r>
        <w:lastRenderedPageBreak/>
        <w:t>21.</w:t>
      </w:r>
      <w:r>
        <w:tab/>
        <w:t xml:space="preserve">Hasson, U., Ghazanfar, A. A., Galantucci, B., Garrod, S. &amp; Keysers, C. Brain-to-brain coupling: a mechanism for creating and sharing a social world. </w:t>
      </w:r>
      <w:r>
        <w:rPr>
          <w:i/>
          <w:iCs/>
        </w:rPr>
        <w:t>Trends in Cognitive Sciences</w:t>
      </w:r>
      <w:r>
        <w:t xml:space="preserve"> </w:t>
      </w:r>
      <w:r>
        <w:rPr>
          <w:b/>
          <w:bCs/>
        </w:rPr>
        <w:t>16</w:t>
      </w:r>
      <w:r>
        <w:t>, 114–121 (2012).</w:t>
      </w:r>
    </w:p>
    <w:p w14:paraId="2FCA7FD3" w14:textId="77777777" w:rsidR="00D94E2D" w:rsidRDefault="00D94E2D" w:rsidP="00D94E2D">
      <w:pPr>
        <w:pStyle w:val="Bibliography"/>
      </w:pPr>
      <w:r>
        <w:t>22.</w:t>
      </w:r>
      <w:r>
        <w:tab/>
        <w:t xml:space="preserve">Posner, M. I. &amp; Petersen, S. E. The Attention System of the Human Brain. </w:t>
      </w:r>
      <w:r>
        <w:rPr>
          <w:i/>
          <w:iCs/>
        </w:rPr>
        <w:t>Annu. Rev. Neurosci.</w:t>
      </w:r>
      <w:r>
        <w:t xml:space="preserve"> </w:t>
      </w:r>
      <w:r>
        <w:rPr>
          <w:b/>
          <w:bCs/>
        </w:rPr>
        <w:t>13</w:t>
      </w:r>
      <w:r>
        <w:t>, 25–42 (1990).</w:t>
      </w:r>
    </w:p>
    <w:p w14:paraId="06968C82" w14:textId="77777777" w:rsidR="00D94E2D" w:rsidRDefault="00D94E2D" w:rsidP="00D94E2D">
      <w:pPr>
        <w:pStyle w:val="Bibliography"/>
      </w:pPr>
      <w:r>
        <w:t>23.</w:t>
      </w:r>
      <w:r>
        <w:tab/>
        <w:t xml:space="preserve">Sonkusare, S., Breakspear, M. &amp; Guo, C. C. Naturalistic Stimuli in Neuroscience: Critically Acclaimed. </w:t>
      </w:r>
      <w:r>
        <w:rPr>
          <w:i/>
          <w:iCs/>
        </w:rPr>
        <w:t>Trends in Cognitive Sciences</w:t>
      </w:r>
      <w:r>
        <w:t xml:space="preserve"> </w:t>
      </w:r>
      <w:r>
        <w:rPr>
          <w:b/>
          <w:bCs/>
        </w:rPr>
        <w:t>23</w:t>
      </w:r>
      <w:r>
        <w:t>, 699–714 (2019).</w:t>
      </w:r>
    </w:p>
    <w:p w14:paraId="58991C4F" w14:textId="77777777" w:rsidR="00D94E2D" w:rsidRDefault="00D94E2D" w:rsidP="00D94E2D">
      <w:pPr>
        <w:pStyle w:val="Bibliography"/>
      </w:pPr>
      <w:r>
        <w:t>24.</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04DFEEAD" w14:textId="77777777" w:rsidR="00D94E2D" w:rsidRDefault="00D94E2D" w:rsidP="00D94E2D">
      <w:pPr>
        <w:pStyle w:val="Bibliography"/>
      </w:pPr>
      <w:r>
        <w:t>25.</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1DD40C83" w14:textId="77777777" w:rsidR="00D94E2D" w:rsidRDefault="00D94E2D" w:rsidP="00D94E2D">
      <w:pPr>
        <w:pStyle w:val="Bibliography"/>
      </w:pPr>
      <w:r>
        <w:t>26.</w:t>
      </w:r>
      <w:r>
        <w:tab/>
        <w:t xml:space="preserve">Sawahata, Y., Komine, K., Morita, T. &amp; Hiruma, N. Decoding humor experiences from brain activity of people viewing comedy movies. </w:t>
      </w:r>
      <w:r>
        <w:rPr>
          <w:i/>
          <w:iCs/>
        </w:rPr>
        <w:t>PLOS ONE</w:t>
      </w:r>
      <w:r>
        <w:t xml:space="preserve"> </w:t>
      </w:r>
      <w:r>
        <w:rPr>
          <w:b/>
          <w:bCs/>
        </w:rPr>
        <w:t>8</w:t>
      </w:r>
      <w:r>
        <w:t>, (2013).</w:t>
      </w:r>
    </w:p>
    <w:p w14:paraId="6AF0B0C3" w14:textId="77777777" w:rsidR="00D94E2D" w:rsidRDefault="00D94E2D" w:rsidP="00D94E2D">
      <w:pPr>
        <w:pStyle w:val="Bibliography"/>
      </w:pPr>
      <w:r>
        <w:t>27.</w:t>
      </w:r>
      <w:r>
        <w:tab/>
        <w:t xml:space="preserve">Wallentin, M. </w:t>
      </w:r>
      <w:r>
        <w:rPr>
          <w:i/>
          <w:iCs/>
        </w:rPr>
        <w:t>et al.</w:t>
      </w:r>
      <w:r>
        <w:t xml:space="preserve"> Amygdala and heart rate variability responses from listening to emotionally intense parts of a story. </w:t>
      </w:r>
      <w:r>
        <w:rPr>
          <w:i/>
          <w:iCs/>
        </w:rPr>
        <w:t>NeuroImage</w:t>
      </w:r>
      <w:r>
        <w:t xml:space="preserve"> </w:t>
      </w:r>
      <w:r>
        <w:rPr>
          <w:b/>
          <w:bCs/>
        </w:rPr>
        <w:t>58</w:t>
      </w:r>
      <w:r>
        <w:t>, 963–973 (2011).</w:t>
      </w:r>
    </w:p>
    <w:p w14:paraId="2EBA2B5E" w14:textId="77777777" w:rsidR="00D94E2D" w:rsidRDefault="00D94E2D" w:rsidP="00D94E2D">
      <w:pPr>
        <w:pStyle w:val="Bibliography"/>
      </w:pPr>
      <w:r>
        <w:t>28.</w:t>
      </w:r>
      <w:r>
        <w:tab/>
        <w:t xml:space="preserve">Lieberman, M. D. </w:t>
      </w:r>
      <w:r>
        <w:rPr>
          <w:i/>
          <w:iCs/>
        </w:rPr>
        <w:t>et al.</w:t>
      </w:r>
      <w:r>
        <w:t xml:space="preserve"> Putting Feelings Into Words Affect Labeling Disrupts Amygdala Activity in Response to Affective Stimuli. </w:t>
      </w:r>
      <w:r>
        <w:rPr>
          <w:i/>
          <w:iCs/>
        </w:rPr>
        <w:t>Psychological Science</w:t>
      </w:r>
      <w:r>
        <w:t xml:space="preserve"> </w:t>
      </w:r>
      <w:r>
        <w:rPr>
          <w:b/>
          <w:bCs/>
        </w:rPr>
        <w:t>18</w:t>
      </w:r>
      <w:r>
        <w:t>, 421–428 (2007).</w:t>
      </w:r>
    </w:p>
    <w:p w14:paraId="371E78CF" w14:textId="77777777" w:rsidR="00D94E2D" w:rsidRDefault="00D94E2D" w:rsidP="00D94E2D">
      <w:pPr>
        <w:pStyle w:val="Bibliography"/>
      </w:pPr>
      <w:r>
        <w:t>29.</w:t>
      </w:r>
      <w:r>
        <w:tab/>
        <w:t xml:space="preserve">Taylor, S. F., Phan, K. L., Decker, L. R. &amp; Liberzon, I. Subjective rating of emotionally salient stimuli modulates neural activity. </w:t>
      </w:r>
      <w:r>
        <w:rPr>
          <w:i/>
          <w:iCs/>
        </w:rPr>
        <w:t>NeuroImage</w:t>
      </w:r>
      <w:r>
        <w:t xml:space="preserve"> </w:t>
      </w:r>
      <w:r>
        <w:rPr>
          <w:b/>
          <w:bCs/>
        </w:rPr>
        <w:t>18</w:t>
      </w:r>
      <w:r>
        <w:t>, 650–659 (2003).</w:t>
      </w:r>
    </w:p>
    <w:p w14:paraId="270D77DD" w14:textId="77777777" w:rsidR="00D94E2D" w:rsidRDefault="00D94E2D" w:rsidP="00D94E2D">
      <w:pPr>
        <w:pStyle w:val="Bibliography"/>
      </w:pPr>
      <w:r>
        <w:t>30.</w:t>
      </w:r>
      <w:r>
        <w:tab/>
        <w:t xml:space="preserve">Lahnakoski,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4ABC2AE2" w14:textId="77777777" w:rsidR="00D94E2D" w:rsidRDefault="00D94E2D" w:rsidP="00D94E2D">
      <w:pPr>
        <w:pStyle w:val="Bibliography"/>
      </w:pPr>
      <w:r>
        <w:t>31.</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2FC5F286" w14:textId="77777777" w:rsidR="00D94E2D" w:rsidRDefault="00D94E2D" w:rsidP="00D94E2D">
      <w:pPr>
        <w:pStyle w:val="Bibliography"/>
      </w:pPr>
      <w:r>
        <w:t>32.</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57F5D106" w14:textId="77777777" w:rsidR="00D94E2D" w:rsidRDefault="00D94E2D" w:rsidP="00D94E2D">
      <w:pPr>
        <w:pStyle w:val="Bibliography"/>
      </w:pPr>
      <w:r>
        <w:lastRenderedPageBreak/>
        <w:t>33.</w:t>
      </w:r>
      <w:r>
        <w:tab/>
        <w:t xml:space="preserve">Axelrod, V. </w:t>
      </w:r>
      <w:r>
        <w:rPr>
          <w:i/>
          <w:iCs/>
        </w:rPr>
        <w:t>et al.</w:t>
      </w:r>
      <w:r>
        <w:t xml:space="preserve"> Intracranial study in humans: Neural spectral changes during watching comedy movie of Charlie Chaplin. </w:t>
      </w:r>
      <w:r>
        <w:rPr>
          <w:b/>
          <w:bCs/>
        </w:rPr>
        <w:t>185</w:t>
      </w:r>
      <w:r>
        <w:t>, 108558–108558 (2023).</w:t>
      </w:r>
    </w:p>
    <w:p w14:paraId="0C60C4ED" w14:textId="77777777" w:rsidR="00D94E2D" w:rsidRDefault="00D94E2D" w:rsidP="00D94E2D">
      <w:pPr>
        <w:pStyle w:val="Bibliography"/>
      </w:pPr>
      <w:r>
        <w:t>34.</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776F613B" w14:textId="77777777" w:rsidR="00D94E2D" w:rsidRDefault="00D94E2D" w:rsidP="00D94E2D">
      <w:pPr>
        <w:pStyle w:val="Bibliography"/>
      </w:pPr>
      <w:r>
        <w:t>35.</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06F209ED" w14:textId="77777777" w:rsidR="00D94E2D" w:rsidRDefault="00D94E2D" w:rsidP="00D94E2D">
      <w:pPr>
        <w:pStyle w:val="Bibliography"/>
      </w:pPr>
      <w:r>
        <w:t>36.</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0E737562" w14:textId="77777777" w:rsidR="00D94E2D" w:rsidRDefault="00D94E2D" w:rsidP="00D94E2D">
      <w:pPr>
        <w:pStyle w:val="Bibliography"/>
      </w:pPr>
      <w:r>
        <w:t>37.</w:t>
      </w:r>
      <w:r>
        <w:tab/>
        <w:t xml:space="preserve">Mauss, I. B., Levenson, R. W., McCarter, L., Wilhelm, F. H. &amp; Gross, J. J. The tie that binds? Coherence among emotion experience, behavior, and physiology. </w:t>
      </w:r>
      <w:r>
        <w:rPr>
          <w:i/>
          <w:iCs/>
        </w:rPr>
        <w:t>Emotion</w:t>
      </w:r>
      <w:r>
        <w:t xml:space="preserve"> </w:t>
      </w:r>
      <w:r>
        <w:rPr>
          <w:b/>
          <w:bCs/>
        </w:rPr>
        <w:t>5</w:t>
      </w:r>
      <w:r>
        <w:t>, 175–190 (2005).</w:t>
      </w:r>
    </w:p>
    <w:p w14:paraId="7E6AF17C" w14:textId="77777777" w:rsidR="00D94E2D" w:rsidRDefault="00D94E2D" w:rsidP="00D94E2D">
      <w:pPr>
        <w:pStyle w:val="Bibliography"/>
      </w:pPr>
      <w:r>
        <w:t>38.</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67BF2DC9" w14:textId="77777777" w:rsidR="00D94E2D" w:rsidRDefault="00D94E2D" w:rsidP="00D94E2D">
      <w:pPr>
        <w:pStyle w:val="Bibliography"/>
      </w:pPr>
      <w:r>
        <w:t>39.</w:t>
      </w:r>
      <w:r>
        <w:tab/>
        <w:t xml:space="preserve">Yarkoni, T., Poldrack, R. A., Nichols, T. E., Van Essen, D. C. &amp; Wager, T. D. NeuroSynth: a new platform for large-scale automated synthesis of human functional neuroimaging data. </w:t>
      </w:r>
      <w:r>
        <w:rPr>
          <w:i/>
          <w:iCs/>
        </w:rPr>
        <w:t>Front. Neuroinform.</w:t>
      </w:r>
      <w:r>
        <w:t xml:space="preserve"> </w:t>
      </w:r>
      <w:r>
        <w:rPr>
          <w:b/>
          <w:bCs/>
        </w:rPr>
        <w:t>5</w:t>
      </w:r>
      <w:r>
        <w:t>, (2011).</w:t>
      </w:r>
    </w:p>
    <w:p w14:paraId="2C4C6F15" w14:textId="77777777" w:rsidR="00D94E2D" w:rsidRDefault="00D94E2D" w:rsidP="00D94E2D">
      <w:pPr>
        <w:pStyle w:val="Bibliography"/>
      </w:pPr>
      <w:r>
        <w:t>40.</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0B4E4429" w14:textId="77777777" w:rsidR="00D94E2D" w:rsidRDefault="00D94E2D" w:rsidP="00D94E2D">
      <w:pPr>
        <w:pStyle w:val="Bibliography"/>
      </w:pPr>
      <w:r>
        <w:t>41.</w:t>
      </w:r>
      <w:r>
        <w:tab/>
        <w:t xml:space="preserve">Lee, H. &amp; Chen, J. Predicting memory from the network structure of naturalistic events. </w:t>
      </w:r>
      <w:r>
        <w:rPr>
          <w:i/>
          <w:iCs/>
        </w:rPr>
        <w:t>Nat Commun</w:t>
      </w:r>
      <w:r>
        <w:t xml:space="preserve"> </w:t>
      </w:r>
      <w:r>
        <w:rPr>
          <w:b/>
          <w:bCs/>
        </w:rPr>
        <w:t>13</w:t>
      </w:r>
      <w:r>
        <w:t>, 4235 (2022).</w:t>
      </w:r>
    </w:p>
    <w:p w14:paraId="54998FF7" w14:textId="77777777" w:rsidR="00D94E2D" w:rsidRDefault="00D94E2D" w:rsidP="00D94E2D">
      <w:pPr>
        <w:pStyle w:val="Bibliography"/>
      </w:pPr>
      <w:r>
        <w:t>42.</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2234E3FA" w14:textId="77777777" w:rsidR="00D94E2D" w:rsidRDefault="00D94E2D" w:rsidP="00D94E2D">
      <w:pPr>
        <w:pStyle w:val="Bibliography"/>
      </w:pPr>
      <w:r>
        <w:t>43.</w:t>
      </w:r>
      <w:r>
        <w:tab/>
        <w:t xml:space="preserve">Cone, J., Mann, T. C. &amp; Ferguson, M. J. Changing our implicit minds: How, when, and why implicit evaluations can be rapidly revised. in </w:t>
      </w:r>
      <w:r>
        <w:rPr>
          <w:i/>
          <w:iCs/>
        </w:rPr>
        <w:t>Advances in experimental social psychology.</w:t>
      </w:r>
      <w:r>
        <w:t xml:space="preserve"> </w:t>
      </w:r>
      <w:r>
        <w:lastRenderedPageBreak/>
        <w:t>131–199 (Elsevier Academic Press, San Diego,  CA,  US, 2017). doi:10.1016/bs.aesp.2017.03.001.</w:t>
      </w:r>
    </w:p>
    <w:p w14:paraId="621AC137" w14:textId="77777777" w:rsidR="00D94E2D" w:rsidRDefault="00D94E2D" w:rsidP="00D94E2D">
      <w:pPr>
        <w:pStyle w:val="Bibliography"/>
      </w:pPr>
      <w:r>
        <w:t>44.</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37733B30" w14:textId="77777777" w:rsidR="00D94E2D" w:rsidRDefault="00D94E2D" w:rsidP="00D94E2D">
      <w:pPr>
        <w:pStyle w:val="Bibliography"/>
      </w:pPr>
      <w:r>
        <w:t>45.</w:t>
      </w:r>
      <w:r>
        <w:tab/>
        <w:t xml:space="preserve">Thornton, M. A. &amp; Mitchell, J. P. Theories of Person Perception Predict Patterns of Neural Activity During Mentalizing. </w:t>
      </w:r>
      <w:r>
        <w:rPr>
          <w:i/>
          <w:iCs/>
        </w:rPr>
        <w:t>Cereb Cortex</w:t>
      </w:r>
      <w:r>
        <w:t xml:space="preserve"> </w:t>
      </w:r>
      <w:r>
        <w:rPr>
          <w:b/>
          <w:bCs/>
        </w:rPr>
        <w:t>28</w:t>
      </w:r>
      <w:r>
        <w:t>, 3505–3520 (2018).</w:t>
      </w:r>
    </w:p>
    <w:p w14:paraId="5AB282F8" w14:textId="77777777" w:rsidR="00D94E2D" w:rsidRDefault="00D94E2D" w:rsidP="00D94E2D">
      <w:pPr>
        <w:pStyle w:val="Bibliography"/>
      </w:pPr>
      <w:r>
        <w:t>46.</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0D573877" w14:textId="77777777" w:rsidR="00D94E2D" w:rsidRDefault="00D94E2D" w:rsidP="00D94E2D">
      <w:pPr>
        <w:pStyle w:val="Bibliography"/>
      </w:pPr>
      <w:r>
        <w:t>47.</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661DF4EF" w14:textId="77777777" w:rsidR="00D94E2D" w:rsidRDefault="00D94E2D" w:rsidP="00D94E2D">
      <w:pPr>
        <w:pStyle w:val="Bibliography"/>
      </w:pPr>
      <w:r>
        <w:t>48.</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264A6E82" w14:textId="77777777" w:rsidR="00D94E2D" w:rsidRDefault="00D94E2D" w:rsidP="00D94E2D">
      <w:pPr>
        <w:pStyle w:val="Bibliography"/>
      </w:pPr>
      <w:r>
        <w:t>49.</w:t>
      </w:r>
      <w:r>
        <w:tab/>
        <w:t xml:space="preserve">Yeo, B. T. T. </w:t>
      </w:r>
      <w:r>
        <w:rPr>
          <w:i/>
          <w:iCs/>
        </w:rPr>
        <w:t>et al.</w:t>
      </w:r>
      <w:r>
        <w:t xml:space="preserve"> The organization of the human cerebral cortex estimated by intrinsic functional connectivity. </w:t>
      </w:r>
      <w:r>
        <w:rPr>
          <w:i/>
          <w:iCs/>
        </w:rPr>
        <w:t>Journal of Neurophysiology</w:t>
      </w:r>
      <w:r>
        <w:t xml:space="preserve"> </w:t>
      </w:r>
      <w:r>
        <w:rPr>
          <w:b/>
          <w:bCs/>
        </w:rPr>
        <w:t>106</w:t>
      </w:r>
      <w:r>
        <w:t>, 1125–1165 (2011).</w:t>
      </w:r>
    </w:p>
    <w:p w14:paraId="107E4A78" w14:textId="77777777" w:rsidR="00D94E2D" w:rsidRDefault="00D94E2D" w:rsidP="00D94E2D">
      <w:pPr>
        <w:pStyle w:val="Bibliography"/>
      </w:pPr>
      <w:r>
        <w:t>50.</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57FB9DE2" w14:textId="77777777" w:rsidR="00D94E2D" w:rsidRDefault="00D94E2D" w:rsidP="00D94E2D">
      <w:pPr>
        <w:pStyle w:val="Bibliography"/>
      </w:pPr>
      <w:r>
        <w:t>51.</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6AE4BB18" w14:textId="77777777" w:rsidR="00D94E2D" w:rsidRDefault="00D94E2D" w:rsidP="00D94E2D">
      <w:pPr>
        <w:pStyle w:val="Bibliography"/>
      </w:pPr>
      <w:r>
        <w:t>52.</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63EA794F" w14:textId="77777777" w:rsidR="00D94E2D" w:rsidRDefault="00D94E2D" w:rsidP="00D94E2D">
      <w:pPr>
        <w:pStyle w:val="Bibliography"/>
      </w:pPr>
      <w:r>
        <w:t>53.</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353CB3A0" w14:textId="77777777" w:rsidR="00D94E2D" w:rsidRDefault="00D94E2D" w:rsidP="00D94E2D">
      <w:pPr>
        <w:pStyle w:val="Bibliography"/>
      </w:pPr>
      <w:r>
        <w:t>54.</w:t>
      </w:r>
      <w:r>
        <w:tab/>
        <w:t xml:space="preserve">Hasson, U. </w:t>
      </w:r>
      <w:r>
        <w:rPr>
          <w:i/>
          <w:iCs/>
        </w:rPr>
        <w:t>et al.</w:t>
      </w:r>
      <w:r>
        <w:t xml:space="preserve"> Neurocinematics: The Neuroscience of Film. </w:t>
      </w:r>
      <w:r>
        <w:rPr>
          <w:i/>
          <w:iCs/>
        </w:rPr>
        <w:t>Projections</w:t>
      </w:r>
      <w:r>
        <w:t xml:space="preserve"> </w:t>
      </w:r>
      <w:r>
        <w:rPr>
          <w:b/>
          <w:bCs/>
        </w:rPr>
        <w:t>2</w:t>
      </w:r>
      <w:r>
        <w:t>, 1–26 (2008).</w:t>
      </w:r>
    </w:p>
    <w:p w14:paraId="74C3D87D" w14:textId="77777777" w:rsidR="00D94E2D" w:rsidRDefault="00D94E2D" w:rsidP="00D94E2D">
      <w:pPr>
        <w:pStyle w:val="Bibliography"/>
      </w:pPr>
      <w:r>
        <w:t>55.</w:t>
      </w:r>
      <w:r>
        <w:tab/>
        <w:t xml:space="preserve">FeldmanHall, O. &amp; Shenhav, A. Resolving uncertainty in a social world. </w:t>
      </w:r>
      <w:r>
        <w:rPr>
          <w:i/>
          <w:iCs/>
        </w:rPr>
        <w:t>Nat Hum Behav</w:t>
      </w:r>
      <w:r>
        <w:t xml:space="preserve"> </w:t>
      </w:r>
      <w:r>
        <w:rPr>
          <w:b/>
          <w:bCs/>
        </w:rPr>
        <w:t>3</w:t>
      </w:r>
      <w:r>
        <w:t>, 426–435 (2019).</w:t>
      </w:r>
    </w:p>
    <w:p w14:paraId="18552BAC" w14:textId="77777777" w:rsidR="00D94E2D" w:rsidRDefault="00D94E2D" w:rsidP="00D94E2D">
      <w:pPr>
        <w:pStyle w:val="Bibliography"/>
      </w:pPr>
      <w:r>
        <w:lastRenderedPageBreak/>
        <w:t>56.</w:t>
      </w:r>
      <w:r>
        <w:tab/>
        <w:t xml:space="preserve">Logothetis, N. K. What we can do and what we cannot do with fMRI. </w:t>
      </w:r>
      <w:r>
        <w:rPr>
          <w:i/>
          <w:iCs/>
        </w:rPr>
        <w:t>Nature</w:t>
      </w:r>
      <w:r>
        <w:t xml:space="preserve"> </w:t>
      </w:r>
      <w:r>
        <w:rPr>
          <w:b/>
          <w:bCs/>
        </w:rPr>
        <w:t>453</w:t>
      </w:r>
      <w:r>
        <w:t>, 869–878 (2008).</w:t>
      </w:r>
    </w:p>
    <w:p w14:paraId="16792D7E" w14:textId="77777777" w:rsidR="00D94E2D" w:rsidRDefault="00D94E2D" w:rsidP="00D94E2D">
      <w:pPr>
        <w:pStyle w:val="Bibliography"/>
      </w:pPr>
      <w:r>
        <w:t>57.</w:t>
      </w:r>
      <w:r>
        <w:tab/>
        <w:t xml:space="preserve">Power, J. D., Barnes, K. A., Snyder, A. Z., Schlaggar, B. L. &amp; Petersen, S. E. Spurious but systematic correlations in functional connectivity MRI networks arise from subject motion. </w:t>
      </w:r>
      <w:r>
        <w:rPr>
          <w:i/>
          <w:iCs/>
        </w:rPr>
        <w:t>Neuroimage</w:t>
      </w:r>
      <w:r>
        <w:t xml:space="preserve"> </w:t>
      </w:r>
      <w:r>
        <w:rPr>
          <w:b/>
          <w:bCs/>
        </w:rPr>
        <w:t>59</w:t>
      </w:r>
      <w:r>
        <w:t>, 2142–2154 (2012).</w:t>
      </w:r>
    </w:p>
    <w:p w14:paraId="41D3039B" w14:textId="77777777" w:rsidR="00D94E2D" w:rsidRDefault="00D94E2D" w:rsidP="00D94E2D">
      <w:pPr>
        <w:pStyle w:val="Bibliography"/>
      </w:pPr>
      <w:r>
        <w:t>58.</w:t>
      </w:r>
      <w:r>
        <w:tab/>
        <w:t xml:space="preserve">Reilly, J. </w:t>
      </w:r>
      <w:r>
        <w:rPr>
          <w:i/>
          <w:iCs/>
        </w:rPr>
        <w:t>et al.</w:t>
      </w:r>
      <w:r>
        <w:t xml:space="preserve"> Dynamics of Language Use and Alignment in Different-Age Conversation Partners. </w:t>
      </w:r>
      <w:r>
        <w:rPr>
          <w:i/>
          <w:iCs/>
        </w:rPr>
        <w:t>PsyArxiv</w:t>
      </w:r>
      <w:r>
        <w:t xml:space="preserve"> (2023) doi:https://doi.org/10.31234/osf.io/3crua.</w:t>
      </w:r>
    </w:p>
    <w:p w14:paraId="573E1A10" w14:textId="77777777" w:rsidR="00D94E2D" w:rsidRDefault="00D94E2D" w:rsidP="00D94E2D">
      <w:pPr>
        <w:pStyle w:val="Bibliography"/>
      </w:pPr>
      <w:r>
        <w:t>59.</w:t>
      </w:r>
      <w:r>
        <w:tab/>
        <w:t xml:space="preserve">Sievers, B., Welker, C., Hasson, U., Kleinbaum, A. M. &amp; Wheatley, T. Consensus-building conversation leads to neural alignment. </w:t>
      </w:r>
      <w:r>
        <w:rPr>
          <w:i/>
          <w:iCs/>
        </w:rPr>
        <w:t>Nat Commun</w:t>
      </w:r>
      <w:r>
        <w:t xml:space="preserve"> </w:t>
      </w:r>
      <w:r>
        <w:rPr>
          <w:b/>
          <w:bCs/>
        </w:rPr>
        <w:t>15</w:t>
      </w:r>
      <w:r>
        <w:t>, 3936 (2024).</w:t>
      </w:r>
    </w:p>
    <w:p w14:paraId="047ABFF7" w14:textId="77777777" w:rsidR="00D94E2D" w:rsidRDefault="00D94E2D" w:rsidP="00D94E2D">
      <w:pPr>
        <w:pStyle w:val="Bibliography"/>
      </w:pPr>
      <w:r>
        <w:t>60.</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74232CA3" w14:textId="77777777" w:rsidR="00D94E2D" w:rsidRDefault="00D94E2D" w:rsidP="00D94E2D">
      <w:pPr>
        <w:pStyle w:val="Bibliography"/>
      </w:pPr>
      <w:r>
        <w:t>61.</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0474551E" w14:textId="77777777" w:rsidR="00D94E2D" w:rsidRDefault="00D94E2D" w:rsidP="00D94E2D">
      <w:pPr>
        <w:pStyle w:val="Bibliography"/>
      </w:pPr>
      <w:r>
        <w:t>62.</w:t>
      </w:r>
      <w:r>
        <w:tab/>
        <w:t xml:space="preserve">Girard, J. M. &amp; Wright, A. G. C. DARMA: Software for dual axis rating and media annotation. </w:t>
      </w:r>
      <w:r>
        <w:rPr>
          <w:i/>
          <w:iCs/>
        </w:rPr>
        <w:t>Behavior Research Methods</w:t>
      </w:r>
      <w:r>
        <w:t xml:space="preserve"> </w:t>
      </w:r>
      <w:r>
        <w:rPr>
          <w:b/>
          <w:bCs/>
        </w:rPr>
        <w:t>50</w:t>
      </w:r>
      <w:r>
        <w:t>, 902–909 (2018).</w:t>
      </w:r>
    </w:p>
    <w:p w14:paraId="7DF20296" w14:textId="77777777" w:rsidR="00D94E2D" w:rsidRDefault="00D94E2D" w:rsidP="00D94E2D">
      <w:pPr>
        <w:pStyle w:val="Bibliography"/>
      </w:pPr>
      <w:r>
        <w:t>63.</w:t>
      </w:r>
      <w:r>
        <w:tab/>
        <w:t>van Rossum, G. Python tutorial. (1995).</w:t>
      </w:r>
    </w:p>
    <w:p w14:paraId="485A3884" w14:textId="77777777" w:rsidR="00D94E2D" w:rsidRDefault="00D94E2D" w:rsidP="00D94E2D">
      <w:pPr>
        <w:pStyle w:val="Bibliography"/>
      </w:pPr>
      <w:r>
        <w:t>64.</w:t>
      </w:r>
      <w:r>
        <w:tab/>
        <w:t xml:space="preserve">Peirce, J. </w:t>
      </w:r>
      <w:r>
        <w:rPr>
          <w:i/>
          <w:iCs/>
        </w:rPr>
        <w:t>et al.</w:t>
      </w:r>
      <w:r>
        <w:t xml:space="preserve"> PsychoPy2: Experiments in behavior made easy. </w:t>
      </w:r>
      <w:r>
        <w:rPr>
          <w:i/>
          <w:iCs/>
        </w:rPr>
        <w:t>Behav Res</w:t>
      </w:r>
      <w:r>
        <w:t xml:space="preserve"> </w:t>
      </w:r>
      <w:r>
        <w:rPr>
          <w:b/>
          <w:bCs/>
        </w:rPr>
        <w:t>51</w:t>
      </w:r>
      <w:r>
        <w:t>, 195–203 (2019).</w:t>
      </w:r>
    </w:p>
    <w:p w14:paraId="4836FBE4" w14:textId="77777777" w:rsidR="00D94E2D" w:rsidRDefault="00D94E2D" w:rsidP="00D94E2D">
      <w:pPr>
        <w:pStyle w:val="Bibliography"/>
      </w:pPr>
      <w:r>
        <w:t>65.</w:t>
      </w:r>
      <w:r>
        <w:tab/>
        <w:t xml:space="preserve">Halchenko, Y. </w:t>
      </w:r>
      <w:r>
        <w:rPr>
          <w:i/>
          <w:iCs/>
        </w:rPr>
        <w:t>et al.</w:t>
      </w:r>
      <w:r>
        <w:t xml:space="preserve"> nipy/heudiconv: Zenodo https://doi.org/10.5281/zenodo.5557588 (2021).</w:t>
      </w:r>
    </w:p>
    <w:p w14:paraId="006A2ECD" w14:textId="77777777" w:rsidR="00D94E2D" w:rsidRDefault="00D94E2D" w:rsidP="00D94E2D">
      <w:pPr>
        <w:pStyle w:val="Bibliography"/>
      </w:pPr>
      <w:r>
        <w:t>66.</w:t>
      </w:r>
      <w:r>
        <w:tab/>
        <w:t xml:space="preserve">Esteban, O. </w:t>
      </w:r>
      <w:r>
        <w:rPr>
          <w:i/>
          <w:iCs/>
        </w:rPr>
        <w:t>et al.</w:t>
      </w:r>
      <w:r>
        <w:t xml:space="preserve"> Poldracklab/Fmriprep: 1.0.0-Rc5. Zenodo https://doi.org/10.5281/ZENODO.996169 (2017).</w:t>
      </w:r>
    </w:p>
    <w:p w14:paraId="04922134" w14:textId="77777777" w:rsidR="00D94E2D" w:rsidRDefault="00D94E2D" w:rsidP="00D94E2D">
      <w:pPr>
        <w:pStyle w:val="Bibliography"/>
      </w:pPr>
      <w:r>
        <w:t>67.</w:t>
      </w:r>
      <w:r>
        <w:tab/>
        <w:t xml:space="preserve">Jenkinson, M., Beckmann, C. F., Behrens, T. E. J., Woolrich, M. W. &amp; Smith, S. M. FSL. </w:t>
      </w:r>
      <w:r>
        <w:rPr>
          <w:i/>
          <w:iCs/>
        </w:rPr>
        <w:t>NeuroImage</w:t>
      </w:r>
      <w:r>
        <w:t xml:space="preserve"> </w:t>
      </w:r>
      <w:r>
        <w:rPr>
          <w:b/>
          <w:bCs/>
        </w:rPr>
        <w:t>62</w:t>
      </w:r>
      <w:r>
        <w:t>, 782–790 (2012).</w:t>
      </w:r>
    </w:p>
    <w:p w14:paraId="75107A3E" w14:textId="77777777" w:rsidR="00D94E2D" w:rsidRDefault="00D94E2D" w:rsidP="00D94E2D">
      <w:pPr>
        <w:pStyle w:val="Bibliography"/>
      </w:pPr>
      <w:r>
        <w:lastRenderedPageBreak/>
        <w:t>68.</w:t>
      </w:r>
      <w:r>
        <w:tab/>
        <w:t>Chang, L., Eshin Jolly, Cheong, J. H., Burnashev, A. &amp; Chen, A. cosanlab/nltools: 0.3.11. Zenodo https://doi.org/10.5281/ZENODO.2229813 (2018).</w:t>
      </w:r>
    </w:p>
    <w:p w14:paraId="142E8443" w14:textId="77777777" w:rsidR="00D94E2D" w:rsidRDefault="00D94E2D" w:rsidP="00D94E2D">
      <w:pPr>
        <w:pStyle w:val="Bibliography"/>
      </w:pPr>
      <w:r>
        <w:t>69.</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5794A993" w14:textId="77777777" w:rsidR="00D94E2D" w:rsidRDefault="00D94E2D" w:rsidP="00D94E2D">
      <w:pPr>
        <w:pStyle w:val="Bibliography"/>
      </w:pPr>
      <w:r>
        <w:t>70.</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7D3A3ED2" w14:textId="77777777" w:rsidR="00D94E2D" w:rsidRDefault="00D94E2D" w:rsidP="00D94E2D">
      <w:pPr>
        <w:pStyle w:val="Bibliography"/>
      </w:pPr>
      <w:r>
        <w:t>71.</w:t>
      </w:r>
      <w:r>
        <w:tab/>
      </w:r>
      <w:r>
        <w:rPr>
          <w:i/>
          <w:iCs/>
        </w:rPr>
        <w:t>How to Use FEAT While Skipping Registration</w:t>
      </w:r>
      <w:r>
        <w:t>. (Youtube, 2017).</w:t>
      </w:r>
    </w:p>
    <w:p w14:paraId="3E88F700" w14:textId="77777777" w:rsidR="00D94E2D" w:rsidRDefault="00D94E2D" w:rsidP="00D94E2D">
      <w:pPr>
        <w:pStyle w:val="Bibliography"/>
      </w:pPr>
      <w:r>
        <w:t>72.</w:t>
      </w:r>
      <w:r>
        <w:tab/>
        <w:t xml:space="preserve">Friston, K. J., Frith, C. D., Turner, R. &amp; Frackowiak, R. S. Characterizing evoked hemodynamics with fMRI. </w:t>
      </w:r>
      <w:r>
        <w:rPr>
          <w:i/>
          <w:iCs/>
        </w:rPr>
        <w:t>NEUROIMAGE</w:t>
      </w:r>
      <w:r>
        <w:t xml:space="preserve"> </w:t>
      </w:r>
      <w:r>
        <w:rPr>
          <w:b/>
          <w:bCs/>
        </w:rPr>
        <w:t>2</w:t>
      </w:r>
      <w:r>
        <w:t>, 157–165 (1995).</w:t>
      </w:r>
    </w:p>
    <w:p w14:paraId="27788674" w14:textId="77777777" w:rsidR="00D94E2D" w:rsidRDefault="00D94E2D" w:rsidP="00D94E2D">
      <w:pPr>
        <w:pStyle w:val="Bibliography"/>
      </w:pPr>
      <w:r>
        <w:t>73.</w:t>
      </w:r>
      <w:r>
        <w:tab/>
        <w:t xml:space="preserve">Power, J. D., Schlaggar, B. L. &amp; Petersen, S. E. Studying Brain Organization via Spontaneous fMRI Signal. </w:t>
      </w:r>
      <w:r>
        <w:rPr>
          <w:i/>
          <w:iCs/>
        </w:rPr>
        <w:t>Neuron</w:t>
      </w:r>
      <w:r>
        <w:t xml:space="preserve"> </w:t>
      </w:r>
      <w:r>
        <w:rPr>
          <w:b/>
          <w:bCs/>
        </w:rPr>
        <w:t>84</w:t>
      </w:r>
      <w:r>
        <w:t>, 681–696 (2014).</w:t>
      </w:r>
    </w:p>
    <w:p w14:paraId="55CAE69B" w14:textId="77777777" w:rsidR="00D94E2D" w:rsidRDefault="00D94E2D" w:rsidP="00D94E2D">
      <w:pPr>
        <w:pStyle w:val="Bibliography"/>
      </w:pPr>
      <w:r>
        <w:t>74.</w:t>
      </w:r>
      <w:r>
        <w:tab/>
        <w:t>Bradski, G. The OpenCV Library. (2000).</w:t>
      </w:r>
    </w:p>
    <w:p w14:paraId="63FDB9AC" w14:textId="77777777" w:rsidR="00D94E2D" w:rsidRDefault="00D94E2D" w:rsidP="00D94E2D">
      <w:pPr>
        <w:pStyle w:val="Bibliography"/>
      </w:pPr>
      <w:r>
        <w:t>75.</w:t>
      </w:r>
      <w:r>
        <w:tab/>
        <w:t xml:space="preserve">McFee, B. </w:t>
      </w:r>
      <w:r>
        <w:rPr>
          <w:i/>
          <w:iCs/>
        </w:rPr>
        <w:t>et al.</w:t>
      </w:r>
      <w:r>
        <w:t xml:space="preserve"> librosa: Audio and music signal analysis in python. in </w:t>
      </w:r>
      <w:r>
        <w:rPr>
          <w:i/>
          <w:iCs/>
        </w:rPr>
        <w:t>Proceedings of the 14th python in science conference</w:t>
      </w:r>
      <w:r>
        <w:t xml:space="preserve"> vol. 8 (2015).</w:t>
      </w:r>
    </w:p>
    <w:p w14:paraId="17C8F4DF" w14:textId="77777777" w:rsidR="00D94E2D" w:rsidRDefault="00D94E2D" w:rsidP="00D94E2D">
      <w:pPr>
        <w:pStyle w:val="Bibliography"/>
      </w:pPr>
      <w:r>
        <w:t>76.</w:t>
      </w:r>
      <w:r>
        <w:tab/>
        <w:t>OpenAI. Whisper. (2023).</w:t>
      </w:r>
    </w:p>
    <w:p w14:paraId="1366CC62" w14:textId="77777777" w:rsidR="00D94E2D" w:rsidRDefault="00D94E2D" w:rsidP="00D94E2D">
      <w:pPr>
        <w:pStyle w:val="Bibliography"/>
      </w:pPr>
      <w:r>
        <w:t>77.</w:t>
      </w:r>
      <w:r>
        <w:tab/>
        <w:t>Ageitgey, A. face-recognition. (2023).</w:t>
      </w:r>
    </w:p>
    <w:p w14:paraId="69BB7602" w14:textId="77777777" w:rsidR="00D94E2D" w:rsidRDefault="00D94E2D" w:rsidP="00D94E2D">
      <w:pPr>
        <w:pStyle w:val="Bibliography"/>
      </w:pPr>
      <w:r>
        <w:t>78.</w:t>
      </w:r>
      <w:r>
        <w:tab/>
        <w:t xml:space="preserve">Woo, C.-W., Krishnan, A. &amp; Wager, T. D. Cluster-extent based thresholding in fMRI analyses: Pitfalls and recommendations. </w:t>
      </w:r>
      <w:r>
        <w:rPr>
          <w:i/>
          <w:iCs/>
        </w:rPr>
        <w:t>NeuroImage</w:t>
      </w:r>
      <w:r>
        <w:t xml:space="preserve"> </w:t>
      </w:r>
      <w:r>
        <w:rPr>
          <w:b/>
          <w:bCs/>
        </w:rPr>
        <w:t>91</w:t>
      </w:r>
      <w:r>
        <w:t>, 412–419 (2014).</w:t>
      </w:r>
    </w:p>
    <w:p w14:paraId="57AB2396" w14:textId="77777777" w:rsidR="00D94E2D" w:rsidRDefault="00D94E2D" w:rsidP="00D94E2D">
      <w:pPr>
        <w:pStyle w:val="Bibliography"/>
      </w:pPr>
      <w:r>
        <w:t>79.</w:t>
      </w:r>
      <w:r>
        <w:tab/>
        <w:t xml:space="preserve">Chen, G. </w:t>
      </w:r>
      <w:r>
        <w:rPr>
          <w:i/>
          <w:iCs/>
        </w:rPr>
        <w:t>et al.</w:t>
      </w:r>
      <w:r>
        <w:t xml:space="preserve"> Untangling the relatedness among correlations, part I: Nonparametric approaches to inter-subject correlation analysis at the group level. </w:t>
      </w:r>
      <w:r>
        <w:rPr>
          <w:i/>
          <w:iCs/>
        </w:rPr>
        <w:t>NeuroImage</w:t>
      </w:r>
      <w:r>
        <w:t xml:space="preserve"> </w:t>
      </w:r>
      <w:r>
        <w:rPr>
          <w:b/>
          <w:bCs/>
        </w:rPr>
        <w:t>142</w:t>
      </w:r>
      <w:r>
        <w:t>, 248–259 (2016).</w:t>
      </w:r>
    </w:p>
    <w:p w14:paraId="5B810ACE" w14:textId="77777777" w:rsidR="00D94E2D" w:rsidRDefault="00D94E2D" w:rsidP="00D94E2D">
      <w:pPr>
        <w:pStyle w:val="Bibliography"/>
      </w:pPr>
      <w:r>
        <w:t>80.</w:t>
      </w:r>
      <w:r>
        <w:tab/>
        <w:t xml:space="preserve">Hall, P. &amp; Wilson, S. R. Two Guidelines for Bootstrap Hypothesis Testing. </w:t>
      </w:r>
      <w:r>
        <w:rPr>
          <w:i/>
          <w:iCs/>
        </w:rPr>
        <w:t>Biometrics</w:t>
      </w:r>
      <w:r>
        <w:t xml:space="preserve"> </w:t>
      </w:r>
      <w:r>
        <w:rPr>
          <w:b/>
          <w:bCs/>
        </w:rPr>
        <w:t>47</w:t>
      </w:r>
      <w:r>
        <w:t>, 757 (1991).</w:t>
      </w:r>
    </w:p>
    <w:p w14:paraId="00886E76" w14:textId="77777777" w:rsidR="00D94E2D" w:rsidRDefault="00D94E2D" w:rsidP="00D94E2D">
      <w:pPr>
        <w:pStyle w:val="Bibliography"/>
      </w:pPr>
      <w:r>
        <w:lastRenderedPageBreak/>
        <w:t>81.</w:t>
      </w:r>
      <w:r>
        <w:tab/>
        <w:t xml:space="preserve">Tzourio-Mazoyer,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0D024E62" w14:textId="77777777" w:rsidR="00D94E2D" w:rsidRDefault="00D94E2D" w:rsidP="00D94E2D">
      <w:pPr>
        <w:pStyle w:val="Bibliography"/>
      </w:pPr>
      <w:r>
        <w:t>82.</w:t>
      </w:r>
      <w:r>
        <w:tab/>
        <w:t>R Core Team. R: A language and environment for statistical computing. R  Foundation for Statistical Computing (2022).</w:t>
      </w:r>
    </w:p>
    <w:p w14:paraId="028A007E" w14:textId="1EF7EA03" w:rsidR="00AF6336" w:rsidRDefault="00364897">
      <w:pPr>
        <w:rPr>
          <w:ins w:id="678" w:author="Billy Mitchell" w:date="2024-10-30T09:48:00Z" w16du:dateUtc="2024-10-30T13:48:00Z"/>
          <w:b/>
          <w:bCs/>
        </w:rPr>
      </w:pPr>
      <w:r w:rsidRPr="006E54B4">
        <w:rPr>
          <w:b/>
          <w:bCs/>
          <w:rPrChange w:id="679" w:author="Chelsea Helion" w:date="2024-10-23T10:53:00Z">
            <w:rPr>
              <w:rFonts w:ascii="Aptos" w:hAnsi="Aptos"/>
              <w:b/>
              <w:bCs/>
            </w:rPr>
          </w:rPrChange>
        </w:rPr>
        <w:fldChar w:fldCharType="end"/>
      </w:r>
    </w:p>
    <w:p w14:paraId="3B158739" w14:textId="77777777" w:rsidR="00662B7D" w:rsidRDefault="00662B7D">
      <w:pPr>
        <w:rPr>
          <w:ins w:id="680" w:author="Billy Mitchell" w:date="2024-11-05T19:01:00Z" w16du:dateUtc="2024-11-06T00:01:00Z"/>
          <w:b/>
          <w:bCs/>
        </w:rPr>
      </w:pPr>
      <w:ins w:id="681" w:author="Billy Mitchell" w:date="2024-11-05T19:01:00Z" w16du:dateUtc="2024-11-06T00:01:00Z">
        <w:r>
          <w:rPr>
            <w:b/>
            <w:bCs/>
          </w:rPr>
          <w:br w:type="page"/>
        </w:r>
      </w:ins>
    </w:p>
    <w:p w14:paraId="42283588" w14:textId="6C7E0F15" w:rsidR="00432112" w:rsidRPr="00662B7D" w:rsidRDefault="00A565EC">
      <w:pPr>
        <w:rPr>
          <w:ins w:id="682" w:author="Billy Mitchell" w:date="2024-10-31T14:57:00Z" w16du:dateUtc="2024-10-31T18:57:00Z"/>
          <w:b/>
          <w:bCs/>
          <w:rPrChange w:id="683" w:author="Billy Mitchell" w:date="2024-11-05T19:01:00Z" w16du:dateUtc="2024-11-06T00:01:00Z">
            <w:rPr>
              <w:ins w:id="684" w:author="Billy Mitchell" w:date="2024-10-31T14:57:00Z" w16du:dateUtc="2024-10-31T18:57:00Z"/>
            </w:rPr>
          </w:rPrChange>
        </w:rPr>
        <w:pPrChange w:id="685" w:author="Billy Mitchell" w:date="2024-11-05T19:01:00Z" w16du:dateUtc="2024-11-06T00:01:00Z">
          <w:pPr>
            <w:tabs>
              <w:tab w:val="left" w:pos="2517"/>
            </w:tabs>
          </w:pPr>
        </w:pPrChange>
      </w:pPr>
      <w:commentRangeStart w:id="686"/>
      <w:ins w:id="687" w:author="Billy Mitchell" w:date="2024-10-30T09:48:00Z" w16du:dateUtc="2024-10-30T13:48:00Z">
        <w:r>
          <w:rPr>
            <w:b/>
            <w:bCs/>
          </w:rPr>
          <w:lastRenderedPageBreak/>
          <w:t>Figure Legends</w:t>
        </w:r>
      </w:ins>
      <w:commentRangeEnd w:id="686"/>
      <w:ins w:id="688" w:author="Billy Mitchell" w:date="2024-10-30T12:16:00Z" w16du:dateUtc="2024-10-30T16:16:00Z">
        <w:r w:rsidR="00FC36EA">
          <w:rPr>
            <w:rStyle w:val="CommentReference"/>
          </w:rPr>
          <w:commentReference w:id="686"/>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689"/>
      <w:commentRangeEnd w:id="689"/>
      <w:r>
        <w:rPr>
          <w:rStyle w:val="CommentReference"/>
        </w:rPr>
        <w:commentReference w:id="689"/>
      </w:r>
    </w:p>
    <w:p w14:paraId="169EA105" w14:textId="77777777" w:rsidR="00432112" w:rsidRPr="00262C6C" w:rsidRDefault="00432112" w:rsidP="00432112">
      <w:pPr>
        <w:spacing w:line="240" w:lineRule="auto"/>
        <w:jc w:val="both"/>
      </w:pPr>
      <w:commentRangeStart w:id="690"/>
      <w:r w:rsidRPr="00432112">
        <w:t>Figure 1. Conceptual overview.</w:t>
      </w:r>
      <w:commentRangeEnd w:id="690"/>
      <w:r w:rsidRPr="006E54B4">
        <w:rPr>
          <w:rStyle w:val="CommentReference"/>
        </w:rPr>
        <w:commentReference w:id="690"/>
      </w:r>
    </w:p>
    <w:p w14:paraId="03AF66A4" w14:textId="77777777" w:rsidR="00432112" w:rsidRDefault="00432112">
      <w:pPr>
        <w:tabs>
          <w:tab w:val="left" w:pos="2517"/>
        </w:tabs>
        <w:rPr>
          <w:ins w:id="691" w:author="Billy Mitchell" w:date="2024-11-05T19:01:00Z" w16du:dateUtc="2024-11-06T00:01:00Z"/>
        </w:rPr>
      </w:pPr>
    </w:p>
    <w:p w14:paraId="28F09B35" w14:textId="77777777" w:rsidR="00662B7D" w:rsidRPr="00AA3B3C" w:rsidRDefault="00662B7D" w:rsidP="00662B7D">
      <w:pPr>
        <w:spacing w:line="240" w:lineRule="auto"/>
        <w:jc w:val="both"/>
        <w:rPr>
          <w:moveTo w:id="692" w:author="Billy Mitchell" w:date="2024-11-05T19:01:00Z" w16du:dateUtc="2024-11-06T00:01:00Z"/>
        </w:rPr>
      </w:pPr>
      <w:moveToRangeStart w:id="693" w:author="Billy Mitchell" w:date="2024-11-05T19:01:00Z" w:name="move181725684"/>
      <w:commentRangeStart w:id="694"/>
      <w:moveTo w:id="695"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694"/>
        <w:r>
          <w:rPr>
            <w:rStyle w:val="CommentReference"/>
          </w:rPr>
          <w:commentReference w:id="694"/>
        </w:r>
      </w:moveTo>
    </w:p>
    <w:p w14:paraId="317F154C" w14:textId="77777777" w:rsidR="00662B7D" w:rsidRDefault="00662B7D" w:rsidP="00662B7D">
      <w:pPr>
        <w:spacing w:line="240" w:lineRule="auto"/>
        <w:jc w:val="both"/>
        <w:rPr>
          <w:ins w:id="696" w:author="Billy Mitchell" w:date="2024-11-05T21:22:00Z" w16du:dateUtc="2024-11-06T02:22:00Z"/>
        </w:rPr>
      </w:pPr>
      <w:moveTo w:id="697"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698" w:author="Billy Mitchell" w:date="2024-11-05T19:01:00Z" w16du:dateUtc="2024-11-06T00:01:00Z"/>
        </w:rPr>
      </w:pPr>
      <w:ins w:id="699" w:author="Billy Mitchell" w:date="2024-11-05T21:22:00Z" w16du:dateUtc="2024-11-06T02:22:00Z">
        <w:r>
          <w:lastRenderedPageBreak/>
          <w:t>(ADD IN CHARACTER AND RECALL ASSESSMENT FIGURES)</w:t>
        </w:r>
      </w:ins>
    </w:p>
    <w:moveToRangeEnd w:id="693"/>
    <w:p w14:paraId="2DD20CEF" w14:textId="77777777" w:rsidR="00E82062" w:rsidRPr="00AA3B3C" w:rsidRDefault="00E82062" w:rsidP="00E82062">
      <w:pPr>
        <w:spacing w:line="240" w:lineRule="auto"/>
        <w:ind w:firstLine="720"/>
        <w:jc w:val="both"/>
        <w:rPr>
          <w:ins w:id="700" w:author="Billy Mitchell" w:date="2024-11-05T19:10:00Z" w16du:dateUtc="2024-11-06T00:10:00Z"/>
        </w:rPr>
      </w:pPr>
      <w:ins w:id="701"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702" w:author="Billy Mitchell" w:date="2024-11-05T19:10:00Z" w16du:dateUtc="2024-11-06T00:10:00Z"/>
        </w:rPr>
      </w:pPr>
      <w:ins w:id="703"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704" w:author="Billy Mitchell" w:date="2024-11-05T19:10:00Z" w16du:dateUtc="2024-11-06T00:10:00Z"/>
        </w:rPr>
      </w:pPr>
      <w:ins w:id="705" w:author="Billy Mitchell" w:date="2024-11-05T19:10:00Z" w16du:dateUtc="2024-11-06T00:10:00Z">
        <w:r w:rsidRPr="00AA3B3C">
          <w:t>Figure 4. Expressive versus reflective rating.</w:t>
        </w:r>
      </w:ins>
    </w:p>
    <w:p w14:paraId="130296A1" w14:textId="77777777" w:rsidR="00E82062" w:rsidRDefault="00E82062" w:rsidP="00E82062">
      <w:pPr>
        <w:rPr>
          <w:ins w:id="706" w:author="Billy Mitchell" w:date="2024-11-05T19:11:00Z" w16du:dateUtc="2024-11-06T00:11:00Z"/>
        </w:rPr>
      </w:pPr>
      <w:ins w:id="707"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708" w:author="Billy Mitchell" w:date="2024-11-05T19:11:00Z" w16du:dateUtc="2024-11-06T00:11:00Z"/>
          <w:bCs/>
        </w:rPr>
      </w:pPr>
    </w:p>
    <w:p w14:paraId="30454FE9" w14:textId="77777777" w:rsidR="00E82062" w:rsidRPr="00AA3B3C" w:rsidRDefault="00E82062" w:rsidP="00E82062">
      <w:pPr>
        <w:spacing w:line="240" w:lineRule="auto"/>
        <w:jc w:val="both"/>
        <w:rPr>
          <w:ins w:id="709" w:author="Billy Mitchell" w:date="2024-11-05T19:11:00Z" w16du:dateUtc="2024-11-06T00:11:00Z"/>
          <w:bCs/>
        </w:rPr>
      </w:pPr>
      <w:ins w:id="710" w:author="Billy Mitchell" w:date="2024-11-05T19:11:00Z" w16du:dateUtc="2024-11-06T00:11:00Z">
        <w:r w:rsidRPr="00AA3B3C">
          <w:rPr>
            <w:bCs/>
          </w:rPr>
          <w:t>Figure 5. Reflective versus expressive rating.</w:t>
        </w:r>
      </w:ins>
    </w:p>
    <w:p w14:paraId="66E3C025" w14:textId="77777777" w:rsidR="00E82062" w:rsidRDefault="00E82062" w:rsidP="00E82062">
      <w:pPr>
        <w:rPr>
          <w:ins w:id="711" w:author="Billy Mitchell" w:date="2024-11-05T19:11:00Z" w16du:dateUtc="2024-11-06T00:11:00Z"/>
        </w:rPr>
      </w:pPr>
      <w:ins w:id="712"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713" w:author="Billy Mitchell" w:date="2024-11-05T19:11:00Z" w16du:dateUtc="2024-11-06T00:11:00Z"/>
        </w:rPr>
      </w:pPr>
    </w:p>
    <w:p w14:paraId="599DE998" w14:textId="77777777" w:rsidR="00E82062" w:rsidRPr="00AA3B3C" w:rsidRDefault="00E82062" w:rsidP="00E82062">
      <w:pPr>
        <w:spacing w:line="240" w:lineRule="auto"/>
        <w:jc w:val="both"/>
        <w:rPr>
          <w:ins w:id="714" w:author="Billy Mitchell" w:date="2024-11-05T19:11:00Z" w16du:dateUtc="2024-11-06T00:11:00Z"/>
        </w:rPr>
      </w:pPr>
    </w:p>
    <w:p w14:paraId="1A1751AD" w14:textId="77777777" w:rsidR="00E82062" w:rsidRPr="00AA3B3C" w:rsidRDefault="00E82062" w:rsidP="00E82062">
      <w:pPr>
        <w:spacing w:line="240" w:lineRule="auto"/>
        <w:jc w:val="both"/>
        <w:rPr>
          <w:ins w:id="715" w:author="Billy Mitchell" w:date="2024-11-05T19:11:00Z" w16du:dateUtc="2024-11-06T00:11:00Z"/>
        </w:rPr>
      </w:pPr>
      <w:ins w:id="716"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717" w:author="Billy Mitchell" w:date="2024-11-05T19:11:00Z" w16du:dateUtc="2024-11-06T00:11:00Z"/>
          <w:bCs/>
        </w:rPr>
      </w:pPr>
      <w:moveToRangeStart w:id="718" w:author="Billy Mitchell" w:date="2024-11-05T19:11:00Z" w:name="move181726332"/>
      <w:moveTo w:id="719"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718"/>
    <w:p w14:paraId="4C4E9E58" w14:textId="77777777" w:rsidR="00662B7D" w:rsidRPr="00432112" w:rsidRDefault="00662B7D">
      <w:pPr>
        <w:tabs>
          <w:tab w:val="left" w:pos="2517"/>
        </w:tabs>
        <w:rPr>
          <w:rPrChange w:id="720" w:author="Billy Mitchell" w:date="2024-10-31T14:57:00Z" w16du:dateUtc="2024-10-31T18:57:00Z">
            <w:rPr>
              <w:rFonts w:ascii="Aptos" w:hAnsi="Aptos"/>
              <w:b/>
              <w:bCs/>
            </w:rPr>
          </w:rPrChange>
        </w:rPr>
        <w:pPrChange w:id="721"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94"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95"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113"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172"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174"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176"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186"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200"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280"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287"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306"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375"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376"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382"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383"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384"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385"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386"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380"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387"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388"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389"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390"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391"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664"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665"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673"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686"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689"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690"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694"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D75A40" w14:textId="77777777" w:rsidR="00C92029" w:rsidRDefault="00C92029" w:rsidP="00D76A10">
      <w:pPr>
        <w:spacing w:line="240" w:lineRule="auto"/>
      </w:pPr>
      <w:r>
        <w:separator/>
      </w:r>
    </w:p>
  </w:endnote>
  <w:endnote w:type="continuationSeparator" w:id="0">
    <w:p w14:paraId="66AADBE0" w14:textId="77777777" w:rsidR="00C92029" w:rsidRDefault="00C92029"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EA4571A3-F4AF-4E9F-B61A-BEC8314B82E4}"/>
    <w:embedBold r:id="rId2" w:fontKey="{F8A0055D-D730-425E-AF47-5DE7BE6F1E41}"/>
  </w:font>
  <w:font w:name="Merriweather">
    <w:charset w:val="00"/>
    <w:family w:val="auto"/>
    <w:pitch w:val="variable"/>
    <w:sig w:usb0="20000207" w:usb1="00000002" w:usb2="00000000" w:usb3="00000000" w:csb0="00000197" w:csb1="00000000"/>
    <w:embedRegular r:id="rId3" w:fontKey="{12025921-6AB5-4B53-A822-E028E67943F2}"/>
  </w:font>
  <w:font w:name="Calibri">
    <w:panose1 w:val="020F0502020204030204"/>
    <w:charset w:val="00"/>
    <w:family w:val="swiss"/>
    <w:pitch w:val="variable"/>
    <w:sig w:usb0="E4002EFF" w:usb1="C200247B" w:usb2="00000009" w:usb3="00000000" w:csb0="000001FF" w:csb1="00000000"/>
    <w:embedRegular r:id="rId4" w:fontKey="{849E1A22-C9EB-49D2-8039-DF1B644CBFC0}"/>
  </w:font>
  <w:font w:name="Cambria">
    <w:panose1 w:val="02040503050406030204"/>
    <w:charset w:val="00"/>
    <w:family w:val="roman"/>
    <w:pitch w:val="variable"/>
    <w:sig w:usb0="E00006FF" w:usb1="420024FF" w:usb2="02000000" w:usb3="00000000" w:csb0="0000019F" w:csb1="00000000"/>
    <w:embedRegular r:id="rId5" w:fontKey="{4950B36B-ED8D-4CEB-A97F-995A4E009F8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EC7D04" w14:textId="77777777" w:rsidR="00C92029" w:rsidRDefault="00C92029" w:rsidP="00D76A10">
      <w:pPr>
        <w:spacing w:line="240" w:lineRule="auto"/>
      </w:pPr>
      <w:r>
        <w:separator/>
      </w:r>
    </w:p>
  </w:footnote>
  <w:footnote w:type="continuationSeparator" w:id="0">
    <w:p w14:paraId="54845030" w14:textId="77777777" w:rsidR="00C92029" w:rsidRDefault="00C92029"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3410"/>
    <w:rsid w:val="000511D5"/>
    <w:rsid w:val="00057F73"/>
    <w:rsid w:val="000733F7"/>
    <w:rsid w:val="00094790"/>
    <w:rsid w:val="000966EC"/>
    <w:rsid w:val="000B1B95"/>
    <w:rsid w:val="000B4FF8"/>
    <w:rsid w:val="000D0A97"/>
    <w:rsid w:val="000F1891"/>
    <w:rsid w:val="000F411D"/>
    <w:rsid w:val="00120931"/>
    <w:rsid w:val="00125F01"/>
    <w:rsid w:val="00126307"/>
    <w:rsid w:val="00126341"/>
    <w:rsid w:val="00127A38"/>
    <w:rsid w:val="00130369"/>
    <w:rsid w:val="0014627E"/>
    <w:rsid w:val="00147E95"/>
    <w:rsid w:val="001633CB"/>
    <w:rsid w:val="0016388E"/>
    <w:rsid w:val="00167DA6"/>
    <w:rsid w:val="001A264C"/>
    <w:rsid w:val="001B3DD2"/>
    <w:rsid w:val="001B6626"/>
    <w:rsid w:val="001C09EC"/>
    <w:rsid w:val="001D1567"/>
    <w:rsid w:val="001E33D0"/>
    <w:rsid w:val="00211D2F"/>
    <w:rsid w:val="00225F43"/>
    <w:rsid w:val="00227A75"/>
    <w:rsid w:val="00262C6C"/>
    <w:rsid w:val="002802BD"/>
    <w:rsid w:val="002924A4"/>
    <w:rsid w:val="00297C72"/>
    <w:rsid w:val="002A2292"/>
    <w:rsid w:val="002B4D1F"/>
    <w:rsid w:val="002C25B9"/>
    <w:rsid w:val="002D4039"/>
    <w:rsid w:val="002E10B5"/>
    <w:rsid w:val="002E2A96"/>
    <w:rsid w:val="002E5786"/>
    <w:rsid w:val="002E5ACF"/>
    <w:rsid w:val="002E76E8"/>
    <w:rsid w:val="002F2171"/>
    <w:rsid w:val="003125D9"/>
    <w:rsid w:val="00321805"/>
    <w:rsid w:val="0034534F"/>
    <w:rsid w:val="00351F68"/>
    <w:rsid w:val="00351FB4"/>
    <w:rsid w:val="00360020"/>
    <w:rsid w:val="00364897"/>
    <w:rsid w:val="0036567C"/>
    <w:rsid w:val="00383C25"/>
    <w:rsid w:val="00387013"/>
    <w:rsid w:val="00391558"/>
    <w:rsid w:val="00393207"/>
    <w:rsid w:val="003940FC"/>
    <w:rsid w:val="0039670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4BCC"/>
    <w:rsid w:val="00444F55"/>
    <w:rsid w:val="00446140"/>
    <w:rsid w:val="00451D5A"/>
    <w:rsid w:val="00460E9B"/>
    <w:rsid w:val="004617B9"/>
    <w:rsid w:val="00462E3A"/>
    <w:rsid w:val="004776BC"/>
    <w:rsid w:val="00483932"/>
    <w:rsid w:val="004A536E"/>
    <w:rsid w:val="004A7F81"/>
    <w:rsid w:val="004C0767"/>
    <w:rsid w:val="004C2DBE"/>
    <w:rsid w:val="004C4E17"/>
    <w:rsid w:val="004E1F46"/>
    <w:rsid w:val="004F2335"/>
    <w:rsid w:val="00510A8A"/>
    <w:rsid w:val="00510C6B"/>
    <w:rsid w:val="0052324C"/>
    <w:rsid w:val="00525660"/>
    <w:rsid w:val="00527AC2"/>
    <w:rsid w:val="00535BB8"/>
    <w:rsid w:val="00544E7B"/>
    <w:rsid w:val="005466D0"/>
    <w:rsid w:val="0055073C"/>
    <w:rsid w:val="0055170A"/>
    <w:rsid w:val="00552A01"/>
    <w:rsid w:val="00566002"/>
    <w:rsid w:val="00566D6E"/>
    <w:rsid w:val="005828CD"/>
    <w:rsid w:val="005832DB"/>
    <w:rsid w:val="0059122B"/>
    <w:rsid w:val="00592B3B"/>
    <w:rsid w:val="005A3E80"/>
    <w:rsid w:val="005D0E03"/>
    <w:rsid w:val="005D2D5D"/>
    <w:rsid w:val="005D3927"/>
    <w:rsid w:val="005D5700"/>
    <w:rsid w:val="005D78AF"/>
    <w:rsid w:val="005F7535"/>
    <w:rsid w:val="00604E25"/>
    <w:rsid w:val="0061171F"/>
    <w:rsid w:val="00617780"/>
    <w:rsid w:val="00624342"/>
    <w:rsid w:val="00624DC7"/>
    <w:rsid w:val="00662B7D"/>
    <w:rsid w:val="006A6E38"/>
    <w:rsid w:val="006B1C79"/>
    <w:rsid w:val="006B2FAC"/>
    <w:rsid w:val="006B3C12"/>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5A46"/>
    <w:rsid w:val="007A1851"/>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58B"/>
    <w:rsid w:val="008F518E"/>
    <w:rsid w:val="008F5F9D"/>
    <w:rsid w:val="00900DCE"/>
    <w:rsid w:val="009027B2"/>
    <w:rsid w:val="0093459D"/>
    <w:rsid w:val="009440B1"/>
    <w:rsid w:val="00945858"/>
    <w:rsid w:val="009503A7"/>
    <w:rsid w:val="0095074B"/>
    <w:rsid w:val="00950C6D"/>
    <w:rsid w:val="00956966"/>
    <w:rsid w:val="009623C0"/>
    <w:rsid w:val="009679E0"/>
    <w:rsid w:val="009826A7"/>
    <w:rsid w:val="00986859"/>
    <w:rsid w:val="009B1B62"/>
    <w:rsid w:val="009C0CFA"/>
    <w:rsid w:val="009D0ACB"/>
    <w:rsid w:val="009F0FFE"/>
    <w:rsid w:val="009F2A6F"/>
    <w:rsid w:val="00A04FAE"/>
    <w:rsid w:val="00A07022"/>
    <w:rsid w:val="00A12B98"/>
    <w:rsid w:val="00A132A0"/>
    <w:rsid w:val="00A161E2"/>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811D5"/>
    <w:rsid w:val="00B92AC0"/>
    <w:rsid w:val="00B93F7B"/>
    <w:rsid w:val="00BC1A43"/>
    <w:rsid w:val="00BD0E4D"/>
    <w:rsid w:val="00BE19B1"/>
    <w:rsid w:val="00BE2F62"/>
    <w:rsid w:val="00BE68BF"/>
    <w:rsid w:val="00C10284"/>
    <w:rsid w:val="00C11724"/>
    <w:rsid w:val="00C11DE4"/>
    <w:rsid w:val="00C12F9C"/>
    <w:rsid w:val="00C24DCB"/>
    <w:rsid w:val="00C603BD"/>
    <w:rsid w:val="00C64255"/>
    <w:rsid w:val="00C64A9F"/>
    <w:rsid w:val="00C705EE"/>
    <w:rsid w:val="00C81BDA"/>
    <w:rsid w:val="00C83F06"/>
    <w:rsid w:val="00C918C3"/>
    <w:rsid w:val="00C92029"/>
    <w:rsid w:val="00CC5343"/>
    <w:rsid w:val="00CD04BF"/>
    <w:rsid w:val="00CE37A4"/>
    <w:rsid w:val="00CF2D02"/>
    <w:rsid w:val="00D10890"/>
    <w:rsid w:val="00D45595"/>
    <w:rsid w:val="00D54FC2"/>
    <w:rsid w:val="00D57036"/>
    <w:rsid w:val="00D61020"/>
    <w:rsid w:val="00D611D6"/>
    <w:rsid w:val="00D71BE0"/>
    <w:rsid w:val="00D7249E"/>
    <w:rsid w:val="00D76A10"/>
    <w:rsid w:val="00D94E2D"/>
    <w:rsid w:val="00D96ECC"/>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165C"/>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133842">
      <w:bodyDiv w:val="1"/>
      <w:marLeft w:val="0"/>
      <w:marRight w:val="0"/>
      <w:marTop w:val="0"/>
      <w:marBottom w:val="0"/>
      <w:divBdr>
        <w:top w:val="none" w:sz="0" w:space="0" w:color="auto"/>
        <w:left w:val="none" w:sz="0" w:space="0" w:color="auto"/>
        <w:bottom w:val="none" w:sz="0" w:space="0" w:color="auto"/>
        <w:right w:val="none" w:sz="0" w:space="0" w:color="auto"/>
      </w:divBdr>
      <w:divsChild>
        <w:div w:id="2119911703">
          <w:marLeft w:val="0"/>
          <w:marRight w:val="0"/>
          <w:marTop w:val="0"/>
          <w:marBottom w:val="0"/>
          <w:divBdr>
            <w:top w:val="none" w:sz="0" w:space="0" w:color="auto"/>
            <w:left w:val="none" w:sz="0" w:space="0" w:color="auto"/>
            <w:bottom w:val="none" w:sz="0" w:space="0" w:color="auto"/>
            <w:right w:val="none" w:sz="0" w:space="0" w:color="auto"/>
          </w:divBdr>
          <w:divsChild>
            <w:div w:id="74400654">
              <w:marLeft w:val="0"/>
              <w:marRight w:val="0"/>
              <w:marTop w:val="0"/>
              <w:marBottom w:val="0"/>
              <w:divBdr>
                <w:top w:val="none" w:sz="0" w:space="0" w:color="auto"/>
                <w:left w:val="none" w:sz="0" w:space="0" w:color="auto"/>
                <w:bottom w:val="none" w:sz="0" w:space="0" w:color="auto"/>
                <w:right w:val="none" w:sz="0" w:space="0" w:color="auto"/>
              </w:divBdr>
            </w:div>
            <w:div w:id="947470945">
              <w:marLeft w:val="0"/>
              <w:marRight w:val="0"/>
              <w:marTop w:val="0"/>
              <w:marBottom w:val="0"/>
              <w:divBdr>
                <w:top w:val="none" w:sz="0" w:space="0" w:color="auto"/>
                <w:left w:val="none" w:sz="0" w:space="0" w:color="auto"/>
                <w:bottom w:val="none" w:sz="0" w:space="0" w:color="auto"/>
                <w:right w:val="none" w:sz="0" w:space="0" w:color="auto"/>
              </w:divBdr>
              <w:divsChild>
                <w:div w:id="1373386794">
                  <w:marLeft w:val="0"/>
                  <w:marRight w:val="0"/>
                  <w:marTop w:val="0"/>
                  <w:marBottom w:val="0"/>
                  <w:divBdr>
                    <w:top w:val="none" w:sz="0" w:space="0" w:color="auto"/>
                    <w:left w:val="none" w:sz="0" w:space="0" w:color="auto"/>
                    <w:bottom w:val="none" w:sz="0" w:space="0" w:color="auto"/>
                    <w:right w:val="none" w:sz="0" w:space="0" w:color="auto"/>
                  </w:divBdr>
                  <w:divsChild>
                    <w:div w:id="12891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4953">
              <w:marLeft w:val="0"/>
              <w:marRight w:val="0"/>
              <w:marTop w:val="0"/>
              <w:marBottom w:val="0"/>
              <w:divBdr>
                <w:top w:val="none" w:sz="0" w:space="0" w:color="auto"/>
                <w:left w:val="none" w:sz="0" w:space="0" w:color="auto"/>
                <w:bottom w:val="none" w:sz="0" w:space="0" w:color="auto"/>
                <w:right w:val="none" w:sz="0" w:space="0" w:color="auto"/>
              </w:divBdr>
            </w:div>
          </w:divsChild>
        </w:div>
        <w:div w:id="2014725777">
          <w:marLeft w:val="0"/>
          <w:marRight w:val="0"/>
          <w:marTop w:val="0"/>
          <w:marBottom w:val="0"/>
          <w:divBdr>
            <w:top w:val="none" w:sz="0" w:space="0" w:color="auto"/>
            <w:left w:val="none" w:sz="0" w:space="0" w:color="auto"/>
            <w:bottom w:val="none" w:sz="0" w:space="0" w:color="auto"/>
            <w:right w:val="none" w:sz="0" w:space="0" w:color="auto"/>
          </w:divBdr>
          <w:divsChild>
            <w:div w:id="1910576022">
              <w:marLeft w:val="0"/>
              <w:marRight w:val="0"/>
              <w:marTop w:val="0"/>
              <w:marBottom w:val="0"/>
              <w:divBdr>
                <w:top w:val="none" w:sz="0" w:space="0" w:color="auto"/>
                <w:left w:val="none" w:sz="0" w:space="0" w:color="auto"/>
                <w:bottom w:val="none" w:sz="0" w:space="0" w:color="auto"/>
                <w:right w:val="none" w:sz="0" w:space="0" w:color="auto"/>
              </w:divBdr>
            </w:div>
            <w:div w:id="1448744262">
              <w:marLeft w:val="0"/>
              <w:marRight w:val="0"/>
              <w:marTop w:val="0"/>
              <w:marBottom w:val="0"/>
              <w:divBdr>
                <w:top w:val="none" w:sz="0" w:space="0" w:color="auto"/>
                <w:left w:val="none" w:sz="0" w:space="0" w:color="auto"/>
                <w:bottom w:val="none" w:sz="0" w:space="0" w:color="auto"/>
                <w:right w:val="none" w:sz="0" w:space="0" w:color="auto"/>
              </w:divBdr>
              <w:divsChild>
                <w:div w:id="1327634799">
                  <w:marLeft w:val="0"/>
                  <w:marRight w:val="0"/>
                  <w:marTop w:val="0"/>
                  <w:marBottom w:val="0"/>
                  <w:divBdr>
                    <w:top w:val="none" w:sz="0" w:space="0" w:color="auto"/>
                    <w:left w:val="none" w:sz="0" w:space="0" w:color="auto"/>
                    <w:bottom w:val="none" w:sz="0" w:space="0" w:color="auto"/>
                    <w:right w:val="none" w:sz="0" w:space="0" w:color="auto"/>
                  </w:divBdr>
                  <w:divsChild>
                    <w:div w:id="19686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450">
              <w:marLeft w:val="0"/>
              <w:marRight w:val="0"/>
              <w:marTop w:val="0"/>
              <w:marBottom w:val="0"/>
              <w:divBdr>
                <w:top w:val="none" w:sz="0" w:space="0" w:color="auto"/>
                <w:left w:val="none" w:sz="0" w:space="0" w:color="auto"/>
                <w:bottom w:val="none" w:sz="0" w:space="0" w:color="auto"/>
                <w:right w:val="none" w:sz="0" w:space="0" w:color="auto"/>
              </w:divBdr>
            </w:div>
          </w:divsChild>
        </w:div>
        <w:div w:id="46609212">
          <w:marLeft w:val="0"/>
          <w:marRight w:val="0"/>
          <w:marTop w:val="0"/>
          <w:marBottom w:val="0"/>
          <w:divBdr>
            <w:top w:val="none" w:sz="0" w:space="0" w:color="auto"/>
            <w:left w:val="none" w:sz="0" w:space="0" w:color="auto"/>
            <w:bottom w:val="none" w:sz="0" w:space="0" w:color="auto"/>
            <w:right w:val="none" w:sz="0" w:space="0" w:color="auto"/>
          </w:divBdr>
          <w:divsChild>
            <w:div w:id="916940816">
              <w:marLeft w:val="0"/>
              <w:marRight w:val="0"/>
              <w:marTop w:val="0"/>
              <w:marBottom w:val="0"/>
              <w:divBdr>
                <w:top w:val="none" w:sz="0" w:space="0" w:color="auto"/>
                <w:left w:val="none" w:sz="0" w:space="0" w:color="auto"/>
                <w:bottom w:val="none" w:sz="0" w:space="0" w:color="auto"/>
                <w:right w:val="none" w:sz="0" w:space="0" w:color="auto"/>
              </w:divBdr>
            </w:div>
            <w:div w:id="1966887749">
              <w:marLeft w:val="0"/>
              <w:marRight w:val="0"/>
              <w:marTop w:val="0"/>
              <w:marBottom w:val="0"/>
              <w:divBdr>
                <w:top w:val="none" w:sz="0" w:space="0" w:color="auto"/>
                <w:left w:val="none" w:sz="0" w:space="0" w:color="auto"/>
                <w:bottom w:val="none" w:sz="0" w:space="0" w:color="auto"/>
                <w:right w:val="none" w:sz="0" w:space="0" w:color="auto"/>
              </w:divBdr>
              <w:divsChild>
                <w:div w:id="1357999308">
                  <w:marLeft w:val="0"/>
                  <w:marRight w:val="0"/>
                  <w:marTop w:val="0"/>
                  <w:marBottom w:val="0"/>
                  <w:divBdr>
                    <w:top w:val="none" w:sz="0" w:space="0" w:color="auto"/>
                    <w:left w:val="none" w:sz="0" w:space="0" w:color="auto"/>
                    <w:bottom w:val="none" w:sz="0" w:space="0" w:color="auto"/>
                    <w:right w:val="none" w:sz="0" w:space="0" w:color="auto"/>
                  </w:divBdr>
                  <w:divsChild>
                    <w:div w:id="11203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12719">
              <w:marLeft w:val="0"/>
              <w:marRight w:val="0"/>
              <w:marTop w:val="0"/>
              <w:marBottom w:val="0"/>
              <w:divBdr>
                <w:top w:val="none" w:sz="0" w:space="0" w:color="auto"/>
                <w:left w:val="none" w:sz="0" w:space="0" w:color="auto"/>
                <w:bottom w:val="none" w:sz="0" w:space="0" w:color="auto"/>
                <w:right w:val="none" w:sz="0" w:space="0" w:color="auto"/>
              </w:divBdr>
            </w:div>
          </w:divsChild>
        </w:div>
        <w:div w:id="1595168084">
          <w:marLeft w:val="0"/>
          <w:marRight w:val="0"/>
          <w:marTop w:val="0"/>
          <w:marBottom w:val="0"/>
          <w:divBdr>
            <w:top w:val="none" w:sz="0" w:space="0" w:color="auto"/>
            <w:left w:val="none" w:sz="0" w:space="0" w:color="auto"/>
            <w:bottom w:val="none" w:sz="0" w:space="0" w:color="auto"/>
            <w:right w:val="none" w:sz="0" w:space="0" w:color="auto"/>
          </w:divBdr>
          <w:divsChild>
            <w:div w:id="1393964721">
              <w:marLeft w:val="0"/>
              <w:marRight w:val="0"/>
              <w:marTop w:val="0"/>
              <w:marBottom w:val="0"/>
              <w:divBdr>
                <w:top w:val="none" w:sz="0" w:space="0" w:color="auto"/>
                <w:left w:val="none" w:sz="0" w:space="0" w:color="auto"/>
                <w:bottom w:val="none" w:sz="0" w:space="0" w:color="auto"/>
                <w:right w:val="none" w:sz="0" w:space="0" w:color="auto"/>
              </w:divBdr>
            </w:div>
            <w:div w:id="663363893">
              <w:marLeft w:val="0"/>
              <w:marRight w:val="0"/>
              <w:marTop w:val="0"/>
              <w:marBottom w:val="0"/>
              <w:divBdr>
                <w:top w:val="none" w:sz="0" w:space="0" w:color="auto"/>
                <w:left w:val="none" w:sz="0" w:space="0" w:color="auto"/>
                <w:bottom w:val="none" w:sz="0" w:space="0" w:color="auto"/>
                <w:right w:val="none" w:sz="0" w:space="0" w:color="auto"/>
              </w:divBdr>
              <w:divsChild>
                <w:div w:id="1811438960">
                  <w:marLeft w:val="0"/>
                  <w:marRight w:val="0"/>
                  <w:marTop w:val="0"/>
                  <w:marBottom w:val="0"/>
                  <w:divBdr>
                    <w:top w:val="none" w:sz="0" w:space="0" w:color="auto"/>
                    <w:left w:val="none" w:sz="0" w:space="0" w:color="auto"/>
                    <w:bottom w:val="none" w:sz="0" w:space="0" w:color="auto"/>
                    <w:right w:val="none" w:sz="0" w:space="0" w:color="auto"/>
                  </w:divBdr>
                  <w:divsChild>
                    <w:div w:id="13105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 w:id="2123960295">
      <w:bodyDiv w:val="1"/>
      <w:marLeft w:val="0"/>
      <w:marRight w:val="0"/>
      <w:marTop w:val="0"/>
      <w:marBottom w:val="0"/>
      <w:divBdr>
        <w:top w:val="none" w:sz="0" w:space="0" w:color="auto"/>
        <w:left w:val="none" w:sz="0" w:space="0" w:color="auto"/>
        <w:bottom w:val="none" w:sz="0" w:space="0" w:color="auto"/>
        <w:right w:val="none" w:sz="0" w:space="0" w:color="auto"/>
      </w:divBdr>
      <w:divsChild>
        <w:div w:id="263610967">
          <w:marLeft w:val="0"/>
          <w:marRight w:val="0"/>
          <w:marTop w:val="0"/>
          <w:marBottom w:val="0"/>
          <w:divBdr>
            <w:top w:val="none" w:sz="0" w:space="0" w:color="auto"/>
            <w:left w:val="none" w:sz="0" w:space="0" w:color="auto"/>
            <w:bottom w:val="none" w:sz="0" w:space="0" w:color="auto"/>
            <w:right w:val="none" w:sz="0" w:space="0" w:color="auto"/>
          </w:divBdr>
          <w:divsChild>
            <w:div w:id="22707213">
              <w:marLeft w:val="0"/>
              <w:marRight w:val="0"/>
              <w:marTop w:val="0"/>
              <w:marBottom w:val="0"/>
              <w:divBdr>
                <w:top w:val="none" w:sz="0" w:space="0" w:color="auto"/>
                <w:left w:val="none" w:sz="0" w:space="0" w:color="auto"/>
                <w:bottom w:val="none" w:sz="0" w:space="0" w:color="auto"/>
                <w:right w:val="none" w:sz="0" w:space="0" w:color="auto"/>
              </w:divBdr>
            </w:div>
            <w:div w:id="1651785526">
              <w:marLeft w:val="0"/>
              <w:marRight w:val="0"/>
              <w:marTop w:val="0"/>
              <w:marBottom w:val="0"/>
              <w:divBdr>
                <w:top w:val="none" w:sz="0" w:space="0" w:color="auto"/>
                <w:left w:val="none" w:sz="0" w:space="0" w:color="auto"/>
                <w:bottom w:val="none" w:sz="0" w:space="0" w:color="auto"/>
                <w:right w:val="none" w:sz="0" w:space="0" w:color="auto"/>
              </w:divBdr>
              <w:divsChild>
                <w:div w:id="2118134930">
                  <w:marLeft w:val="0"/>
                  <w:marRight w:val="0"/>
                  <w:marTop w:val="0"/>
                  <w:marBottom w:val="0"/>
                  <w:divBdr>
                    <w:top w:val="none" w:sz="0" w:space="0" w:color="auto"/>
                    <w:left w:val="none" w:sz="0" w:space="0" w:color="auto"/>
                    <w:bottom w:val="none" w:sz="0" w:space="0" w:color="auto"/>
                    <w:right w:val="none" w:sz="0" w:space="0" w:color="auto"/>
                  </w:divBdr>
                  <w:divsChild>
                    <w:div w:id="6045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033">
              <w:marLeft w:val="0"/>
              <w:marRight w:val="0"/>
              <w:marTop w:val="0"/>
              <w:marBottom w:val="0"/>
              <w:divBdr>
                <w:top w:val="none" w:sz="0" w:space="0" w:color="auto"/>
                <w:left w:val="none" w:sz="0" w:space="0" w:color="auto"/>
                <w:bottom w:val="none" w:sz="0" w:space="0" w:color="auto"/>
                <w:right w:val="none" w:sz="0" w:space="0" w:color="auto"/>
              </w:divBdr>
            </w:div>
          </w:divsChild>
        </w:div>
        <w:div w:id="56250872">
          <w:marLeft w:val="0"/>
          <w:marRight w:val="0"/>
          <w:marTop w:val="0"/>
          <w:marBottom w:val="0"/>
          <w:divBdr>
            <w:top w:val="none" w:sz="0" w:space="0" w:color="auto"/>
            <w:left w:val="none" w:sz="0" w:space="0" w:color="auto"/>
            <w:bottom w:val="none" w:sz="0" w:space="0" w:color="auto"/>
            <w:right w:val="none" w:sz="0" w:space="0" w:color="auto"/>
          </w:divBdr>
          <w:divsChild>
            <w:div w:id="1321499759">
              <w:marLeft w:val="0"/>
              <w:marRight w:val="0"/>
              <w:marTop w:val="0"/>
              <w:marBottom w:val="0"/>
              <w:divBdr>
                <w:top w:val="none" w:sz="0" w:space="0" w:color="auto"/>
                <w:left w:val="none" w:sz="0" w:space="0" w:color="auto"/>
                <w:bottom w:val="none" w:sz="0" w:space="0" w:color="auto"/>
                <w:right w:val="none" w:sz="0" w:space="0" w:color="auto"/>
              </w:divBdr>
            </w:div>
            <w:div w:id="1745642758">
              <w:marLeft w:val="0"/>
              <w:marRight w:val="0"/>
              <w:marTop w:val="0"/>
              <w:marBottom w:val="0"/>
              <w:divBdr>
                <w:top w:val="none" w:sz="0" w:space="0" w:color="auto"/>
                <w:left w:val="none" w:sz="0" w:space="0" w:color="auto"/>
                <w:bottom w:val="none" w:sz="0" w:space="0" w:color="auto"/>
                <w:right w:val="none" w:sz="0" w:space="0" w:color="auto"/>
              </w:divBdr>
              <w:divsChild>
                <w:div w:id="1543522372">
                  <w:marLeft w:val="0"/>
                  <w:marRight w:val="0"/>
                  <w:marTop w:val="0"/>
                  <w:marBottom w:val="0"/>
                  <w:divBdr>
                    <w:top w:val="none" w:sz="0" w:space="0" w:color="auto"/>
                    <w:left w:val="none" w:sz="0" w:space="0" w:color="auto"/>
                    <w:bottom w:val="none" w:sz="0" w:space="0" w:color="auto"/>
                    <w:right w:val="none" w:sz="0" w:space="0" w:color="auto"/>
                  </w:divBdr>
                  <w:divsChild>
                    <w:div w:id="15931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904">
              <w:marLeft w:val="0"/>
              <w:marRight w:val="0"/>
              <w:marTop w:val="0"/>
              <w:marBottom w:val="0"/>
              <w:divBdr>
                <w:top w:val="none" w:sz="0" w:space="0" w:color="auto"/>
                <w:left w:val="none" w:sz="0" w:space="0" w:color="auto"/>
                <w:bottom w:val="none" w:sz="0" w:space="0" w:color="auto"/>
                <w:right w:val="none" w:sz="0" w:space="0" w:color="auto"/>
              </w:divBdr>
            </w:div>
          </w:divsChild>
        </w:div>
        <w:div w:id="870454778">
          <w:marLeft w:val="0"/>
          <w:marRight w:val="0"/>
          <w:marTop w:val="0"/>
          <w:marBottom w:val="0"/>
          <w:divBdr>
            <w:top w:val="none" w:sz="0" w:space="0" w:color="auto"/>
            <w:left w:val="none" w:sz="0" w:space="0" w:color="auto"/>
            <w:bottom w:val="none" w:sz="0" w:space="0" w:color="auto"/>
            <w:right w:val="none" w:sz="0" w:space="0" w:color="auto"/>
          </w:divBdr>
          <w:divsChild>
            <w:div w:id="620461443">
              <w:marLeft w:val="0"/>
              <w:marRight w:val="0"/>
              <w:marTop w:val="0"/>
              <w:marBottom w:val="0"/>
              <w:divBdr>
                <w:top w:val="none" w:sz="0" w:space="0" w:color="auto"/>
                <w:left w:val="none" w:sz="0" w:space="0" w:color="auto"/>
                <w:bottom w:val="none" w:sz="0" w:space="0" w:color="auto"/>
                <w:right w:val="none" w:sz="0" w:space="0" w:color="auto"/>
              </w:divBdr>
            </w:div>
            <w:div w:id="482545712">
              <w:marLeft w:val="0"/>
              <w:marRight w:val="0"/>
              <w:marTop w:val="0"/>
              <w:marBottom w:val="0"/>
              <w:divBdr>
                <w:top w:val="none" w:sz="0" w:space="0" w:color="auto"/>
                <w:left w:val="none" w:sz="0" w:space="0" w:color="auto"/>
                <w:bottom w:val="none" w:sz="0" w:space="0" w:color="auto"/>
                <w:right w:val="none" w:sz="0" w:space="0" w:color="auto"/>
              </w:divBdr>
              <w:divsChild>
                <w:div w:id="2014986806">
                  <w:marLeft w:val="0"/>
                  <w:marRight w:val="0"/>
                  <w:marTop w:val="0"/>
                  <w:marBottom w:val="0"/>
                  <w:divBdr>
                    <w:top w:val="none" w:sz="0" w:space="0" w:color="auto"/>
                    <w:left w:val="none" w:sz="0" w:space="0" w:color="auto"/>
                    <w:bottom w:val="none" w:sz="0" w:space="0" w:color="auto"/>
                    <w:right w:val="none" w:sz="0" w:space="0" w:color="auto"/>
                  </w:divBdr>
                  <w:divsChild>
                    <w:div w:id="7560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6699">
              <w:marLeft w:val="0"/>
              <w:marRight w:val="0"/>
              <w:marTop w:val="0"/>
              <w:marBottom w:val="0"/>
              <w:divBdr>
                <w:top w:val="none" w:sz="0" w:space="0" w:color="auto"/>
                <w:left w:val="none" w:sz="0" w:space="0" w:color="auto"/>
                <w:bottom w:val="none" w:sz="0" w:space="0" w:color="auto"/>
                <w:right w:val="none" w:sz="0" w:space="0" w:color="auto"/>
              </w:divBdr>
            </w:div>
          </w:divsChild>
        </w:div>
        <w:div w:id="1755778185">
          <w:marLeft w:val="0"/>
          <w:marRight w:val="0"/>
          <w:marTop w:val="0"/>
          <w:marBottom w:val="0"/>
          <w:divBdr>
            <w:top w:val="none" w:sz="0" w:space="0" w:color="auto"/>
            <w:left w:val="none" w:sz="0" w:space="0" w:color="auto"/>
            <w:bottom w:val="none" w:sz="0" w:space="0" w:color="auto"/>
            <w:right w:val="none" w:sz="0" w:space="0" w:color="auto"/>
          </w:divBdr>
          <w:divsChild>
            <w:div w:id="636760179">
              <w:marLeft w:val="0"/>
              <w:marRight w:val="0"/>
              <w:marTop w:val="0"/>
              <w:marBottom w:val="0"/>
              <w:divBdr>
                <w:top w:val="none" w:sz="0" w:space="0" w:color="auto"/>
                <w:left w:val="none" w:sz="0" w:space="0" w:color="auto"/>
                <w:bottom w:val="none" w:sz="0" w:space="0" w:color="auto"/>
                <w:right w:val="none" w:sz="0" w:space="0" w:color="auto"/>
              </w:divBdr>
            </w:div>
            <w:div w:id="1152865067">
              <w:marLeft w:val="0"/>
              <w:marRight w:val="0"/>
              <w:marTop w:val="0"/>
              <w:marBottom w:val="0"/>
              <w:divBdr>
                <w:top w:val="none" w:sz="0" w:space="0" w:color="auto"/>
                <w:left w:val="none" w:sz="0" w:space="0" w:color="auto"/>
                <w:bottom w:val="none" w:sz="0" w:space="0" w:color="auto"/>
                <w:right w:val="none" w:sz="0" w:space="0" w:color="auto"/>
              </w:divBdr>
              <w:divsChild>
                <w:div w:id="1884827770">
                  <w:marLeft w:val="0"/>
                  <w:marRight w:val="0"/>
                  <w:marTop w:val="0"/>
                  <w:marBottom w:val="0"/>
                  <w:divBdr>
                    <w:top w:val="none" w:sz="0" w:space="0" w:color="auto"/>
                    <w:left w:val="none" w:sz="0" w:space="0" w:color="auto"/>
                    <w:bottom w:val="none" w:sz="0" w:space="0" w:color="auto"/>
                    <w:right w:val="none" w:sz="0" w:space="0" w:color="auto"/>
                  </w:divBdr>
                  <w:divsChild>
                    <w:div w:id="11592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zotero.org/google-docs/?TBhMtz"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1639</TotalTime>
  <Pages>32</Pages>
  <Words>50092</Words>
  <Characters>285527</Characters>
  <Application>Microsoft Office Word</Application>
  <DocSecurity>0</DocSecurity>
  <Lines>2379</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15</cp:revision>
  <dcterms:created xsi:type="dcterms:W3CDTF">2024-10-26T01:37:00Z</dcterms:created>
  <dcterms:modified xsi:type="dcterms:W3CDTF">2024-11-07T14:08:00Z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id="j5SSWH6X"/&gt;&lt;style id="http://www.zotero.org/styles/nature" hasBibliography="1" bibliographyStyleHasBeenSet="1"/&gt;&lt;prefs&gt;&lt;pref name="fieldType" value="Field"/&gt;&lt;/prefs&gt;&lt;/data&gt;</vt:lpwstr>
  </property>
</Properties>
</file>