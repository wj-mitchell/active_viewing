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76" w:lineRule="auto"/>
        <w:jc w:val="both"/>
        <w:rPr>
          <w:b w:val="1"/>
        </w:rPr>
      </w:pPr>
      <w:r w:rsidDel="00000000" w:rsidR="00000000" w:rsidRPr="00000000">
        <w:rPr>
          <w:rtl w:val="0"/>
        </w:rPr>
        <w:t xml:space="preserve">Word Count: </w:t>
      </w:r>
      <w:r w:rsidDel="00000000" w:rsidR="00000000" w:rsidRPr="00000000">
        <w:rPr>
          <w:rtl w:val="0"/>
        </w:rPr>
      </w:r>
    </w:p>
    <w:p w:rsidR="00000000" w:rsidDel="00000000" w:rsidP="00000000" w:rsidRDefault="00000000" w:rsidRPr="00000000" w14:paraId="00000002">
      <w:pPr>
        <w:spacing w:after="0" w:before="0" w:line="276" w:lineRule="auto"/>
        <w:jc w:val="both"/>
        <w:rPr>
          <w:b w:val="1"/>
        </w:rPr>
      </w:pPr>
      <w:r w:rsidDel="00000000" w:rsidR="00000000" w:rsidRPr="00000000">
        <w:rPr>
          <w:rtl w:val="0"/>
        </w:rPr>
      </w:r>
    </w:p>
    <w:p w:rsidR="00000000" w:rsidDel="00000000" w:rsidP="00000000" w:rsidRDefault="00000000" w:rsidRPr="00000000" w14:paraId="00000003">
      <w:pPr>
        <w:spacing w:after="0" w:before="0" w:line="276" w:lineRule="auto"/>
        <w:jc w:val="both"/>
        <w:rPr>
          <w:b w:val="1"/>
        </w:rPr>
      </w:pPr>
      <w:r w:rsidDel="00000000" w:rsidR="00000000" w:rsidRPr="00000000">
        <w:rPr>
          <w:rtl w:val="0"/>
        </w:rPr>
      </w:r>
    </w:p>
    <w:p w:rsidR="00000000" w:rsidDel="00000000" w:rsidP="00000000" w:rsidRDefault="00000000" w:rsidRPr="00000000" w14:paraId="00000004">
      <w:pPr>
        <w:spacing w:after="0" w:before="0" w:line="276" w:lineRule="auto"/>
        <w:jc w:val="both"/>
        <w:rPr>
          <w:b w:val="1"/>
        </w:rPr>
      </w:pPr>
      <w:r w:rsidDel="00000000" w:rsidR="00000000" w:rsidRPr="00000000">
        <w:rPr>
          <w:rtl w:val="0"/>
        </w:rPr>
      </w:r>
    </w:p>
    <w:p w:rsidR="00000000" w:rsidDel="00000000" w:rsidP="00000000" w:rsidRDefault="00000000" w:rsidRPr="00000000" w14:paraId="00000005">
      <w:pPr>
        <w:spacing w:after="0" w:before="0" w:line="276" w:lineRule="auto"/>
        <w:jc w:val="both"/>
        <w:rPr>
          <w:b w:val="1"/>
        </w:rPr>
      </w:pPr>
      <w:r w:rsidDel="00000000" w:rsidR="00000000" w:rsidRPr="00000000">
        <w:rPr>
          <w:rtl w:val="0"/>
        </w:rPr>
      </w:r>
    </w:p>
    <w:p w:rsidR="00000000" w:rsidDel="00000000" w:rsidP="00000000" w:rsidRDefault="00000000" w:rsidRPr="00000000" w14:paraId="00000006">
      <w:pPr>
        <w:spacing w:after="0" w:before="0" w:line="276" w:lineRule="auto"/>
        <w:jc w:val="both"/>
        <w:rPr>
          <w:b w:val="1"/>
        </w:rPr>
      </w:pPr>
      <w:r w:rsidDel="00000000" w:rsidR="00000000" w:rsidRPr="00000000">
        <w:rPr>
          <w:rtl w:val="0"/>
        </w:rPr>
      </w:r>
    </w:p>
    <w:p w:rsidR="00000000" w:rsidDel="00000000" w:rsidP="00000000" w:rsidRDefault="00000000" w:rsidRPr="00000000" w14:paraId="00000007">
      <w:pPr>
        <w:spacing w:after="0" w:before="0" w:line="276" w:lineRule="auto"/>
        <w:jc w:val="both"/>
        <w:rPr>
          <w:b w:val="1"/>
        </w:rPr>
      </w:pPr>
      <w:r w:rsidDel="00000000" w:rsidR="00000000" w:rsidRPr="00000000">
        <w:rPr>
          <w:rtl w:val="0"/>
        </w:rPr>
      </w:r>
    </w:p>
    <w:p w:rsidR="00000000" w:rsidDel="00000000" w:rsidP="00000000" w:rsidRDefault="00000000" w:rsidRPr="00000000" w14:paraId="00000008">
      <w:pPr>
        <w:spacing w:after="0" w:before="0" w:line="276" w:lineRule="auto"/>
        <w:jc w:val="both"/>
        <w:rPr>
          <w:b w:val="1"/>
        </w:rPr>
      </w:pPr>
      <w:r w:rsidDel="00000000" w:rsidR="00000000" w:rsidRPr="00000000">
        <w:rPr>
          <w:b w:val="1"/>
          <w:rtl w:val="0"/>
        </w:rPr>
        <w:t xml:space="preserve">Neural Consequences of Continuous Ratings During Active Engagement Within a Video fMRI Paradigm</w:t>
      </w:r>
    </w:p>
    <w:p w:rsidR="00000000" w:rsidDel="00000000" w:rsidP="00000000" w:rsidRDefault="00000000" w:rsidRPr="00000000" w14:paraId="00000009">
      <w:pPr>
        <w:spacing w:after="0" w:before="0" w:line="276" w:lineRule="auto"/>
        <w:jc w:val="both"/>
        <w:rPr/>
      </w:pPr>
      <w:r w:rsidDel="00000000" w:rsidR="00000000" w:rsidRPr="00000000">
        <w:rPr>
          <w:rtl w:val="0"/>
        </w:rPr>
      </w:r>
    </w:p>
    <w:p w:rsidR="00000000" w:rsidDel="00000000" w:rsidP="00000000" w:rsidRDefault="00000000" w:rsidRPr="00000000" w14:paraId="0000000A">
      <w:pPr>
        <w:spacing w:after="0" w:before="0" w:line="276" w:lineRule="auto"/>
        <w:jc w:val="both"/>
        <w:rPr/>
      </w:pPr>
      <w:r w:rsidDel="00000000" w:rsidR="00000000" w:rsidRPr="00000000">
        <w:rPr>
          <w:rtl w:val="0"/>
        </w:rPr>
      </w:r>
    </w:p>
    <w:p w:rsidR="00000000" w:rsidDel="00000000" w:rsidP="00000000" w:rsidRDefault="00000000" w:rsidRPr="00000000" w14:paraId="0000000B">
      <w:pPr>
        <w:spacing w:after="0" w:before="0" w:line="276" w:lineRule="auto"/>
        <w:jc w:val="both"/>
        <w:rPr/>
      </w:pPr>
      <w:r w:rsidDel="00000000" w:rsidR="00000000" w:rsidRPr="00000000">
        <w:rPr>
          <w:rtl w:val="0"/>
        </w:rPr>
      </w:r>
    </w:p>
    <w:p w:rsidR="00000000" w:rsidDel="00000000" w:rsidP="00000000" w:rsidRDefault="00000000" w:rsidRPr="00000000" w14:paraId="0000000C">
      <w:pPr>
        <w:spacing w:after="0" w:before="0" w:line="276" w:lineRule="auto"/>
        <w:jc w:val="both"/>
        <w:rPr/>
      </w:pPr>
      <w:r w:rsidDel="00000000" w:rsidR="00000000" w:rsidRPr="00000000">
        <w:rPr>
          <w:rtl w:val="0"/>
        </w:rPr>
      </w:r>
    </w:p>
    <w:p w:rsidR="00000000" w:rsidDel="00000000" w:rsidP="00000000" w:rsidRDefault="00000000" w:rsidRPr="00000000" w14:paraId="0000000D">
      <w:pPr>
        <w:spacing w:after="0" w:before="0" w:line="276" w:lineRule="auto"/>
        <w:jc w:val="both"/>
        <w:rPr/>
      </w:pPr>
      <w:r w:rsidDel="00000000" w:rsidR="00000000" w:rsidRPr="00000000">
        <w:rPr>
          <w:rtl w:val="0"/>
        </w:rPr>
      </w:r>
    </w:p>
    <w:p w:rsidR="00000000" w:rsidDel="00000000" w:rsidP="00000000" w:rsidRDefault="00000000" w:rsidRPr="00000000" w14:paraId="0000000E">
      <w:pPr>
        <w:spacing w:after="0" w:before="0" w:line="276" w:lineRule="auto"/>
        <w:jc w:val="both"/>
        <w:rPr/>
      </w:pPr>
      <w:r w:rsidDel="00000000" w:rsidR="00000000" w:rsidRPr="00000000">
        <w:rPr>
          <w:rtl w:val="0"/>
        </w:rPr>
      </w:r>
    </w:p>
    <w:p w:rsidR="00000000" w:rsidDel="00000000" w:rsidP="00000000" w:rsidRDefault="00000000" w:rsidRPr="00000000" w14:paraId="0000000F">
      <w:pPr>
        <w:spacing w:after="0" w:before="0" w:line="276" w:lineRule="auto"/>
        <w:jc w:val="center"/>
        <w:rPr/>
      </w:pPr>
      <w:r w:rsidDel="00000000" w:rsidR="00000000" w:rsidRPr="00000000">
        <w:rPr>
          <w:rtl w:val="0"/>
        </w:rPr>
        <w:t xml:space="preserve"> </w:t>
      </w:r>
    </w:p>
    <w:p w:rsidR="00000000" w:rsidDel="00000000" w:rsidP="00000000" w:rsidRDefault="00000000" w:rsidRPr="00000000" w14:paraId="00000010">
      <w:pPr>
        <w:spacing w:after="0" w:before="0" w:line="276" w:lineRule="auto"/>
        <w:jc w:val="center"/>
        <w:rPr>
          <w:b w:val="1"/>
        </w:rPr>
      </w:pPr>
      <w:r w:rsidDel="00000000" w:rsidR="00000000" w:rsidRPr="00000000">
        <w:rPr>
          <w:b w:val="1"/>
          <w:rtl w:val="0"/>
        </w:rPr>
        <w:t xml:space="preserve">William J. Mitchell </w:t>
      </w:r>
      <w:r w:rsidDel="00000000" w:rsidR="00000000" w:rsidRPr="00000000">
        <w:rPr>
          <w:b w:val="1"/>
          <w:vertAlign w:val="superscript"/>
          <w:rtl w:val="0"/>
        </w:rPr>
        <w:t xml:space="preserve">a</w:t>
      </w:r>
      <w:r w:rsidDel="00000000" w:rsidR="00000000" w:rsidRPr="00000000">
        <w:rPr>
          <w:b w:val="1"/>
          <w:rtl w:val="0"/>
        </w:rPr>
        <w:t xml:space="preserve">, </w:t>
      </w:r>
      <w:r w:rsidDel="00000000" w:rsidR="00000000" w:rsidRPr="00000000">
        <w:rPr>
          <w:rtl w:val="0"/>
        </w:rPr>
        <w:t xml:space="preserve">billy.mitchell@temple.edu </w:t>
      </w:r>
      <w:r w:rsidDel="00000000" w:rsidR="00000000" w:rsidRPr="00000000">
        <w:rPr>
          <w:b w:val="1"/>
          <w:rtl w:val="0"/>
        </w:rPr>
        <w:t xml:space="preserve">*</w:t>
      </w:r>
    </w:p>
    <w:p w:rsidR="00000000" w:rsidDel="00000000" w:rsidP="00000000" w:rsidRDefault="00000000" w:rsidRPr="00000000" w14:paraId="00000011">
      <w:pPr>
        <w:spacing w:after="0" w:before="0" w:line="276" w:lineRule="auto"/>
        <w:jc w:val="center"/>
        <w:rPr/>
      </w:pPr>
      <w:r w:rsidDel="00000000" w:rsidR="00000000" w:rsidRPr="00000000">
        <w:rPr>
          <w:b w:val="1"/>
          <w:rtl w:val="0"/>
        </w:rPr>
        <w:t xml:space="preserve">Helen Schmidt </w:t>
      </w:r>
      <w:r w:rsidDel="00000000" w:rsidR="00000000" w:rsidRPr="00000000">
        <w:rPr>
          <w:b w:val="1"/>
          <w:vertAlign w:val="superscript"/>
          <w:rtl w:val="0"/>
        </w:rPr>
        <w:t xml:space="preserve">a</w:t>
      </w:r>
      <w:r w:rsidDel="00000000" w:rsidR="00000000" w:rsidRPr="00000000">
        <w:rPr>
          <w:b w:val="1"/>
          <w:rtl w:val="0"/>
        </w:rPr>
        <w:t xml:space="preserve">, </w:t>
      </w:r>
      <w:r w:rsidDel="00000000" w:rsidR="00000000" w:rsidRPr="00000000">
        <w:rPr>
          <w:rtl w:val="0"/>
        </w:rPr>
        <w:t xml:space="preserve">helen_schmidt@temple.edu</w:t>
      </w:r>
    </w:p>
    <w:p w:rsidR="00000000" w:rsidDel="00000000" w:rsidP="00000000" w:rsidRDefault="00000000" w:rsidRPr="00000000" w14:paraId="00000012">
      <w:pPr>
        <w:spacing w:after="0" w:before="0" w:line="276" w:lineRule="auto"/>
        <w:jc w:val="center"/>
        <w:rPr/>
      </w:pPr>
      <w:r w:rsidDel="00000000" w:rsidR="00000000" w:rsidRPr="00000000">
        <w:rPr>
          <w:b w:val="1"/>
          <w:rtl w:val="0"/>
        </w:rPr>
        <w:t xml:space="preserve">Chelsea Helion </w:t>
      </w:r>
      <w:r w:rsidDel="00000000" w:rsidR="00000000" w:rsidRPr="00000000">
        <w:rPr>
          <w:b w:val="1"/>
          <w:vertAlign w:val="superscript"/>
          <w:rtl w:val="0"/>
        </w:rPr>
        <w:t xml:space="preserve">a</w:t>
      </w:r>
      <w:r w:rsidDel="00000000" w:rsidR="00000000" w:rsidRPr="00000000">
        <w:rPr>
          <w:b w:val="1"/>
          <w:rtl w:val="0"/>
        </w:rPr>
        <w:t xml:space="preserve">, </w:t>
      </w:r>
      <w:r w:rsidDel="00000000" w:rsidR="00000000" w:rsidRPr="00000000">
        <w:rPr>
          <w:rtl w:val="0"/>
        </w:rPr>
        <w:t xml:space="preserve">chelsea.helion@temple.edu</w:t>
      </w:r>
    </w:p>
    <w:p w:rsidR="00000000" w:rsidDel="00000000" w:rsidP="00000000" w:rsidRDefault="00000000" w:rsidRPr="00000000" w14:paraId="00000013">
      <w:pPr>
        <w:pStyle w:val="Heading1"/>
        <w:spacing w:after="0" w:before="0" w:line="276" w:lineRule="auto"/>
        <w:jc w:val="center"/>
        <w:rPr>
          <w:b w:val="1"/>
        </w:rPr>
      </w:pPr>
      <w:bookmarkStart w:colFirst="0" w:colLast="0" w:name="_t3pqbcpyrq9q" w:id="0"/>
      <w:bookmarkEnd w:id="0"/>
      <w:r w:rsidDel="00000000" w:rsidR="00000000" w:rsidRPr="00000000">
        <w:rPr>
          <w:b w:val="1"/>
          <w:rtl w:val="0"/>
        </w:rPr>
        <w:t xml:space="preserve"> </w:t>
      </w:r>
    </w:p>
    <w:p w:rsidR="00000000" w:rsidDel="00000000" w:rsidP="00000000" w:rsidRDefault="00000000" w:rsidRPr="00000000" w14:paraId="00000014">
      <w:pPr>
        <w:pStyle w:val="Heading1"/>
        <w:spacing w:after="0" w:before="0" w:line="276" w:lineRule="auto"/>
        <w:jc w:val="both"/>
        <w:rPr>
          <w:b w:val="1"/>
        </w:rPr>
      </w:pPr>
      <w:bookmarkStart w:colFirst="0" w:colLast="0" w:name="_13epi55jsjsn" w:id="1"/>
      <w:bookmarkEnd w:id="1"/>
      <w:r w:rsidDel="00000000" w:rsidR="00000000" w:rsidRPr="00000000">
        <w:rPr>
          <w:rtl w:val="0"/>
        </w:rPr>
      </w:r>
    </w:p>
    <w:p w:rsidR="00000000" w:rsidDel="00000000" w:rsidP="00000000" w:rsidRDefault="00000000" w:rsidRPr="00000000" w14:paraId="00000015">
      <w:pPr>
        <w:pStyle w:val="Heading1"/>
        <w:spacing w:after="0" w:before="0" w:line="276" w:lineRule="auto"/>
        <w:jc w:val="both"/>
        <w:rPr>
          <w:b w:val="1"/>
        </w:rPr>
      </w:pPr>
      <w:bookmarkStart w:colFirst="0" w:colLast="0" w:name="_y91xwybegkie" w:id="2"/>
      <w:bookmarkEnd w:id="2"/>
      <w:r w:rsidDel="00000000" w:rsidR="00000000" w:rsidRPr="00000000">
        <w:rPr>
          <w:rtl w:val="0"/>
        </w:rPr>
      </w:r>
    </w:p>
    <w:p w:rsidR="00000000" w:rsidDel="00000000" w:rsidP="00000000" w:rsidRDefault="00000000" w:rsidRPr="00000000" w14:paraId="00000016">
      <w:pPr>
        <w:pStyle w:val="Heading1"/>
        <w:spacing w:after="0" w:before="0" w:line="276" w:lineRule="auto"/>
        <w:rPr>
          <w:b w:val="1"/>
        </w:rPr>
      </w:pPr>
      <w:bookmarkStart w:colFirst="0" w:colLast="0" w:name="_t3pqbcpyrq9q" w:id="0"/>
      <w:bookmarkEnd w:id="0"/>
      <w:r w:rsidDel="00000000" w:rsidR="00000000" w:rsidRPr="00000000">
        <w:rPr>
          <w:b w:val="1"/>
          <w:rtl w:val="0"/>
        </w:rPr>
        <w:t xml:space="preserve"> </w:t>
      </w:r>
    </w:p>
    <w:p w:rsidR="00000000" w:rsidDel="00000000" w:rsidP="00000000" w:rsidRDefault="00000000" w:rsidRPr="00000000" w14:paraId="00000017">
      <w:pPr>
        <w:spacing w:after="0" w:before="0" w:lineRule="auto"/>
        <w:rPr>
          <w:b w:val="1"/>
        </w:rPr>
      </w:pPr>
      <w:r w:rsidDel="00000000" w:rsidR="00000000" w:rsidRPr="00000000">
        <w:rPr>
          <w:b w:val="1"/>
          <w:rtl w:val="0"/>
        </w:rPr>
        <w:t xml:space="preserve">a)</w:t>
      </w:r>
      <w:r w:rsidDel="00000000" w:rsidR="00000000" w:rsidRPr="00000000">
        <w:rPr>
          <w:sz w:val="14"/>
          <w:szCs w:val="14"/>
          <w:rtl w:val="0"/>
        </w:rPr>
        <w:tab/>
      </w:r>
      <w:r w:rsidDel="00000000" w:rsidR="00000000" w:rsidRPr="00000000">
        <w:rPr>
          <w:b w:val="1"/>
          <w:rtl w:val="0"/>
        </w:rPr>
        <w:t xml:space="preserve">Department of Psychology &amp; Neuroscience</w:t>
      </w:r>
    </w:p>
    <w:p w:rsidR="00000000" w:rsidDel="00000000" w:rsidP="00000000" w:rsidRDefault="00000000" w:rsidRPr="00000000" w14:paraId="00000018">
      <w:pPr>
        <w:spacing w:after="0" w:before="0" w:line="276" w:lineRule="auto"/>
        <w:ind w:left="0" w:firstLine="720"/>
        <w:rPr/>
      </w:pPr>
      <w:r w:rsidDel="00000000" w:rsidR="00000000" w:rsidRPr="00000000">
        <w:rPr>
          <w:rtl w:val="0"/>
        </w:rPr>
        <w:t xml:space="preserve">Weiss Hall, Temple University, 1701 N 13</w:t>
      </w:r>
      <w:r w:rsidDel="00000000" w:rsidR="00000000" w:rsidRPr="00000000">
        <w:rPr>
          <w:vertAlign w:val="superscript"/>
          <w:rtl w:val="0"/>
        </w:rPr>
        <w:t xml:space="preserve">th</w:t>
      </w:r>
      <w:r w:rsidDel="00000000" w:rsidR="00000000" w:rsidRPr="00000000">
        <w:rPr>
          <w:rtl w:val="0"/>
        </w:rPr>
        <w:t xml:space="preserve"> St. Philadelphia, PA, USA 19122</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9">
      <w:pPr>
        <w:spacing w:after="240" w:before="240" w:line="276" w:lineRule="auto"/>
        <w:jc w:val="both"/>
        <w:rPr/>
      </w:pPr>
      <w:r w:rsidDel="00000000" w:rsidR="00000000" w:rsidRPr="00000000">
        <w:rPr>
          <w:rtl w:val="0"/>
        </w:rPr>
        <w:t xml:space="preserve"> </w:t>
      </w:r>
    </w:p>
    <w:p w:rsidR="00000000" w:rsidDel="00000000" w:rsidP="00000000" w:rsidRDefault="00000000" w:rsidRPr="00000000" w14:paraId="0000001A">
      <w:pPr>
        <w:spacing w:after="240" w:before="240" w:line="276" w:lineRule="auto"/>
        <w:jc w:val="both"/>
        <w:rPr>
          <w:b w:val="1"/>
        </w:rPr>
      </w:pPr>
      <w:r w:rsidDel="00000000" w:rsidR="00000000" w:rsidRPr="00000000">
        <w:rPr>
          <w:rtl w:val="0"/>
        </w:rPr>
      </w:r>
    </w:p>
    <w:p w:rsidR="00000000" w:rsidDel="00000000" w:rsidP="00000000" w:rsidRDefault="00000000" w:rsidRPr="00000000" w14:paraId="0000001B">
      <w:pPr>
        <w:spacing w:after="240" w:before="240" w:line="276" w:lineRule="auto"/>
        <w:jc w:val="both"/>
        <w:rPr>
          <w:b w:val="1"/>
        </w:rPr>
      </w:pPr>
      <w:r w:rsidDel="00000000" w:rsidR="00000000" w:rsidRPr="00000000">
        <w:rPr>
          <w:rtl w:val="0"/>
        </w:rPr>
      </w:r>
    </w:p>
    <w:p w:rsidR="00000000" w:rsidDel="00000000" w:rsidP="00000000" w:rsidRDefault="00000000" w:rsidRPr="00000000" w14:paraId="0000001C">
      <w:pPr>
        <w:spacing w:after="240" w:before="240" w:line="276" w:lineRule="auto"/>
        <w:jc w:val="both"/>
        <w:rPr>
          <w:b w:val="1"/>
        </w:rPr>
      </w:pPr>
      <w:r w:rsidDel="00000000" w:rsidR="00000000" w:rsidRPr="00000000">
        <w:rPr>
          <w:rtl w:val="0"/>
        </w:rPr>
      </w:r>
    </w:p>
    <w:p w:rsidR="00000000" w:rsidDel="00000000" w:rsidP="00000000" w:rsidRDefault="00000000" w:rsidRPr="00000000" w14:paraId="0000001D">
      <w:pPr>
        <w:spacing w:after="240" w:before="240" w:line="276" w:lineRule="auto"/>
        <w:jc w:val="both"/>
        <w:rPr/>
      </w:pPr>
      <w:r w:rsidDel="00000000" w:rsidR="00000000" w:rsidRPr="00000000">
        <w:rPr>
          <w:b w:val="1"/>
          <w:rtl w:val="0"/>
        </w:rPr>
        <w:t xml:space="preserve">* </w:t>
      </w:r>
      <w:r w:rsidDel="00000000" w:rsidR="00000000" w:rsidRPr="00000000">
        <w:rPr>
          <w:rtl w:val="0"/>
        </w:rPr>
        <w:t xml:space="preserve">Corresponding author.</w:t>
      </w:r>
    </w:p>
    <w:p w:rsidR="00000000" w:rsidDel="00000000" w:rsidP="00000000" w:rsidRDefault="00000000" w:rsidRPr="00000000" w14:paraId="0000001E">
      <w:pPr>
        <w:spacing w:after="240" w:before="240" w:line="276" w:lineRule="auto"/>
        <w:jc w:val="both"/>
        <w:rPr/>
      </w:pPr>
      <w:r w:rsidDel="00000000" w:rsidR="00000000" w:rsidRPr="00000000">
        <w:rPr>
          <w:i w:val="1"/>
          <w:rtl w:val="0"/>
        </w:rPr>
        <w:t xml:space="preserve">E-mail address: </w:t>
      </w:r>
      <w:r w:rsidDel="00000000" w:rsidR="00000000" w:rsidRPr="00000000">
        <w:rPr>
          <w:rtl w:val="0"/>
        </w:rPr>
        <w:t xml:space="preserve">billy.mitchell@temple.edu</w:t>
      </w:r>
    </w:p>
    <w:p w:rsidR="00000000" w:rsidDel="00000000" w:rsidP="00000000" w:rsidRDefault="00000000" w:rsidRPr="00000000" w14:paraId="0000001F">
      <w:pPr>
        <w:spacing w:after="240" w:before="240" w:line="276" w:lineRule="auto"/>
        <w:jc w:val="both"/>
        <w:rPr/>
      </w:pPr>
      <w:r w:rsidDel="00000000" w:rsidR="00000000" w:rsidRPr="00000000">
        <w:rPr>
          <w:i w:val="1"/>
          <w:rtl w:val="0"/>
        </w:rPr>
        <w:t xml:space="preserve">Address: </w:t>
      </w:r>
      <w:r w:rsidDel="00000000" w:rsidR="00000000" w:rsidRPr="00000000">
        <w:rPr>
          <w:rtl w:val="0"/>
        </w:rPr>
        <w:t xml:space="preserve">717 Weiss Hall, Temple University,</w:t>
      </w:r>
    </w:p>
    <w:p w:rsidR="00000000" w:rsidDel="00000000" w:rsidP="00000000" w:rsidRDefault="00000000" w:rsidRPr="00000000" w14:paraId="00000020">
      <w:pPr>
        <w:spacing w:after="240" w:before="240" w:line="276" w:lineRule="auto"/>
        <w:jc w:val="both"/>
        <w:rPr/>
      </w:pPr>
      <w:r w:rsidDel="00000000" w:rsidR="00000000" w:rsidRPr="00000000">
        <w:rPr>
          <w:rtl w:val="0"/>
        </w:rPr>
        <w:t xml:space="preserve">1701 N 13</w:t>
      </w:r>
      <w:r w:rsidDel="00000000" w:rsidR="00000000" w:rsidRPr="00000000">
        <w:rPr>
          <w:vertAlign w:val="superscript"/>
          <w:rtl w:val="0"/>
        </w:rPr>
        <w:t xml:space="preserve">th</w:t>
      </w:r>
      <w:r w:rsidDel="00000000" w:rsidR="00000000" w:rsidRPr="00000000">
        <w:rPr>
          <w:rtl w:val="0"/>
        </w:rPr>
        <w:t xml:space="preserve"> St. Philadelphia, PA 19122</w:t>
      </w:r>
    </w:p>
    <w:p w:rsidR="00000000" w:rsidDel="00000000" w:rsidP="00000000" w:rsidRDefault="00000000" w:rsidRPr="00000000" w14:paraId="00000021">
      <w:pPr>
        <w:spacing w:after="0" w:before="0" w:line="276" w:lineRule="auto"/>
        <w:jc w:val="both"/>
        <w:rPr/>
      </w:pPr>
      <w:r w:rsidDel="00000000" w:rsidR="00000000" w:rsidRPr="00000000">
        <w:rPr>
          <w:b w:val="1"/>
          <w:rtl w:val="0"/>
        </w:rPr>
        <w:t xml:space="preserve">ABSTRACT (250 / 250 Words): </w:t>
      </w:r>
      <w:commentRangeStart w:id="0"/>
      <w:r w:rsidDel="00000000" w:rsidR="00000000" w:rsidRPr="00000000">
        <w:rPr>
          <w:rtl w:val="0"/>
        </w:rPr>
        <w:t xml:space="preserve">Functional Magnetic Resonance Imaging (fMRI) studies that incorporate dynamic stimuli, such as video or audio recordings, often use passive engagement paradigms to investigate social and affective processes. This approach, where participants watch or listen to stimuli without explicit instruction, has been instrumental in uncovering neural correlates for cooperation, agreement, sociality, and other social phenomena. However, this type of passive engagement may not be effective for studying interactive and dynamic socioemotional decision-making, due to a lack of a behavioral correlate. Active engagement paradigms – in which participants engage with video or audio stimuli through continuous or intermittent behavioral responses – to specific task demands, may be better suited for this task, but have only just recently begun to be employed during fMRI. The extent to which providing continuous self-report ratings during active viewing alters neural activity relative to non-rated active viewing remains unclear. This manuscript explores the potential advantages of employing active engagement in fMRI studies, including enhanced </w:t>
      </w:r>
      <w:commentRangeStart w:id="1"/>
      <w:commentRangeStart w:id="2"/>
      <w:r w:rsidDel="00000000" w:rsidR="00000000" w:rsidRPr="00000000">
        <w:rPr>
          <w:rtl w:val="0"/>
        </w:rPr>
        <w:t xml:space="preserve">ecological validity</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increased engagement, and the ability to probe complex cognitive processes in a more nuanced manner. We provide preliminary evidence for the validity of this approach by exploring how active and passive engagement affects higher-cognition networks. By comparing active and passive engagement paradigms and drawing on examples from pioneering work in the field, we argue that active engagement offers a promising avenue for advancing our understanding of the neural underpinnings of social and affective decision-making. We discuss methodological considerations, potential applications, and future directions for research employing active engagement paradigms in fMRI studies.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2">
      <w:pPr>
        <w:spacing w:after="240" w:before="240" w:line="276" w:lineRule="auto"/>
        <w:jc w:val="both"/>
        <w:rPr/>
      </w:pPr>
      <w:r w:rsidDel="00000000" w:rsidR="00000000" w:rsidRPr="00000000">
        <w:rPr>
          <w:rtl w:val="0"/>
        </w:rPr>
        <w:t xml:space="preserve">       </w:t>
        <w:tab/>
      </w:r>
    </w:p>
    <w:p w:rsidR="00000000" w:rsidDel="00000000" w:rsidP="00000000" w:rsidRDefault="00000000" w:rsidRPr="00000000" w14:paraId="00000023">
      <w:pPr>
        <w:spacing w:after="240" w:before="240" w:line="276" w:lineRule="auto"/>
        <w:jc w:val="both"/>
        <w:rPr/>
      </w:pPr>
      <w:r w:rsidDel="00000000" w:rsidR="00000000" w:rsidRPr="00000000">
        <w:rPr>
          <w:rtl w:val="0"/>
        </w:rPr>
      </w:r>
    </w:p>
    <w:p w:rsidR="00000000" w:rsidDel="00000000" w:rsidP="00000000" w:rsidRDefault="00000000" w:rsidRPr="00000000" w14:paraId="00000024">
      <w:pPr>
        <w:spacing w:after="240" w:before="240" w:line="276" w:lineRule="auto"/>
        <w:jc w:val="both"/>
        <w:rPr/>
      </w:pPr>
      <w:r w:rsidDel="00000000" w:rsidR="00000000" w:rsidRPr="00000000">
        <w:rPr>
          <w:rtl w:val="0"/>
        </w:rPr>
      </w:r>
    </w:p>
    <w:p w:rsidR="00000000" w:rsidDel="00000000" w:rsidP="00000000" w:rsidRDefault="00000000" w:rsidRPr="00000000" w14:paraId="00000025">
      <w:pPr>
        <w:spacing w:after="240" w:before="240" w:line="276" w:lineRule="auto"/>
        <w:jc w:val="both"/>
        <w:rPr/>
      </w:pPr>
      <w:r w:rsidDel="00000000" w:rsidR="00000000" w:rsidRPr="00000000">
        <w:rPr>
          <w:rtl w:val="0"/>
        </w:rPr>
      </w:r>
    </w:p>
    <w:p w:rsidR="00000000" w:rsidDel="00000000" w:rsidP="00000000" w:rsidRDefault="00000000" w:rsidRPr="00000000" w14:paraId="00000026">
      <w:pPr>
        <w:spacing w:after="240" w:before="240" w:line="276" w:lineRule="auto"/>
        <w:jc w:val="both"/>
        <w:rPr/>
      </w:pPr>
      <w:r w:rsidDel="00000000" w:rsidR="00000000" w:rsidRPr="00000000">
        <w:rPr>
          <w:rtl w:val="0"/>
        </w:rPr>
      </w:r>
    </w:p>
    <w:p w:rsidR="00000000" w:rsidDel="00000000" w:rsidP="00000000" w:rsidRDefault="00000000" w:rsidRPr="00000000" w14:paraId="00000027">
      <w:pPr>
        <w:spacing w:after="240" w:before="240" w:line="276" w:lineRule="auto"/>
        <w:jc w:val="both"/>
        <w:rPr/>
      </w:pPr>
      <w:r w:rsidDel="00000000" w:rsidR="00000000" w:rsidRPr="00000000">
        <w:rPr>
          <w:rtl w:val="0"/>
        </w:rPr>
      </w:r>
    </w:p>
    <w:p w:rsidR="00000000" w:rsidDel="00000000" w:rsidP="00000000" w:rsidRDefault="00000000" w:rsidRPr="00000000" w14:paraId="00000028">
      <w:pPr>
        <w:spacing w:after="240" w:before="240" w:line="276" w:lineRule="auto"/>
        <w:jc w:val="both"/>
        <w:rPr/>
      </w:pPr>
      <w:r w:rsidDel="00000000" w:rsidR="00000000" w:rsidRPr="00000000">
        <w:rPr>
          <w:rtl w:val="0"/>
        </w:rPr>
      </w:r>
    </w:p>
    <w:p w:rsidR="00000000" w:rsidDel="00000000" w:rsidP="00000000" w:rsidRDefault="00000000" w:rsidRPr="00000000" w14:paraId="00000029">
      <w:pPr>
        <w:spacing w:after="240" w:before="240" w:line="276" w:lineRule="auto"/>
        <w:jc w:val="both"/>
        <w:rPr/>
      </w:pPr>
      <w:r w:rsidDel="00000000" w:rsidR="00000000" w:rsidRPr="00000000">
        <w:rPr>
          <w:rtl w:val="0"/>
        </w:rPr>
      </w:r>
    </w:p>
    <w:p w:rsidR="00000000" w:rsidDel="00000000" w:rsidP="00000000" w:rsidRDefault="00000000" w:rsidRPr="00000000" w14:paraId="0000002A">
      <w:pPr>
        <w:spacing w:after="240" w:before="240" w:line="276" w:lineRule="auto"/>
        <w:jc w:val="both"/>
        <w:rPr/>
      </w:pPr>
      <w:r w:rsidDel="00000000" w:rsidR="00000000" w:rsidRPr="00000000">
        <w:rPr>
          <w:rtl w:val="0"/>
        </w:rPr>
      </w:r>
    </w:p>
    <w:p w:rsidR="00000000" w:rsidDel="00000000" w:rsidP="00000000" w:rsidRDefault="00000000" w:rsidRPr="00000000" w14:paraId="0000002B">
      <w:pPr>
        <w:spacing w:after="240" w:before="240" w:line="276" w:lineRule="auto"/>
        <w:jc w:val="both"/>
        <w:rPr/>
      </w:pPr>
      <w:r w:rsidDel="00000000" w:rsidR="00000000" w:rsidRPr="00000000">
        <w:rPr>
          <w:rtl w:val="0"/>
        </w:rPr>
      </w:r>
    </w:p>
    <w:p w:rsidR="00000000" w:rsidDel="00000000" w:rsidP="00000000" w:rsidRDefault="00000000" w:rsidRPr="00000000" w14:paraId="0000002C">
      <w:pPr>
        <w:spacing w:after="20" w:before="0" w:line="276" w:lineRule="auto"/>
        <w:jc w:val="both"/>
        <w:rPr/>
      </w:pPr>
      <w:r w:rsidDel="00000000" w:rsidR="00000000" w:rsidRPr="00000000">
        <w:rPr>
          <w:b w:val="1"/>
          <w:rtl w:val="0"/>
        </w:rPr>
        <w:t xml:space="preserve">KEYWORDS: </w:t>
      </w:r>
      <w:r w:rsidDel="00000000" w:rsidR="00000000" w:rsidRPr="00000000">
        <w:rPr>
          <w:rtl w:val="0"/>
        </w:rPr>
        <w:t xml:space="preserve">fMRI, </w:t>
      </w:r>
      <w:r w:rsidDel="00000000" w:rsidR="00000000" w:rsidRPr="00000000">
        <w:rPr>
          <w:rtl w:val="0"/>
        </w:rPr>
        <w:t xml:space="preserve">naturalistic stimuli, decision-making, continuous ratings   </w:t>
      </w:r>
    </w:p>
    <w:p w:rsidR="00000000" w:rsidDel="00000000" w:rsidP="00000000" w:rsidRDefault="00000000" w:rsidRPr="00000000" w14:paraId="0000002D">
      <w:pPr>
        <w:pStyle w:val="Heading2"/>
        <w:spacing w:before="240" w:line="276" w:lineRule="auto"/>
        <w:jc w:val="both"/>
        <w:rPr/>
      </w:pPr>
      <w:bookmarkStart w:colFirst="0" w:colLast="0" w:name="_rkjbo35o240k" w:id="3"/>
      <w:bookmarkEnd w:id="3"/>
      <w:r w:rsidDel="00000000" w:rsidR="00000000" w:rsidRPr="00000000">
        <w:rPr>
          <w:rtl w:val="0"/>
        </w:rPr>
        <w:t xml:space="preserve">Introduction</w:t>
      </w:r>
    </w:p>
    <w:p w:rsidR="00000000" w:rsidDel="00000000" w:rsidP="00000000" w:rsidRDefault="00000000" w:rsidRPr="00000000" w14:paraId="0000002E">
      <w:pPr>
        <w:spacing w:before="240" w:line="276" w:lineRule="auto"/>
        <w:ind w:firstLine="540"/>
        <w:jc w:val="both"/>
        <w:rPr/>
      </w:pPr>
      <w:r w:rsidDel="00000000" w:rsidR="00000000" w:rsidRPr="00000000">
        <w:rPr>
          <w:rtl w:val="0"/>
        </w:rPr>
        <w:t xml:space="preserve">When introducing the use of continuous self-report to quantify subjective experiences, Levenson and colleagues (1983) underscored a persistent tension between experimental control and ecological validity: "</w:t>
      </w:r>
      <w:r w:rsidDel="00000000" w:rsidR="00000000" w:rsidRPr="00000000">
        <w:rPr>
          <w:i w:val="1"/>
          <w:rtl w:val="0"/>
        </w:rPr>
        <w:t xml:space="preserve">Unfortunately, the demands associated with laboratory experimentation extract significant compromises that may escalate until the experimental context bears little relation to the natural [phenomena being studied]</w:t>
      </w:r>
      <w:r w:rsidDel="00000000" w:rsidR="00000000" w:rsidRPr="00000000">
        <w:rPr>
          <w:rtl w:val="0"/>
        </w:rPr>
        <w:t xml:space="preserve">. (pg 587)" This same concern has motivated many social and affective neuroscience researchers interested in higher-order cognitive phenomena to use dynamic, feature-rich audio/video stimuli in their research</w:t>
      </w:r>
      <w:ins w:author="Chelsea Helion" w:id="0" w:date="2024-09-03T13:41:15Z">
        <w:r w:rsidDel="00000000" w:rsidR="00000000" w:rsidRPr="00000000">
          <w:rPr>
            <w:rtl w:val="0"/>
          </w:rPr>
          <w:t xml:space="preserve"> such as films or television episodes</w:t>
        </w:r>
      </w:ins>
      <w:r w:rsidDel="00000000" w:rsidR="00000000" w:rsidRPr="00000000">
        <w:rPr>
          <w:rtl w:val="0"/>
        </w:rPr>
        <w:t xml:space="preserve"> (e.g., </w:t>
      </w:r>
      <w:hyperlink r:id="rId7">
        <w:r w:rsidDel="00000000" w:rsidR="00000000" w:rsidRPr="00000000">
          <w:rPr>
            <w:shd w:fill="auto" w:val="clear"/>
            <w:vertAlign w:val="baseline"/>
            <w:rtl w:val="0"/>
          </w:rPr>
          <w:t xml:space="preserve">Chen et al., 2017; Hasson et al., 2004, 2008)</w:t>
        </w:r>
      </w:hyperlink>
      <w:r w:rsidDel="00000000" w:rsidR="00000000" w:rsidRPr="00000000">
        <w:rPr>
          <w:rtl w:val="0"/>
        </w:rPr>
        <w:t xml:space="preserve">.</w:t>
      </w:r>
      <w:ins w:author="Chelsea Helion" w:id="1" w:date="2024-09-03T13:42:28Z">
        <w:r w:rsidDel="00000000" w:rsidR="00000000" w:rsidRPr="00000000">
          <w:rPr>
            <w:rtl w:val="0"/>
          </w:rPr>
          <w:t xml:space="preserve"> </w:t>
        </w:r>
      </w:ins>
      <w:r w:rsidDel="00000000" w:rsidR="00000000" w:rsidRPr="00000000">
        <w:rPr>
          <w:rtl w:val="0"/>
        </w:rPr>
        <w:t xml:space="preserve"> </w:t>
      </w:r>
      <w:ins w:author="Chelsea Helion" w:id="2" w:date="2024-09-03T13:42:52Z">
        <w:r w:rsidDel="00000000" w:rsidR="00000000" w:rsidRPr="00000000">
          <w:rPr>
            <w:rtl w:val="0"/>
          </w:rPr>
          <w:t xml:space="preserve">R</w:t>
        </w:r>
        <w:r w:rsidDel="00000000" w:rsidR="00000000" w:rsidRPr="00000000">
          <w:rPr>
            <w:rtl w:val="0"/>
          </w:rPr>
          <w:t xml:space="preserve">elative to highly controlled studies, t</w:t>
        </w:r>
      </w:ins>
      <w:del w:author="Chelsea Helion" w:id="2" w:date="2024-09-03T13:42:52Z">
        <w:r w:rsidDel="00000000" w:rsidR="00000000" w:rsidRPr="00000000">
          <w:rPr>
            <w:rtl w:val="0"/>
          </w:rPr>
          <w:delText xml:space="preserve">T</w:delText>
        </w:r>
      </w:del>
      <w:r w:rsidDel="00000000" w:rsidR="00000000" w:rsidRPr="00000000">
        <w:rPr>
          <w:rtl w:val="0"/>
        </w:rPr>
        <w:t xml:space="preserve">hese </w:t>
      </w:r>
      <w:r w:rsidDel="00000000" w:rsidR="00000000" w:rsidRPr="00000000">
        <w:rPr>
          <w:rtl w:val="0"/>
        </w:rPr>
        <w:t xml:space="preserve">dynamic, feature-rich stimuli</w:t>
      </w:r>
      <w:r w:rsidDel="00000000" w:rsidR="00000000" w:rsidRPr="00000000">
        <w:rPr>
          <w:rtl w:val="0"/>
        </w:rPr>
        <w:t xml:space="preserve"> can more accurately reflect characteristics of real-world contexts</w:t>
      </w:r>
      <w:ins w:author="Chelsea Helion" w:id="3" w:date="2024-09-03T13:43:15Z">
        <w:r w:rsidDel="00000000" w:rsidR="00000000" w:rsidRPr="00000000">
          <w:rPr>
            <w:rtl w:val="0"/>
          </w:rPr>
          <w:t xml:space="preserve"> </w:t>
        </w:r>
      </w:ins>
      <w:del w:author="Chelsea Helion" w:id="3" w:date="2024-09-03T13:43:15Z">
        <w:r w:rsidDel="00000000" w:rsidR="00000000" w:rsidRPr="00000000">
          <w:rPr>
            <w:rtl w:val="0"/>
          </w:rPr>
          <w:delText xml:space="preserve"> relative to highly controlled studies </w:delText>
        </w:r>
      </w:del>
      <w:r w:rsidDel="00000000" w:rsidR="00000000" w:rsidRPr="00000000">
        <w:rPr>
          <w:rtl w:val="0"/>
        </w:rPr>
        <w:t xml:space="preserve">(2020_DuPre, 2020_Hamilton, 2019_Sonkusare)</w:t>
      </w:r>
      <w:del w:author="Chelsea Helion" w:id="4" w:date="2024-09-03T13:43:21Z">
        <w:r w:rsidDel="00000000" w:rsidR="00000000" w:rsidRPr="00000000">
          <w:rPr>
            <w:rtl w:val="0"/>
          </w:rPr>
          <w:delText xml:space="preserve">, which differ from real-world contexts</w:delText>
        </w:r>
      </w:del>
      <w:r w:rsidDel="00000000" w:rsidR="00000000" w:rsidRPr="00000000">
        <w:rPr>
          <w:rtl w:val="0"/>
        </w:rPr>
        <w:t xml:space="preserve"> in </w:t>
      </w:r>
      <w:ins w:author="Chelsea Helion" w:id="5" w:date="2024-09-03T13:43:22Z">
        <w:r w:rsidDel="00000000" w:rsidR="00000000" w:rsidRPr="00000000">
          <w:rPr>
            <w:rtl w:val="0"/>
          </w:rPr>
          <w:t xml:space="preserve">terms of </w:t>
        </w:r>
      </w:ins>
      <w:r w:rsidDel="00000000" w:rsidR="00000000" w:rsidRPr="00000000">
        <w:rPr>
          <w:rtl w:val="0"/>
        </w:rPr>
        <w:t xml:space="preserve">complexity (e.g., contain  temporally-sensitive narrative structures, context, nuanced social interactions and emotional information) and cognitive demand</w:t>
      </w:r>
      <w:ins w:author="Chelsea Helion" w:id="6" w:date="2024-06-15T20:33:35Z">
        <w:r w:rsidDel="00000000" w:rsidR="00000000" w:rsidRPr="00000000">
          <w:rPr>
            <w:rtl w:val="0"/>
          </w:rPr>
          <w:t xml:space="preserve"> </w:t>
        </w:r>
        <w:r w:rsidDel="00000000" w:rsidR="00000000" w:rsidRPr="00000000">
          <w:rPr>
            <w:rtl w:val="0"/>
          </w:rPr>
          <w:t xml:space="preserve">(e.g., resolving ambiguities in narrative events, learning context, </w:t>
        </w:r>
        <w:r w:rsidDel="00000000" w:rsidR="00000000" w:rsidRPr="00000000">
          <w:rPr>
            <w:rtl w:val="0"/>
          </w:rPr>
          <w:t xml:space="preserve">interpreting</w:t>
        </w:r>
        <w:r w:rsidDel="00000000" w:rsidR="00000000" w:rsidRPr="00000000">
          <w:rPr>
            <w:rtl w:val="0"/>
          </w:rPr>
          <w:t xml:space="preserve"> dynamic personal relationships and motivations)</w:t>
        </w:r>
      </w:ins>
      <w:r w:rsidDel="00000000" w:rsidR="00000000" w:rsidRPr="00000000">
        <w:rPr>
          <w:rtl w:val="0"/>
        </w:rPr>
        <w:t xml:space="preserve"> (2020_Nastase). They induce strong subjective experiences (1996_Westermann), evoke </w:t>
      </w:r>
      <w:r w:rsidDel="00000000" w:rsidR="00000000" w:rsidRPr="00000000">
        <w:rPr>
          <w:rtl w:val="0"/>
        </w:rPr>
        <w:t xml:space="preserve">vivid sensory representations</w:t>
      </w:r>
      <w:r w:rsidDel="00000000" w:rsidR="00000000" w:rsidRPr="00000000">
        <w:rPr>
          <w:rtl w:val="0"/>
        </w:rPr>
        <w:t xml:space="preserve">, </w:t>
      </w:r>
      <w:r w:rsidDel="00000000" w:rsidR="00000000" w:rsidRPr="00000000">
        <w:rPr>
          <w:rtl w:val="0"/>
        </w:rPr>
        <w:t xml:space="preserve">contain narrative structures</w:t>
      </w:r>
      <w:r w:rsidDel="00000000" w:rsidR="00000000" w:rsidRPr="00000000">
        <w:rPr>
          <w:rtl w:val="0"/>
        </w:rPr>
        <w:t xml:space="preserve">, and provide contexts that mirror </w:t>
      </w:r>
      <w:ins w:author="Chelsea Helion" w:id="7" w:date="2024-09-03T13:46:47Z">
        <w:r w:rsidDel="00000000" w:rsidR="00000000" w:rsidRPr="00000000">
          <w:rPr>
            <w:rtl w:val="0"/>
          </w:rPr>
          <w:t xml:space="preserve">events</w:t>
        </w:r>
      </w:ins>
      <w:del w:author="Chelsea Helion" w:id="7" w:date="2024-09-03T13:46:47Z">
        <w:r w:rsidDel="00000000" w:rsidR="00000000" w:rsidRPr="00000000">
          <w:rPr>
            <w:rtl w:val="0"/>
          </w:rPr>
          <w:delText xml:space="preserve">experiences</w:delText>
        </w:r>
      </w:del>
      <w:r w:rsidDel="00000000" w:rsidR="00000000" w:rsidRPr="00000000">
        <w:rPr>
          <w:rtl w:val="0"/>
        </w:rPr>
        <w:t xml:space="preserve"> in our own lives (2014_Goldberg; 2021_Saarimaki). Furthermore, </w:t>
      </w:r>
      <w:r w:rsidDel="00000000" w:rsidR="00000000" w:rsidRPr="00000000">
        <w:rPr>
          <w:rtl w:val="0"/>
        </w:rPr>
        <w:t xml:space="preserve">dynamic, feature-rich stimuli</w:t>
      </w:r>
      <w:r w:rsidDel="00000000" w:rsidR="00000000" w:rsidRPr="00000000">
        <w:rPr>
          <w:rtl w:val="0"/>
        </w:rPr>
        <w:t xml:space="preserve"> can be highly engaging and </w:t>
      </w:r>
      <w:commentRangeStart w:id="3"/>
      <w:r w:rsidDel="00000000" w:rsidR="00000000" w:rsidRPr="00000000">
        <w:rPr>
          <w:rtl w:val="0"/>
        </w:rPr>
        <w:t xml:space="preserve">yield data that can be compared across subjects</w:t>
      </w:r>
      <w:commentRangeEnd w:id="3"/>
      <w:r w:rsidDel="00000000" w:rsidR="00000000" w:rsidRPr="00000000">
        <w:commentReference w:id="3"/>
      </w:r>
      <w:r w:rsidDel="00000000" w:rsidR="00000000" w:rsidRPr="00000000">
        <w:rPr>
          <w:rtl w:val="0"/>
        </w:rPr>
        <w:t xml:space="preserve"> (1995_Gross; 2005_Hutcherson; 2022_Jaaskelainen). When participants passively engage with dynamic stimuli - or watch/listen without an explicitly defined goal - researchers can capture and </w:t>
      </w:r>
      <w:commentRangeStart w:id="4"/>
      <w:r w:rsidDel="00000000" w:rsidR="00000000" w:rsidRPr="00000000">
        <w:rPr>
          <w:rtl w:val="0"/>
        </w:rPr>
        <w:t xml:space="preserve">find patterns within </w:t>
      </w:r>
      <w:ins w:author="Chelsea Helion" w:id="8" w:date="2024-09-03T13:50:38Z">
        <w:r w:rsidDel="00000000" w:rsidR="00000000" w:rsidRPr="00000000">
          <w:rPr>
            <w:rtl w:val="0"/>
          </w:rPr>
          <w:t xml:space="preserve">the </w:t>
        </w:r>
      </w:ins>
      <w:r w:rsidDel="00000000" w:rsidR="00000000" w:rsidRPr="00000000">
        <w:rPr>
          <w:rtl w:val="0"/>
        </w:rPr>
        <w:t xml:space="preserve">unrestricted neural dynamics</w:t>
      </w:r>
      <w:ins w:author="Chelsea Helion" w:id="9" w:date="2024-09-03T14:00:47Z">
        <w:commentRangeEnd w:id="4"/>
        <w:r w:rsidDel="00000000" w:rsidR="00000000" w:rsidRPr="00000000">
          <w:commentReference w:id="4"/>
        </w:r>
        <w:r w:rsidDel="00000000" w:rsidR="00000000" w:rsidRPr="00000000">
          <w:rPr>
            <w:rtl w:val="0"/>
          </w:rPr>
          <w:t xml:space="preserve"> of a participant’s subjective experience</w:t>
        </w:r>
      </w:ins>
      <w:r w:rsidDel="00000000" w:rsidR="00000000" w:rsidRPr="00000000">
        <w:rPr>
          <w:rtl w:val="0"/>
        </w:rPr>
        <w:t xml:space="preserve"> (2020_Nastase). However, the inferences that can be made from this passive approach are </w:t>
      </w:r>
      <w:r w:rsidDel="00000000" w:rsidR="00000000" w:rsidRPr="00000000">
        <w:rPr>
          <w:rtl w:val="0"/>
        </w:rPr>
        <w:t xml:space="preserve">somewhat</w:t>
      </w:r>
      <w:r w:rsidDel="00000000" w:rsidR="00000000" w:rsidRPr="00000000">
        <w:rPr>
          <w:rtl w:val="0"/>
        </w:rPr>
        <w:t xml:space="preserve"> limited. Without </w:t>
      </w:r>
      <w:r w:rsidDel="00000000" w:rsidR="00000000" w:rsidRPr="00000000">
        <w:rPr>
          <w:rtl w:val="0"/>
        </w:rPr>
        <w:t xml:space="preserve">accurately extracting and reliably modeling both stimuli features (2020_Simony, 2020_Chang) </w:t>
      </w:r>
      <w:r w:rsidDel="00000000" w:rsidR="00000000" w:rsidRPr="00000000">
        <w:rPr>
          <w:i w:val="1"/>
          <w:rtl w:val="0"/>
        </w:rPr>
        <w:t xml:space="preserve">and</w:t>
      </w:r>
      <w:r w:rsidDel="00000000" w:rsidR="00000000" w:rsidRPr="00000000">
        <w:rPr>
          <w:rtl w:val="0"/>
        </w:rPr>
        <w:t xml:space="preserve"> the subjective experiences of participants (2021_Saarimaki), researchers must assume or infer the presence (or absence) of higher-order cognitive phenomena</w:t>
      </w:r>
      <w:ins w:author="Chelsea Helion" w:id="10" w:date="2024-06-15T20:36:52Z">
        <w:r w:rsidDel="00000000" w:rsidR="00000000" w:rsidRPr="00000000">
          <w:rPr>
            <w:rtl w:val="0"/>
          </w:rPr>
          <w:t xml:space="preserve"> like social evaluations or emotional reactions</w:t>
        </w:r>
      </w:ins>
      <w:r w:rsidDel="00000000" w:rsidR="00000000" w:rsidRPr="00000000">
        <w:rPr>
          <w:rtl w:val="0"/>
        </w:rPr>
        <w:t xml:space="preserve">.</w:t>
      </w:r>
      <w:r w:rsidDel="00000000" w:rsidR="00000000" w:rsidRPr="00000000">
        <w:rPr>
          <w:rtl w:val="0"/>
        </w:rPr>
        <w:t xml:space="preserve"> Manual and automated annotation approaches (i.e., 2022_DeLaVega) solve some of the issues for documenting tangible</w:t>
      </w:r>
      <w:r w:rsidDel="00000000" w:rsidR="00000000" w:rsidRPr="00000000">
        <w:rPr>
          <w:rtl w:val="0"/>
        </w:rPr>
        <w:t xml:space="preserve"> </w:t>
      </w:r>
      <w:r w:rsidDel="00000000" w:rsidR="00000000" w:rsidRPr="00000000">
        <w:rPr>
          <w:rtl w:val="0"/>
        </w:rPr>
        <w:t xml:space="preserve">stimuli features. However, standardizing the capture of subjective experiences is uniquely challenging and comparatively less developed </w:t>
      </w:r>
      <w:ins w:author="Chelsea Helion" w:id="11" w:date="2024-09-03T13:49:56Z">
        <w:r w:rsidDel="00000000" w:rsidR="00000000" w:rsidRPr="00000000">
          <w:rPr>
            <w:rtl w:val="0"/>
          </w:rPr>
          <w:t xml:space="preserve">as a method </w:t>
        </w:r>
      </w:ins>
      <w:r w:rsidDel="00000000" w:rsidR="00000000" w:rsidRPr="00000000">
        <w:rPr>
          <w:rtl w:val="0"/>
        </w:rPr>
        <w:t xml:space="preserve">(2022_Jaaskelainen).  </w:t>
      </w:r>
    </w:p>
    <w:p w:rsidR="00000000" w:rsidDel="00000000" w:rsidP="00000000" w:rsidRDefault="00000000" w:rsidRPr="00000000" w14:paraId="0000002F">
      <w:pPr>
        <w:spacing w:before="240" w:line="276" w:lineRule="auto"/>
        <w:ind w:firstLine="540"/>
        <w:jc w:val="both"/>
        <w:rPr/>
      </w:pPr>
      <w:r w:rsidDel="00000000" w:rsidR="00000000" w:rsidRPr="00000000">
        <w:rPr>
          <w:rtl w:val="0"/>
        </w:rPr>
        <w:t xml:space="preserve">A solution to modeling subjective experiences that is growing increasingly common among neuroimaging studies is to capture continuous, self-report ratings of a pre-defined subjective construct while engaging with dynamic, feature-rich stimuli (See 2021_Saarimaki; 2022_Jaaskelainen for reviews). We term this</w:t>
      </w:r>
      <w:ins w:author="Chelsea Helion" w:id="12" w:date="2024-09-03T14:04:46Z">
        <w:r w:rsidDel="00000000" w:rsidR="00000000" w:rsidRPr="00000000">
          <w:rPr>
            <w:rtl w:val="0"/>
          </w:rPr>
          <w:t xml:space="preserve"> m</w:t>
        </w:r>
        <w:r w:rsidDel="00000000" w:rsidR="00000000" w:rsidRPr="00000000">
          <w:rPr>
            <w:rtl w:val="0"/>
          </w:rPr>
          <w:t xml:space="preserve">ethod</w:t>
        </w:r>
      </w:ins>
      <w:r w:rsidDel="00000000" w:rsidR="00000000" w:rsidRPr="00000000">
        <w:rPr>
          <w:rtl w:val="0"/>
        </w:rPr>
        <w:t xml:space="preserve"> </w:t>
      </w:r>
      <w:r w:rsidDel="00000000" w:rsidR="00000000" w:rsidRPr="00000000">
        <w:rPr>
          <w:i w:val="1"/>
          <w:rtl w:val="0"/>
        </w:rPr>
        <w:t xml:space="preserve">active viewing</w:t>
      </w:r>
      <w:r w:rsidDel="00000000" w:rsidR="00000000" w:rsidRPr="00000000">
        <w:rPr>
          <w:rtl w:val="0"/>
        </w:rPr>
        <w:t xml:space="preserve">. </w:t>
      </w:r>
      <w:r w:rsidDel="00000000" w:rsidR="00000000" w:rsidRPr="00000000">
        <w:rPr>
          <w:rtl w:val="0"/>
        </w:rPr>
        <w:t xml:space="preserve">Continuous self-report rating approaches have been used extensively beyond neuroimaging as a high-resolution representation of subjective experiences (1940_Peterman, 1983_Levenson, 1993_Frederickson, but see 2007_Reuf for a review). These approaches transform a passive viewing experience into an active process by giving subjects an explicit question to consider or instructions to follow while watching the stimulus. These guidelines likely narrow focus and circumscribe cognition (2005_Hutcherson) relative to passive viewing paradigms, </w:t>
      </w:r>
      <w:ins w:author="Chelsea Helion" w:id="13" w:date="2024-09-03T14:05:46Z">
        <w:r w:rsidDel="00000000" w:rsidR="00000000" w:rsidRPr="00000000">
          <w:rPr>
            <w:rtl w:val="0"/>
          </w:rPr>
          <w:t xml:space="preserve">a</w:t>
        </w:r>
        <w:r w:rsidDel="00000000" w:rsidR="00000000" w:rsidRPr="00000000">
          <w:rPr>
            <w:rtl w:val="0"/>
          </w:rPr>
          <w:t xml:space="preserve">ffording</w:t>
        </w:r>
      </w:ins>
      <w:del w:author="Chelsea Helion" w:id="13" w:date="2024-09-03T14:05:46Z">
        <w:r w:rsidDel="00000000" w:rsidR="00000000" w:rsidRPr="00000000">
          <w:rPr>
            <w:rtl w:val="0"/>
          </w:rPr>
          <w:delText xml:space="preserve">allowing</w:delText>
        </w:r>
      </w:del>
      <w:r w:rsidDel="00000000" w:rsidR="00000000" w:rsidRPr="00000000">
        <w:rPr>
          <w:rtl w:val="0"/>
        </w:rPr>
        <w:t xml:space="preserve"> researchers </w:t>
      </w:r>
      <w:del w:author="Chelsea Helion" w:id="14" w:date="2024-09-03T14:05:55Z">
        <w:r w:rsidDel="00000000" w:rsidR="00000000" w:rsidRPr="00000000">
          <w:rPr>
            <w:rtl w:val="0"/>
          </w:rPr>
          <w:delText xml:space="preserve">to gain </w:delText>
        </w:r>
      </w:del>
      <w:r w:rsidDel="00000000" w:rsidR="00000000" w:rsidRPr="00000000">
        <w:rPr>
          <w:rtl w:val="0"/>
        </w:rPr>
        <w:t xml:space="preserve">a window into a specific subjective assessment at the cost of allowing subjects to entertain a wider berth of subjective experiences. Consequently, active viewing paradigms may yield greater experimental control. This, however, may </w:t>
      </w:r>
      <w:ins w:author="Chelsea Helion" w:id="15" w:date="2024-09-03T14:06:23Z">
        <w:r w:rsidDel="00000000" w:rsidR="00000000" w:rsidRPr="00000000">
          <w:rPr>
            <w:rtl w:val="0"/>
          </w:rPr>
          <w:t xml:space="preserve">r</w:t>
        </w:r>
        <w:r w:rsidDel="00000000" w:rsidR="00000000" w:rsidRPr="00000000">
          <w:rPr>
            <w:rtl w:val="0"/>
          </w:rPr>
          <w:t xml:space="preserve">esult in r</w:t>
        </w:r>
        <w:r w:rsidDel="00000000" w:rsidR="00000000" w:rsidRPr="00000000">
          <w:rPr>
            <w:rtl w:val="0"/>
          </w:rPr>
          <w:t xml:space="preserve">educed</w:t>
        </w:r>
        <w:r w:rsidDel="00000000" w:rsidR="00000000" w:rsidRPr="00000000">
          <w:rPr>
            <w:rtl w:val="0"/>
          </w:rPr>
          <w:t xml:space="preserve"> </w:t>
        </w:r>
        <w:del w:author="Chelsea Helion" w:id="15" w:date="2024-09-03T14:06:23Z">
          <w:r w:rsidDel="00000000" w:rsidR="00000000" w:rsidRPr="00000000">
            <w:rPr>
              <w:rtl w:val="0"/>
            </w:rPr>
            <w:delText xml:space="preserve">a loss in</w:delText>
          </w:r>
        </w:del>
      </w:ins>
      <w:del w:author="Chelsea Helion" w:id="15" w:date="2024-09-03T14:06:23Z">
        <w:r w:rsidDel="00000000" w:rsidR="00000000" w:rsidRPr="00000000">
          <w:rPr>
            <w:rtl w:val="0"/>
          </w:rPr>
          <w:delText xml:space="preserve">come at the cost of less</w:delText>
        </w:r>
      </w:del>
      <w:r w:rsidDel="00000000" w:rsidR="00000000" w:rsidRPr="00000000">
        <w:rPr>
          <w:rtl w:val="0"/>
        </w:rPr>
        <w:t xml:space="preserve"> ecological validity </w:t>
      </w:r>
      <w:ins w:author="Chelsea Helion" w:id="16" w:date="2024-09-03T14:07:03Z">
        <w:r w:rsidDel="00000000" w:rsidR="00000000" w:rsidRPr="00000000">
          <w:rPr>
            <w:rtl w:val="0"/>
          </w:rPr>
          <w:t xml:space="preserve">r</w:t>
        </w:r>
        <w:r w:rsidDel="00000000" w:rsidR="00000000" w:rsidRPr="00000000">
          <w:rPr>
            <w:rtl w:val="0"/>
          </w:rPr>
          <w:t xml:space="preserve">elative to</w:t>
        </w:r>
      </w:ins>
      <w:del w:author="Chelsea Helion" w:id="16" w:date="2024-09-03T14:07:03Z">
        <w:r w:rsidDel="00000000" w:rsidR="00000000" w:rsidRPr="00000000">
          <w:rPr>
            <w:rtl w:val="0"/>
          </w:rPr>
          <w:delText xml:space="preserve">than</w:delText>
        </w:r>
      </w:del>
      <w:r w:rsidDel="00000000" w:rsidR="00000000" w:rsidRPr="00000000">
        <w:rPr>
          <w:rtl w:val="0"/>
        </w:rPr>
        <w:t xml:space="preserve"> passive viewing paradigms, </w:t>
      </w:r>
      <w:commentRangeStart w:id="5"/>
      <w:commentRangeStart w:id="6"/>
      <w:r w:rsidDel="00000000" w:rsidR="00000000" w:rsidRPr="00000000">
        <w:rPr>
          <w:rtl w:val="0"/>
        </w:rPr>
        <w:t xml:space="preserve">depending upon the </w:t>
      </w:r>
      <w:ins w:author="Chelsea Helion" w:id="17" w:date="2024-09-03T14:07:24Z">
        <w:r w:rsidDel="00000000" w:rsidR="00000000" w:rsidRPr="00000000">
          <w:rPr>
            <w:rtl w:val="0"/>
          </w:rPr>
          <w:t xml:space="preserve">c</w:t>
        </w:r>
        <w:r w:rsidDel="00000000" w:rsidR="00000000" w:rsidRPr="00000000">
          <w:rPr>
            <w:rtl w:val="0"/>
          </w:rPr>
          <w:t xml:space="preserve">ognitive process</w:t>
        </w:r>
      </w:ins>
      <w:del w:author="Chelsea Helion" w:id="17" w:date="2024-09-03T14:07:24Z">
        <w:r w:rsidDel="00000000" w:rsidR="00000000" w:rsidRPr="00000000">
          <w:rPr>
            <w:rtl w:val="0"/>
          </w:rPr>
          <w:delText xml:space="preserve">cognition</w:delText>
        </w:r>
      </w:del>
      <w:r w:rsidDel="00000000" w:rsidR="00000000" w:rsidRPr="00000000">
        <w:rPr>
          <w:rtl w:val="0"/>
        </w:rPr>
        <w:t xml:space="preserve"> being modeled. </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0">
      <w:pPr>
        <w:spacing w:before="240" w:line="276" w:lineRule="auto"/>
        <w:ind w:firstLine="540"/>
        <w:jc w:val="both"/>
        <w:rPr/>
      </w:pPr>
      <w:commentRangeStart w:id="7"/>
      <w:commentRangeStart w:id="8"/>
      <w:r w:rsidDel="00000000" w:rsidR="00000000" w:rsidRPr="00000000">
        <w:rPr>
          <w:b w:val="1"/>
          <w:i w:val="1"/>
          <w:rtl w:val="0"/>
        </w:rPr>
        <w:t xml:space="preserve">Reflective Active Engagement</w:t>
      </w:r>
      <w:commentRangeEnd w:id="7"/>
      <w:r w:rsidDel="00000000" w:rsidR="00000000" w:rsidRPr="00000000">
        <w:commentReference w:id="7"/>
      </w:r>
      <w:commentRangeEnd w:id="8"/>
      <w:r w:rsidDel="00000000" w:rsidR="00000000" w:rsidRPr="00000000">
        <w:commentReference w:id="8"/>
      </w:r>
      <w:r w:rsidDel="00000000" w:rsidR="00000000" w:rsidRPr="00000000">
        <w:rPr>
          <w:i w:val="1"/>
          <w:rtl w:val="0"/>
        </w:rPr>
        <w:t xml:space="preserve">. </w:t>
      </w:r>
      <w:r w:rsidDel="00000000" w:rsidR="00000000" w:rsidRPr="00000000">
        <w:rPr>
          <w:rtl w:val="0"/>
        </w:rPr>
        <w:t xml:space="preserve">One way of addressing this issue is by </w:t>
      </w:r>
      <w:r w:rsidDel="00000000" w:rsidR="00000000" w:rsidRPr="00000000">
        <w:rPr>
          <w:rtl w:val="0"/>
        </w:rPr>
        <w:t xml:space="preserve">first tasking participants to passively engage with a dynamic stimulus while undergoing neuroimaging and then asking them to actively engage with (i.e., continuously self-report ratings) the same stimulus outside of the scanner (</w:t>
      </w:r>
      <w:r w:rsidDel="00000000" w:rsidR="00000000" w:rsidRPr="00000000">
        <w:rPr>
          <w:rtl w:val="0"/>
        </w:rPr>
        <w:t xml:space="preserve">e.g., 2008_Jaaskelainen, 2012_Nummenmaa, 2012_Raz</w:t>
      </w:r>
      <w:r w:rsidDel="00000000" w:rsidR="00000000" w:rsidRPr="00000000">
        <w:rPr>
          <w:rtl w:val="0"/>
        </w:rPr>
        <w:t xml:space="preserve">). Through utilizing this approach, which we term </w:t>
      </w:r>
      <w:r w:rsidDel="00000000" w:rsidR="00000000" w:rsidRPr="00000000">
        <w:rPr>
          <w:i w:val="1"/>
          <w:rtl w:val="0"/>
        </w:rPr>
        <w:t xml:space="preserve">reflective active engagement,</w:t>
      </w:r>
      <w:r w:rsidDel="00000000" w:rsidR="00000000" w:rsidRPr="00000000">
        <w:rPr>
          <w:rtl w:val="0"/>
        </w:rPr>
        <w:t xml:space="preserve"> researchers can preserve the ecological validity of neural data via passive viewing while also capturing some semblance of </w:t>
      </w:r>
      <w:del w:author="Chelsea Helion" w:id="18" w:date="2024-09-03T14:09:09Z">
        <w:r w:rsidDel="00000000" w:rsidR="00000000" w:rsidRPr="00000000">
          <w:rPr>
            <w:rtl w:val="0"/>
          </w:rPr>
          <w:delText xml:space="preserve">the </w:delText>
        </w:r>
      </w:del>
      <w:r w:rsidDel="00000000" w:rsidR="00000000" w:rsidRPr="00000000">
        <w:rPr>
          <w:rtl w:val="0"/>
        </w:rPr>
        <w:t xml:space="preserve">concurrently occurring </w:t>
      </w:r>
      <w:ins w:author="Chelsea Helion" w:id="19" w:date="2024-09-03T14:09:19Z">
        <w:r w:rsidDel="00000000" w:rsidR="00000000" w:rsidRPr="00000000">
          <w:rPr>
            <w:rtl w:val="0"/>
          </w:rPr>
          <w:t xml:space="preserve">meta</w:t>
        </w:r>
      </w:ins>
      <w:del w:author="Chelsea Helion" w:id="19" w:date="2024-09-03T14:09:19Z">
        <w:r w:rsidDel="00000000" w:rsidR="00000000" w:rsidRPr="00000000">
          <w:rPr>
            <w:rtl w:val="0"/>
          </w:rPr>
          <w:delText xml:space="preserve">internal </w:delText>
        </w:r>
      </w:del>
      <w:r w:rsidDel="00000000" w:rsidR="00000000" w:rsidRPr="00000000">
        <w:rPr>
          <w:rtl w:val="0"/>
        </w:rPr>
        <w:t xml:space="preserve">cognitive phenomena. Reflective engagement has become the</w:t>
      </w:r>
      <w:ins w:author="Chelsea Helion" w:id="20" w:date="2024-09-03T14:09:38Z">
        <w:r w:rsidDel="00000000" w:rsidR="00000000" w:rsidRPr="00000000">
          <w:rPr>
            <w:rtl w:val="0"/>
          </w:rPr>
          <w:t xml:space="preserve"> most popular</w:t>
        </w:r>
      </w:ins>
      <w:r w:rsidDel="00000000" w:rsidR="00000000" w:rsidRPr="00000000">
        <w:rPr>
          <w:rtl w:val="0"/>
        </w:rPr>
        <w:t xml:space="preserve"> approach </w:t>
      </w:r>
      <w:del w:author="Chelsea Helion" w:id="21" w:date="2024-09-03T14:09:49Z">
        <w:r w:rsidDel="00000000" w:rsidR="00000000" w:rsidRPr="00000000">
          <w:rPr>
            <w:rtl w:val="0"/>
          </w:rPr>
          <w:delText xml:space="preserve">most popular </w:delText>
        </w:r>
      </w:del>
      <w:r w:rsidDel="00000000" w:rsidR="00000000" w:rsidRPr="00000000">
        <w:rPr>
          <w:rtl w:val="0"/>
        </w:rPr>
        <w:t xml:space="preserve">in the literature. While not neuroimaging data, the validity of this approach is supported by findings that within-participant physiological activity</w:t>
      </w:r>
      <w:ins w:author="Chelsea Helion" w:id="22" w:date="2024-06-15T20:47:55Z">
        <w:r w:rsidDel="00000000" w:rsidR="00000000" w:rsidRPr="00000000">
          <w:rPr>
            <w:rtl w:val="0"/>
          </w:rPr>
          <w:t xml:space="preserve"> (e.g., skin conductance, heart rate, pulse transmission time, general somatic activity)</w:t>
        </w:r>
      </w:ins>
      <w:r w:rsidDel="00000000" w:rsidR="00000000" w:rsidRPr="00000000">
        <w:rPr>
          <w:rtl w:val="0"/>
        </w:rPr>
        <w:t xml:space="preserve"> </w:t>
      </w:r>
      <w:ins w:author="Chelsea Helion" w:id="23" w:date="2024-09-03T14:11:49Z">
        <w:r w:rsidDel="00000000" w:rsidR="00000000" w:rsidRPr="00000000">
          <w:rPr>
            <w:rtl w:val="0"/>
          </w:rPr>
          <w:t xml:space="preserve">during an initial exposure </w:t>
        </w:r>
      </w:ins>
      <w:r w:rsidDel="00000000" w:rsidR="00000000" w:rsidRPr="00000000">
        <w:rPr>
          <w:rtl w:val="0"/>
        </w:rPr>
        <w:t xml:space="preserve">is significantly correlated </w:t>
      </w:r>
      <w:ins w:author="Chelsea Helion" w:id="24" w:date="2024-09-03T14:12:00Z">
        <w:r w:rsidDel="00000000" w:rsidR="00000000" w:rsidRPr="00000000">
          <w:rPr>
            <w:rtl w:val="0"/>
          </w:rPr>
          <w:t xml:space="preserve">w</w:t>
        </w:r>
        <w:r w:rsidDel="00000000" w:rsidR="00000000" w:rsidRPr="00000000">
          <w:rPr>
            <w:rtl w:val="0"/>
          </w:rPr>
          <w:t xml:space="preserve">ith the same metrics</w:t>
        </w:r>
      </w:ins>
      <w:del w:author="Chelsea Helion" w:id="24" w:date="2024-09-03T14:12:00Z">
        <w:r w:rsidDel="00000000" w:rsidR="00000000" w:rsidRPr="00000000">
          <w:rPr>
            <w:rtl w:val="0"/>
          </w:rPr>
          <w:delText xml:space="preserve">when recorded </w:delText>
        </w:r>
      </w:del>
      <w:ins w:author="Chelsea Helion" w:id="25" w:date="2024-09-03T14:11:06Z">
        <w:del w:author="Chelsea Helion" w:id="24" w:date="2024-09-03T14:12:00Z">
          <w:r w:rsidDel="00000000" w:rsidR="00000000" w:rsidRPr="00000000">
            <w:rPr>
              <w:rtl w:val="0"/>
            </w:rPr>
            <w:delText xml:space="preserve">both </w:delText>
          </w:r>
        </w:del>
      </w:ins>
      <w:del w:author="Chelsea Helion" w:id="24" w:date="2024-09-03T14:12:00Z">
        <w:r w:rsidDel="00000000" w:rsidR="00000000" w:rsidRPr="00000000">
          <w:rPr>
            <w:rtl w:val="0"/>
          </w:rPr>
          <w:delText xml:space="preserve">during an initial exposure and</w:delText>
        </w:r>
      </w:del>
      <w:r w:rsidDel="00000000" w:rsidR="00000000" w:rsidRPr="00000000">
        <w:rPr>
          <w:rtl w:val="0"/>
        </w:rPr>
        <w:t xml:space="preserve"> during a rewatch while self-reporting ratings (1983_Levenson, 1985_Gottman). Additionally, comparisons of during- and post-exposure ratings</w:t>
      </w:r>
      <w:ins w:author="Chelsea Helion" w:id="26" w:date="2024-06-15T20:48:13Z">
        <w:r w:rsidDel="00000000" w:rsidR="00000000" w:rsidRPr="00000000">
          <w:rPr>
            <w:rtl w:val="0"/>
          </w:rPr>
          <w:t xml:space="preserve"> to video stimuli</w:t>
        </w:r>
      </w:ins>
      <w:r w:rsidDel="00000000" w:rsidR="00000000" w:rsidRPr="00000000">
        <w:rPr>
          <w:rtl w:val="0"/>
        </w:rPr>
        <w:t xml:space="preserve"> have </w:t>
      </w:r>
      <w:ins w:author="Chelsea Helion" w:id="27" w:date="2024-09-03T14:16:24Z">
        <w:r w:rsidDel="00000000" w:rsidR="00000000" w:rsidRPr="00000000">
          <w:rPr>
            <w:rtl w:val="0"/>
          </w:rPr>
          <w:t xml:space="preserve">indicated</w:t>
        </w:r>
      </w:ins>
      <w:del w:author="Chelsea Helion" w:id="27" w:date="2024-09-03T14:16:24Z">
        <w:r w:rsidDel="00000000" w:rsidR="00000000" w:rsidRPr="00000000">
          <w:rPr>
            <w:rtl w:val="0"/>
          </w:rPr>
          <w:delText xml:space="preserve">shown</w:delText>
        </w:r>
      </w:del>
      <w:r w:rsidDel="00000000" w:rsidR="00000000" w:rsidRPr="00000000">
        <w:rPr>
          <w:rtl w:val="0"/>
        </w:rPr>
        <w:t xml:space="preserve"> strong positive correlations for self-reported experiences of humor and sadness (2005_Hutcherson). However, the support for the reliability of emotional arousal and valence using this approach is mixed (2010_Chapin; 2016_Jaaskelainen). Research using this technique has</w:t>
      </w:r>
      <w:ins w:author="Chelsea Helion" w:id="28" w:date="2024-09-03T14:16:42Z">
        <w:r w:rsidDel="00000000" w:rsidR="00000000" w:rsidRPr="00000000">
          <w:rPr>
            <w:rtl w:val="0"/>
          </w:rPr>
          <w:t xml:space="preserve">,</w:t>
        </w:r>
      </w:ins>
      <w:r w:rsidDel="00000000" w:rsidR="00000000" w:rsidRPr="00000000">
        <w:rPr>
          <w:rtl w:val="0"/>
        </w:rPr>
        <w:t xml:space="preserve"> </w:t>
      </w:r>
      <w:ins w:author="Chelsea Helion" w:id="29" w:date="2024-09-03T14:16:37Z">
        <w:r w:rsidDel="00000000" w:rsidR="00000000" w:rsidRPr="00000000">
          <w:rPr>
            <w:rtl w:val="0"/>
          </w:rPr>
          <w:t xml:space="preserve">however, </w:t>
        </w:r>
      </w:ins>
      <w:r w:rsidDel="00000000" w:rsidR="00000000" w:rsidRPr="00000000">
        <w:rPr>
          <w:rtl w:val="0"/>
        </w:rPr>
        <w:t xml:space="preserve">been fruitful, identifying</w:t>
      </w:r>
      <w:del w:author="Chelsea Helion" w:id="30" w:date="2024-09-03T14:17:01Z">
        <w:r w:rsidDel="00000000" w:rsidR="00000000" w:rsidRPr="00000000">
          <w:rPr>
            <w:rtl w:val="0"/>
          </w:rPr>
          <w:delText xml:space="preserve">, for example, </w:delText>
        </w:r>
      </w:del>
      <w:ins w:author="Chelsea Helion" w:id="30" w:date="2024-09-03T14:17:01Z">
        <w:r w:rsidDel="00000000" w:rsidR="00000000" w:rsidRPr="00000000">
          <w:rPr>
            <w:rtl w:val="0"/>
          </w:rPr>
          <w:t xml:space="preserve"> </w:t>
        </w:r>
      </w:ins>
      <w:r w:rsidDel="00000000" w:rsidR="00000000" w:rsidRPr="00000000">
        <w:rPr>
          <w:rtl w:val="0"/>
        </w:rPr>
        <w:t xml:space="preserve">mechanisms through which emotions promote prosociality (2012_Nummenmaa) and neural correlates of both attentional engagement (2021_Song) and of humor (2023_Axelrod).</w:t>
      </w:r>
    </w:p>
    <w:p w:rsidR="00000000" w:rsidDel="00000000" w:rsidP="00000000" w:rsidRDefault="00000000" w:rsidRPr="00000000" w14:paraId="00000031">
      <w:pPr>
        <w:spacing w:before="240" w:line="276" w:lineRule="auto"/>
        <w:ind w:firstLine="540"/>
        <w:jc w:val="both"/>
        <w:rPr/>
        <w:pPrChange w:author="Chelsea Helion" w:id="0" w:date="2024-09-03T15:44:54Z">
          <w:pPr>
            <w:spacing w:before="240" w:line="276" w:lineRule="auto"/>
            <w:ind w:firstLine="540"/>
            <w:jc w:val="both"/>
          </w:pPr>
        </w:pPrChange>
      </w:pPr>
      <w:r w:rsidDel="00000000" w:rsidR="00000000" w:rsidRPr="00000000">
        <w:rPr>
          <w:b w:val="1"/>
          <w:i w:val="1"/>
          <w:rtl w:val="0"/>
        </w:rPr>
        <w:t xml:space="preserve">Drawbacks of Reflective Active Engagement</w:t>
      </w:r>
      <w:r w:rsidDel="00000000" w:rsidR="00000000" w:rsidRPr="00000000">
        <w:rPr>
          <w:i w:val="1"/>
          <w:rtl w:val="0"/>
        </w:rPr>
        <w:t xml:space="preserve"> . </w:t>
      </w:r>
      <w:r w:rsidDel="00000000" w:rsidR="00000000" w:rsidRPr="00000000">
        <w:rPr>
          <w:rtl w:val="0"/>
        </w:rPr>
        <w:t xml:space="preserve">However, </w:t>
      </w:r>
      <w:commentRangeStart w:id="9"/>
      <w:r w:rsidDel="00000000" w:rsidR="00000000" w:rsidRPr="00000000">
        <w:rPr>
          <w:rtl w:val="0"/>
        </w:rPr>
        <w:t xml:space="preserve">post-exposure ratings</w:t>
      </w:r>
      <w:commentRangeEnd w:id="9"/>
      <w:r w:rsidDel="00000000" w:rsidR="00000000" w:rsidRPr="00000000">
        <w:commentReference w:id="9"/>
      </w:r>
      <w:r w:rsidDel="00000000" w:rsidR="00000000" w:rsidRPr="00000000">
        <w:rPr>
          <w:rtl w:val="0"/>
        </w:rPr>
        <w:t xml:space="preserve"> may not be appropriate for all situations and stimuli. To mirror real world phenomena, stimuli must be sufficiently narratively-complex and </w:t>
      </w:r>
      <w:commentRangeStart w:id="10"/>
      <w:r w:rsidDel="00000000" w:rsidR="00000000" w:rsidRPr="00000000">
        <w:rPr>
          <w:rtl w:val="0"/>
        </w:rPr>
        <w:t xml:space="preserve">developed</w:t>
      </w:r>
      <w:commentRangeEnd w:id="10"/>
      <w:r w:rsidDel="00000000" w:rsidR="00000000" w:rsidRPr="00000000">
        <w:commentReference w:id="10"/>
      </w:r>
      <w:r w:rsidDel="00000000" w:rsidR="00000000" w:rsidRPr="00000000">
        <w:rPr>
          <w:rtl w:val="0"/>
        </w:rPr>
        <w:t xml:space="preserve">, but post-exposure ratings may be less reliable when these features are present (2022_Fayn). Rewatching and rating long duration stimuli can fatigue subjects</w:t>
      </w:r>
      <w:ins w:author="Chelsea Helion" w:id="31" w:date="2024-09-03T14:19:52Z">
        <w:r w:rsidDel="00000000" w:rsidR="00000000" w:rsidRPr="00000000">
          <w:rPr>
            <w:rtl w:val="0"/>
          </w:rPr>
          <w:t xml:space="preserve"> </w:t>
        </w:r>
      </w:ins>
      <w:r w:rsidDel="00000000" w:rsidR="00000000" w:rsidRPr="00000000">
        <w:rPr>
          <w:rtl w:val="0"/>
        </w:rPr>
        <w:t xml:space="preserve">(2022_Jaaskelainen) which </w:t>
      </w:r>
      <w:ins w:author="Chelsea Helion" w:id="32" w:date="2024-09-03T14:19:57Z">
        <w:r w:rsidDel="00000000" w:rsidR="00000000" w:rsidRPr="00000000">
          <w:rPr>
            <w:rtl w:val="0"/>
          </w:rPr>
          <w:t xml:space="preserve">may</w:t>
        </w:r>
      </w:ins>
      <w:del w:author="Chelsea Helion" w:id="32" w:date="2024-09-03T14:19:57Z">
        <w:r w:rsidDel="00000000" w:rsidR="00000000" w:rsidRPr="00000000">
          <w:rPr>
            <w:rtl w:val="0"/>
          </w:rPr>
          <w:delText xml:space="preserve">would</w:delText>
        </w:r>
      </w:del>
      <w:ins w:author="Billy Mitchell" w:id="33" w:date="2024-06-24T19:49:23Z">
        <w:r w:rsidDel="00000000" w:rsidR="00000000" w:rsidRPr="00000000">
          <w:rPr>
            <w:rtl w:val="0"/>
          </w:rPr>
          <w:t xml:space="preserve"> negatively impact their attention</w:t>
        </w:r>
      </w:ins>
      <w:ins w:author="Chelsea Helion" w:id="34" w:date="2024-09-03T14:22:16Z">
        <w:r w:rsidDel="00000000" w:rsidR="00000000" w:rsidRPr="00000000">
          <w:rPr>
            <w:rtl w:val="0"/>
          </w:rPr>
          <w:t xml:space="preserve"> during the rating process</w:t>
        </w:r>
      </w:ins>
      <w:ins w:author="Billy Mitchell" w:id="33" w:date="2024-06-24T19:49:23Z">
        <w:del w:author="Chelsea Helion" w:id="34" w:date="2024-09-03T14:22:16Z">
          <w:r w:rsidDel="00000000" w:rsidR="00000000" w:rsidRPr="00000000">
            <w:rPr>
              <w:rtl w:val="0"/>
            </w:rPr>
            <w:delText xml:space="preserve"> and rating accuracy</w:delText>
          </w:r>
        </w:del>
      </w:ins>
      <w:ins w:author="Chelsea Helion" w:id="35" w:date="2024-09-03T14:22:18Z">
        <w:del w:author="Chelsea Helion" w:id="34" w:date="2024-09-03T14:22:16Z">
          <w:r w:rsidDel="00000000" w:rsidR="00000000" w:rsidRPr="00000000">
            <w:rPr>
              <w:rtl w:val="0"/>
            </w:rPr>
            <w:delText xml:space="preserve"> when rating their initial experience</w:delText>
          </w:r>
        </w:del>
      </w:ins>
      <w:ins w:author="Billy Mitchell" w:id="33" w:date="2024-06-24T19:49:23Z">
        <w:r w:rsidDel="00000000" w:rsidR="00000000" w:rsidRPr="00000000">
          <w:rPr>
            <w:rtl w:val="0"/>
          </w:rPr>
          <w:t xml:space="preserve">. </w:t>
        </w:r>
      </w:ins>
      <w:ins w:author="Chelsea Helion" w:id="36" w:date="2024-09-03T15:33:18Z">
        <w:r w:rsidDel="00000000" w:rsidR="00000000" w:rsidRPr="00000000">
          <w:rPr>
            <w:rtl w:val="0"/>
          </w:rPr>
          <w:t xml:space="preserve">In addition,t</w:t>
        </w:r>
      </w:ins>
      <w:ins w:author="Billy Mitchell" w:id="33" w:date="2024-06-24T19:49:23Z">
        <w:del w:author="Chelsea Helion" w:id="36" w:date="2024-09-03T15:33:18Z">
          <w:r w:rsidDel="00000000" w:rsidR="00000000" w:rsidRPr="00000000">
            <w:rPr>
              <w:rtl w:val="0"/>
            </w:rPr>
            <w:delText xml:space="preserve">T</w:delText>
          </w:r>
        </w:del>
        <w:r w:rsidDel="00000000" w:rsidR="00000000" w:rsidRPr="00000000">
          <w:rPr>
            <w:rtl w:val="0"/>
          </w:rPr>
          <w:t xml:space="preserve">racking social information, forming inferences, and sequencing events may require more cognitive resources than </w:t>
        </w:r>
      </w:ins>
      <w:ins w:author="Chelsea Helion" w:id="37" w:date="2024-09-03T15:33:33Z">
        <w:r w:rsidDel="00000000" w:rsidR="00000000" w:rsidRPr="00000000">
          <w:rPr>
            <w:rtl w:val="0"/>
          </w:rPr>
          <w:t xml:space="preserve">those utilized when </w:t>
        </w:r>
        <w:r w:rsidDel="00000000" w:rsidR="00000000" w:rsidRPr="00000000">
          <w:rPr>
            <w:rtl w:val="0"/>
          </w:rPr>
          <w:t xml:space="preserve">engaging</w:t>
        </w:r>
        <w:r w:rsidDel="00000000" w:rsidR="00000000" w:rsidRPr="00000000">
          <w:rPr>
            <w:rtl w:val="0"/>
          </w:rPr>
          <w:t xml:space="preserve"> with </w:t>
        </w:r>
      </w:ins>
      <w:ins w:author="Billy Mitchell" w:id="33" w:date="2024-06-24T19:49:23Z">
        <w:r w:rsidDel="00000000" w:rsidR="00000000" w:rsidRPr="00000000">
          <w:rPr>
            <w:rtl w:val="0"/>
          </w:rPr>
          <w:t xml:space="preserve">relatively less complex stimuli</w:t>
        </w:r>
      </w:ins>
      <w:ins w:author="Chelsea Helion" w:id="38" w:date="2024-09-03T15:33:49Z">
        <w:r w:rsidDel="00000000" w:rsidR="00000000" w:rsidRPr="00000000">
          <w:rPr>
            <w:rtl w:val="0"/>
          </w:rPr>
          <w:t xml:space="preserve">. This</w:t>
        </w:r>
      </w:ins>
      <w:ins w:author="Billy Mitchell" w:id="33" w:date="2024-06-24T19:49:23Z">
        <w:del w:author="Chelsea Helion" w:id="38" w:date="2024-09-03T15:33:49Z">
          <w:r w:rsidDel="00000000" w:rsidR="00000000" w:rsidRPr="00000000">
            <w:rPr>
              <w:rtl w:val="0"/>
            </w:rPr>
            <w:delText xml:space="preserve">,</w:delText>
          </w:r>
        </w:del>
        <w:r w:rsidDel="00000000" w:rsidR="00000000" w:rsidRPr="00000000">
          <w:rPr>
            <w:rtl w:val="0"/>
          </w:rPr>
          <w:t xml:space="preserve"> </w:t>
        </w:r>
      </w:ins>
      <w:ins w:author="Chelsea Helion" w:id="39" w:date="2024-09-03T15:34:00Z">
        <w:r w:rsidDel="00000000" w:rsidR="00000000" w:rsidRPr="00000000">
          <w:rPr>
            <w:rtl w:val="0"/>
          </w:rPr>
          <w:t xml:space="preserve">may </w:t>
        </w:r>
      </w:ins>
      <w:ins w:author="Billy Mitchell" w:id="33" w:date="2024-06-24T19:49:23Z">
        <w:r w:rsidDel="00000000" w:rsidR="00000000" w:rsidRPr="00000000">
          <w:rPr>
            <w:rtl w:val="0"/>
          </w:rPr>
          <w:t xml:space="preserve">mak</w:t>
        </w:r>
      </w:ins>
      <w:ins w:author="Chelsea Helion" w:id="40" w:date="2024-09-03T15:34:00Z">
        <w:r w:rsidDel="00000000" w:rsidR="00000000" w:rsidRPr="00000000">
          <w:rPr>
            <w:rtl w:val="0"/>
          </w:rPr>
          <w:t xml:space="preserve">e</w:t>
        </w:r>
      </w:ins>
      <w:ins w:author="Billy Mitchell" w:id="33" w:date="2024-06-24T19:49:23Z">
        <w:del w:author="Chelsea Helion" w:id="40" w:date="2024-09-03T15:34:00Z">
          <w:r w:rsidDel="00000000" w:rsidR="00000000" w:rsidRPr="00000000">
            <w:rPr>
              <w:rtl w:val="0"/>
            </w:rPr>
            <w:delText xml:space="preserve">ing</w:delText>
          </w:r>
        </w:del>
        <w:r w:rsidDel="00000000" w:rsidR="00000000" w:rsidRPr="00000000">
          <w:rPr>
            <w:rtl w:val="0"/>
          </w:rPr>
          <w:t xml:space="preserve"> accurate recall of the</w:t>
        </w:r>
      </w:ins>
      <w:ins w:author="Chelsea Helion" w:id="41" w:date="2024-09-03T15:34:12Z">
        <w:r w:rsidDel="00000000" w:rsidR="00000000" w:rsidRPr="00000000">
          <w:rPr>
            <w:rtl w:val="0"/>
          </w:rPr>
          <w:t xml:space="preserve">ir</w:t>
        </w:r>
      </w:ins>
      <w:ins w:author="Billy Mitchell" w:id="33" w:date="2024-06-24T19:49:23Z">
        <w:r w:rsidDel="00000000" w:rsidR="00000000" w:rsidRPr="00000000">
          <w:rPr>
            <w:rtl w:val="0"/>
          </w:rPr>
          <w:t xml:space="preserve"> initial </w:t>
        </w:r>
      </w:ins>
      <w:ins w:author="Chelsea Helion" w:id="42" w:date="2024-09-03T15:34:16Z">
        <w:r w:rsidDel="00000000" w:rsidR="00000000" w:rsidRPr="00000000">
          <w:rPr>
            <w:rtl w:val="0"/>
          </w:rPr>
          <w:t xml:space="preserve">subjective </w:t>
        </w:r>
      </w:ins>
      <w:ins w:author="Billy Mitchell" w:id="33" w:date="2024-06-24T19:49:23Z">
        <w:r w:rsidDel="00000000" w:rsidR="00000000" w:rsidRPr="00000000">
          <w:rPr>
            <w:rtl w:val="0"/>
          </w:rPr>
          <w:t xml:space="preserve">experience difficult</w:t>
        </w:r>
      </w:ins>
      <w:r w:rsidDel="00000000" w:rsidR="00000000" w:rsidRPr="00000000">
        <w:rPr>
          <w:rtl w:val="0"/>
        </w:rPr>
        <w:t xml:space="preserve"> </w:t>
      </w:r>
      <w:ins w:author="Chelsea Helion" w:id="43" w:date="2024-09-03T15:34:24Z">
        <w:r w:rsidDel="00000000" w:rsidR="00000000" w:rsidRPr="00000000">
          <w:rPr>
            <w:rtl w:val="0"/>
          </w:rPr>
          <w:t xml:space="preserve">for participants </w:t>
        </w:r>
      </w:ins>
      <w:r w:rsidDel="00000000" w:rsidR="00000000" w:rsidRPr="00000000">
        <w:rPr>
          <w:rtl w:val="0"/>
        </w:rPr>
        <w:t xml:space="preserve">to accomplish. </w:t>
      </w:r>
      <w:r w:rsidDel="00000000" w:rsidR="00000000" w:rsidRPr="00000000">
        <w:rPr>
          <w:rtl w:val="0"/>
        </w:rPr>
        <w:t xml:space="preserve">Post-exposure ratings may be appropriate for gist-level representations of complex experiences (2022_Fayn), but </w:t>
      </w:r>
      <w:ins w:author="Chelsea Helion" w:id="44" w:date="2024-09-03T15:35:06Z">
        <w:r w:rsidDel="00000000" w:rsidR="00000000" w:rsidRPr="00000000">
          <w:rPr>
            <w:rtl w:val="0"/>
          </w:rPr>
          <w:t xml:space="preserve">may </w:t>
        </w:r>
      </w:ins>
      <w:r w:rsidDel="00000000" w:rsidR="00000000" w:rsidRPr="00000000">
        <w:rPr>
          <w:rtl w:val="0"/>
        </w:rPr>
        <w:t xml:space="preserve">fail to reflect the nuances of dynamic</w:t>
      </w:r>
      <w:ins w:author="Chelsea Helion" w:id="45" w:date="2024-09-03T15:35:12Z">
        <w:r w:rsidDel="00000000" w:rsidR="00000000" w:rsidRPr="00000000">
          <w:rPr>
            <w:rtl w:val="0"/>
          </w:rPr>
          <w:t xml:space="preserve"> or ongoing</w:t>
        </w:r>
      </w:ins>
      <w:r w:rsidDel="00000000" w:rsidR="00000000" w:rsidRPr="00000000">
        <w:rPr>
          <w:rtl w:val="0"/>
        </w:rPr>
        <w:t xml:space="preserve"> evaluations </w:t>
      </w:r>
      <w:del w:author="Chelsea Helion" w:id="46" w:date="2024-09-03T15:35:21Z">
        <w:r w:rsidDel="00000000" w:rsidR="00000000" w:rsidRPr="00000000">
          <w:rPr>
            <w:rtl w:val="0"/>
          </w:rPr>
          <w:delText xml:space="preserve">when decisions must be </w:delText>
        </w:r>
      </w:del>
      <w:r w:rsidDel="00000000" w:rsidR="00000000" w:rsidRPr="00000000">
        <w:rPr>
          <w:rtl w:val="0"/>
        </w:rPr>
        <w:t xml:space="preserve">made in response to rapidly evolving information of varying importance and subtlety. For example,</w:t>
      </w:r>
      <w:ins w:author="Chelsea Helion" w:id="47" w:date="2024-09-03T15:36:13Z">
        <w:r w:rsidDel="00000000" w:rsidR="00000000" w:rsidRPr="00000000">
          <w:rPr>
            <w:rtl w:val="0"/>
          </w:rPr>
          <w:t xml:space="preserve"> the features of</w:t>
        </w:r>
      </w:ins>
      <w:r w:rsidDel="00000000" w:rsidR="00000000" w:rsidRPr="00000000">
        <w:rPr>
          <w:rtl w:val="0"/>
        </w:rPr>
        <w:t xml:space="preserve"> a</w:t>
      </w:r>
      <w:ins w:author="Chelsea Helion" w:id="48" w:date="2024-09-03T15:35:35Z">
        <w:r w:rsidDel="00000000" w:rsidR="00000000" w:rsidRPr="00000000">
          <w:rPr>
            <w:rtl w:val="0"/>
          </w:rPr>
          <w:t xml:space="preserve">n actor (e.g., a</w:t>
        </w:r>
      </w:ins>
      <w:r w:rsidDel="00000000" w:rsidR="00000000" w:rsidRPr="00000000">
        <w:rPr>
          <w:rtl w:val="0"/>
        </w:rPr>
        <w:t xml:space="preserve"> person’s words, posture, eye contact, facial expressions, gestures</w:t>
      </w:r>
      <w:ins w:author="Chelsea Helion" w:id="49" w:date="2024-09-03T15:36:46Z">
        <w:r w:rsidDel="00000000" w:rsidR="00000000" w:rsidRPr="00000000">
          <w:rPr>
            <w:rtl w:val="0"/>
          </w:rPr>
          <w:t xml:space="preserve">) </w:t>
        </w:r>
      </w:ins>
      <w:del w:author="Chelsea Helion" w:id="49" w:date="2024-09-03T15:36:46Z">
        <w:r w:rsidDel="00000000" w:rsidR="00000000" w:rsidRPr="00000000">
          <w:rPr>
            <w:rtl w:val="0"/>
          </w:rPr>
          <w:delText xml:space="preserve">, proxemics, haptics, volume, tone, rate of speaking, appearance, or interactions with others may or</w:delText>
        </w:r>
      </w:del>
      <w:r w:rsidDel="00000000" w:rsidR="00000000" w:rsidRPr="00000000">
        <w:rPr>
          <w:rtl w:val="0"/>
        </w:rPr>
        <w:t xml:space="preserve"> may not communicate useful information during a</w:t>
      </w:r>
      <w:ins w:author="Chelsea Helion" w:id="50" w:date="2024-09-03T15:40:36Z">
        <w:r w:rsidDel="00000000" w:rsidR="00000000" w:rsidRPr="00000000">
          <w:rPr>
            <w:rtl w:val="0"/>
          </w:rPr>
          <w:t xml:space="preserve"> real-time</w:t>
        </w:r>
      </w:ins>
      <w:r w:rsidDel="00000000" w:rsidR="00000000" w:rsidRPr="00000000">
        <w:rPr>
          <w:rtl w:val="0"/>
        </w:rPr>
        <w:t xml:space="preserve"> first impression</w:t>
      </w:r>
      <w:ins w:author="Chelsea Helion" w:id="51" w:date="2024-09-03T15:36:51Z">
        <w:r w:rsidDel="00000000" w:rsidR="00000000" w:rsidRPr="00000000">
          <w:rPr>
            <w:rtl w:val="0"/>
          </w:rPr>
          <w:t xml:space="preserve">. </w:t>
        </w:r>
        <w:del w:author="Chelsea Helion" w:id="51" w:date="2024-09-03T15:36:51Z">
          <w:r w:rsidDel="00000000" w:rsidR="00000000" w:rsidRPr="00000000">
            <w:rPr>
              <w:rtl w:val="0"/>
            </w:rPr>
            <w:delText xml:space="preserve"> but may be imbued with a different meaning upon recall when giving a post stimulus rating, when more information is known is known upon a re-watch</w:delText>
          </w:r>
        </w:del>
      </w:ins>
      <w:del w:author="Chelsea Helion" w:id="51" w:date="2024-09-03T15:36:51Z">
        <w:r w:rsidDel="00000000" w:rsidR="00000000" w:rsidRPr="00000000">
          <w:rPr>
            <w:rtl w:val="0"/>
          </w:rPr>
          <w:delText xml:space="preserve">.</w:delText>
        </w:r>
      </w:del>
      <w:ins w:author="Chelsea Helion" w:id="52" w:date="2024-09-03T15:37:49Z">
        <w:del w:author="Chelsea Helion" w:id="51" w:date="2024-09-03T15:36:51Z">
          <w:r w:rsidDel="00000000" w:rsidR="00000000" w:rsidRPr="00000000">
            <w:rPr>
              <w:rtl w:val="0"/>
            </w:rPr>
            <w:delText xml:space="preserve"> For example, for a movie like “The Sixth Sense” with a meaning-changing twist, when watching the film a second time  </w:delText>
          </w:r>
        </w:del>
      </w:ins>
      <w:r w:rsidDel="00000000" w:rsidR="00000000" w:rsidRPr="00000000">
        <w:rPr>
          <w:rtl w:val="0"/>
        </w:rPr>
        <w:t xml:space="preserve">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 thus failing to accurately represent the fluid and context-dependent nature of the original experience.</w:t>
      </w:r>
      <w:ins w:author="Chelsea Helion" w:id="53" w:date="2024-09-03T15:45:39Z">
        <w:r w:rsidDel="00000000" w:rsidR="00000000" w:rsidRPr="00000000">
          <w:rPr>
            <w:rtl w:val="0"/>
          </w:rPr>
          <w:t xml:space="preserve">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w:t>
        </w:r>
      </w:ins>
      <w:r w:rsidDel="00000000" w:rsidR="00000000" w:rsidRPr="00000000">
        <w:rPr>
          <w:rtl w:val="0"/>
        </w:rPr>
      </w:r>
    </w:p>
    <w:p w:rsidR="00000000" w:rsidDel="00000000" w:rsidP="00000000" w:rsidRDefault="00000000" w:rsidRPr="00000000" w14:paraId="00000032">
      <w:pPr>
        <w:spacing w:before="240" w:line="276" w:lineRule="auto"/>
        <w:ind w:firstLine="540"/>
        <w:jc w:val="both"/>
        <w:rPr>
          <w:ins w:author="Chelsea Helion" w:id="71" w:date="2024-06-15T20:58:02Z"/>
        </w:rPr>
      </w:pPr>
      <w:r w:rsidDel="00000000" w:rsidR="00000000" w:rsidRPr="00000000">
        <w:rPr>
          <w:rtl w:val="0"/>
        </w:rPr>
        <w:t xml:space="preserve">The limitations of post-exposure ratings extend beyond </w:t>
      </w:r>
      <w:r w:rsidDel="00000000" w:rsidR="00000000" w:rsidRPr="00000000">
        <w:rPr>
          <w:rtl w:val="0"/>
        </w:rPr>
        <w:t xml:space="preserve">secondary features of stimuli and may include the content within stimuli as well. While t</w:t>
      </w:r>
      <w:commentRangeStart w:id="11"/>
      <w:r w:rsidDel="00000000" w:rsidR="00000000" w:rsidRPr="00000000">
        <w:rPr>
          <w:rtl w:val="0"/>
        </w:rPr>
        <w:t xml:space="preserve">he reliability of cued-recall for basic valence (CITE), humor (CITE), [OTHER EXAMPLES] (CITE), and sadness (CITE) </w:t>
      </w:r>
      <w:ins w:author="Billy Mitchell" w:id="55" w:date="2024-06-25T01:21:14Z">
        <w:r w:rsidDel="00000000" w:rsidR="00000000" w:rsidRPr="00000000">
          <w:rPr>
            <w:rtl w:val="0"/>
          </w:rPr>
          <w:t xml:space="preserve">has been thoroughly tested and supported, the cued-recall reliability of many </w:t>
        </w:r>
      </w:ins>
      <w:r w:rsidDel="00000000" w:rsidR="00000000" w:rsidRPr="00000000">
        <w:rPr>
          <w:rtl w:val="0"/>
        </w:rPr>
        <w:t xml:space="preserve">other emotions and inner experiences</w:t>
      </w:r>
      <w:ins w:author="Chelsea Helion" w:id="56" w:date="2024-09-03T15:53:58Z">
        <w:r w:rsidDel="00000000" w:rsidR="00000000" w:rsidRPr="00000000">
          <w:rPr>
            <w:rtl w:val="0"/>
          </w:rPr>
          <w:t xml:space="preserve"> </w:t>
        </w:r>
      </w:ins>
      <w:r w:rsidDel="00000000" w:rsidR="00000000" w:rsidRPr="00000000">
        <w:rPr>
          <w:rtl w:val="0"/>
        </w:rPr>
        <w:t xml:space="preserve">have </w:t>
      </w:r>
      <w:ins w:author="Billy Mitchell" w:id="57" w:date="2024-06-24T18:56:32Z">
        <w:r w:rsidDel="00000000" w:rsidR="00000000" w:rsidRPr="00000000">
          <w:rPr>
            <w:rtl w:val="0"/>
          </w:rPr>
          <w:t xml:space="preserve">not</w:t>
        </w:r>
      </w:ins>
      <w:r w:rsidDel="00000000" w:rsidR="00000000" w:rsidRPr="00000000">
        <w:rPr>
          <w:rtl w:val="0"/>
        </w:rPr>
        <w:t xml:space="preserve"> and thus remain unknown.</w:t>
      </w:r>
      <w:ins w:author="Billy Mitchell" w:id="58" w:date="2024-06-24T18:57:37Z">
        <w:r w:rsidDel="00000000" w:rsidR="00000000" w:rsidRPr="00000000">
          <w:rPr>
            <w:rtl w:val="0"/>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w:t>
        </w:r>
      </w:ins>
      <w:ins w:author="Chelsea Helion" w:id="59" w:date="2024-09-03T15:54:24Z">
        <w:r w:rsidDel="00000000" w:rsidR="00000000" w:rsidRPr="00000000">
          <w:rPr>
            <w:rtl w:val="0"/>
          </w:rPr>
          <w:t xml:space="preserve">e.g.</w:t>
        </w:r>
      </w:ins>
      <w:ins w:author="Billy Mitchell" w:id="58" w:date="2024-06-24T18:57:37Z">
        <w:del w:author="Chelsea Helion" w:id="59" w:date="2024-09-03T15:54:24Z">
          <w:r w:rsidDel="00000000" w:rsidR="00000000" w:rsidRPr="00000000">
            <w:rPr>
              <w:rtl w:val="0"/>
            </w:rPr>
            <w:delText xml:space="preserve">i.e</w:delText>
          </w:r>
        </w:del>
        <w:r w:rsidDel="00000000" w:rsidR="00000000" w:rsidRPr="00000000">
          <w:rPr>
            <w:rtl w:val="0"/>
          </w:rPr>
          <w:t xml:space="preserve">., the surprise has been revealed</w:t>
        </w:r>
      </w:ins>
      <w:ins w:author="Chelsea Helion" w:id="60" w:date="2024-09-03T15:54:34Z">
        <w:r w:rsidDel="00000000" w:rsidR="00000000" w:rsidRPr="00000000">
          <w:rPr>
            <w:rtl w:val="0"/>
          </w:rPr>
          <w:t xml:space="preserve">, the final rose has been given out, the call was coming from inside the house</w:t>
        </w:r>
      </w:ins>
      <w:ins w:author="Billy Mitchell" w:id="58" w:date="2024-06-24T18:57:37Z">
        <w:del w:author="Chelsea Helion" w:id="60" w:date="2024-09-03T15:54:34Z">
          <w:r w:rsidDel="00000000" w:rsidR="00000000" w:rsidRPr="00000000">
            <w:rPr>
              <w:rtl w:val="0"/>
            </w:rPr>
            <w:delText xml:space="preserve"> or the scary event is better understood by the time ratings are collected</w:delText>
          </w:r>
        </w:del>
        <w:r w:rsidDel="00000000" w:rsidR="00000000" w:rsidRPr="00000000">
          <w:rPr>
            <w:rtl w:val="0"/>
          </w:rPr>
          <w:t xml:space="preserve">). Thus post-exposure ratings </w:t>
        </w:r>
      </w:ins>
      <w:ins w:author="Chelsea Helion" w:id="61" w:date="2024-09-03T15:55:35Z">
        <w:r w:rsidDel="00000000" w:rsidR="00000000" w:rsidRPr="00000000">
          <w:rPr>
            <w:rtl w:val="0"/>
          </w:rPr>
          <w:t xml:space="preserve">of </w:t>
        </w:r>
      </w:ins>
      <w:ins w:author="Billy Mitchell" w:id="58" w:date="2024-06-24T18:57:37Z">
        <w:del w:author="Chelsea Helion" w:id="61" w:date="2024-09-03T15:55:35Z">
          <w:r w:rsidDel="00000000" w:rsidR="00000000" w:rsidRPr="00000000">
            <w:rPr>
              <w:rtl w:val="0"/>
            </w:rPr>
            <w:delText xml:space="preserve">to represent </w:delText>
          </w:r>
        </w:del>
        <w:r w:rsidDel="00000000" w:rsidR="00000000" w:rsidRPr="00000000">
          <w:rPr>
            <w:rtl w:val="0"/>
          </w:rPr>
          <w:t xml:space="preserve">these </w:t>
        </w:r>
      </w:ins>
      <w:ins w:author="Chelsea Helion" w:id="62" w:date="2024-09-03T15:56:37Z">
        <w:r w:rsidDel="00000000" w:rsidR="00000000" w:rsidRPr="00000000">
          <w:rPr>
            <w:rtl w:val="0"/>
          </w:rPr>
          <w:t xml:space="preserve">events</w:t>
        </w:r>
      </w:ins>
      <w:ins w:author="Billy Mitchell" w:id="58" w:date="2024-06-24T18:57:37Z">
        <w:del w:author="Chelsea Helion" w:id="62" w:date="2024-09-03T15:56:37Z">
          <w:r w:rsidDel="00000000" w:rsidR="00000000" w:rsidRPr="00000000">
            <w:rPr>
              <w:rtl w:val="0"/>
            </w:rPr>
            <w:delText xml:space="preserve">experiences</w:delText>
          </w:r>
        </w:del>
        <w:r w:rsidDel="00000000" w:rsidR="00000000" w:rsidRPr="00000000">
          <w:rPr>
            <w:rtl w:val="0"/>
          </w:rPr>
          <w:t xml:space="preserve"> may</w:t>
        </w:r>
      </w:ins>
      <w:ins w:author="Chelsea Helion" w:id="63" w:date="2024-09-03T15:55:41Z">
        <w:r w:rsidDel="00000000" w:rsidR="00000000" w:rsidRPr="00000000">
          <w:rPr>
            <w:rtl w:val="0"/>
          </w:rPr>
          <w:t xml:space="preserve"> fail to fully capture initial emotional experience</w:t>
        </w:r>
        <w:del w:author="Chelsea Helion" w:id="63" w:date="2024-09-03T15:55:41Z">
          <w:r w:rsidDel="00000000" w:rsidR="00000000" w:rsidRPr="00000000">
            <w:rPr>
              <w:rtl w:val="0"/>
            </w:rPr>
            <w:delText xml:space="preserve">the dynamics of the emotions experienced </w:delText>
          </w:r>
        </w:del>
      </w:ins>
      <w:ins w:author="Billy Mitchell" w:id="58" w:date="2024-06-24T18:57:37Z">
        <w:del w:author="Chelsea Helion" w:id="63" w:date="2024-09-03T15:55:41Z">
          <w:r w:rsidDel="00000000" w:rsidR="00000000" w:rsidRPr="00000000">
            <w:rPr>
              <w:rtl w:val="0"/>
            </w:rPr>
            <w:delText xml:space="preserve"> be less reliable</w:delText>
          </w:r>
        </w:del>
        <w:r w:rsidDel="00000000" w:rsidR="00000000" w:rsidRPr="00000000">
          <w:rPr>
            <w:rtl w:val="0"/>
          </w:rPr>
          <w:t xml:space="preserve">. </w:t>
        </w:r>
        <w:commentRangeEnd w:id="11"/>
        <w:r w:rsidDel="00000000" w:rsidR="00000000" w:rsidRPr="00000000">
          <w:commentReference w:id="11"/>
        </w:r>
        <w:r w:rsidDel="00000000" w:rsidR="00000000" w:rsidRPr="00000000">
          <w:rPr>
            <w:rtl w:val="0"/>
          </w:rPr>
          <w:t xml:space="preserve"> For example, a recent naturalistic study</w:t>
        </w:r>
      </w:ins>
      <w:ins w:author="Chelsea Helion" w:id="64" w:date="2024-09-03T15:58:40Z">
        <w:r w:rsidDel="00000000" w:rsidR="00000000" w:rsidRPr="00000000">
          <w:rPr>
            <w:rtl w:val="0"/>
          </w:rPr>
          <w:t xml:space="preserve"> assessed the intensity of fear-related experience in a haunted house both in the moment and a week later </w:t>
        </w:r>
        <w:r w:rsidDel="00000000" w:rsidR="00000000" w:rsidRPr="00000000">
          <w:rPr>
            <w:rtl w:val="0"/>
          </w:rPr>
          <w:t xml:space="preserve">(2023_Stasiak). They</w:t>
        </w:r>
      </w:ins>
      <w:ins w:author="Billy Mitchell" w:id="58" w:date="2024-06-24T18:57:37Z">
        <w:r w:rsidDel="00000000" w:rsidR="00000000" w:rsidRPr="00000000">
          <w:rPr>
            <w:rtl w:val="0"/>
          </w:rPr>
          <w:t xml:space="preserve"> found that </w:t>
        </w:r>
      </w:ins>
      <w:ins w:author="Chelsea Helion" w:id="65" w:date="2024-09-03T16:16:58Z">
        <w:r w:rsidDel="00000000" w:rsidR="00000000" w:rsidRPr="00000000">
          <w:rPr>
            <w:rtl w:val="0"/>
          </w:rPr>
          <w:t xml:space="preserve">memory of </w:t>
        </w:r>
      </w:ins>
      <w:ins w:author="Billy Mitchell" w:id="58" w:date="2024-06-24T18:57:37Z">
        <w:del w:author="Chelsea Helion" w:id="65" w:date="2024-09-03T16:16:58Z">
          <w:r w:rsidDel="00000000" w:rsidR="00000000" w:rsidRPr="00000000">
            <w:rPr>
              <w:rtl w:val="0"/>
            </w:rPr>
            <w:delText xml:space="preserve">recall of </w:delText>
          </w:r>
        </w:del>
        <w:r w:rsidDel="00000000" w:rsidR="00000000" w:rsidRPr="00000000">
          <w:rPr>
            <w:rtl w:val="0"/>
          </w:rPr>
          <w:t xml:space="preserve">how intensely fear was experienced had either amplified or </w:t>
        </w:r>
      </w:ins>
      <w:ins w:author="Chelsea Helion" w:id="66" w:date="2024-09-03T15:58:30Z">
        <w:r w:rsidDel="00000000" w:rsidR="00000000" w:rsidRPr="00000000">
          <w:rPr>
            <w:rtl w:val="0"/>
          </w:rPr>
          <w:t xml:space="preserve">attenuated</w:t>
        </w:r>
      </w:ins>
      <w:ins w:author="Billy Mitchell" w:id="58" w:date="2024-06-24T18:57:37Z">
        <w:del w:author="Chelsea Helion" w:id="66" w:date="2024-09-03T15:58:30Z">
          <w:r w:rsidDel="00000000" w:rsidR="00000000" w:rsidRPr="00000000">
            <w:rPr>
              <w:rtl w:val="0"/>
            </w:rPr>
            <w:delText xml:space="preserve">diminished</w:delText>
          </w:r>
        </w:del>
        <w:r w:rsidDel="00000000" w:rsidR="00000000" w:rsidRPr="00000000">
          <w:rPr>
            <w:rtl w:val="0"/>
          </w:rPr>
          <w:t xml:space="preserve"> depending upon which</w:t>
        </w:r>
      </w:ins>
      <w:ins w:author="Chelsea Helion" w:id="67" w:date="2024-09-03T16:08:06Z">
        <w:r w:rsidDel="00000000" w:rsidR="00000000" w:rsidRPr="00000000">
          <w:rPr>
            <w:rtl w:val="0"/>
          </w:rPr>
          <w:t xml:space="preserve"> emotion labels</w:t>
        </w:r>
      </w:ins>
      <w:ins w:author="Billy Mitchell" w:id="58" w:date="2024-06-24T18:57:37Z">
        <w:r w:rsidDel="00000000" w:rsidR="00000000" w:rsidRPr="00000000">
          <w:rPr>
            <w:rtl w:val="0"/>
          </w:rPr>
          <w:t xml:space="preserve"> </w:t>
        </w:r>
        <w:del w:author="Chelsea Helion" w:id="68" w:date="2024-09-03T16:08:11Z">
          <w:r w:rsidDel="00000000" w:rsidR="00000000" w:rsidRPr="00000000">
            <w:rPr>
              <w:rtl w:val="0"/>
            </w:rPr>
            <w:delText xml:space="preserve">gist-level labels </w:delText>
          </w:r>
        </w:del>
        <w:r w:rsidDel="00000000" w:rsidR="00000000" w:rsidRPr="00000000">
          <w:rPr>
            <w:rtl w:val="0"/>
          </w:rPr>
          <w:t xml:space="preserve">subjects used to categorize </w:t>
        </w:r>
      </w:ins>
      <w:ins w:author="Chelsea Helion" w:id="69" w:date="2024-09-03T16:03:21Z">
        <w:r w:rsidDel="00000000" w:rsidR="00000000" w:rsidRPr="00000000">
          <w:rPr>
            <w:rtl w:val="0"/>
          </w:rPr>
          <w:t xml:space="preserve">the events during recall</w:t>
        </w:r>
      </w:ins>
      <w:ins w:author="Billy Mitchell" w:id="58" w:date="2024-06-24T18:57:37Z">
        <w:del w:author="Chelsea Helion" w:id="69" w:date="2024-09-03T16:03:21Z">
          <w:r w:rsidDel="00000000" w:rsidR="00000000" w:rsidRPr="00000000">
            <w:rPr>
              <w:rtl w:val="0"/>
            </w:rPr>
            <w:delText xml:space="preserve">fear-inducing events in a haunted house</w:delText>
          </w:r>
        </w:del>
        <w:r w:rsidDel="00000000" w:rsidR="00000000" w:rsidRPr="00000000">
          <w:rPr>
            <w:rtl w:val="0"/>
          </w:rPr>
          <w:t xml:space="preserve"> (2023_Stasiak). </w:t>
        </w:r>
      </w:ins>
      <w:del w:author="Billy Mitchell" w:id="58" w:date="2024-06-24T18:57:37Z">
        <w:commentRangeStart w:id="12"/>
        <w:r w:rsidDel="00000000" w:rsidR="00000000" w:rsidRPr="00000000">
          <w:rPr>
            <w:rtl w:val="0"/>
          </w:rPr>
          <w:delText xml:space="preserve"> </w:delText>
        </w:r>
      </w:del>
      <w:ins w:author="Billy Mitchell" w:id="58" w:date="2024-06-24T18:57:37Z">
        <w:commentRangeEnd w:id="12"/>
        <w:r w:rsidDel="00000000" w:rsidR="00000000" w:rsidRPr="00000000">
          <w:commentReference w:id="12"/>
        </w:r>
        <w:r w:rsidDel="00000000" w:rsidR="00000000" w:rsidRPr="00000000">
          <w:rPr>
            <w:rtl w:val="0"/>
          </w:rPr>
          <w:t xml:space="preserve">Other discussions of continuous self-report ratings have </w:t>
        </w:r>
      </w:ins>
      <w:ins w:author="Chelsea Helion" w:id="70" w:date="2024-09-03T16:08:35Z">
        <w:r w:rsidDel="00000000" w:rsidR="00000000" w:rsidRPr="00000000">
          <w:rPr>
            <w:rtl w:val="0"/>
          </w:rPr>
          <w:t xml:space="preserve">proposed</w:t>
        </w:r>
      </w:ins>
      <w:ins w:author="Billy Mitchell" w:id="58" w:date="2024-06-24T18:57:37Z">
        <w:del w:author="Chelsea Helion" w:id="70" w:date="2024-09-03T16:08:35Z">
          <w:r w:rsidDel="00000000" w:rsidR="00000000" w:rsidRPr="00000000">
            <w:rPr>
              <w:rtl w:val="0"/>
            </w:rPr>
            <w:delText xml:space="preserve">also supposed</w:delText>
          </w:r>
        </w:del>
        <w:r w:rsidDel="00000000" w:rsidR="00000000" w:rsidRPr="00000000">
          <w:rPr>
            <w:rtl w:val="0"/>
          </w:rPr>
          <w:t xml:space="preserve"> that subtle, complex, or ambiguous emotion experiences may be less reliably recalled (2022_Jaaskelainen), though we are not aware of any direct empirical evidence supporting this claim to date. Waiting to collect ratings may also introduce biases which distort the initial experience</w:t>
        </w:r>
        <w:del w:author="Chelsea Helion" w:id="71" w:date="2024-06-15T20:58:02Z">
          <w:r w:rsidDel="00000000" w:rsidR="00000000" w:rsidRPr="00000000">
            <w:rPr>
              <w:rtl w:val="0"/>
            </w:rPr>
            <w:delText xml:space="preserve">.</w:delText>
          </w:r>
        </w:del>
      </w:ins>
      <w:ins w:author="Chelsea Helion" w:id="71" w:date="2024-06-15T20:58:02Z">
        <w:r w:rsidDel="00000000" w:rsidR="00000000" w:rsidRPr="00000000">
          <w:rPr>
            <w:rtl w:val="0"/>
          </w:rPr>
          <w:t xml:space="preserve">. What we term </w:t>
        </w:r>
        <w:r w:rsidDel="00000000" w:rsidR="00000000" w:rsidRPr="00000000">
          <w:rPr>
            <w:rtl w:val="0"/>
          </w:rPr>
          <w:t xml:space="preserve">e</w:t>
        </w:r>
        <w:r w:rsidDel="00000000" w:rsidR="00000000" w:rsidRPr="00000000">
          <w:rPr>
            <w:i w:val="1"/>
            <w:rtl w:val="0"/>
          </w:rPr>
          <w:t xml:space="preserve">xpressive active engagement</w:t>
        </w:r>
        <w:r w:rsidDel="00000000" w:rsidR="00000000" w:rsidRPr="00000000">
          <w:rPr>
            <w:rtl w:val="0"/>
          </w:rPr>
          <w:t xml:space="preserve"> - or collecting in-the-moment continuous self-report ratings of one or more specific questions while subjects watch a stimulus for the first time - may be a preferable alternative to reflective active engagement when retroactive ratings are not appropriate. </w:t>
        </w:r>
        <w:r w:rsidDel="00000000" w:rsidR="00000000" w:rsidRPr="00000000">
          <w:rPr>
            <w:rtl w:val="0"/>
          </w:rPr>
        </w:r>
      </w:ins>
    </w:p>
    <w:p w:rsidR="00000000" w:rsidDel="00000000" w:rsidP="00000000" w:rsidRDefault="00000000" w:rsidRPr="00000000" w14:paraId="00000033">
      <w:pPr>
        <w:spacing w:before="240" w:line="276" w:lineRule="auto"/>
        <w:ind w:firstLine="540"/>
        <w:jc w:val="both"/>
        <w:rPr>
          <w:ins w:author="Chelsea Helion" w:id="72" w:date="2024-09-03T16:48:21Z"/>
        </w:rPr>
      </w:pPr>
      <w:ins w:author="Chelsea Helion" w:id="71" w:date="2024-06-15T20:58:02Z">
        <w:r w:rsidDel="00000000" w:rsidR="00000000" w:rsidRPr="00000000">
          <w:rPr>
            <w:b w:val="1"/>
            <w:i w:val="1"/>
            <w:rtl w:val="0"/>
          </w:rPr>
          <w:t xml:space="preserve">Benefits of Expressive Active Engagement</w:t>
        </w:r>
        <w:r w:rsidDel="00000000" w:rsidR="00000000" w:rsidRPr="00000000">
          <w:rPr>
            <w:rtl w:val="0"/>
          </w:rPr>
          <w:t xml:space="preserve">. </w:t>
        </w:r>
        <w:r w:rsidDel="00000000" w:rsidR="00000000" w:rsidRPr="00000000">
          <w:rPr>
            <w:rtl w:val="0"/>
          </w:rPr>
          <w:t xml:space="preserve">Expressive active engagement may be a useful alternative precisely when reflective engagement techniques are limited in the three contexts outlined above: 1) when stimuli are long and/or complex, 2) when the subjective experiences we want to study are subtle, intense, or ambiguous, and 3) when retaining the fidelity of the </w:t>
        </w:r>
        <w:r w:rsidDel="00000000" w:rsidR="00000000" w:rsidRPr="00000000">
          <w:rPr>
            <w:rtl w:val="0"/>
          </w:rPr>
          <w:t xml:space="preserve">initial experience</w:t>
        </w:r>
        <w:r w:rsidDel="00000000" w:rsidR="00000000" w:rsidRPr="00000000">
          <w:rPr>
            <w:rtl w:val="0"/>
          </w:rPr>
          <w:t xml:space="preserve"> is important. One concern may be that actively rating a stimulus may fundamentally change how it is experienced, however, subjects who expressively engage with and passively view stimuli appear overwhelmingly similar </w:t>
        </w:r>
        <w:r w:rsidDel="00000000" w:rsidR="00000000" w:rsidRPr="00000000">
          <w:rPr>
            <w:rtl w:val="0"/>
          </w:rPr>
          <w:t xml:space="preserve">in physiological (2005_Mauss) and experiential (2005_Hutcherson; 2021_Wagner) representations of events, suggesting limited penalties to the fidelity of recorded phenomena due to in-the-moment introspection. This level of idiosyncratic phenomenal fidelity is required when researching subject-specific neural signatures (e.g., CITE) or associations between subject-specific neural activity and concurrent behavioral outcomes (e.g., CITE). </w:t>
        </w:r>
      </w:ins>
      <w:ins w:author="Chelsea Helion" w:id="72" w:date="2024-09-03T16:48:21Z">
        <w:r w:rsidDel="00000000" w:rsidR="00000000" w:rsidRPr="00000000">
          <w:rPr>
            <w:rtl w:val="0"/>
          </w:rPr>
        </w:r>
      </w:ins>
    </w:p>
    <w:p w:rsidR="00000000" w:rsidDel="00000000" w:rsidP="00000000" w:rsidRDefault="00000000" w:rsidRPr="00000000" w14:paraId="00000034">
      <w:pPr>
        <w:spacing w:before="240" w:line="276" w:lineRule="auto"/>
        <w:ind w:firstLine="540"/>
        <w:jc w:val="both"/>
        <w:rPr>
          <w:ins w:author="Chelsea Helion" w:id="78" w:date="2024-09-03T16:50:55Z"/>
        </w:rPr>
      </w:pPr>
      <w:ins w:author="Chelsea Helion" w:id="71" w:date="2024-06-15T20:58:02Z">
        <w:r w:rsidDel="00000000" w:rsidR="00000000" w:rsidRPr="00000000">
          <w:rPr>
            <w:rtl w:val="0"/>
          </w:rPr>
          <w:t xml:space="preserve">In the moment ratings, unlike retroactive ratings, avoid concerns of recall errors, biases, and/or that the ratings represent a different experience than the passive or reflective engagement experience that was previously captured</w:t>
        </w:r>
        <w:commentRangeStart w:id="13"/>
        <w:r w:rsidDel="00000000" w:rsidR="00000000" w:rsidRPr="00000000">
          <w:rPr>
            <w:rtl w:val="0"/>
          </w:rPr>
          <w:t xml:space="preserve">. Andric and colleagues (2016) observed differences in network configurations of neural activity between repeated showings of the same stimulus, suggesting that higher-level neural processing differs considerably even when explicit ratings of subjective experiences look similar.</w:t>
        </w:r>
        <w:commentRangeEnd w:id="13"/>
        <w:r w:rsidDel="00000000" w:rsidR="00000000" w:rsidRPr="00000000">
          <w:commentReference w:id="13"/>
        </w:r>
        <w:r w:rsidDel="00000000" w:rsidR="00000000" w:rsidRPr="00000000">
          <w:rPr>
            <w:rtl w:val="0"/>
          </w:rPr>
          <w:t xml:space="preserve"> Additionally, </w:t>
        </w:r>
        <w:r w:rsidDel="00000000" w:rsidR="00000000" w:rsidRPr="00000000">
          <w:rPr>
            <w:rtl w:val="0"/>
          </w:rPr>
          <w:t xml:space="preserve">some stimuli may naturally encourage processes that are more akin to what we consider active viewing. For example, for stimuli </w:t>
        </w:r>
      </w:ins>
      <w:del w:author="Chelsea Helion" w:id="71" w:date="2024-06-15T20:58:02Z">
        <w:r w:rsidDel="00000000" w:rsidR="00000000" w:rsidRPr="00000000">
          <w:rPr>
            <w:rtl w:val="0"/>
          </w:rPr>
          <w:delText xml:space="preserve">W</w:delText>
        </w:r>
      </w:del>
      <w:r w:rsidDel="00000000" w:rsidR="00000000" w:rsidRPr="00000000">
        <w:rPr>
          <w:rtl w:val="0"/>
        </w:rPr>
        <w:t xml:space="preserve"> which centrally feature ambiguity (e.g., which contestant will win a reality competition, which character committed the crime in a murder mystery) </w:t>
      </w:r>
      <w:ins w:author="Chelsea Helion" w:id="73" w:date="2024-06-15T21:00:22Z">
        <w:r w:rsidDel="00000000" w:rsidR="00000000" w:rsidRPr="00000000">
          <w:rPr>
            <w:rtl w:val="0"/>
          </w:rPr>
          <w:t xml:space="preserve">the cognitive processes evoked via passive viewing </w:t>
        </w:r>
      </w:ins>
      <w:r w:rsidDel="00000000" w:rsidR="00000000" w:rsidRPr="00000000">
        <w:rPr>
          <w:rtl w:val="0"/>
        </w:rPr>
        <w:t xml:space="preserve">may not differ substantially from the instructions that an active engagement study design provides. </w:t>
      </w:r>
      <w:ins w:author="Chelsea Helion" w:id="74" w:date="2024-06-15T21:00:41Z">
        <w:r w:rsidDel="00000000" w:rsidR="00000000" w:rsidRPr="00000000">
          <w:rPr>
            <w:rtl w:val="0"/>
          </w:rPr>
          <w:t xml:space="preserve">That is, for this type of stimuli, participants may be</w:t>
        </w:r>
      </w:ins>
      <w:ins w:author="Billy Mitchell" w:id="75" w:date="2024-06-17T23:32:31Z">
        <w:r w:rsidDel="00000000" w:rsidR="00000000" w:rsidRPr="00000000">
          <w:rPr>
            <w:rtl w:val="0"/>
          </w:rPr>
          <w:t xml:space="preserve"> naturally</w:t>
        </w:r>
      </w:ins>
      <w:ins w:author="Chelsea Helion" w:id="74" w:date="2024-06-15T21:00:41Z">
        <w:r w:rsidDel="00000000" w:rsidR="00000000" w:rsidRPr="00000000">
          <w:rPr>
            <w:rtl w:val="0"/>
          </w:rPr>
          <w:t xml:space="preserve"> engaging in an explicit information-seeking process to determine the winner or assess the guilt of an accused character</w:t>
        </w:r>
      </w:ins>
      <w:ins w:author="Billy Mitchell" w:id="76" w:date="2024-06-17T23:32:48Z">
        <w:r w:rsidDel="00000000" w:rsidR="00000000" w:rsidRPr="00000000">
          <w:rPr>
            <w:rtl w:val="0"/>
          </w:rPr>
          <w:t xml:space="preserve">,</w:t>
        </w:r>
      </w:ins>
      <w:ins w:author="Chelsea Helion" w:id="74" w:date="2024-06-15T21:00:41Z">
        <w:r w:rsidDel="00000000" w:rsidR="00000000" w:rsidRPr="00000000">
          <w:rPr>
            <w:rtl w:val="0"/>
          </w:rPr>
          <w:t xml:space="preserve"> regardless of whether they have explicit instructions to do so. </w:t>
        </w:r>
      </w:ins>
      <w:del w:author="Chelsea Helion" w:id="77" w:date="2024-09-03T16:50:52Z">
        <w:r w:rsidDel="00000000" w:rsidR="00000000" w:rsidRPr="00000000">
          <w:rPr>
            <w:rtl w:val="0"/>
          </w:rPr>
          <w:delText xml:space="preserve">If</w:delText>
        </w:r>
      </w:del>
      <w:ins w:author="Chelsea Helion" w:id="78" w:date="2024-09-03T16:50:55Z">
        <w:r w:rsidDel="00000000" w:rsidR="00000000" w:rsidRPr="00000000">
          <w:rPr>
            <w:rtl w:val="0"/>
          </w:rPr>
        </w:r>
      </w:ins>
    </w:p>
    <w:p w:rsidR="00000000" w:rsidDel="00000000" w:rsidP="00000000" w:rsidRDefault="00000000" w:rsidRPr="00000000" w14:paraId="00000035">
      <w:pPr>
        <w:spacing w:before="240" w:line="276" w:lineRule="auto"/>
        <w:ind w:firstLine="540"/>
        <w:jc w:val="both"/>
        <w:rPr>
          <w:ins w:author="Chelsea Helion" w:id="80" w:date="2024-06-15T21:28:26Z"/>
        </w:rPr>
      </w:pPr>
      <w:r w:rsidDel="00000000" w:rsidR="00000000" w:rsidRPr="00000000">
        <w:rPr>
          <w:rtl w:val="0"/>
        </w:rPr>
        <w:t xml:space="preserve">Despite the strengths and utility of </w:t>
      </w:r>
      <w:ins w:author="Chelsea Helion" w:id="79" w:date="2024-09-03T16:51:04Z">
        <w:r w:rsidDel="00000000" w:rsidR="00000000" w:rsidRPr="00000000">
          <w:rPr>
            <w:rtl w:val="0"/>
          </w:rPr>
          <w:t xml:space="preserve">in-the-moment</w:t>
        </w:r>
      </w:ins>
      <w:del w:author="Chelsea Helion" w:id="79" w:date="2024-09-03T16:51:04Z">
        <w:r w:rsidDel="00000000" w:rsidR="00000000" w:rsidRPr="00000000">
          <w:rPr>
            <w:rtl w:val="0"/>
          </w:rPr>
          <w:delText xml:space="preserve">online</w:delText>
        </w:r>
      </w:del>
      <w:r w:rsidDel="00000000" w:rsidR="00000000" w:rsidRPr="00000000">
        <w:rPr>
          <w:rtl w:val="0"/>
        </w:rPr>
        <w:t xml:space="preserve"> ratings, the use of this technique has largely stagnated in the neuroimaging literature due to popular interpretations of early studies suggesting that online rating alters neural activity in substantial ways (2012_Nummenmaa; 2021_Saarimaki; 2022_Jaaskelainen). To date, only a handful of neuroimaging studies that we could find have attempted to capture continuous online self-reported ratings during exposure to a </w:t>
      </w:r>
      <w:r w:rsidDel="00000000" w:rsidR="00000000" w:rsidRPr="00000000">
        <w:rPr>
          <w:rtl w:val="0"/>
        </w:rPr>
        <w:t xml:space="preserve">dynamic, feature-rich stimuli</w:t>
      </w:r>
      <w:r w:rsidDel="00000000" w:rsidR="00000000" w:rsidRPr="00000000">
        <w:rPr>
          <w:rtl w:val="0"/>
        </w:rPr>
        <w:t xml:space="preserve"> (2005_Hutchinson; 2011_Wallentin; 2013_Sawahata; 2015_Lehne; 2016_Nguyen; 2020_Jimenez). We posit that the broad support for the interpretation that online ratings are inherently problematic in the context of neuroimaging studies may be overstated, as the literature often cited either did not use continuous ratings and dynamic stimuli (2003_Taylor, 2007_Lieberman) or contrasted significantly different (e.g., active and passive) conditions (2005_Hutcherson; 2020_Jimenez) confounding the act of rating with differences in both instructions </w:t>
      </w:r>
      <w:r w:rsidDel="00000000" w:rsidR="00000000" w:rsidRPr="00000000">
        <w:rPr>
          <w:i w:val="1"/>
          <w:rtl w:val="0"/>
        </w:rPr>
        <w:t xml:space="preserve">and</w:t>
      </w:r>
      <w:r w:rsidDel="00000000" w:rsidR="00000000" w:rsidRPr="00000000">
        <w:rPr>
          <w:rtl w:val="0"/>
        </w:rPr>
        <w:t xml:space="preserve"> viewing goals (e.g., example of what you mean by this). This discrepancy alone would likely have a substantial influence upon neural network (e.g., attention, DMN, reward, decision-making) 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ins w:author="Chelsea Helion" w:id="80" w:date="2024-06-15T21:28:26Z">
        <w:r w:rsidDel="00000000" w:rsidR="00000000" w:rsidRPr="00000000">
          <w:rPr>
            <w:rtl w:val="0"/>
          </w:rPr>
        </w:r>
      </w:ins>
    </w:p>
    <w:p w:rsidR="00000000" w:rsidDel="00000000" w:rsidP="00000000" w:rsidRDefault="00000000" w:rsidRPr="00000000" w14:paraId="00000036">
      <w:pPr>
        <w:spacing w:before="240" w:line="276" w:lineRule="auto"/>
        <w:ind w:firstLine="540"/>
        <w:jc w:val="both"/>
        <w:rPr>
          <w:ins w:author="Chelsea Helion" w:id="80" w:date="2024-06-15T21:28:26Z"/>
        </w:rPr>
      </w:pPr>
      <w:ins w:author="Chelsea Helion" w:id="80" w:date="2024-06-15T21:28:26Z">
        <w:commentRangeStart w:id="14"/>
        <w:r w:rsidDel="00000000" w:rsidR="00000000" w:rsidRPr="00000000">
          <w:rPr>
            <w:b w:val="1"/>
            <w:i w:val="1"/>
            <w:rtl w:val="0"/>
          </w:rPr>
          <w:t xml:space="preserve">Expected Similarities and Differences Between Reflective and Expressive Active Engagement.</w:t>
        </w:r>
        <w:commentRangeEnd w:id="14"/>
        <w:r w:rsidDel="00000000" w:rsidR="00000000" w:rsidRPr="00000000">
          <w:commentReference w:id="14"/>
        </w:r>
        <w:r w:rsidDel="00000000" w:rsidR="00000000" w:rsidRPr="00000000">
          <w:rPr>
            <w:b w:val="1"/>
            <w:i w:val="1"/>
            <w:rtl w:val="0"/>
          </w:rPr>
          <w:t xml:space="preserve"> </w:t>
        </w:r>
        <w:r w:rsidDel="00000000" w:rsidR="00000000" w:rsidRPr="00000000">
          <w:rPr>
            <w:rtl w:val="0"/>
          </w:rPr>
          <w:t xml:space="preserve">It is unclear how expressive engagement (i.e., collecting online continuous self-report ratings of a specific pre-defined subjective experience) alters the higher-order cognitive processes underlying viewing or listening relative to reflective engagement  (i.e., instructing subjects to focus on a specific pre-defined subjective experience without providing explicit ratings), if at all. Expressive engagement, more so than reflective engagement, likely recruits regions associated with interoception (e.g., anterior cingulate cortex (ACC), anterior insula (AI)) and quantification (e.g., intraparietal sulcus (IPS)) in order to maintain awareness of one’s evaluations and to continually pinpoint where those evaluations exist relative to other points on a numeric continuum. However, the act of rating may also lead people to engage with the stimulus narrative more (e.g., superior parietal lobe (SPL)), relative to reflective viewers, in order to inform their ratings. </w:t>
        </w:r>
      </w:ins>
    </w:p>
    <w:p w:rsidR="00000000" w:rsidDel="00000000" w:rsidP="00000000" w:rsidRDefault="00000000" w:rsidRPr="00000000" w14:paraId="00000037">
      <w:pPr>
        <w:spacing w:before="240" w:line="276" w:lineRule="auto"/>
        <w:ind w:firstLine="540"/>
        <w:jc w:val="both"/>
        <w:rPr>
          <w:ins w:author="Chelsea Helion" w:id="80" w:date="2024-06-15T21:28:26Z"/>
        </w:rPr>
      </w:pPr>
      <w:ins w:author="Chelsea Helion" w:id="80" w:date="2024-06-15T21:28:26Z">
        <w:r w:rsidDel="00000000" w:rsidR="00000000" w:rsidRPr="00000000">
          <w:rPr>
            <w:rtl w:val="0"/>
          </w:rPr>
          <w:t xml:space="preserve">Conversely, </w:t>
        </w:r>
        <w:r w:rsidDel="00000000" w:rsidR="00000000" w:rsidRPr="00000000">
          <w:rPr>
            <w:rtl w:val="0"/>
          </w:rPr>
          <w:t xml:space="preserve">without the added pressure of having to rate their evaluations, </w:t>
        </w:r>
        <w:r w:rsidDel="00000000" w:rsidR="00000000" w:rsidRPr="00000000">
          <w:rPr>
            <w:rtl w:val="0"/>
          </w:rPr>
          <w:t xml:space="preserve">reflective viewers may experience occasional lapses in attention and greater default mode network engagement (e.g., precuneus (pCUN), inferior parietal lobe (IPS), medial prefrontal cortex (mPFC)). These changes in engagement may lead expressively engaged viewers to demonstrate greater sensory processing (i.e., superior temporal gyrus (STG), occipital lobe (Occ)) and social-emotional responding (i.e., temporoparietal junction (TPJ)/posterior superior temporal sulcus (pSTS), fusiform face area (FFA)), as well. However, reflective and expressive engagement may produce differences in the dynamics of neural processing; not just magnitude. We hypothesize that </w:t>
        </w:r>
        <w:commentRangeStart w:id="15"/>
        <w:r w:rsidDel="00000000" w:rsidR="00000000" w:rsidRPr="00000000">
          <w:rPr>
            <w:rtl w:val="0"/>
          </w:rPr>
          <w:t xml:space="preserve">raters</w:t>
        </w:r>
        <w:commentRangeEnd w:id="15"/>
        <w:r w:rsidDel="00000000" w:rsidR="00000000" w:rsidRPr="00000000">
          <w:commentReference w:id="15"/>
        </w:r>
        <w:r w:rsidDel="00000000" w:rsidR="00000000" w:rsidRPr="00000000">
          <w:rPr>
            <w:rtl w:val="0"/>
          </w:rPr>
          <w:t xml:space="preserve"> may demonstrate greater synchrony than non-raters in interoceptive (i.e., ACC, AI) and quantitative (i.e., IPS) regions and, if engagement does differ between raters and non-raters, less synchrony than non-raters in default mode network associated regions (i.e., pCUN, IPL, mPFC). </w:t>
        </w:r>
      </w:ins>
    </w:p>
    <w:p w:rsidR="00000000" w:rsidDel="00000000" w:rsidP="00000000" w:rsidRDefault="00000000" w:rsidRPr="00000000" w14:paraId="00000038">
      <w:pPr>
        <w:spacing w:before="240" w:lineRule="auto"/>
        <w:ind w:firstLine="540"/>
        <w:jc w:val="both"/>
        <w:rPr>
          <w:ins w:author="Chelsea Helion" w:id="80" w:date="2024-06-15T21:28:26Z"/>
        </w:rPr>
      </w:pPr>
      <w:ins w:author="Chelsea Helion" w:id="80" w:date="2024-06-15T21:28:26Z">
        <w:r w:rsidDel="00000000" w:rsidR="00000000" w:rsidRPr="00000000">
          <w:rPr>
            <w:rtl w:val="0"/>
          </w:rPr>
          <w:t xml:space="preserve">Consistent with these hypotheses, previous work contrasting passive and active viewing conditions while watching a video in the scanner found differences in regions associated with attention and introspection of emotions (i.e., ACC, AI, dorsomedial PFC), but no evidence of differences in regions responsible for emotion responses (list regions; 2005_Hutcherson). Although likely broader than how we have used the term thus far, a</w:t>
        </w:r>
        <w:r w:rsidDel="00000000" w:rsidR="00000000" w:rsidRPr="00000000">
          <w:rPr>
            <w:rtl w:val="0"/>
          </w:rPr>
          <w:t xml:space="preserve">n association test (n </w:t>
        </w:r>
        <w:r w:rsidDel="00000000" w:rsidR="00000000" w:rsidRPr="00000000">
          <w:rPr>
            <w:vertAlign w:val="subscript"/>
            <w:rtl w:val="0"/>
          </w:rPr>
          <w:t xml:space="preserve">studies</w:t>
        </w:r>
        <w:r w:rsidDel="00000000" w:rsidR="00000000" w:rsidRPr="00000000">
          <w:rPr>
            <w:rtl w:val="0"/>
          </w:rPr>
          <w:t xml:space="preserve"> = 207) of the term ‘rating’ generated using the Neurosynth (CITE) database</w:t>
        </w:r>
        <w:r w:rsidDel="00000000" w:rsidR="00000000" w:rsidRPr="00000000">
          <w:rPr>
            <w:rtl w:val="0"/>
          </w:rPr>
          <w:t xml:space="preserve"> found </w:t>
        </w:r>
        <w:r w:rsidDel="00000000" w:rsidR="00000000" w:rsidRPr="00000000">
          <w:rPr>
            <w:rtl w:val="0"/>
          </w:rPr>
          <w:t xml:space="preserve"> clusters in the left and right medial prefrontal cortex (mPFC), right  pregenual and left subgenual ACC, right SPL, right medial temporal pole (mTP), right IPS, and left AI. </w:t>
        </w:r>
        <w:r w:rsidDel="00000000" w:rsidR="00000000" w:rsidRPr="00000000">
          <w:rPr>
            <w:rtl w:val="0"/>
          </w:rPr>
          <w:t xml:space="preserve">These regions are common components in the default mode, dorsal attention, and salience networks, and thus, their activation during rating may represent altered levels of attention, interoception, and sensory processing. </w:t>
        </w:r>
        <w:r w:rsidDel="00000000" w:rsidR="00000000" w:rsidRPr="00000000">
          <w:rPr>
            <w:rtl w:val="0"/>
          </w:rPr>
        </w:r>
      </w:ins>
    </w:p>
    <w:p w:rsidR="00000000" w:rsidDel="00000000" w:rsidP="00000000" w:rsidRDefault="00000000" w:rsidRPr="00000000" w14:paraId="00000039">
      <w:pPr>
        <w:spacing w:before="240" w:lineRule="auto"/>
        <w:ind w:firstLine="720"/>
        <w:jc w:val="both"/>
        <w:rPr>
          <w:ins w:author="Chelsea Helion" w:id="89" w:date="2024-09-03T17:55:09Z"/>
          <w:rPrChange w:author="Chelsea Helion" w:id="81" w:date="2024-09-03T17:55:03Z">
            <w:rPr/>
          </w:rPrChange>
        </w:rPr>
      </w:pPr>
      <w:ins w:author="Chelsea Helion" w:id="80" w:date="2024-06-15T21:28:26Z">
        <w:r w:rsidDel="00000000" w:rsidR="00000000" w:rsidRPr="00000000">
          <w:rPr>
            <w:b w:val="1"/>
            <w:rtl w:val="0"/>
            <w:rPrChange w:author="Chelsea Helion" w:id="81" w:date="2024-09-03T17:55:03Z">
              <w:rPr>
                <w:b w:val="1"/>
              </w:rPr>
            </w:rPrChange>
          </w:rPr>
          <w:t xml:space="preserve">The Present Research. </w:t>
        </w:r>
        <w:r w:rsidDel="00000000" w:rsidR="00000000" w:rsidRPr="00000000">
          <w:rPr>
            <w:rtl w:val="0"/>
            <w:rPrChange w:author="Chelsea Helion" w:id="81" w:date="2024-09-03T17:55:03Z">
              <w:rPr/>
            </w:rPrChange>
          </w:rPr>
          <w:t xml:space="preserve">To test these hypotheses directly, in the </w:t>
        </w:r>
      </w:ins>
      <w:r w:rsidDel="00000000" w:rsidR="00000000" w:rsidRPr="00000000">
        <w:rPr>
          <w:rtl w:val="0"/>
          <w:rPrChange w:author="Chelsea Helion" w:id="81" w:date="2024-09-03T17:55:03Z">
            <w:rPr/>
          </w:rPrChange>
        </w:rPr>
        <w:t xml:space="preserve">present research, </w:t>
      </w:r>
      <w:r w:rsidDel="00000000" w:rsidR="00000000" w:rsidRPr="00000000">
        <w:rPr>
          <w:rtl w:val="0"/>
          <w:rPrChange w:author="Chelsea Helion" w:id="81" w:date="2024-09-03T17:55:03Z">
            <w:rPr/>
          </w:rPrChange>
        </w:rPr>
        <w:t xml:space="preserve"> participants watched video stimuli (a television episode) while being given a</w:t>
      </w:r>
      <w:ins w:author="Chelsea Helion" w:id="82" w:date="2024-09-03T17:54:14Z">
        <w:r w:rsidDel="00000000" w:rsidR="00000000" w:rsidRPr="00000000">
          <w:rPr>
            <w:rtl w:val="0"/>
            <w:rPrChange w:author="Chelsea Helion" w:id="81" w:date="2024-09-03T17:55:03Z">
              <w:rPr/>
            </w:rPrChange>
          </w:rPr>
          <w:t xml:space="preserve">n</w:t>
        </w:r>
      </w:ins>
      <w:r w:rsidDel="00000000" w:rsidR="00000000" w:rsidRPr="00000000">
        <w:rPr>
          <w:rtl w:val="0"/>
          <w:rPrChange w:author="Chelsea Helion" w:id="81" w:date="2024-09-03T17:55:03Z">
            <w:rPr/>
          </w:rPrChange>
        </w:rPr>
        <w:t xml:space="preserve"> evaluation goal (</w:t>
      </w:r>
      <w:commentRangeStart w:id="16"/>
      <w:r w:rsidDel="00000000" w:rsidR="00000000" w:rsidRPr="00000000">
        <w:rPr>
          <w:rtl w:val="0"/>
          <w:rPrChange w:author="Chelsea Helion" w:id="81" w:date="2024-09-03T17:55:03Z">
            <w:rPr/>
          </w:rPrChange>
        </w:rPr>
        <w:t xml:space="preserve">their certainty that a character had committed a crime</w:t>
      </w:r>
      <w:commentRangeEnd w:id="16"/>
      <w:r w:rsidDel="00000000" w:rsidR="00000000" w:rsidRPr="00000000">
        <w:commentReference w:id="16"/>
      </w:r>
      <w:r w:rsidDel="00000000" w:rsidR="00000000" w:rsidRPr="00000000">
        <w:rPr>
          <w:rtl w:val="0"/>
          <w:rPrChange w:author="Chelsea Helion" w:id="81" w:date="2024-09-03T17:55:03Z">
            <w:rPr/>
          </w:rPrChange>
        </w:rPr>
        <w:t xml:space="preserve">). In one half of the episode, participants did not give explicit ratings related to the evaluation</w:t>
      </w:r>
      <w:ins w:author="Chelsea Helion" w:id="83" w:date="2024-09-04T12:49:55Z">
        <w:r w:rsidDel="00000000" w:rsidR="00000000" w:rsidRPr="00000000">
          <w:rPr>
            <w:rtl w:val="0"/>
            <w:rPrChange w:author="Chelsea Helion" w:id="81" w:date="2024-09-03T17:55:03Z">
              <w:rPr/>
            </w:rPrChange>
          </w:rPr>
          <w:t xml:space="preserve"> (i.e., reflective active engagement)</w:t>
        </w:r>
      </w:ins>
      <w:r w:rsidDel="00000000" w:rsidR="00000000" w:rsidRPr="00000000">
        <w:rPr>
          <w:rtl w:val="0"/>
          <w:rPrChange w:author="Chelsea Helion" w:id="81" w:date="2024-09-03T17:55:03Z">
            <w:rPr/>
          </w:rPrChange>
        </w:rPr>
        <w:t xml:space="preserve">, whereas for the other half, participants gave explicit ratings for the evaluation</w:t>
      </w:r>
      <w:ins w:author="Chelsea Helion" w:id="84" w:date="2024-09-04T12:50:13Z">
        <w:r w:rsidDel="00000000" w:rsidR="00000000" w:rsidRPr="00000000">
          <w:rPr>
            <w:rtl w:val="0"/>
            <w:rPrChange w:author="Chelsea Helion" w:id="81" w:date="2024-09-03T17:55:03Z">
              <w:rPr/>
            </w:rPrChange>
          </w:rPr>
          <w:t xml:space="preserve"> (i.e., expressive active engagement)</w:t>
        </w:r>
      </w:ins>
      <w:r w:rsidDel="00000000" w:rsidR="00000000" w:rsidRPr="00000000">
        <w:rPr>
          <w:rtl w:val="0"/>
          <w:rPrChange w:author="Chelsea Helion" w:id="81" w:date="2024-09-03T17:55:03Z">
            <w:rPr/>
          </w:rPrChange>
        </w:rPr>
        <w:t xml:space="preserve">. As such, we were able to more directly isolate the neural effects of rating than the previously noted works</w:t>
      </w:r>
      <w:ins w:author="Chelsea Helion" w:id="85" w:date="2024-06-15T21:24:13Z">
        <w:r w:rsidDel="00000000" w:rsidR="00000000" w:rsidRPr="00000000">
          <w:rPr>
            <w:rtl w:val="0"/>
            <w:rPrChange w:author="Chelsea Helion" w:id="81" w:date="2024-09-03T17:55:03Z">
              <w:rPr/>
            </w:rPrChange>
          </w:rPr>
          <w:t xml:space="preserve">, both within- and between-participants</w:t>
        </w:r>
      </w:ins>
      <w:r w:rsidDel="00000000" w:rsidR="00000000" w:rsidRPr="00000000">
        <w:rPr>
          <w:rtl w:val="0"/>
          <w:rPrChange w:author="Chelsea Helion" w:id="81" w:date="2024-09-03T17:55:03Z">
            <w:rPr/>
          </w:rPrChange>
        </w:rPr>
        <w:t xml:space="preserve">. </w:t>
      </w:r>
      <w:r w:rsidDel="00000000" w:rsidR="00000000" w:rsidRPr="00000000">
        <w:rPr>
          <w:rtl w:val="0"/>
          <w:rPrChange w:author="Chelsea Helion" w:id="81" w:date="2024-09-03T17:55:03Z">
            <w:rPr/>
          </w:rPrChange>
        </w:rPr>
        <w:t xml:space="preserve">Additionally, w</w:t>
      </w:r>
      <w:r w:rsidDel="00000000" w:rsidR="00000000" w:rsidRPr="00000000">
        <w:rPr>
          <w:rtl w:val="0"/>
          <w:rPrChange w:author="Chelsea Helion" w:id="81" w:date="2024-09-03T17:55:03Z">
            <w:rPr/>
          </w:rPrChange>
        </w:rPr>
        <w:t xml:space="preserve">e employed complementary analytic approaches - parametric modulation, whole-brain univariate contrasts, and inter-subject correlation (ISC) analyses - to examine the neural effects of continuous rating</w:t>
      </w:r>
      <w:ins w:author="Chelsea Helion" w:id="86" w:date="2024-09-04T12:51:56Z">
        <w:r w:rsidDel="00000000" w:rsidR="00000000" w:rsidRPr="00000000">
          <w:rPr>
            <w:rtl w:val="0"/>
            <w:rPrChange w:author="Chelsea Helion" w:id="81" w:date="2024-09-03T17:55:03Z">
              <w:rPr/>
            </w:rPrChange>
          </w:rPr>
          <w:t xml:space="preserve">.</w:t>
        </w:r>
      </w:ins>
      <w:r w:rsidDel="00000000" w:rsidR="00000000" w:rsidRPr="00000000">
        <w:rPr>
          <w:rtl w:val="0"/>
          <w:rPrChange w:author="Chelsea Helion" w:id="81" w:date="2024-09-03T17:55:03Z">
            <w:rPr/>
          </w:rPrChange>
        </w:rPr>
        <w:t xml:space="preserve"> </w:t>
      </w:r>
      <w:del w:author="Chelsea Helion" w:id="87" w:date="2024-09-04T12:51:53Z">
        <w:r w:rsidDel="00000000" w:rsidR="00000000" w:rsidRPr="00000000">
          <w:rPr>
            <w:rtl w:val="0"/>
            <w:rPrChange w:author="Chelsea Helion" w:id="81" w:date="2024-09-03T17:55:03Z">
              <w:rPr/>
            </w:rPrChange>
          </w:rPr>
          <w:delText xml:space="preserve">during fMRI. </w:delText>
        </w:r>
      </w:del>
      <w:r w:rsidDel="00000000" w:rsidR="00000000" w:rsidRPr="00000000">
        <w:rPr>
          <w:rtl w:val="0"/>
          <w:rPrChange w:author="Chelsea Helion" w:id="81" w:date="2024-09-03T17:55:03Z">
            <w:rPr/>
          </w:rPrChange>
        </w:rPr>
        <w:t xml:space="preserve">Parametric modulation analysis enabled us to examine how variations in rating modulated neural activity, offering insights into the relationship between the subjective ratings and brain responses as a continuous relationship. The univariate approach allowed us to identify specific brain regions which demonstrate differential activation when </w:t>
      </w:r>
      <w:commentRangeStart w:id="17"/>
      <w:r w:rsidDel="00000000" w:rsidR="00000000" w:rsidRPr="00000000">
        <w:rPr>
          <w:rtl w:val="0"/>
          <w:rPrChange w:author="Chelsea Helion" w:id="81" w:date="2024-09-03T17:55:03Z">
            <w:rPr/>
          </w:rPrChange>
        </w:rPr>
        <w:t xml:space="preserve">expressive and reflective engagement</w:t>
      </w:r>
      <w:commentRangeEnd w:id="17"/>
      <w:r w:rsidDel="00000000" w:rsidR="00000000" w:rsidRPr="00000000">
        <w:commentReference w:id="17"/>
      </w:r>
      <w:r w:rsidDel="00000000" w:rsidR="00000000" w:rsidRPr="00000000">
        <w:rPr>
          <w:rtl w:val="0"/>
          <w:rPrChange w:author="Chelsea Helion" w:id="81" w:date="2024-09-03T17:55:03Z">
            <w:rPr/>
          </w:rPrChange>
        </w:rPr>
        <w:t xml:space="preserve"> (i.e., changes in average magnitude) are </w:t>
      </w:r>
      <w:ins w:author="Chelsea Helion" w:id="88" w:date="2024-09-04T12:52:29Z">
        <w:r w:rsidDel="00000000" w:rsidR="00000000" w:rsidRPr="00000000">
          <w:rPr>
            <w:rtl w:val="0"/>
            <w:rPrChange w:author="Chelsea Helion" w:id="81" w:date="2024-09-03T17:55:03Z">
              <w:rPr/>
            </w:rPrChange>
          </w:rPr>
          <w:t xml:space="preserve">utilized</w:t>
        </w:r>
      </w:ins>
      <w:del w:author="Chelsea Helion" w:id="88" w:date="2024-09-04T12:52:29Z">
        <w:r w:rsidDel="00000000" w:rsidR="00000000" w:rsidRPr="00000000">
          <w:rPr>
            <w:rtl w:val="0"/>
            <w:rPrChange w:author="Chelsea Helion" w:id="81" w:date="2024-09-03T17:55:03Z">
              <w:rPr/>
            </w:rPrChange>
          </w:rPr>
          <w:delText xml:space="preserve">engaged</w:delText>
        </w:r>
      </w:del>
      <w:r w:rsidDel="00000000" w:rsidR="00000000" w:rsidRPr="00000000">
        <w:rPr>
          <w:rtl w:val="0"/>
          <w:rPrChange w:author="Chelsea Helion" w:id="81" w:date="2024-09-03T17:55:03Z">
            <w:rPr/>
          </w:rPrChange>
        </w:rPr>
        <w:t xml:space="preserve">, providing precise localization of generalized task-related categories. The ISC approach revealed the consistency of neural temporal dynamics across subjects (i.e., changes over time) within these regions </w:t>
      </w:r>
      <w:commentRangeStart w:id="18"/>
      <w:r w:rsidDel="00000000" w:rsidR="00000000" w:rsidRPr="00000000">
        <w:rPr>
          <w:rtl w:val="0"/>
          <w:rPrChange w:author="Chelsea Helion" w:id="81" w:date="2024-09-03T17:55:03Z">
            <w:rPr/>
          </w:rPrChange>
        </w:rPr>
        <w:t xml:space="preserve">(CITE)</w:t>
      </w:r>
      <w:commentRangeEnd w:id="18"/>
      <w:r w:rsidDel="00000000" w:rsidR="00000000" w:rsidRPr="00000000">
        <w:commentReference w:id="18"/>
      </w:r>
      <w:r w:rsidDel="00000000" w:rsidR="00000000" w:rsidRPr="00000000">
        <w:rPr>
          <w:rtl w:val="0"/>
          <w:rPrChange w:author="Chelsea Helion" w:id="81" w:date="2024-09-03T17:55:03Z">
            <w:rPr/>
          </w:rPrChange>
        </w:rPr>
        <w:t xml:space="preserve">, highlighting shared cognitive processes and temporal dynamics. By integrating these methods, we addressed different aspects of the data generated by the multidimensional nature of the task and stimuli. This comprehensive approach enhances the reliability and depth of our findings and provides a comprehensive understanding of the neural mechanisms underlying subjective rating.</w:t>
      </w:r>
      <w:ins w:author="Chelsea Helion" w:id="89" w:date="2024-09-03T17:55:09Z">
        <w:r w:rsidDel="00000000" w:rsidR="00000000" w:rsidRPr="00000000">
          <w:rPr>
            <w:rtl w:val="0"/>
          </w:rPr>
        </w:r>
      </w:ins>
    </w:p>
    <w:p w:rsidR="00000000" w:rsidDel="00000000" w:rsidP="00000000" w:rsidRDefault="00000000" w:rsidRPr="00000000" w14:paraId="0000003A">
      <w:pPr>
        <w:spacing w:before="240" w:lineRule="auto"/>
        <w:ind w:firstLine="720"/>
        <w:jc w:val="both"/>
        <w:rPr>
          <w:b w:val="1"/>
          <w:rPrChange w:author="Chelsea Helion" w:id="81" w:date="2024-09-03T17:55:03Z">
            <w:rPr/>
          </w:rPrChange>
        </w:rPr>
        <w:pPrChange w:author="Chelsea Helion" w:id="0" w:date="2024-09-03T17:55:03Z">
          <w:pPr>
            <w:pStyle w:val="Heading2"/>
            <w:spacing w:before="240" w:lineRule="auto"/>
            <w:ind w:firstLine="720"/>
            <w:jc w:val="both"/>
          </w:pPr>
        </w:pPrChange>
      </w:pPr>
      <w:bookmarkStart w:colFirst="0" w:colLast="0" w:name="_ykmmu6nyrsmv" w:id="4"/>
      <w:bookmarkEnd w:id="4"/>
      <w:r w:rsidDel="00000000" w:rsidR="00000000" w:rsidRPr="00000000">
        <w:rPr>
          <w:b w:val="1"/>
          <w:rtl w:val="0"/>
          <w:rPrChange w:author="Chelsea Helion" w:id="81" w:date="2024-09-03T17:55:03Z">
            <w:rPr/>
          </w:rPrChange>
        </w:rPr>
        <w:t xml:space="preserve">Methods</w:t>
      </w:r>
    </w:p>
    <w:p w:rsidR="00000000" w:rsidDel="00000000" w:rsidP="00000000" w:rsidRDefault="00000000" w:rsidRPr="00000000" w14:paraId="0000003B">
      <w:pPr>
        <w:spacing w:before="240" w:line="276" w:lineRule="auto"/>
        <w:ind w:firstLine="720"/>
        <w:jc w:val="both"/>
        <w:rPr/>
      </w:pPr>
      <w:commentRangeStart w:id="19"/>
      <w:r w:rsidDel="00000000" w:rsidR="00000000" w:rsidRPr="00000000">
        <w:rPr>
          <w:b w:val="1"/>
          <w:rtl w:val="0"/>
        </w:rPr>
        <w:t xml:space="preserve">Participants</w:t>
      </w:r>
      <w:commentRangeEnd w:id="19"/>
      <w:r w:rsidDel="00000000" w:rsidR="00000000" w:rsidRPr="00000000">
        <w:commentReference w:id="19"/>
      </w:r>
      <w:r w:rsidDel="00000000" w:rsidR="00000000" w:rsidRPr="00000000">
        <w:rPr>
          <w:b w:val="1"/>
          <w:rtl w:val="0"/>
        </w:rPr>
        <w:t xml:space="preserve">. </w:t>
      </w:r>
      <w:r w:rsidDel="00000000" w:rsidR="00000000" w:rsidRPr="00000000">
        <w:rPr>
          <w:rtl w:val="0"/>
        </w:rPr>
        <w:t xml:space="preserve">Forty (40) subjects were recruited for a neuroimaging study on decision-making from the greater Philadelphia area. Five subjects were excluded for reasons including excessive head motion (1), prior familiarity with the stimulus (1), and technical issues resulting in incomplete data (3). The 35 remaining subjects (N </w:t>
      </w:r>
      <w:r w:rsidDel="00000000" w:rsidR="00000000" w:rsidRPr="00000000">
        <w:rPr>
          <w:vertAlign w:val="subscript"/>
          <w:rtl w:val="0"/>
        </w:rPr>
        <w:t xml:space="preserve">female</w:t>
      </w:r>
      <w:r w:rsidDel="00000000" w:rsidR="00000000" w:rsidRPr="00000000">
        <w:rPr>
          <w:rtl w:val="0"/>
        </w:rPr>
        <w:t xml:space="preserve"> = 20, N </w:t>
      </w:r>
      <w:r w:rsidDel="00000000" w:rsidR="00000000" w:rsidRPr="00000000">
        <w:rPr>
          <w:vertAlign w:val="subscript"/>
          <w:rtl w:val="0"/>
        </w:rPr>
        <w:t xml:space="preserve">male</w:t>
      </w:r>
      <w:r w:rsidDel="00000000" w:rsidR="00000000" w:rsidRPr="00000000">
        <w:rPr>
          <w:rtl w:val="0"/>
        </w:rPr>
        <w:t xml:space="preserve"> = 15)  ranged in age from 18 to 44 years (median </w:t>
      </w:r>
      <w:r w:rsidDel="00000000" w:rsidR="00000000" w:rsidRPr="00000000">
        <w:rPr>
          <w:vertAlign w:val="subscript"/>
          <w:rtl w:val="0"/>
        </w:rPr>
        <w:t xml:space="preserve">age</w:t>
      </w:r>
      <w:r w:rsidDel="00000000" w:rsidR="00000000" w:rsidRPr="00000000">
        <w:rPr>
          <w:rtl w:val="0"/>
        </w:rPr>
        <w:t xml:space="preserve">: 22 years; mean </w:t>
      </w:r>
      <w:r w:rsidDel="00000000" w:rsidR="00000000" w:rsidRPr="00000000">
        <w:rPr>
          <w:vertAlign w:val="subscript"/>
          <w:rtl w:val="0"/>
        </w:rPr>
        <w:t xml:space="preserve">age</w:t>
      </w:r>
      <w:r w:rsidDel="00000000" w:rsidR="00000000" w:rsidRPr="00000000">
        <w:rPr>
          <w:rtl w:val="0"/>
        </w:rPr>
        <w:t xml:space="preserve">: 24.5 </w:t>
      </w:r>
      <w:r w:rsidDel="00000000" w:rsidR="00000000" w:rsidRPr="00000000">
        <w:rPr>
          <w:rFonts w:ascii="Merriweather" w:cs="Merriweather" w:eastAsia="Merriweather" w:hAnsi="Merriweather"/>
          <w:color w:val="2a2a2a"/>
          <w:sz w:val="23"/>
          <w:szCs w:val="23"/>
          <w:highlight w:val="white"/>
          <w:rtl w:val="0"/>
        </w:rPr>
        <w:t xml:space="preserve">±</w:t>
      </w:r>
      <w:r w:rsidDel="00000000" w:rsidR="00000000" w:rsidRPr="00000000">
        <w:rPr>
          <w:rtl w:val="0"/>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free of significant psychological, neurological, and developmental disorders. All participants provided written informed consent as approved by a local Institutional Review Board.</w:t>
      </w:r>
    </w:p>
    <w:p w:rsidR="00000000" w:rsidDel="00000000" w:rsidP="00000000" w:rsidRDefault="00000000" w:rsidRPr="00000000" w14:paraId="0000003C">
      <w:pPr>
        <w:spacing w:before="240" w:line="276" w:lineRule="auto"/>
        <w:ind w:firstLine="720"/>
        <w:jc w:val="both"/>
        <w:rPr>
          <w:ins w:author="Chelsea Helion" w:id="93" w:date="2024-09-04T13:04:30Z"/>
        </w:rPr>
      </w:pPr>
      <w:r w:rsidDel="00000000" w:rsidR="00000000" w:rsidRPr="00000000">
        <w:rPr>
          <w:b w:val="1"/>
          <w:rtl w:val="0"/>
        </w:rPr>
        <w:t xml:space="preserve">Task Design. </w:t>
      </w:r>
      <w:commentRangeStart w:id="20"/>
      <w:commentRangeStart w:id="21"/>
      <w:r w:rsidDel="00000000" w:rsidR="00000000" w:rsidRPr="00000000">
        <w:rPr>
          <w:rtl w:val="0"/>
        </w:rPr>
        <w:t xml:space="preserve">During the experiment,</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 participants first completed a training exercise to ensure competency using the response device, which was placed on all subjects’ right hand. This practice mirrored the primary task in design. The inclusion of a practice trial is essential for continuous performance tasks, as 2008_Kimberly observed a stabilization effect only after the first run of each of their continuous performance experiments (2008_Kimberly). Participants were then provided information to contextualize the video stimulus that they were about to watch, which was a</w:t>
      </w:r>
      <w:del w:author="Chelsea Helion" w:id="90" w:date="2024-09-04T12:54:22Z">
        <w:r w:rsidDel="00000000" w:rsidR="00000000" w:rsidRPr="00000000">
          <w:rPr>
            <w:rtl w:val="0"/>
          </w:rPr>
          <w:delText xml:space="preserve">n HBO </w:delText>
        </w:r>
      </w:del>
      <w:r w:rsidDel="00000000" w:rsidR="00000000" w:rsidRPr="00000000">
        <w:rPr>
          <w:rtl w:val="0"/>
        </w:rPr>
        <w:t xml:space="preserve">murder mystery (i.e., Episode 4 of </w:t>
      </w:r>
      <w:ins w:author="Chelsea Helion" w:id="91" w:date="2024-09-04T12:53:58Z">
        <w:r w:rsidDel="00000000" w:rsidR="00000000" w:rsidRPr="00000000">
          <w:rPr>
            <w:rtl w:val="0"/>
          </w:rPr>
          <w:t xml:space="preserve">“</w:t>
        </w:r>
      </w:ins>
      <w:r w:rsidDel="00000000" w:rsidR="00000000" w:rsidRPr="00000000">
        <w:rPr>
          <w:rtl w:val="0"/>
        </w:rPr>
        <w:t xml:space="preserve">The Undoing</w:t>
      </w:r>
      <w:ins w:author="Chelsea Helion" w:id="92" w:date="2024-09-04T12:54:00Z">
        <w:r w:rsidDel="00000000" w:rsidR="00000000" w:rsidRPr="00000000">
          <w:rPr>
            <w:rtl w:val="0"/>
          </w:rPr>
          <w:t xml:space="preserve">”, HBO television, original airdate: XX/XX/XX</w:t>
        </w:r>
      </w:ins>
      <w:r w:rsidDel="00000000" w:rsidR="00000000" w:rsidRPr="00000000">
        <w:rPr>
          <w:rtl w:val="0"/>
        </w:rPr>
        <w:t xml:space="preserve">). The stimulus was split into two 22 minute 17 second components, representing the first and latter half of the episode, and presented to participants across two sequential runs. Prior to exposure, participants were </w:t>
      </w:r>
      <w:r w:rsidDel="00000000" w:rsidR="00000000" w:rsidRPr="00000000">
        <w:rPr>
          <w:rtl w:val="0"/>
        </w:rPr>
        <w:t xml:space="preserve">pseudo-randomly assigned to one of two conditions using a dynamic allocation approach in which the probability of condition assignment was determined by the distribution of subjects who had already completed the study in each condition. </w:t>
      </w:r>
      <w:ins w:author="Chelsea Helion" w:id="93" w:date="2024-09-04T13:04:30Z">
        <w:r w:rsidDel="00000000" w:rsidR="00000000" w:rsidRPr="00000000">
          <w:rPr>
            <w:rtl w:val="0"/>
          </w:rPr>
        </w:r>
      </w:ins>
    </w:p>
    <w:p w:rsidR="00000000" w:rsidDel="00000000" w:rsidP="00000000" w:rsidRDefault="00000000" w:rsidRPr="00000000" w14:paraId="0000003D">
      <w:pPr>
        <w:spacing w:before="240" w:line="276" w:lineRule="auto"/>
        <w:ind w:firstLine="720"/>
        <w:jc w:val="both"/>
        <w:rPr/>
      </w:pPr>
      <w:r w:rsidDel="00000000" w:rsidR="00000000" w:rsidRPr="00000000">
        <w:rPr>
          <w:rtl w:val="0"/>
        </w:rPr>
        <w:t xml:space="preserve">Subjects were assigned</w:t>
      </w:r>
      <w:r w:rsidDel="00000000" w:rsidR="00000000" w:rsidRPr="00000000">
        <w:rPr>
          <w:rtl w:val="0"/>
        </w:rPr>
        <w:t xml:space="preserve"> to continuously rate their certainty of a predefined stimulus-specific outcome (i.e., a target character’s innocence</w:t>
      </w:r>
      <w:ins w:author="Chelsea Helion" w:id="94" w:date="2024-09-05T12:33:22Z">
        <w:r w:rsidDel="00000000" w:rsidR="00000000" w:rsidRPr="00000000">
          <w:rPr>
            <w:rtl w:val="0"/>
          </w:rPr>
          <w:t xml:space="preserve">/</w:t>
        </w:r>
      </w:ins>
      <w:del w:author="Chelsea Helion" w:id="94" w:date="2024-09-05T12:33:22Z">
        <w:r w:rsidDel="00000000" w:rsidR="00000000" w:rsidRPr="00000000">
          <w:rPr>
            <w:rtl w:val="0"/>
          </w:rPr>
          <w:delText xml:space="preserve"> or </w:delText>
        </w:r>
      </w:del>
      <w:r w:rsidDel="00000000" w:rsidR="00000000" w:rsidRPr="00000000">
        <w:rPr>
          <w:rtl w:val="0"/>
        </w:rPr>
        <w:t xml:space="preserve">guilt) for one half of the stimulus</w:t>
      </w:r>
      <w:ins w:author="Chelsea Helion" w:id="95" w:date="2024-09-04T13:04:58Z">
        <w:r w:rsidDel="00000000" w:rsidR="00000000" w:rsidRPr="00000000">
          <w:rPr>
            <w:rtl w:val="0"/>
          </w:rPr>
          <w:t xml:space="preserve">. They were instructed to</w:t>
        </w:r>
      </w:ins>
      <w:del w:author="Chelsea Helion" w:id="95" w:date="2024-09-04T13:04:58Z">
        <w:r w:rsidDel="00000000" w:rsidR="00000000" w:rsidRPr="00000000">
          <w:rPr>
            <w:rtl w:val="0"/>
          </w:rPr>
          <w:delText xml:space="preserve"> </w:delText>
        </w:r>
        <w:r w:rsidDel="00000000" w:rsidR="00000000" w:rsidRPr="00000000">
          <w:rPr>
            <w:rtl w:val="0"/>
          </w:rPr>
          <w:delText xml:space="preserve"> and </w:delText>
        </w:r>
      </w:del>
      <w:del w:author="Chelsea Helion" w:id="96" w:date="2024-09-04T13:05:10Z">
        <w:r w:rsidDel="00000000" w:rsidR="00000000" w:rsidRPr="00000000">
          <w:rPr>
            <w:rtl w:val="0"/>
          </w:rPr>
          <w:delText xml:space="preserve">to</w:delText>
        </w:r>
      </w:del>
      <w:r w:rsidDel="00000000" w:rsidR="00000000" w:rsidRPr="00000000">
        <w:rPr>
          <w:rtl w:val="0"/>
        </w:rPr>
        <w:t xml:space="preserve"> watch the other half without rating, but to evaluate the stimulus as if they were providing ratings</w:t>
      </w:r>
      <w:ins w:author="Chelsea Helion" w:id="97" w:date="2024-09-05T12:32:54Z">
        <w:r w:rsidDel="00000000" w:rsidR="00000000" w:rsidRPr="00000000">
          <w:rPr>
            <w:rtl w:val="0"/>
          </w:rPr>
          <w:t xml:space="preserve"> (i.e., to assess a target character’s innocence/guilt)</w:t>
        </w:r>
      </w:ins>
      <w:r w:rsidDel="00000000" w:rsidR="00000000" w:rsidRPr="00000000">
        <w:rPr>
          <w:rtl w:val="0"/>
        </w:rPr>
        <w:t xml:space="preserve">. When rating, a bipolar, horizontally-positioned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w:t>
      </w:r>
      <w:del w:author="Chelsea Helion" w:id="98" w:date="2024-09-04T13:05:42Z">
        <w:r w:rsidDel="00000000" w:rsidR="00000000" w:rsidRPr="00000000">
          <w:rPr>
            <w:rtl w:val="0"/>
          </w:rPr>
          <w:delText xml:space="preserve">ir</w:delText>
        </w:r>
      </w:del>
      <w:r w:rsidDel="00000000" w:rsidR="00000000" w:rsidRPr="00000000">
        <w:rPr>
          <w:rtl w:val="0"/>
        </w:rPr>
        <w:t xml:space="preserv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w:t>
      </w:r>
      <w:del w:author="Billy Mitchell" w:id="99" w:date="2024-06-27T00:46:08Z">
        <w:r w:rsidDel="00000000" w:rsidR="00000000" w:rsidRPr="00000000">
          <w:rPr>
            <w:rtl w:val="0"/>
          </w:rPr>
          <w:delText xml:space="preserve">(</w:delText>
        </w:r>
      </w:del>
      <w:ins w:author="Billy Mitchell" w:id="99" w:date="2024-06-27T00:46:08Z">
        <w:r w:rsidDel="00000000" w:rsidR="00000000" w:rsidRPr="00000000">
          <w:rPr>
            <w:rtl w:val="0"/>
          </w:rPr>
          <w:t xml:space="preserve">https://github.com/wj-mitchell/Expressive_V_Reflective</w:t>
        </w:r>
      </w:ins>
      <w:del w:author="Billy Mitchell" w:id="99" w:date="2024-06-27T00:46:08Z">
        <w:r w:rsidDel="00000000" w:rsidR="00000000" w:rsidRPr="00000000">
          <w:rPr>
            <w:rtl w:val="0"/>
          </w:rPr>
          <w:delText xml:space="preserve">GITHUB LINK</w:delText>
        </w:r>
        <w:r w:rsidDel="00000000" w:rsidR="00000000" w:rsidRPr="00000000">
          <w:rPr>
            <w:rtl w:val="0"/>
          </w:rPr>
          <w:delText xml:space="preserve">)</w:delText>
        </w:r>
      </w:del>
      <w:r w:rsidDel="00000000" w:rsidR="00000000" w:rsidRPr="00000000">
        <w:rPr>
          <w:rtl w:val="0"/>
        </w:rPr>
        <w:t xml:space="preserve">.  </w:t>
      </w:r>
    </w:p>
    <w:p w:rsidR="00000000" w:rsidDel="00000000" w:rsidP="00000000" w:rsidRDefault="00000000" w:rsidRPr="00000000" w14:paraId="0000003E">
      <w:pPr>
        <w:spacing w:before="240" w:line="276" w:lineRule="auto"/>
        <w:ind w:firstLine="720"/>
        <w:jc w:val="both"/>
        <w:rPr/>
      </w:pPr>
      <w:r w:rsidDel="00000000" w:rsidR="00000000" w:rsidRPr="00000000">
        <w:rPr>
          <w:b w:val="1"/>
          <w:rtl w:val="0"/>
        </w:rPr>
        <w:t xml:space="preserve">Experimental display and rating acquisition. </w:t>
      </w:r>
      <w:r w:rsidDel="00000000" w:rsidR="00000000" w:rsidRPr="00000000">
        <w:rPr>
          <w:rtl w:val="0"/>
        </w:rPr>
        <w:t xml:space="preserve">Software and hardware options available to researchers specifically designed for collecting continuous self-report ratings are numerous and constitute a rich topic of research on their own (2018_Girard contains a useful summary of these efforts). </w:t>
      </w:r>
      <w:del w:author="Chelsea Helion" w:id="100" w:date="2024-09-04T13:10:23Z">
        <w:r w:rsidDel="00000000" w:rsidR="00000000" w:rsidRPr="00000000">
          <w:rPr>
            <w:rtl w:val="0"/>
          </w:rPr>
          <w:delText xml:space="preserve">As such, special attention should be paid to this decision.</w:delText>
        </w:r>
        <w:r w:rsidDel="00000000" w:rsidR="00000000" w:rsidRPr="00000000">
          <w:rPr>
            <w:rtl w:val="0"/>
          </w:rPr>
          <w:delText xml:space="preserve"> </w:delText>
        </w:r>
      </w:del>
      <w:r w:rsidDel="00000000" w:rsidR="00000000" w:rsidRPr="00000000">
        <w:rPr>
          <w:rtl w:val="0"/>
        </w:rPr>
        <w:t xml:space="preserve">We designed a novel script programmed in Python v3.8.13 (1995_VanRossum) using the PsychoPy v2021.2.3 library (2007_Pierce) to capture our ratings. This choice provided flexibility to customize components present in the experimental session and ensured, due to using open-source software, that the code could be readily shared, replicated, and operated on any other </w:t>
      </w:r>
      <w:ins w:author="Chelsea Helion" w:id="101" w:date="2024-09-04T13:10:34Z">
        <w:r w:rsidDel="00000000" w:rsidR="00000000" w:rsidRPr="00000000">
          <w:rPr>
            <w:rtl w:val="0"/>
          </w:rPr>
          <w:t xml:space="preserve">P</w:t>
        </w:r>
      </w:ins>
      <w:del w:author="Chelsea Helion" w:id="101" w:date="2024-09-04T13:10:34Z">
        <w:r w:rsidDel="00000000" w:rsidR="00000000" w:rsidRPr="00000000">
          <w:rPr>
            <w:rtl w:val="0"/>
          </w:rPr>
          <w:delText xml:space="preserve">p</w:delText>
        </w:r>
      </w:del>
      <w:r w:rsidDel="00000000" w:rsidR="00000000" w:rsidRPr="00000000">
        <w:rPr>
          <w:rtl w:val="0"/>
        </w:rPr>
        <w:t xml:space="preserve">ython-compatible computer. We chose to provide subjects with an MR-safe handheld button box (Psychology Software Tools five-button response unit) to provide their ratings rather than a joystick, as during piloting we found the joystick </w:t>
      </w:r>
      <w:del w:author="Chelsea Helion" w:id="102" w:date="2024-09-04T13:10:50Z">
        <w:r w:rsidDel="00000000" w:rsidR="00000000" w:rsidRPr="00000000">
          <w:rPr>
            <w:rtl w:val="0"/>
          </w:rPr>
          <w:delText xml:space="preserve">(Psychology Software Tools four-button joystick) </w:delText>
        </w:r>
      </w:del>
      <w:r w:rsidDel="00000000" w:rsidR="00000000" w:rsidRPr="00000000">
        <w:rPr>
          <w:rtl w:val="0"/>
        </w:rPr>
        <w:t xml:space="preserve">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w:t>
      </w:r>
      <w:ins w:author="Chelsea Helion" w:id="103" w:date="2024-09-04T13:11:08Z">
        <w:r w:rsidDel="00000000" w:rsidR="00000000" w:rsidRPr="00000000">
          <w:rPr>
            <w:rtl w:val="0"/>
          </w:rPr>
          <w:t xml:space="preserve">hoped</w:t>
        </w:r>
      </w:ins>
      <w:del w:author="Chelsea Helion" w:id="103" w:date="2024-09-04T13:11:08Z">
        <w:r w:rsidDel="00000000" w:rsidR="00000000" w:rsidRPr="00000000">
          <w:rPr>
            <w:rtl w:val="0"/>
          </w:rPr>
          <w:delText xml:space="preserve">could hope</w:delText>
        </w:r>
      </w:del>
      <w:r w:rsidDel="00000000" w:rsidR="00000000" w:rsidRPr="00000000">
        <w:rPr>
          <w:rtl w:val="0"/>
        </w:rPr>
        <w:t xml:space="preserve"> to more clearly delineate inflections in neural activity associated with rating or button pressing.</w:t>
      </w:r>
      <w:ins w:author="Billy Mitchell" w:id="104" w:date="2024-06-17T21:48:05Z">
        <w:r w:rsidDel="00000000" w:rsidR="00000000" w:rsidRPr="00000000">
          <w:rPr>
            <w:rtl w:val="0"/>
          </w:rPr>
          <w:t xml:space="preserve"> Ratings were sampled at the stimulus’s average framerate (24 Hz).</w:t>
        </w:r>
      </w:ins>
      <w:r w:rsidDel="00000000" w:rsidR="00000000" w:rsidRPr="00000000">
        <w:rPr>
          <w:rtl w:val="0"/>
        </w:rPr>
      </w:r>
    </w:p>
    <w:p w:rsidR="00000000" w:rsidDel="00000000" w:rsidP="00000000" w:rsidRDefault="00000000" w:rsidRPr="00000000" w14:paraId="0000003F">
      <w:pPr>
        <w:spacing w:before="240" w:lineRule="auto"/>
        <w:ind w:firstLine="720"/>
        <w:jc w:val="both"/>
        <w:rPr/>
      </w:pPr>
      <w:r w:rsidDel="00000000" w:rsidR="00000000" w:rsidRPr="00000000">
        <w:rPr>
          <w:b w:val="1"/>
          <w:rtl w:val="0"/>
        </w:rPr>
        <w:t xml:space="preserve">Image Acquisition. </w:t>
      </w:r>
      <w:r w:rsidDel="00000000" w:rsidR="00000000" w:rsidRPr="00000000">
        <w:rPr>
          <w:rtl w:val="0"/>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w:t>
      </w:r>
      <w:ins w:author="Chelsea Helion" w:id="105" w:date="2024-09-04T13:13:41Z">
        <w:r w:rsidDel="00000000" w:rsidR="00000000" w:rsidRPr="00000000">
          <w:rPr>
            <w:rtl w:val="0"/>
          </w:rPr>
          <w:t xml:space="preserve">a</w:t>
        </w:r>
      </w:ins>
      <w:del w:author="Chelsea Helion" w:id="105" w:date="2024-09-04T13:13:41Z">
        <w:r w:rsidDel="00000000" w:rsidR="00000000" w:rsidRPr="00000000">
          <w:rPr>
            <w:rtl w:val="0"/>
          </w:rPr>
          <w:delText xml:space="preserve">A</w:delText>
        </w:r>
      </w:del>
      <w:r w:rsidDel="00000000" w:rsidR="00000000" w:rsidRPr="00000000">
        <w:rPr>
          <w:rtl w:val="0"/>
        </w:rPr>
        <w:t xml:space="preserve"> rotating checkered pattern paired with pink noise) preceded the stimulus of each run. Without a stimulus buffer, the global arousal response that video stimuli often elicit may occur during our stimulus and result in having to truncate </w:t>
      </w:r>
      <w:del w:author="Chelsea Helion" w:id="106" w:date="2024-09-04T13:14:00Z">
        <w:r w:rsidDel="00000000" w:rsidR="00000000" w:rsidRPr="00000000">
          <w:rPr>
            <w:rtl w:val="0"/>
          </w:rPr>
          <w:delText xml:space="preserve">our </w:delText>
        </w:r>
      </w:del>
      <w:r w:rsidDel="00000000" w:rsidR="00000000" w:rsidRPr="00000000">
        <w:rPr>
          <w:rtl w:val="0"/>
        </w:rPr>
        <w:t xml:space="preserve">neural data (2017_Chen). Including fixation, stimulus buffer, and stimulus, between 729 and 759 3D volumes of the whole brain were collected (variance </w:t>
      </w:r>
      <w:ins w:author="Billy Mitchell" w:id="107" w:date="2024-06-17T21:27:20Z">
        <w:r w:rsidDel="00000000" w:rsidR="00000000" w:rsidRPr="00000000">
          <w:rPr>
            <w:rtl w:val="0"/>
          </w:rPr>
          <w:t xml:space="preserve">was </w:t>
        </w:r>
      </w:ins>
      <w:r w:rsidDel="00000000" w:rsidR="00000000" w:rsidRPr="00000000">
        <w:rPr>
          <w:rtl w:val="0"/>
        </w:rPr>
        <w:t xml:space="preserve">due to adjustments regarding the length of fixation). Between each functional run, an accelerated T1-weighted image was collected to adjust functional alignment of the field of view as needed. </w:t>
      </w:r>
    </w:p>
    <w:p w:rsidR="00000000" w:rsidDel="00000000" w:rsidP="00000000" w:rsidRDefault="00000000" w:rsidRPr="00000000" w14:paraId="00000040">
      <w:pPr>
        <w:spacing w:before="240" w:lineRule="auto"/>
        <w:ind w:firstLine="720"/>
        <w:jc w:val="both"/>
        <w:rPr/>
      </w:pPr>
      <w:r w:rsidDel="00000000" w:rsidR="00000000" w:rsidRPr="00000000">
        <w:rPr>
          <w:b w:val="1"/>
          <w:rtl w:val="0"/>
        </w:rPr>
        <w:t xml:space="preserve">Audio delivery. </w:t>
      </w:r>
      <w:r w:rsidDel="00000000" w:rsidR="00000000" w:rsidRPr="00000000">
        <w:rPr>
          <w:rtl w:val="0"/>
        </w:rPr>
        <w: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r w:rsidDel="00000000" w:rsidR="00000000" w:rsidRPr="00000000">
        <w:rPr>
          <w:rtl w:val="0"/>
        </w:rPr>
      </w:r>
    </w:p>
    <w:p w:rsidR="00000000" w:rsidDel="00000000" w:rsidP="00000000" w:rsidRDefault="00000000" w:rsidRPr="00000000" w14:paraId="00000041">
      <w:pPr>
        <w:spacing w:before="240" w:line="276" w:lineRule="auto"/>
        <w:ind w:firstLine="720"/>
        <w:jc w:val="both"/>
        <w:rPr/>
      </w:pPr>
      <w:r w:rsidDel="00000000" w:rsidR="00000000" w:rsidRPr="00000000">
        <w:rPr>
          <w:b w:val="1"/>
          <w:rtl w:val="0"/>
        </w:rPr>
        <w:t xml:space="preserve">fMRI </w:t>
      </w:r>
      <w:r w:rsidDel="00000000" w:rsidR="00000000" w:rsidRPr="00000000">
        <w:rPr>
          <w:b w:val="1"/>
          <w:rtl w:val="0"/>
        </w:rPr>
        <w:t xml:space="preserve">Pre-Processing.</w:t>
      </w:r>
      <w:r w:rsidDel="00000000" w:rsidR="00000000" w:rsidRPr="00000000">
        <w:rPr>
          <w:b w:val="1"/>
          <w:rtl w:val="0"/>
        </w:rPr>
        <w:t xml:space="preserve"> </w:t>
      </w:r>
      <w:r w:rsidDel="00000000" w:rsidR="00000000" w:rsidRPr="00000000">
        <w:rPr>
          <w:rtl w:val="0"/>
        </w:rPr>
        <w:t xml:space="preserve">We first converted all MRI data from DICOM to BIDS-formatted NIfTI files using heudiconv (CITE). Neuroimaging data was preprocessed with the standard fMRIPrep v20.2.6 pipeline (2017_Esteban) within a Docker v19.03.12 container to maintain generalizability. Motion outliers were assessed using the FSL Motion Outlier Tool (2012_Jenkinson),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t>
      </w:r>
      <w:commentRangeStart w:id="22"/>
      <w:r w:rsidDel="00000000" w:rsidR="00000000" w:rsidRPr="00000000">
        <w:rPr>
          <w:rtl w:val="0"/>
        </w:rPr>
        <w:t xml:space="preserve">Two runs</w:t>
      </w:r>
      <w:commentRangeEnd w:id="22"/>
      <w:r w:rsidDel="00000000" w:rsidR="00000000" w:rsidRPr="00000000">
        <w:commentReference w:id="22"/>
      </w:r>
      <w:r w:rsidDel="00000000" w:rsidR="00000000" w:rsidRPr="00000000">
        <w:rPr>
          <w:rtl w:val="0"/>
        </w:rPr>
        <w:t xml:space="preserve"> from a single subject were excluded according to this standard. Head motion was generally ideal, with 99.9% of all analyzed TRs (98.1% including the excluded subject) falling within an acceptable range. </w:t>
      </w:r>
    </w:p>
    <w:p w:rsidR="00000000" w:rsidDel="00000000" w:rsidP="00000000" w:rsidRDefault="00000000" w:rsidRPr="00000000" w14:paraId="00000042">
      <w:pPr>
        <w:spacing w:before="240" w:line="276" w:lineRule="auto"/>
        <w:ind w:firstLine="720"/>
        <w:jc w:val="both"/>
        <w:rPr/>
      </w:pPr>
      <w:r w:rsidDel="00000000" w:rsidR="00000000" w:rsidRPr="00000000">
        <w:rPr>
          <w:rtl w:val="0"/>
        </w:rPr>
        <w:t xml:space="preserve">For the ISC analysis, additional preprocessing was performed using nltools (CITE).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(CITE). </w:t>
      </w:r>
      <w:r w:rsidDel="00000000" w:rsidR="00000000" w:rsidRPr="00000000">
        <w:rPr>
          <w:rtl w:val="0"/>
        </w:rPr>
        <w:t xml:space="preserve">While the Schaefer-Kong Atlas is available in resolutions</w:t>
      </w:r>
      <w:ins w:author="Chelsea Helion" w:id="108" w:date="2024-09-04T13:28:36Z">
        <w:r w:rsidDel="00000000" w:rsidR="00000000" w:rsidRPr="00000000">
          <w:rPr>
            <w:rtl w:val="0"/>
          </w:rPr>
          <w:t xml:space="preserve"> from</w:t>
        </w:r>
      </w:ins>
      <w:r w:rsidDel="00000000" w:rsidR="00000000" w:rsidRPr="00000000">
        <w:rPr>
          <w:rtl w:val="0"/>
        </w:rPr>
        <w:t xml:space="preserve"> </w:t>
      </w:r>
      <w:del w:author="Chelsea Helion" w:id="109" w:date="2024-09-04T13:28:41Z">
        <w:r w:rsidDel="00000000" w:rsidR="00000000" w:rsidRPr="00000000">
          <w:rPr>
            <w:rtl w:val="0"/>
          </w:rPr>
          <w:delText xml:space="preserve">as low as </w:delText>
        </w:r>
      </w:del>
      <w:r w:rsidDel="00000000" w:rsidR="00000000" w:rsidRPr="00000000">
        <w:rPr>
          <w:rtl w:val="0"/>
        </w:rPr>
        <w:t xml:space="preserve">100 </w:t>
      </w:r>
      <w:ins w:author="Chelsea Helion" w:id="110" w:date="2024-09-04T13:28:46Z">
        <w:r w:rsidDel="00000000" w:rsidR="00000000" w:rsidRPr="00000000">
          <w:rPr>
            <w:rtl w:val="0"/>
          </w:rPr>
          <w:t xml:space="preserve">to</w:t>
        </w:r>
      </w:ins>
      <w:del w:author="Chelsea Helion" w:id="110" w:date="2024-09-04T13:28:46Z">
        <w:r w:rsidDel="00000000" w:rsidR="00000000" w:rsidRPr="00000000">
          <w:rPr>
            <w:rtl w:val="0"/>
          </w:rPr>
          <w:delText xml:space="preserve">parcels and as high as</w:delText>
        </w:r>
      </w:del>
      <w:r w:rsidDel="00000000" w:rsidR="00000000" w:rsidRPr="00000000">
        <w:rPr>
          <w:rtl w:val="0"/>
        </w:rPr>
        <w:t xml:space="preserve"> 1000 parcels, 400 parcels is widely used as a standard due to previous work suggesting that the human cortex can be divided into 300 to 400 unique functional regions (Van Essen et al. 2012). </w:t>
      </w:r>
      <w:r w:rsidDel="00000000" w:rsidR="00000000" w:rsidRPr="00000000">
        <w:rPr>
          <w:rtl w:val="0"/>
        </w:rPr>
        <w:t xml:space="preserve">It should be noted that MVPA analyses like ISC, which are sensitive to the voxel-level patterns that spatial smoothing could distort, are robust to the standard gaussian kernel size that fMRIPrep applies during spatial smoothing (2017_Hendriks). </w:t>
      </w:r>
    </w:p>
    <w:p w:rsidR="00000000" w:rsidDel="00000000" w:rsidP="00000000" w:rsidRDefault="00000000" w:rsidRPr="00000000" w14:paraId="00000043">
      <w:pPr>
        <w:spacing w:before="240" w:line="276" w:lineRule="auto"/>
        <w:ind w:firstLine="720"/>
        <w:jc w:val="both"/>
        <w:rPr/>
      </w:pPr>
      <w:r w:rsidDel="00000000" w:rsidR="00000000" w:rsidRPr="00000000">
        <w:rPr>
          <w:b w:val="1"/>
          <w:rtl w:val="0"/>
        </w:rPr>
        <w:t xml:space="preserve">Univariate Analysis. </w:t>
      </w:r>
      <w:r w:rsidDel="00000000" w:rsidR="00000000" w:rsidRPr="00000000">
        <w:rPr>
          <w:rtl w:val="0"/>
        </w:rPr>
        <w:t xml:space="preserve">FSL's (v6.0.5.1) FEAT v6.0.0 (2012_Jenkinson) was used to perform a univariate </w:t>
      </w:r>
      <w:r w:rsidDel="00000000" w:rsidR="00000000" w:rsidRPr="00000000">
        <w:rPr>
          <w:rtl w:val="0"/>
        </w:rPr>
        <w:t xml:space="preserve">parametric modulation analysis</w:t>
      </w:r>
      <w:ins w:author="Chelsea Helion" w:id="111" w:date="2024-09-04T13:58:56Z">
        <w:r w:rsidDel="00000000" w:rsidR="00000000" w:rsidRPr="00000000">
          <w:rPr>
            <w:rtl w:val="0"/>
          </w:rPr>
          <w:t xml:space="preserve"> </w:t>
        </w:r>
      </w:ins>
      <w:r w:rsidDel="00000000" w:rsidR="00000000" w:rsidRPr="00000000">
        <w:rPr>
          <w:rtl w:val="0"/>
        </w:rPr>
        <w:t xml:space="preserve">and contrast</w:t>
      </w:r>
      <w:ins w:author="Chelsea Helion" w:id="112" w:date="2024-09-04T13:59:05Z">
        <w:r w:rsidDel="00000000" w:rsidR="00000000" w:rsidRPr="00000000">
          <w:rPr>
            <w:rtl w:val="0"/>
          </w:rPr>
          <w:t xml:space="preserve"> analyses</w:t>
        </w:r>
      </w:ins>
      <w:r w:rsidDel="00000000" w:rsidR="00000000" w:rsidRPr="00000000">
        <w:rPr>
          <w:rtl w:val="0"/>
        </w:rPr>
        <w:t xml:space="preserve"> between conditions. For rated runs, </w:t>
      </w:r>
      <w:r w:rsidDel="00000000" w:rsidR="00000000" w:rsidRPr="00000000">
        <w:rPr>
          <w:rtl w:val="0"/>
        </w:rPr>
        <w:t xml:space="preserve">three three-column event files were </w:t>
      </w:r>
      <w:r w:rsidDel="00000000" w:rsidR="00000000" w:rsidRPr="00000000">
        <w:rPr>
          <w:rtl w:val="0"/>
        </w:rPr>
        <w:t xml:space="preserve">constructed. The first denoted all TRs in which rating changes occurred and did not include a parametric regressor. The second event file denoted all TRs in which no rating changes occurred and did not include a parametric regressor. The final event file modeled every TR and </w:t>
      </w:r>
      <w:r w:rsidDel="00000000" w:rsidR="00000000" w:rsidRPr="00000000">
        <w:rPr>
          <w:rtl w:val="0"/>
        </w:rPr>
        <w:t xml:space="preserve">included a z-standardized parametric </w:t>
      </w:r>
      <w:r w:rsidDel="00000000" w:rsidR="00000000" w:rsidRPr="00000000">
        <w:rPr>
          <w:rtl w:val="0"/>
        </w:rPr>
        <w:t xml:space="preserve">regressor: the</w:t>
      </w:r>
      <w:r w:rsidDel="00000000" w:rsidR="00000000" w:rsidRPr="00000000">
        <w:rPr>
          <w:rtl w:val="0"/>
        </w:rPr>
        <w:t xml:space="preserve"> number of button presses (i.e. rating changes) each subject made within each TR (2s) over the 22m17s duration of the video. </w:t>
      </w:r>
      <w:r w:rsidDel="00000000" w:rsidR="00000000" w:rsidRPr="00000000">
        <w:rPr>
          <w:rtl w:val="0"/>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w:t>
      </w:r>
      <w:del w:author="Chelsea Helion" w:id="113" w:date="2024-09-04T14:00:20Z">
        <w:r w:rsidDel="00000000" w:rsidR="00000000" w:rsidRPr="00000000">
          <w:rPr>
            <w:rtl w:val="0"/>
          </w:rPr>
          <w:delText xml:space="preserve"> or what a button press represents</w:delText>
        </w:r>
      </w:del>
      <w:r w:rsidDel="00000000" w:rsidR="00000000" w:rsidRPr="00000000">
        <w:rPr>
          <w:rtl w:val="0"/>
        </w:rPr>
        <w:t xml:space="preserve">. By focusing exclusively on the number of button presses, we aimed to capture the cognitive and motor processes involved in rating itself. </w:t>
      </w:r>
      <w:r w:rsidDel="00000000" w:rsidR="00000000" w:rsidRPr="00000000">
        <w:rPr>
          <w:rtl w:val="0"/>
        </w:rPr>
        <w:t xml:space="preserve">Non-rated runs featured a single three-column event file with a single event that featured an onset and duration that </w:t>
      </w:r>
      <w:r w:rsidDel="00000000" w:rsidR="00000000" w:rsidRPr="00000000">
        <w:rPr>
          <w:rtl w:val="0"/>
        </w:rPr>
        <w:t xml:space="preserve">corresponded</w:t>
      </w:r>
      <w:r w:rsidDel="00000000" w:rsidR="00000000" w:rsidRPr="00000000">
        <w:rPr>
          <w:rtl w:val="0"/>
        </w:rPr>
        <w:t xml:space="preserve"> to the entire length of the stimulus presentation.. Each event file </w:t>
      </w:r>
      <w:r w:rsidDel="00000000" w:rsidR="00000000" w:rsidRPr="00000000">
        <w:rPr>
          <w:rtl w:val="0"/>
        </w:rPr>
        <w:t xml:space="preserve">constituted a separate explanatory variable (EV) at the first level and was </w:t>
      </w:r>
      <w:r w:rsidDel="00000000" w:rsidR="00000000" w:rsidRPr="00000000">
        <w:rPr>
          <w:rtl w:val="0"/>
        </w:rPr>
        <w:t xml:space="preserve">convolved with the standard FSL Double-Gamma HRF</w:t>
      </w:r>
      <w:ins w:author="Chelsea Helion" w:id="114" w:date="2024-09-05T12:34:32Z">
        <w:r w:rsidDel="00000000" w:rsidR="00000000" w:rsidRPr="00000000">
          <w:rPr>
            <w:rtl w:val="0"/>
          </w:rPr>
          <w:t xml:space="preserve">.</w:t>
        </w:r>
      </w:ins>
      <w:r w:rsidDel="00000000" w:rsidR="00000000" w:rsidRPr="00000000">
        <w:rPr>
          <w:rtl w:val="0"/>
        </w:rPr>
        <w:t xml:space="preserve"> Temporal derivatives and filtering were applied, but no thresholding was used at this level. </w:t>
      </w:r>
      <w:r w:rsidDel="00000000" w:rsidR="00000000" w:rsidRPr="00000000">
        <w:rPr>
          <w:rtl w:val="0"/>
        </w:rPr>
        <w:t xml:space="preserve">Data were then re-registered using the recommended technique for data preprocessed with fMRIPrep and analyzed in FSL </w:t>
      </w:r>
      <w:hyperlink r:id="rId8">
        <w:r w:rsidDel="00000000" w:rsidR="00000000" w:rsidRPr="00000000">
          <w:rPr>
            <w:rtl w:val="0"/>
          </w:rPr>
          <w:t xml:space="preserve">(Mumford, 2017)</w:t>
        </w:r>
      </w:hyperlink>
      <w:r w:rsidDel="00000000" w:rsidR="00000000" w:rsidRPr="00000000">
        <w:rPr>
          <w:rtl w:val="0"/>
        </w:rPr>
        <w:t xml:space="preserve">.</w:t>
      </w:r>
    </w:p>
    <w:p w:rsidR="00000000" w:rsidDel="00000000" w:rsidP="00000000" w:rsidRDefault="00000000" w:rsidRPr="00000000" w14:paraId="00000044">
      <w:pPr>
        <w:spacing w:before="240" w:line="276" w:lineRule="auto"/>
        <w:ind w:firstLine="720"/>
        <w:jc w:val="both"/>
        <w:rPr/>
      </w:pPr>
      <w:r w:rsidDel="00000000" w:rsidR="00000000" w:rsidRPr="00000000">
        <w:rPr>
          <w:rtl w:val="0"/>
        </w:rPr>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 an especially important adjustment for long duration stimuli (CITE)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cv2 (CITE) python library and averaged within each TR. The average volume in decibels within each TR was calculated using the librosa (CITE) python library. The presence of speech and faces were manually coded moment-to-moment by a trained human </w:t>
      </w:r>
      <w:r w:rsidDel="00000000" w:rsidR="00000000" w:rsidRPr="00000000">
        <w:rPr>
          <w:rtl w:val="0"/>
        </w:rPr>
        <w:t xml:space="preserve">annotator and confirmed by researcher review. Additional confirmation regarding the presence of faces or speech within each TR was achieved using OpenAI’s Whisper (CITE) and the face_recognition (CITE) python library, which aligned with manual annotations. All stimulus-related confounds were z-scored.</w:t>
      </w:r>
      <w:r w:rsidDel="00000000" w:rsidR="00000000" w:rsidRPr="00000000">
        <w:rPr>
          <w:rtl w:val="0"/>
        </w:rPr>
      </w:r>
    </w:p>
    <w:p w:rsidR="00000000" w:rsidDel="00000000" w:rsidP="00000000" w:rsidRDefault="00000000" w:rsidRPr="00000000" w14:paraId="00000045">
      <w:pPr>
        <w:spacing w:before="240" w:line="276" w:lineRule="auto"/>
        <w:ind w:firstLine="720"/>
        <w:jc w:val="both"/>
        <w:rPr/>
      </w:pPr>
      <w:r w:rsidDel="00000000" w:rsidR="00000000" w:rsidRPr="00000000">
        <w:rPr>
          <w:rtl w:val="0"/>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2014_Woo ‘s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rsidR="00000000" w:rsidDel="00000000" w:rsidP="00000000" w:rsidRDefault="00000000" w:rsidRPr="00000000" w14:paraId="00000046">
      <w:pPr>
        <w:spacing w:before="240" w:line="276" w:lineRule="auto"/>
        <w:ind w:firstLine="720"/>
        <w:jc w:val="both"/>
        <w:rPr/>
      </w:pPr>
      <w:r w:rsidDel="00000000" w:rsidR="00000000" w:rsidRPr="00000000">
        <w:rPr>
          <w:b w:val="1"/>
          <w:rtl w:val="0"/>
        </w:rPr>
        <w:t xml:space="preserve">Intersubject Correlation Analysis. </w:t>
      </w:r>
      <w:r w:rsidDel="00000000" w:rsidR="00000000" w:rsidRPr="00000000">
        <w:rPr>
          <w:rtl w:val="0"/>
        </w:rPr>
        <w:t xml:space="preserve">Intersubject correlations were calculated using the parcel-wise approach that nltool’s isc and isc_group functions (2018_Chang) employ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2016_Chen) representing how similar neural activity patterns are in that ROI among that sample. </w:t>
      </w:r>
      <w:r w:rsidDel="00000000" w:rsidR="00000000" w:rsidRPr="00000000">
        <w:rPr>
          <w:rtl w:val="0"/>
        </w:rPr>
        <w:t xml:space="preserve">To assess the significance of differences in neural synchrony between groups (i.e., raters and non-raters) within each run, we used subject-wise bootstrapping</w:t>
      </w:r>
      <w:ins w:author="Chelsea Helion" w:id="115" w:date="2024-09-05T12:40:33Z">
        <w:r w:rsidDel="00000000" w:rsidR="00000000" w:rsidRPr="00000000">
          <w:rPr>
            <w:rtl w:val="0"/>
          </w:rPr>
          <w:t xml:space="preserve">,</w:t>
        </w:r>
      </w:ins>
      <w:r w:rsidDel="00000000" w:rsidR="00000000" w:rsidRPr="00000000">
        <w:rPr>
          <w:rtl w:val="0"/>
        </w:rPr>
        <w: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(2016_Chen).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t>
      </w:r>
      <w:r w:rsidDel="00000000" w:rsidR="00000000" w:rsidRPr="00000000">
        <w:rPr>
          <w:rtl w:val="0"/>
        </w:rPr>
      </w:r>
    </w:p>
    <w:p w:rsidR="00000000" w:rsidDel="00000000" w:rsidP="00000000" w:rsidRDefault="00000000" w:rsidRPr="00000000" w14:paraId="00000047">
      <w:pPr>
        <w:spacing w:before="240" w:lineRule="auto"/>
        <w:ind w:firstLine="720"/>
        <w:jc w:val="both"/>
        <w:rPr/>
        <w:pPrChange w:author="Billy Mitchell" w:id="0" w:date="2024-07-01T22:48:21Z">
          <w:pPr>
            <w:spacing w:before="240" w:line="276" w:lineRule="auto"/>
            <w:ind w:firstLine="720"/>
            <w:jc w:val="both"/>
          </w:pPr>
        </w:pPrChange>
      </w:pPr>
      <w:ins w:author="Billy Mitchell" w:id="116" w:date="2024-07-01T22:48:21Z">
        <w:r w:rsidDel="00000000" w:rsidR="00000000" w:rsidRPr="00000000">
          <w:rPr>
            <w:rtl w:val="0"/>
          </w:rPr>
          <w:t xml:space="preserve">Activation Labeling. </w:t>
        </w:r>
        <w:r w:rsidDel="00000000" w:rsidR="00000000" w:rsidRPr="00000000">
          <w:rPr>
            <w:rtl w:val="0"/>
          </w:rPr>
          <w:t xml:space="preserve">After completing analyses, thresholded z-statistic maps and r-statistic maps were annotated using the  automated anatomical atlas (AAL) (Tzourio-Mazoyer et al., 2002), which provided probabilistically determined anatomical labels for each significant cluster. These labels were supplemented with the Schaefer-Kong atlas (2022), which consists of 400 functionally-defined cortical parcellations and denotes which of 17 networks (Yeo et al. 2011) each region predominantly participates within. </w:t>
        </w:r>
        <w:commentRangeStart w:id="23"/>
        <w:r w:rsidDel="00000000" w:rsidR="00000000" w:rsidRPr="00000000">
          <w:rPr>
            <w:rtl w:val="0"/>
          </w:rPr>
          <w:t xml:space="preserve">Identifying the networks associated with activated neural regions during expressive and reflective engagement </w:t>
        </w:r>
      </w:ins>
      <w:ins w:author="Chelsea Helion" w:id="117" w:date="2024-09-05T12:41:58Z">
        <w:r w:rsidDel="00000000" w:rsidR="00000000" w:rsidRPr="00000000">
          <w:rPr>
            <w:rtl w:val="0"/>
          </w:rPr>
          <w:t xml:space="preserve">potentially </w:t>
        </w:r>
      </w:ins>
      <w:ins w:author="Billy Mitchell" w:id="116" w:date="2024-07-01T22:48:21Z">
        <w:r w:rsidDel="00000000" w:rsidR="00000000" w:rsidRPr="00000000">
          <w:rPr>
            <w:rtl w:val="0"/>
          </w:rPr>
          <w:t xml:space="preserve">enhances our understanding of the specific cognitive and emotional processes involved, links brain activity to behaviors, and improves the ecological validity and applicability of our findings.</w:t>
        </w:r>
        <w:commentRangeEnd w:id="23"/>
        <w:r w:rsidDel="00000000" w:rsidR="00000000" w:rsidRPr="00000000">
          <w:commentReference w:id="23"/>
        </w:r>
        <w:r w:rsidDel="00000000" w:rsidR="00000000" w:rsidRPr="00000000">
          <w:rPr>
            <w:rtl w:val="0"/>
          </w:rPr>
          <w:t xml:space="preserve"> When labeling was ambiguous or unavailable, the anatomical label in question was entered as a term in </w:t>
        </w:r>
      </w:ins>
      <w:ins w:author="Chelsea Helion" w:id="118" w:date="2024-09-05T12:42:27Z">
        <w:r w:rsidDel="00000000" w:rsidR="00000000" w:rsidRPr="00000000">
          <w:rPr>
            <w:rtl w:val="0"/>
          </w:rPr>
          <w:t xml:space="preserve">N</w:t>
        </w:r>
      </w:ins>
      <w:ins w:author="Billy Mitchell" w:id="116" w:date="2024-07-01T22:48:21Z">
        <w:del w:author="Chelsea Helion" w:id="118" w:date="2024-09-05T12:42:27Z">
          <w:r w:rsidDel="00000000" w:rsidR="00000000" w:rsidRPr="00000000">
            <w:rPr>
              <w:rtl w:val="0"/>
            </w:rPr>
            <w:delText xml:space="preserve">n</w:delText>
          </w:r>
        </w:del>
        <w:r w:rsidDel="00000000" w:rsidR="00000000" w:rsidRPr="00000000">
          <w:rPr>
            <w:rtl w:val="0"/>
          </w:rPr>
          <w:t xml:space="preserve">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ins>
      <w:r w:rsidDel="00000000" w:rsidR="00000000" w:rsidRPr="00000000">
        <w:rPr>
          <w:rtl w:val="0"/>
        </w:rPr>
      </w:r>
    </w:p>
    <w:p w:rsidR="00000000" w:rsidDel="00000000" w:rsidP="00000000" w:rsidRDefault="00000000" w:rsidRPr="00000000" w14:paraId="00000048">
      <w:pPr>
        <w:spacing w:before="240" w:line="276" w:lineRule="auto"/>
        <w:ind w:firstLine="720"/>
        <w:jc w:val="both"/>
        <w:rPr/>
      </w:pPr>
      <w:r w:rsidDel="00000000" w:rsidR="00000000" w:rsidRPr="00000000">
        <w:rPr>
          <w:b w:val="1"/>
          <w:rtl w:val="0"/>
        </w:rPr>
        <w:t xml:space="preserve">Open Access Statement. </w:t>
      </w:r>
      <w:r w:rsidDel="00000000" w:rsidR="00000000" w:rsidRPr="00000000">
        <w:rPr>
          <w:rtl w:val="0"/>
        </w:rPr>
        <w:t xml:space="preserve">A detailed outline and scripts associated with pre-processing, analyses, and visualizations are publicly available at </w:t>
      </w:r>
      <w:r w:rsidDel="00000000" w:rsidR="00000000" w:rsidRPr="00000000">
        <w:rPr>
          <w:rtl w:val="0"/>
        </w:rPr>
        <w:t xml:space="preserve">https://github.com/wj-mitchell/Expressive_V_Reflective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9">
      <w:pPr>
        <w:pStyle w:val="Heading1"/>
        <w:spacing w:before="240" w:line="276" w:lineRule="auto"/>
        <w:jc w:val="both"/>
        <w:rPr>
          <w:ins w:author="Chelsea Helion" w:id="120" w:date="2024-06-15T22:22:13Z"/>
        </w:rPr>
      </w:pPr>
      <w:r w:rsidDel="00000000" w:rsidR="00000000" w:rsidRPr="00000000">
        <w:rPr>
          <w:rtl w:val="0"/>
        </w:rPr>
        <w:t xml:space="preserve">Results</w:t>
      </w:r>
      <w:ins w:author="Chelsea Helion" w:id="120" w:date="2024-06-15T22:22:13Z">
        <w:bookmarkStart w:colFirst="0" w:colLast="0" w:name="_l89pprm7u1jz" w:id="5"/>
        <w:bookmarkEnd w:id="5"/>
        <w:r w:rsidDel="00000000" w:rsidR="00000000" w:rsidRPr="00000000">
          <w:rPr>
            <w:rtl w:val="0"/>
          </w:rPr>
        </w:r>
      </w:ins>
    </w:p>
    <w:p w:rsidR="00000000" w:rsidDel="00000000" w:rsidP="00000000" w:rsidRDefault="00000000" w:rsidRPr="00000000" w14:paraId="0000004A">
      <w:pPr>
        <w:spacing w:before="240" w:lineRule="auto"/>
        <w:ind w:firstLine="720"/>
        <w:jc w:val="both"/>
        <w:rPr>
          <w:rPrChange w:author="Chelsea Helion" w:id="121" w:date="2024-06-15T22:22:13Z">
            <w:rPr/>
          </w:rPrChange>
        </w:rPr>
        <w:pPrChange w:author="Chelsea Helion" w:id="0" w:date="2024-06-15T22:22:13Z">
          <w:pPr>
            <w:pStyle w:val="Heading1"/>
            <w:spacing w:before="240" w:line="276" w:lineRule="auto"/>
            <w:jc w:val="both"/>
          </w:pPr>
        </w:pPrChange>
      </w:pPr>
      <w:bookmarkStart w:colFirst="0" w:colLast="0" w:name="_l89pprm7u1jz" w:id="5"/>
      <w:bookmarkEnd w:id="5"/>
      <w:ins w:author="Chelsea Helion" w:id="120" w:date="2024-06-15T22:22:13Z">
        <w:r w:rsidDel="00000000" w:rsidR="00000000" w:rsidRPr="00000000">
          <w:rPr>
            <w:b w:val="1"/>
            <w:rtl w:val="0"/>
          </w:rPr>
          <w:t xml:space="preserve">Rating behavior did not differ between </w:t>
        </w:r>
        <w:commentRangeStart w:id="24"/>
        <w:r w:rsidDel="00000000" w:rsidR="00000000" w:rsidRPr="00000000">
          <w:rPr>
            <w:b w:val="1"/>
            <w:rtl w:val="0"/>
          </w:rPr>
          <w:t xml:space="preserve">conditions</w:t>
        </w:r>
        <w:commentRangeEnd w:id="24"/>
        <w:r w:rsidDel="00000000" w:rsidR="00000000" w:rsidRPr="00000000">
          <w:commentReference w:id="24"/>
        </w:r>
        <w:r w:rsidDel="00000000" w:rsidR="00000000" w:rsidRPr="00000000">
          <w:rPr>
            <w:rtl w:val="0"/>
          </w:rPr>
          <w:t xml:space="preserve">. </w:t>
        </w:r>
        <w:r w:rsidDel="00000000" w:rsidR="00000000" w:rsidRPr="00000000">
          <w:rPr>
            <w:rtl w:val="0"/>
          </w:rPr>
          <w:t xml:space="preserve">N</w:t>
        </w:r>
        <w:r w:rsidDel="00000000" w:rsidR="00000000" w:rsidRPr="00000000">
          <w:rPr>
            <w:rtl w:val="0"/>
          </w:rPr>
          <w:t xml:space="preserve">o significant differences were observed between run 1 (mean </w:t>
        </w:r>
        <w:r w:rsidDel="00000000" w:rsidR="00000000" w:rsidRPr="00000000">
          <w:rPr>
            <w:rtl w:val="0"/>
          </w:rPr>
          <w:t xml:space="preserve">Run 1 </w:t>
        </w:r>
        <w:r w:rsidDel="00000000" w:rsidR="00000000" w:rsidRPr="00000000">
          <w:rPr>
            <w:rtl w:val="0"/>
          </w:rPr>
          <w:t xml:space="preserve">= 22.6 ± 22.7 button presses) and run 2 (mean </w:t>
        </w:r>
        <w:r w:rsidDel="00000000" w:rsidR="00000000" w:rsidRPr="00000000">
          <w:rPr>
            <w:rtl w:val="0"/>
          </w:rPr>
          <w:t xml:space="preserve">Run 2 </w:t>
        </w:r>
        <w:r w:rsidDel="00000000" w:rsidR="00000000" w:rsidRPr="00000000">
          <w:rPr>
            <w:rtl w:val="0"/>
          </w:rPr>
          <w:t xml:space="preserve">= 25.9 ± 27.6 button presses) regarding the average volume of buttons presses per subject (</w:t>
        </w:r>
        <w:r w:rsidDel="00000000" w:rsidR="00000000" w:rsidRPr="00000000">
          <w:rPr>
            <w:i w:val="1"/>
            <w:rtl w:val="0"/>
          </w:rPr>
          <w:t xml:space="preserve">95% CI</w:t>
        </w:r>
        <w:r w:rsidDel="00000000" w:rsidR="00000000" w:rsidRPr="00000000">
          <w:rPr>
            <w:rtl w:val="0"/>
          </w:rPr>
          <w:t xml:space="preserve"> = (-21.3 , 14.6), </w:t>
        </w:r>
        <w:r w:rsidDel="00000000" w:rsidR="00000000" w:rsidRPr="00000000">
          <w:rPr>
            <w:rtl w:val="0"/>
          </w:rPr>
          <w:t xml:space="preserve">t</w:t>
        </w:r>
        <w:r w:rsidDel="00000000" w:rsidR="00000000" w:rsidRPr="00000000">
          <w:rPr>
            <w:rtl w:val="0"/>
          </w:rPr>
          <w:t xml:space="preserve">(27) = -0.4, </w:t>
        </w:r>
        <w:r w:rsidDel="00000000" w:rsidR="00000000" w:rsidRPr="00000000">
          <w:rPr>
            <w:rtl w:val="0"/>
          </w:rPr>
          <w:t xml:space="preserve">p</w:t>
        </w:r>
        <w:r w:rsidDel="00000000" w:rsidR="00000000" w:rsidRPr="00000000">
          <w:rPr>
            <w:rtl w:val="0"/>
          </w:rPr>
          <w:t xml:space="preserve">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w:t>
        </w:r>
      </w:ins>
      <w:r w:rsidDel="00000000" w:rsidR="00000000" w:rsidRPr="00000000">
        <w:rPr>
          <w:rtl w:val="0"/>
          <w:rPrChange w:author="Chelsea Helion" w:id="121" w:date="2024-06-15T22:22:13Z">
            <w:rPr/>
          </w:rPrChange>
        </w:rPr>
        <w:t xml:space="preserve"> </w:t>
      </w:r>
      <w:r w:rsidDel="00000000" w:rsidR="00000000" w:rsidRPr="00000000">
        <w:rPr>
          <w:rtl w:val="0"/>
        </w:rPr>
      </w:r>
    </w:p>
    <w:p w:rsidR="00000000" w:rsidDel="00000000" w:rsidP="00000000" w:rsidRDefault="00000000" w:rsidRPr="00000000" w14:paraId="0000004B">
      <w:pPr>
        <w:spacing w:before="240" w:lineRule="auto"/>
        <w:ind w:firstLine="720"/>
        <w:jc w:val="both"/>
        <w:rPr/>
      </w:pPr>
      <w:r w:rsidDel="00000000" w:rsidR="00000000" w:rsidRPr="00000000">
        <w:rPr>
          <w:b w:val="1"/>
          <w:rtl w:val="0"/>
          <w:rPrChange w:author="Chelsea Helion" w:id="121" w:date="2024-06-15T22:22:13Z">
            <w:rPr>
              <w:b w:val="1"/>
            </w:rPr>
          </w:rPrChange>
        </w:rPr>
        <w:t xml:space="preserve">Subjects reported high engagement and plot comprehension. </w:t>
      </w:r>
      <w:ins w:author="Chelsea Helion" w:id="122" w:date="2024-09-05T12:46:32Z">
        <w:r w:rsidDel="00000000" w:rsidR="00000000" w:rsidRPr="00000000">
          <w:rPr>
            <w:b w:val="1"/>
            <w:rtl w:val="0"/>
            <w:rPrChange w:author="Chelsea Helion" w:id="121" w:date="2024-06-15T22:22:13Z">
              <w:rPr>
                <w:b w:val="1"/>
              </w:rPr>
            </w:rPrChange>
          </w:rPr>
          <w:t xml:space="preserve">To identify potential </w:t>
        </w:r>
      </w:ins>
      <w:r w:rsidDel="00000000" w:rsidR="00000000" w:rsidRPr="00000000">
        <w:rPr>
          <w:rtl w:val="0"/>
          <w:rPrChange w:author="Chelsea Helion" w:id="121" w:date="2024-06-15T22:22:13Z">
            <w:rPr/>
          </w:rPrChange>
        </w:rPr>
        <w:t xml:space="preserve">Impediments to stimulus engagement and comprehension</w:t>
      </w:r>
      <w:ins w:author="Chelsea Helion" w:id="123" w:date="2024-09-05T12:46:48Z">
        <w:r w:rsidDel="00000000" w:rsidR="00000000" w:rsidRPr="00000000">
          <w:rPr>
            <w:rtl w:val="0"/>
            <w:rPrChange w:author="Chelsea Helion" w:id="121" w:date="2024-06-15T22:22:13Z">
              <w:rPr/>
            </w:rPrChange>
          </w:rPr>
          <w:t xml:space="preserve"> of our stimuli given its length and narrative complexity, </w:t>
        </w:r>
      </w:ins>
      <w:r w:rsidDel="00000000" w:rsidR="00000000" w:rsidRPr="00000000">
        <w:rPr>
          <w:rtl w:val="0"/>
          <w:rPrChange w:author="Chelsea Helion" w:id="121" w:date="2024-06-15T22:22:13Z">
            <w:rPr/>
          </w:rPrChange>
        </w:rPr>
        <w:t xml:space="preserve"> </w:t>
      </w:r>
      <w:del w:author="Chelsea Helion" w:id="124" w:date="2024-09-05T12:47:04Z">
        <w:r w:rsidDel="00000000" w:rsidR="00000000" w:rsidRPr="00000000">
          <w:rPr>
            <w:rtl w:val="0"/>
            <w:rPrChange w:author="Chelsea Helion" w:id="121" w:date="2024-06-15T22:22:13Z">
              <w:rPr/>
            </w:rPrChange>
          </w:rPr>
          <w:delText xml:space="preserve">may affect subjects’ attention, thus altering the cognitive phenomena subjects use when viewing video stimuli. As such, </w:delText>
        </w:r>
      </w:del>
      <w:r w:rsidDel="00000000" w:rsidR="00000000" w:rsidRPr="00000000">
        <w:rPr>
          <w:rtl w:val="0"/>
          <w:rPrChange w:author="Chelsea Helion" w:id="121" w:date="2024-06-15T22:22:13Z">
            <w:rPr/>
          </w:rPrChange>
        </w:rPr>
        <w:t xml:space="preserve">we</w:t>
      </w:r>
      <w:ins w:author="Chelsea Helion" w:id="125" w:date="2024-09-05T12:47:32Z">
        <w:r w:rsidDel="00000000" w:rsidR="00000000" w:rsidRPr="00000000">
          <w:rPr>
            <w:rtl w:val="0"/>
            <w:rPrChange w:author="Chelsea Helion" w:id="121" w:date="2024-06-15T22:22:13Z">
              <w:rPr/>
            </w:rPrChange>
          </w:rPr>
          <w:t xml:space="preserve"> collected a series of self-report measures about participants’ viewing experiences.</w:t>
        </w:r>
      </w:ins>
      <w:r w:rsidDel="00000000" w:rsidR="00000000" w:rsidRPr="00000000">
        <w:rPr>
          <w:rtl w:val="0"/>
          <w:rPrChange w:author="Chelsea Helion" w:id="121" w:date="2024-06-15T22:22:13Z">
            <w:rPr/>
          </w:rPrChange>
        </w:rPr>
        <w:t xml:space="preserve"> </w:t>
      </w:r>
      <w:del w:author="Chelsea Helion" w:id="126" w:date="2024-09-05T12:47:50Z">
        <w:r w:rsidDel="00000000" w:rsidR="00000000" w:rsidRPr="00000000">
          <w:rPr>
            <w:rtl w:val="0"/>
            <w:rPrChange w:author="Chelsea Helion" w:id="121" w:date="2024-06-15T22:22:13Z">
              <w:rPr/>
            </w:rPrChange>
          </w:rPr>
          <w:delText xml:space="preserve">analyzed the experiences that subjects self-reported about their viewing. </w:delText>
        </w:r>
      </w:del>
      <w:r w:rsidDel="00000000" w:rsidR="00000000" w:rsidRPr="00000000">
        <w:rPr>
          <w:rtl w:val="0"/>
        </w:rPr>
        <w:t xml:space="preserve">On a 5-point scale (range = 0-4), ranging from ‘Not at all’ to ‘Extremely’, the median score of all participant ratings indicate that the task was viewed as “very engaging” (one-sample t-test: mean = 2.5, </w:t>
      </w:r>
      <w:r w:rsidDel="00000000" w:rsidR="00000000" w:rsidRPr="00000000">
        <w:rPr>
          <w:i w:val="1"/>
          <w:rtl w:val="0"/>
        </w:rPr>
        <w:t xml:space="preserve">95% CI</w:t>
      </w:r>
      <w:r w:rsidDel="00000000" w:rsidR="00000000" w:rsidRPr="00000000">
        <w:rPr>
          <w:rtl w:val="0"/>
        </w:rPr>
        <w:t xml:space="preserve"> = (2.2 , 2.7) , </w:t>
      </w:r>
      <w:r w:rsidDel="00000000" w:rsidR="00000000" w:rsidRPr="00000000">
        <w:rPr>
          <w:i w:val="1"/>
          <w:rtl w:val="0"/>
        </w:rPr>
        <w:t xml:space="preserve">t</w:t>
      </w:r>
      <w:r w:rsidDel="00000000" w:rsidR="00000000" w:rsidRPr="00000000">
        <w:rPr>
          <w:rtl w:val="0"/>
        </w:rPr>
        <w:t xml:space="preserve">(33) = 18.3, </w:t>
      </w:r>
      <w:r w:rsidDel="00000000" w:rsidR="00000000" w:rsidRPr="00000000">
        <w:rPr>
          <w:i w:val="1"/>
          <w:rtl w:val="0"/>
        </w:rPr>
        <w:t xml:space="preserve">p</w:t>
      </w:r>
      <w:r w:rsidDel="00000000" w:rsidR="00000000" w:rsidRPr="00000000">
        <w:rPr>
          <w:rtl w:val="0"/>
        </w:rPr>
        <w:t xml:space="preserve"> &lt; 0.001), that the plot was “not at all difficult” to follow (one-sample t-test: mean = 0.41, </w:t>
      </w:r>
      <w:r w:rsidDel="00000000" w:rsidR="00000000" w:rsidRPr="00000000">
        <w:rPr>
          <w:i w:val="1"/>
          <w:rtl w:val="0"/>
        </w:rPr>
        <w:t xml:space="preserve">95% CI = </w:t>
      </w:r>
      <w:r w:rsidDel="00000000" w:rsidR="00000000" w:rsidRPr="00000000">
        <w:rPr>
          <w:rtl w:val="0"/>
        </w:rPr>
        <w:t xml:space="preserve">(0.15, 0.67), </w:t>
      </w:r>
      <w:r w:rsidDel="00000000" w:rsidR="00000000" w:rsidRPr="00000000">
        <w:rPr>
          <w:i w:val="1"/>
          <w:rtl w:val="0"/>
        </w:rPr>
        <w:t xml:space="preserve">t</w:t>
      </w:r>
      <w:r w:rsidDel="00000000" w:rsidR="00000000" w:rsidRPr="00000000">
        <w:rPr>
          <w:rtl w:val="0"/>
        </w:rPr>
        <w:t xml:space="preserve">(33) = 3.2, </w:t>
      </w:r>
      <w:r w:rsidDel="00000000" w:rsidR="00000000" w:rsidRPr="00000000">
        <w:rPr>
          <w:i w:val="1"/>
          <w:rtl w:val="0"/>
        </w:rPr>
        <w:t xml:space="preserve">p</w:t>
      </w:r>
      <w:r w:rsidDel="00000000" w:rsidR="00000000" w:rsidRPr="00000000">
        <w:rPr>
          <w:rtl w:val="0"/>
        </w:rPr>
        <w:t xml:space="preserve"> = 0.002), and that the audio was “not at all” difficult to understand (</w:t>
      </w:r>
      <w:r w:rsidDel="00000000" w:rsidR="00000000" w:rsidRPr="00000000">
        <w:rPr>
          <w:rtl w:val="0"/>
        </w:rPr>
        <w:t xml:space="preserve">one-sample t-test: </w:t>
      </w:r>
      <w:r w:rsidDel="00000000" w:rsidR="00000000" w:rsidRPr="00000000">
        <w:rPr>
          <w:rtl w:val="0"/>
        </w:rPr>
        <w:t xml:space="preserve">mean = 0.29, </w:t>
      </w:r>
      <w:r w:rsidDel="00000000" w:rsidR="00000000" w:rsidRPr="00000000">
        <w:rPr>
          <w:i w:val="1"/>
          <w:rtl w:val="0"/>
        </w:rPr>
        <w:t xml:space="preserve">95% CI</w:t>
      </w:r>
      <w:r w:rsidDel="00000000" w:rsidR="00000000" w:rsidRPr="00000000">
        <w:rPr>
          <w:rtl w:val="0"/>
        </w:rPr>
        <w:t xml:space="preserve"> = (0.13 , 0.46), </w:t>
      </w:r>
      <w:r w:rsidDel="00000000" w:rsidR="00000000" w:rsidRPr="00000000">
        <w:rPr>
          <w:i w:val="1"/>
          <w:rtl w:val="0"/>
        </w:rPr>
        <w:t xml:space="preserve">t</w:t>
      </w:r>
      <w:r w:rsidDel="00000000" w:rsidR="00000000" w:rsidRPr="00000000">
        <w:rPr>
          <w:rtl w:val="0"/>
        </w:rPr>
        <w:t xml:space="preserve">(33) = 3.7, </w:t>
      </w:r>
      <w:r w:rsidDel="00000000" w:rsidR="00000000" w:rsidRPr="00000000">
        <w:rPr>
          <w:i w:val="1"/>
          <w:rtl w:val="0"/>
        </w:rPr>
        <w:t xml:space="preserve">p</w:t>
      </w:r>
      <w:r w:rsidDel="00000000" w:rsidR="00000000" w:rsidRPr="00000000">
        <w:rPr>
          <w:rtl w:val="0"/>
        </w:rPr>
        <w:t xml:space="preserve"> &lt; 0.001</w:t>
      </w:r>
      <w:r w:rsidDel="00000000" w:rsidR="00000000" w:rsidRPr="00000000">
        <w:rPr>
          <w:rtl w:val="0"/>
        </w:rPr>
        <w:t xml:space="preserve">). Engagement and plot comprehension difficulties were strongly negatively correlated (</w:t>
      </w:r>
      <w:r w:rsidDel="00000000" w:rsidR="00000000" w:rsidRPr="00000000">
        <w:rPr>
          <w:i w:val="1"/>
          <w:rtl w:val="0"/>
        </w:rPr>
        <w:t xml:space="preserve">r</w:t>
      </w:r>
      <w:r w:rsidDel="00000000" w:rsidR="00000000" w:rsidRPr="00000000">
        <w:rPr>
          <w:rtl w:val="0"/>
        </w:rPr>
        <w:t xml:space="preserve">(32) = -0.55, </w:t>
      </w:r>
      <w:r w:rsidDel="00000000" w:rsidR="00000000" w:rsidRPr="00000000">
        <w:rPr>
          <w:i w:val="1"/>
          <w:rtl w:val="0"/>
        </w:rPr>
        <w:t xml:space="preserve">p</w:t>
      </w:r>
      <w:r w:rsidDel="00000000" w:rsidR="00000000" w:rsidRPr="00000000">
        <w:rPr>
          <w:rtl w:val="0"/>
        </w:rPr>
        <w:t xml:space="preserve"> &lt; 0.001).</w:t>
      </w:r>
    </w:p>
    <w:p w:rsidR="00000000" w:rsidDel="00000000" w:rsidP="00000000" w:rsidRDefault="00000000" w:rsidRPr="00000000" w14:paraId="0000004C">
      <w:pPr>
        <w:spacing w:before="240" w:lineRule="auto"/>
        <w:ind w:firstLine="720"/>
        <w:jc w:val="both"/>
        <w:rPr/>
      </w:pPr>
      <w:r w:rsidDel="00000000" w:rsidR="00000000" w:rsidRPr="00000000">
        <w:rPr>
          <w:b w:val="1"/>
          <w:rtl w:val="0"/>
        </w:rPr>
        <w:t xml:space="preserve">As rating behavior increased, so did</w:t>
      </w:r>
      <w:ins w:author="Chelsea Helion" w:id="127" w:date="2024-09-05T18:56:41Z">
        <w:r w:rsidDel="00000000" w:rsidR="00000000" w:rsidRPr="00000000">
          <w:rPr>
            <w:b w:val="1"/>
            <w:rtl w:val="0"/>
          </w:rPr>
          <w:t xml:space="preserve"> activation of neural circuitry implicated in</w:t>
        </w:r>
      </w:ins>
      <w:r w:rsidDel="00000000" w:rsidR="00000000" w:rsidRPr="00000000">
        <w:rPr>
          <w:b w:val="1"/>
          <w:rtl w:val="0"/>
        </w:rPr>
        <w:t xml:space="preserve"> sensory integration, attention, and self-monitoring</w:t>
      </w:r>
      <w:r w:rsidDel="00000000" w:rsidR="00000000" w:rsidRPr="00000000">
        <w:rPr>
          <w:rtl w:val="0"/>
        </w:rPr>
        <w:t xml:space="preserve">.</w:t>
      </w:r>
      <w:r w:rsidDel="00000000" w:rsidR="00000000" w:rsidRPr="00000000">
        <w:rPr>
          <w:rtl w:val="0"/>
        </w:rPr>
        <w:t xml:space="preserve"> We used parametric modulation to identify regions sensitive to variability in rating behavior. We used the frequency of our rating proxy (i.e., button presses) as a regressor applied to data from each subject’s expressive engagement run</w:t>
      </w:r>
      <w:ins w:author="Chelsea Helion" w:id="128" w:date="2024-09-05T12:52:03Z">
        <w:r w:rsidDel="00000000" w:rsidR="00000000" w:rsidRPr="00000000">
          <w:rPr>
            <w:rtl w:val="0"/>
          </w:rPr>
          <w:t xml:space="preserve">, which</w:t>
        </w:r>
      </w:ins>
      <w:r w:rsidDel="00000000" w:rsidR="00000000" w:rsidRPr="00000000">
        <w:rPr>
          <w:rtl w:val="0"/>
        </w:rPr>
        <w:t xml:space="preserve"> </w:t>
      </w:r>
      <w:del w:author="Chelsea Helion" w:id="129" w:date="2024-09-05T12:52:08Z">
        <w:r w:rsidDel="00000000" w:rsidR="00000000" w:rsidRPr="00000000">
          <w:rPr>
            <w:rtl w:val="0"/>
          </w:rPr>
          <w:delText xml:space="preserve">and </w:delText>
        </w:r>
      </w:del>
      <w:r w:rsidDel="00000000" w:rsidR="00000000" w:rsidRPr="00000000">
        <w:rPr>
          <w:rtl w:val="0"/>
        </w:rPr>
        <w:t xml:space="preserve">revealed significant activation clusters, primarily in the left hemisphere (</w:t>
      </w:r>
      <w:r w:rsidDel="00000000" w:rsidR="00000000" w:rsidRPr="00000000">
        <w:rPr>
          <w:b w:val="1"/>
          <w:rtl w:val="0"/>
        </w:rPr>
        <w:t xml:space="preserve">Figure 3</w:t>
      </w:r>
      <w:r w:rsidDel="00000000" w:rsidR="00000000" w:rsidRPr="00000000">
        <w:rPr>
          <w:rtl w:val="0"/>
        </w:rPr>
        <w:t xml:space="preserve">). Notable activations include</w:t>
      </w:r>
      <w:ins w:author="Chelsea Helion" w:id="130" w:date="2024-09-05T12:52:25Z">
        <w:r w:rsidDel="00000000" w:rsidR="00000000" w:rsidRPr="00000000">
          <w:rPr>
            <w:rtl w:val="0"/>
          </w:rPr>
          <w:t xml:space="preserve">d</w:t>
        </w:r>
      </w:ins>
      <w:r w:rsidDel="00000000" w:rsidR="00000000" w:rsidRPr="00000000">
        <w:rPr>
          <w:rtl w:val="0"/>
        </w:rPr>
        <w:t xml:space="preserve"> the left postcentral gyrus (PoCG) extending into the precentral gyrus (PrCG),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(2022). The clusters observed suggest that rating frequency modulated activity in regions associated with attention and sensory integration (dACC, IPL, ROL), motor control (PoCG, SMA, Cereb), and self-monitoring (dACC, IPL, AI).</w:t>
      </w:r>
    </w:p>
    <w:p w:rsidR="00000000" w:rsidDel="00000000" w:rsidP="00000000" w:rsidRDefault="00000000" w:rsidRPr="00000000" w14:paraId="0000004D">
      <w:pPr>
        <w:spacing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114300</wp:posOffset>
            </wp:positionV>
            <wp:extent cx="5614988" cy="3527364"/>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14988" cy="3527364"/>
                    </a:xfrm>
                    <a:prstGeom prst="rect"/>
                    <a:ln/>
                  </pic:spPr>
                </pic:pic>
              </a:graphicData>
            </a:graphic>
          </wp:anchor>
        </w:drawing>
      </w:r>
    </w:p>
    <w:p w:rsidR="00000000" w:rsidDel="00000000" w:rsidP="00000000" w:rsidRDefault="00000000" w:rsidRPr="00000000" w14:paraId="0000004E">
      <w:pPr>
        <w:spacing w:before="240" w:lineRule="auto"/>
        <w:ind w:firstLine="720"/>
        <w:jc w:val="both"/>
        <w:rPr/>
      </w:pPr>
      <w:r w:rsidDel="00000000" w:rsidR="00000000" w:rsidRPr="00000000">
        <w:rPr>
          <w:b w:val="1"/>
          <w:rtl w:val="0"/>
        </w:rPr>
        <w:t xml:space="preserve">Expressive rating, relative to reflective non-rating, elicits greater activation from attention, sensation, and control regions</w:t>
      </w:r>
      <w:ins w:author="Chelsea Helion" w:id="131" w:date="2024-09-05T12:53:06Z">
        <w:r w:rsidDel="00000000" w:rsidR="00000000" w:rsidRPr="00000000">
          <w:rPr>
            <w:b w:val="1"/>
            <w:rtl w:val="0"/>
          </w:rPr>
          <w:t xml:space="preserve">.</w:t>
        </w:r>
      </w:ins>
      <w:r w:rsidDel="00000000" w:rsidR="00000000" w:rsidRPr="00000000">
        <w:rPr>
          <w:b w:val="1"/>
          <w:rtl w:val="0"/>
        </w:rPr>
        <w:t xml:space="preserve"> </w:t>
      </w:r>
      <w:r w:rsidDel="00000000" w:rsidR="00000000" w:rsidRPr="00000000">
        <w:rPr>
          <w:rtl w:val="0"/>
        </w:rPr>
        <w:t xml:space="preserve">To examine the effects of rating during expressive engagement, we conducted two types of contrasts: </w:t>
      </w:r>
      <w:commentRangeStart w:id="25"/>
      <w:r w:rsidDel="00000000" w:rsidR="00000000" w:rsidRPr="00000000">
        <w:rPr>
          <w:rtl w:val="0"/>
        </w:rPr>
        <w:t xml:space="preserve">1) </w:t>
      </w:r>
      <w:commentRangeStart w:id="26"/>
      <w:r w:rsidDel="00000000" w:rsidR="00000000" w:rsidRPr="00000000">
        <w:rPr>
          <w:rtl w:val="0"/>
        </w:rPr>
        <w:t xml:space="preserve">a contrast comparing rated TRs while expressively engaged to non-rated TRs while reflectively engaged</w:t>
      </w:r>
      <w:commentRangeEnd w:id="26"/>
      <w:r w:rsidDel="00000000" w:rsidR="00000000" w:rsidRPr="00000000">
        <w:commentReference w:id="26"/>
      </w:r>
      <w:r w:rsidDel="00000000" w:rsidR="00000000" w:rsidRPr="00000000">
        <w:rPr>
          <w:rtl w:val="0"/>
        </w:rPr>
        <w:t xml:space="preserve">, and 2) </w:t>
      </w:r>
      <w:commentRangeStart w:id="27"/>
      <w:r w:rsidDel="00000000" w:rsidR="00000000" w:rsidRPr="00000000">
        <w:rPr>
          <w:rtl w:val="0"/>
        </w:rPr>
        <w:t xml:space="preserve">a contrast comparing rated TRs while expressively engaged to non-rated TRs while expressively engaged. </w:t>
      </w:r>
      <w:commentRangeEnd w:id="27"/>
      <w:r w:rsidDel="00000000" w:rsidR="00000000" w:rsidRPr="00000000">
        <w:commentReference w:id="27"/>
      </w:r>
      <w:commentRangeEnd w:id="25"/>
      <w:r w:rsidDel="00000000" w:rsidR="00000000" w:rsidRPr="00000000">
        <w:commentReference w:id="25"/>
      </w:r>
      <w:commentRangeStart w:id="28"/>
      <w:commentRangeStart w:id="29"/>
      <w:r w:rsidDel="00000000" w:rsidR="00000000" w:rsidRPr="00000000">
        <w:rPr>
          <w:rtl w:val="0"/>
        </w:rPr>
        <w:t xml:space="preserve">Contrasting </w:t>
      </w:r>
      <w:ins w:author="Chelsea Helion" w:id="132" w:date="2024-09-05T13:07:06Z">
        <w:r w:rsidDel="00000000" w:rsidR="00000000" w:rsidRPr="00000000">
          <w:rPr>
            <w:rtl w:val="0"/>
          </w:rPr>
          <w:t xml:space="preserve">all three </w:t>
        </w:r>
      </w:ins>
      <w:ins w:author="Chelsea Helion" w:id="133" w:date="2024-09-05T13:05:05Z">
        <w:del w:author="Chelsea Helion" w:id="132" w:date="2024-09-05T13:07:06Z">
          <w:r w:rsidDel="00000000" w:rsidR="00000000" w:rsidRPr="00000000">
            <w:rPr>
              <w:rtl w:val="0"/>
            </w:rPr>
            <w:delText xml:space="preserve">expressive </w:delText>
          </w:r>
        </w:del>
      </w:ins>
      <w:del w:author="Chelsea Helion" w:id="132" w:date="2024-09-05T13:07:06Z">
        <w:r w:rsidDel="00000000" w:rsidR="00000000" w:rsidRPr="00000000">
          <w:rPr>
            <w:rtl w:val="0"/>
          </w:rPr>
          <w:delText xml:space="preserve">rating to both</w:delText>
        </w:r>
      </w:del>
      <w:r w:rsidDel="00000000" w:rsidR="00000000" w:rsidRPr="00000000">
        <w:rPr>
          <w:rtl w:val="0"/>
        </w:rPr>
        <w:t xml:space="preserve"> </w:t>
      </w:r>
      <w:ins w:author="Chelsea Helion" w:id="134" w:date="2024-09-05T13:05:48Z">
        <w:r w:rsidDel="00000000" w:rsidR="00000000" w:rsidRPr="00000000">
          <w:rPr>
            <w:rtl w:val="0"/>
          </w:rPr>
          <w:t xml:space="preserve">task components allows us to identify which neural circuitry is engaged when </w:t>
        </w:r>
        <w:r w:rsidDel="00000000" w:rsidR="00000000" w:rsidRPr="00000000">
          <w:rPr>
            <w:rtl w:val="0"/>
          </w:rPr>
          <w:t xml:space="preserve">task demands are more (i.e., expressive non-rating) or less (i.e., reflective non-rating) similar to expressive rating</w:t>
        </w:r>
        <w:del w:author="Chelsea Helion" w:id="134" w:date="2024-09-05T13:05:48Z">
          <w:commentRangeEnd w:id="28"/>
          <w:r w:rsidDel="00000000" w:rsidR="00000000" w:rsidRPr="00000000">
            <w:commentReference w:id="28"/>
          </w:r>
          <w:r w:rsidDel="00000000" w:rsidR="00000000" w:rsidRPr="00000000">
            <w:rPr>
              <w:rtl w:val="0"/>
            </w:rPr>
            <w:delText xml:space="preserve"> </w:delText>
          </w:r>
        </w:del>
      </w:ins>
      <w:del w:author="Chelsea Helion" w:id="134" w:date="2024-09-05T13:05:48Z">
        <w:r w:rsidDel="00000000" w:rsidR="00000000" w:rsidRPr="00000000">
          <w:rPr>
            <w:rtl w:val="0"/>
          </w:rPr>
          <w:delText xml:space="preserve">conditions illustrated that the neural activity associated with rating differs more or less relative to non-rating as task demands are more (i.e., expressive non-rating) or less (i.e., reflective non-rating) similar to rating </w:delText>
        </w:r>
      </w:del>
      <w:r w:rsidDel="00000000" w:rsidR="00000000" w:rsidRPr="00000000">
        <w:rPr>
          <w:rtl w:val="0"/>
        </w:rPr>
        <w:t xml:space="preserve">(</w:t>
      </w:r>
      <w:r w:rsidDel="00000000" w:rsidR="00000000" w:rsidRPr="00000000">
        <w:rPr>
          <w:b w:val="1"/>
          <w:rtl w:val="0"/>
        </w:rPr>
        <w:t xml:space="preserve">Figure 4</w:t>
      </w:r>
      <w:r w:rsidDel="00000000" w:rsidR="00000000" w:rsidRPr="00000000">
        <w:rPr>
          <w:rtl w:val="0"/>
        </w:rPr>
        <w:t xml:space="preserve">). </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4F">
      <w:pPr>
        <w:spacing w:before="240" w:lineRule="auto"/>
        <w:ind w:firstLine="720"/>
        <w:jc w:val="both"/>
        <w:rPr/>
      </w:pPr>
      <w:r w:rsidDel="00000000" w:rsidR="00000000" w:rsidRPr="00000000">
        <w:rPr>
          <w:rtl w:val="0"/>
        </w:rPr>
        <w:t xml:space="preserve">Both contrasts </w:t>
      </w:r>
      <w:ins w:author="Chelsea Helion" w:id="135" w:date="2024-09-05T13:10:49Z">
        <w:r w:rsidDel="00000000" w:rsidR="00000000" w:rsidRPr="00000000">
          <w:rPr>
            <w:rtl w:val="0"/>
          </w:rPr>
          <w:t xml:space="preserve">indicated</w:t>
        </w:r>
      </w:ins>
      <w:del w:author="Chelsea Helion" w:id="135" w:date="2024-09-05T13:10:49Z">
        <w:r w:rsidDel="00000000" w:rsidR="00000000" w:rsidRPr="00000000">
          <w:rPr>
            <w:rtl w:val="0"/>
          </w:rPr>
          <w:delText xml:space="preserve">showed</w:delText>
        </w:r>
      </w:del>
      <w:r w:rsidDel="00000000" w:rsidR="00000000" w:rsidRPr="00000000">
        <w:rPr>
          <w:rtl w:val="0"/>
        </w:rPr>
        <w:t xml:space="preserve"> significant activations primarily in </w:t>
      </w:r>
      <w:del w:author="Chelsea Helion" w:id="136" w:date="2024-09-05T13:11:01Z">
        <w:r w:rsidDel="00000000" w:rsidR="00000000" w:rsidRPr="00000000">
          <w:rPr>
            <w:rtl w:val="0"/>
          </w:rPr>
          <w:delText xml:space="preserve">the </w:delText>
        </w:r>
      </w:del>
      <w:r w:rsidDel="00000000" w:rsidR="00000000" w:rsidRPr="00000000">
        <w:rPr>
          <w:rtl w:val="0"/>
        </w:rPr>
        <w:t xml:space="preserve">parietal, frontal, and occipital regions, but more extensive frontal activation was observed within the expressive-reflective contrast. Key clusters of the expressive</w:t>
      </w:r>
      <w:ins w:author="Chelsea Helion" w:id="137" w:date="2024-09-05T13:18:26Z">
        <w:r w:rsidDel="00000000" w:rsidR="00000000" w:rsidRPr="00000000">
          <w:rPr>
            <w:rtl w:val="0"/>
          </w:rPr>
          <w:t xml:space="preserve"> rating</w:t>
        </w:r>
      </w:ins>
      <w:r w:rsidDel="00000000" w:rsidR="00000000" w:rsidRPr="00000000">
        <w:rPr>
          <w:rtl w:val="0"/>
        </w:rPr>
        <w:t xml:space="preserve">-expressive</w:t>
      </w:r>
      <w:ins w:author="Chelsea Helion" w:id="138" w:date="2024-09-05T13:18:32Z">
        <w:r w:rsidDel="00000000" w:rsidR="00000000" w:rsidRPr="00000000">
          <w:rPr>
            <w:rtl w:val="0"/>
          </w:rPr>
          <w:t xml:space="preserve"> non-rating</w:t>
        </w:r>
      </w:ins>
      <w:r w:rsidDel="00000000" w:rsidR="00000000" w:rsidRPr="00000000">
        <w:rPr>
          <w:rtl w:val="0"/>
        </w:rPr>
        <w:t xml:space="preser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ins w:author="Chelsea Helion" w:id="139" w:date="2024-09-05T13:17:20Z">
        <w:r w:rsidDel="00000000" w:rsidR="00000000" w:rsidRPr="00000000">
          <w:rPr>
            <w:rtl w:val="0"/>
          </w:rPr>
          <w:t xml:space="preserve">,</w:t>
        </w:r>
      </w:ins>
      <w:r w:rsidDel="00000000" w:rsidR="00000000" w:rsidRPr="00000000">
        <w:rPr>
          <w:rtl w:val="0"/>
        </w:rPr>
        <w:t xml:space="preserve"> and bilateral anterior cingulate cortex. Major activations in the expressive</w:t>
      </w:r>
      <w:ins w:author="Chelsea Helion" w:id="140" w:date="2024-09-05T13:31:15Z">
        <w:r w:rsidDel="00000000" w:rsidR="00000000" w:rsidRPr="00000000">
          <w:rPr>
            <w:rtl w:val="0"/>
          </w:rPr>
          <w:t xml:space="preserve"> rating</w:t>
        </w:r>
      </w:ins>
      <w:r w:rsidDel="00000000" w:rsidR="00000000" w:rsidRPr="00000000">
        <w:rPr>
          <w:rtl w:val="0"/>
        </w:rPr>
        <w:t xml:space="preser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commentRangeStart w:id="30"/>
      <w:r w:rsidDel="00000000" w:rsidR="00000000" w:rsidRPr="00000000">
        <w:rPr>
          <w:rtl w:val="0"/>
        </w:rPr>
        <w:t xml:space="preserve">While precise spatial coordinates varied slightly between contrasts, almost all regions activated by the expressive</w:t>
      </w:r>
      <w:ins w:author="Chelsea Helion" w:id="141" w:date="2024-09-05T13:38:40Z">
        <w:r w:rsidDel="00000000" w:rsidR="00000000" w:rsidRPr="00000000">
          <w:rPr>
            <w:rtl w:val="0"/>
          </w:rPr>
          <w:t xml:space="preserve"> rating</w:t>
        </w:r>
      </w:ins>
      <w:r w:rsidDel="00000000" w:rsidR="00000000" w:rsidRPr="00000000">
        <w:rPr>
          <w:rtl w:val="0"/>
        </w:rPr>
        <w:t xml:space="preserve">-expressive </w:t>
      </w:r>
      <w:ins w:author="Chelsea Helion" w:id="142" w:date="2024-09-05T13:38:48Z">
        <w:r w:rsidDel="00000000" w:rsidR="00000000" w:rsidRPr="00000000">
          <w:rPr>
            <w:rtl w:val="0"/>
          </w:rPr>
          <w:t xml:space="preserve">non-rating </w:t>
        </w:r>
      </w:ins>
      <w:r w:rsidDel="00000000" w:rsidR="00000000" w:rsidRPr="00000000">
        <w:rPr>
          <w:rtl w:val="0"/>
        </w:rPr>
        <w:t xml:space="preserve">contrast were activated by the expressive</w:t>
      </w:r>
      <w:ins w:author="Chelsea Helion" w:id="143" w:date="2024-09-05T13:38:53Z">
        <w:r w:rsidDel="00000000" w:rsidR="00000000" w:rsidRPr="00000000">
          <w:rPr>
            <w:rtl w:val="0"/>
          </w:rPr>
          <w:t xml:space="preserve"> rating</w:t>
        </w:r>
      </w:ins>
      <w:r w:rsidDel="00000000" w:rsidR="00000000" w:rsidRPr="00000000">
        <w:rPr>
          <w:rtl w:val="0"/>
        </w:rPr>
        <w:t xml:space="preserve">-reflective contrast. </w:t>
      </w:r>
      <w:commentRangeEnd w:id="30"/>
      <w:r w:rsidDel="00000000" w:rsidR="00000000" w:rsidRPr="00000000">
        <w:commentReference w:id="30"/>
      </w:r>
      <w:r w:rsidDel="00000000" w:rsidR="00000000" w:rsidRPr="00000000">
        <w:rPr>
          <w:rtl w:val="0"/>
        </w:rPr>
        <w:t xml:space="preserve">However, expressive</w:t>
      </w:r>
      <w:ins w:author="Chelsea Helion" w:id="144" w:date="2024-09-05T13:39:00Z">
        <w:r w:rsidDel="00000000" w:rsidR="00000000" w:rsidRPr="00000000">
          <w:rPr>
            <w:rtl w:val="0"/>
          </w:rPr>
          <w:t xml:space="preserve"> rating</w:t>
        </w:r>
      </w:ins>
      <w:r w:rsidDel="00000000" w:rsidR="00000000" w:rsidRPr="00000000">
        <w:rPr>
          <w:rtl w:val="0"/>
        </w:rPr>
        <w:t xml:space="preserve">-reflective contrasts </w:t>
      </w:r>
      <w:ins w:author="Chelsea Helion" w:id="145" w:date="2024-09-05T13:59:11Z">
        <w:r w:rsidDel="00000000" w:rsidR="00000000" w:rsidRPr="00000000">
          <w:rPr>
            <w:rtl w:val="0"/>
          </w:rPr>
          <w:t xml:space="preserve">indicated</w:t>
        </w:r>
      </w:ins>
      <w:del w:author="Chelsea Helion" w:id="145" w:date="2024-09-05T13:59:11Z">
        <w:r w:rsidDel="00000000" w:rsidR="00000000" w:rsidRPr="00000000">
          <w:rPr>
            <w:rtl w:val="0"/>
          </w:rPr>
          <w:delText xml:space="preserve">demonstrated </w:delText>
        </w:r>
      </w:del>
      <w:ins w:author="Chelsea Helion" w:id="145" w:date="2024-09-05T13:59:11Z">
        <w:r w:rsidDel="00000000" w:rsidR="00000000" w:rsidRPr="00000000">
          <w:rPr>
            <w:rtl w:val="0"/>
          </w:rPr>
          <w:t xml:space="preserve"> </w:t>
        </w:r>
      </w:ins>
      <w:r w:rsidDel="00000000" w:rsidR="00000000" w:rsidRPr="00000000">
        <w:rPr>
          <w:rtl w:val="0"/>
        </w:rPr>
        <w:t xml:space="preserve">activation in the bilateral fusiform gyri, bilateral hippocampi, and motor regions such as the supplementary motor area and precentral gyrus, none of which achieved significance in the expressive</w:t>
      </w:r>
      <w:ins w:author="Chelsea Helion" w:id="146" w:date="2024-09-05T13:59:26Z">
        <w:r w:rsidDel="00000000" w:rsidR="00000000" w:rsidRPr="00000000">
          <w:rPr>
            <w:rtl w:val="0"/>
          </w:rPr>
          <w:t xml:space="preserve"> rating</w:t>
        </w:r>
      </w:ins>
      <w:r w:rsidDel="00000000" w:rsidR="00000000" w:rsidRPr="00000000">
        <w:rPr>
          <w:rtl w:val="0"/>
        </w:rPr>
        <w:t xml:space="preserve">-expressive</w:t>
      </w:r>
      <w:ins w:author="Chelsea Helion" w:id="147" w:date="2024-09-05T13:59:40Z">
        <w:r w:rsidDel="00000000" w:rsidR="00000000" w:rsidRPr="00000000">
          <w:rPr>
            <w:rtl w:val="0"/>
          </w:rPr>
          <w:t xml:space="preserve"> non-rating</w:t>
        </w:r>
      </w:ins>
      <w:r w:rsidDel="00000000" w:rsidR="00000000" w:rsidRPr="00000000">
        <w:rPr>
          <w:rtl w:val="0"/>
        </w:rPr>
        <w:t xml:space="preserve"> contrast. These results again indicate recruitment of attentional, sensory, and motor processes during rating.</w:t>
      </w:r>
    </w:p>
    <w:p w:rsidR="00000000" w:rsidDel="00000000" w:rsidP="00000000" w:rsidRDefault="00000000" w:rsidRPr="00000000" w14:paraId="00000050">
      <w:pPr>
        <w:spacing w:before="240"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53125" cy="2009012"/>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53125" cy="2009012"/>
                    </a:xfrm>
                    <a:prstGeom prst="rect"/>
                    <a:ln/>
                  </pic:spPr>
                </pic:pic>
              </a:graphicData>
            </a:graphic>
          </wp:anchor>
        </w:drawing>
      </w:r>
    </w:p>
    <w:p w:rsidR="00000000" w:rsidDel="00000000" w:rsidP="00000000" w:rsidRDefault="00000000" w:rsidRPr="00000000" w14:paraId="00000051">
      <w:pPr>
        <w:spacing w:before="240" w:lineRule="auto"/>
        <w:ind w:firstLine="720"/>
        <w:jc w:val="both"/>
        <w:rPr/>
      </w:pPr>
      <w:r w:rsidDel="00000000" w:rsidR="00000000" w:rsidRPr="00000000">
        <w:rPr>
          <w:b w:val="1"/>
          <w:rtl w:val="0"/>
        </w:rPr>
        <w:t xml:space="preserve">Reflective non-rating, relative to expressive rating, elicits greater activation from default mode network and alters sensory processing. </w:t>
      </w:r>
      <w:r w:rsidDel="00000000" w:rsidR="00000000" w:rsidRPr="00000000">
        <w:rPr>
          <w:rtl w:val="0"/>
        </w:rPr>
        <w:t xml:space="preserve">When examining regions which demonstrated greater activation while not rating, we </w:t>
      </w:r>
      <w:ins w:author="Chelsea Helion" w:id="148" w:date="2024-09-05T14:13:46Z">
        <w:r w:rsidDel="00000000" w:rsidR="00000000" w:rsidRPr="00000000">
          <w:rPr>
            <w:rtl w:val="0"/>
          </w:rPr>
          <w:t xml:space="preserve">identified</w:t>
        </w:r>
      </w:ins>
      <w:del w:author="Chelsea Helion" w:id="148" w:date="2024-09-05T14:13:46Z">
        <w:r w:rsidDel="00000000" w:rsidR="00000000" w:rsidRPr="00000000">
          <w:rPr>
            <w:rtl w:val="0"/>
          </w:rPr>
          <w:delText xml:space="preserve">witnessed</w:delText>
        </w:r>
      </w:del>
      <w:r w:rsidDel="00000000" w:rsidR="00000000" w:rsidRPr="00000000">
        <w:rPr>
          <w:rtl w:val="0"/>
        </w:rPr>
        <w:t xml:space="preserve"> a similar pattern: both contrasts i</w:t>
      </w:r>
      <w:ins w:author="Chelsea Helion" w:id="149" w:date="2024-09-05T14:14:15Z">
        <w:r w:rsidDel="00000000" w:rsidR="00000000" w:rsidRPr="00000000">
          <w:rPr>
            <w:rtl w:val="0"/>
          </w:rPr>
          <w:t xml:space="preserve">ndicated</w:t>
        </w:r>
      </w:ins>
      <w:del w:author="Chelsea Helion" w:id="149" w:date="2024-09-05T14:14:15Z">
        <w:r w:rsidDel="00000000" w:rsidR="00000000" w:rsidRPr="00000000">
          <w:rPr>
            <w:rtl w:val="0"/>
          </w:rPr>
          <w:delText xml:space="preserve">dentified</w:delText>
        </w:r>
      </w:del>
      <w:r w:rsidDel="00000000" w:rsidR="00000000" w:rsidRPr="00000000">
        <w:rPr>
          <w:rtl w:val="0"/>
        </w:rPr>
        <w:t xml:space="preserve"> significant activation in default mode network regions, but reflective-expressive</w:t>
      </w:r>
      <w:ins w:author="Chelsea Helion" w:id="150" w:date="2024-09-05T14:14:31Z">
        <w:r w:rsidDel="00000000" w:rsidR="00000000" w:rsidRPr="00000000">
          <w:rPr>
            <w:rtl w:val="0"/>
          </w:rPr>
          <w:t xml:space="preserve"> rating</w:t>
        </w:r>
      </w:ins>
      <w:r w:rsidDel="00000000" w:rsidR="00000000" w:rsidRPr="00000000">
        <w:rPr>
          <w:rtl w:val="0"/>
        </w:rPr>
        <w:t xml:space="preserve"> differences were more extensive and robust (</w:t>
      </w:r>
      <w:r w:rsidDel="00000000" w:rsidR="00000000" w:rsidRPr="00000000">
        <w:rPr>
          <w:b w:val="1"/>
          <w:rtl w:val="0"/>
        </w:rPr>
        <w:t xml:space="preserve">Figure 5</w:t>
      </w:r>
      <w:r w:rsidDel="00000000" w:rsidR="00000000" w:rsidRPr="00000000">
        <w:rPr>
          <w:rtl w:val="0"/>
        </w:rPr>
        <w:t xml:space="preserve">). We specifically observed engagement of the bilateral precuneus (pCUN), cuneus (CUN), calcarine cortex, temporoparietal junction (TPJ), middle temporal gyrus (MTG), the temporal poles (TP), and superior temporal sulcus (STS) across both designs. However, the reflective-expressive</w:t>
      </w:r>
      <w:ins w:author="Chelsea Helion" w:id="151" w:date="2024-09-05T14:15:11Z">
        <w:r w:rsidDel="00000000" w:rsidR="00000000" w:rsidRPr="00000000">
          <w:rPr>
            <w:rtl w:val="0"/>
          </w:rPr>
          <w:t xml:space="preserve"> rating</w:t>
        </w:r>
      </w:ins>
      <w:r w:rsidDel="00000000" w:rsidR="00000000" w:rsidRPr="00000000">
        <w:rPr>
          <w:rtl w:val="0"/>
        </w:rPr>
        <w:t xml:space="preserve"> design exhibited larger and more extensive clusters in auditory (right superior temporal lobe (STL), left middle temporal lobe(MTL)), visual (superior occipital lobe (Occ), fusiform gyrus (FFG), lingual gyrus (LING), CUN) and language (left posterior MTL) networks that lacked parallels in the expressive</w:t>
      </w:r>
      <w:ins w:author="Chelsea Helion" w:id="152" w:date="2024-09-05T14:15:32Z">
        <w:r w:rsidDel="00000000" w:rsidR="00000000" w:rsidRPr="00000000">
          <w:rPr>
            <w:rtl w:val="0"/>
          </w:rPr>
          <w:t xml:space="preserve"> rating</w:t>
        </w:r>
      </w:ins>
      <w:r w:rsidDel="00000000" w:rsidR="00000000" w:rsidRPr="00000000">
        <w:rPr>
          <w:rtl w:val="0"/>
        </w:rPr>
        <w:t xml:space="preserve">-expressive</w:t>
      </w:r>
      <w:ins w:author="Chelsea Helion" w:id="153" w:date="2024-09-05T14:15:35Z">
        <w:r w:rsidDel="00000000" w:rsidR="00000000" w:rsidRPr="00000000">
          <w:rPr>
            <w:rtl w:val="0"/>
          </w:rPr>
          <w:t xml:space="preserve"> non-rating</w:t>
        </w:r>
      </w:ins>
      <w:r w:rsidDel="00000000" w:rsidR="00000000" w:rsidRPr="00000000">
        <w:rPr>
          <w:rtl w:val="0"/>
        </w:rPr>
        <w:t xml:space="preserve"> contrast. </w:t>
      </w:r>
      <w:commentRangeStart w:id="31"/>
      <w:commentRangeStart w:id="32"/>
      <w:r w:rsidDel="00000000" w:rsidR="00000000" w:rsidRPr="00000000">
        <w:rPr>
          <w:rtl w:val="0"/>
        </w:rPr>
        <w:t xml:space="preserve">To illustrate, when activation clusters from both contrasts were matched according to coordinates of the peak voxel, eleven expressive</w:t>
      </w:r>
      <w:ins w:author="Chelsea Helion" w:id="154" w:date="2024-09-05T14:15:45Z">
        <w:r w:rsidDel="00000000" w:rsidR="00000000" w:rsidRPr="00000000">
          <w:rPr>
            <w:rtl w:val="0"/>
          </w:rPr>
          <w:t xml:space="preserve"> non rating</w:t>
        </w:r>
      </w:ins>
      <w:r w:rsidDel="00000000" w:rsidR="00000000" w:rsidRPr="00000000">
        <w:rPr>
          <w:rtl w:val="0"/>
        </w:rPr>
        <w:t xml:space="preserve">-expressive</w:t>
      </w:r>
      <w:ins w:author="Chelsea Helion" w:id="155" w:date="2024-09-05T14:15:48Z">
        <w:r w:rsidDel="00000000" w:rsidR="00000000" w:rsidRPr="00000000">
          <w:rPr>
            <w:rtl w:val="0"/>
          </w:rPr>
          <w:t xml:space="preserve"> rating</w:t>
        </w:r>
      </w:ins>
      <w:r w:rsidDel="00000000" w:rsidR="00000000" w:rsidRPr="00000000">
        <w:rPr>
          <w:rtl w:val="0"/>
        </w:rPr>
        <w:t xml:space="preserve"> default mode clusters had counterparts among the fourteen reflective-expressive</w:t>
      </w:r>
      <w:ins w:author="Chelsea Helion" w:id="156" w:date="2024-09-05T14:15:55Z">
        <w:r w:rsidDel="00000000" w:rsidR="00000000" w:rsidRPr="00000000">
          <w:rPr>
            <w:rtl w:val="0"/>
          </w:rPr>
          <w:t xml:space="preserve"> rating</w:t>
        </w:r>
      </w:ins>
      <w:r w:rsidDel="00000000" w:rsidR="00000000" w:rsidRPr="00000000">
        <w:rPr>
          <w:rtl w:val="0"/>
        </w:rPr>
        <w:t xml:space="preserve"> default mode clusters</w:t>
      </w:r>
      <w:ins w:author="Chelsea Helion" w:id="157" w:date="2024-09-05T14:23:07Z">
        <w:r w:rsidDel="00000000" w:rsidR="00000000" w:rsidRPr="00000000">
          <w:rPr>
            <w:rtl w:val="0"/>
          </w:rPr>
          <w:t xml:space="preserve">. In contrast,</w:t>
        </w:r>
      </w:ins>
      <w:del w:author="Chelsea Helion" w:id="157" w:date="2024-09-05T14:23:07Z">
        <w:r w:rsidDel="00000000" w:rsidR="00000000" w:rsidRPr="00000000">
          <w:rPr>
            <w:rtl w:val="0"/>
          </w:rPr>
          <w:delText xml:space="preserve">, while</w:delText>
        </w:r>
      </w:del>
      <w:r w:rsidDel="00000000" w:rsidR="00000000" w:rsidRPr="00000000">
        <w:rPr>
          <w:rtl w:val="0"/>
        </w:rPr>
        <w:t xml:space="preserve"> only two auditory and one language expressive</w:t>
      </w:r>
      <w:ins w:author="Chelsea Helion" w:id="158" w:date="2024-09-05T14:15:59Z">
        <w:r w:rsidDel="00000000" w:rsidR="00000000" w:rsidRPr="00000000">
          <w:rPr>
            <w:rtl w:val="0"/>
          </w:rPr>
          <w:t xml:space="preserve"> not rating</w:t>
        </w:r>
      </w:ins>
      <w:r w:rsidDel="00000000" w:rsidR="00000000" w:rsidRPr="00000000">
        <w:rPr>
          <w:rtl w:val="0"/>
        </w:rPr>
        <w:t xml:space="preserve">-expressive</w:t>
      </w:r>
      <w:ins w:author="Chelsea Helion" w:id="159" w:date="2024-09-05T14:16:02Z">
        <w:r w:rsidDel="00000000" w:rsidR="00000000" w:rsidRPr="00000000">
          <w:rPr>
            <w:rtl w:val="0"/>
          </w:rPr>
          <w:t xml:space="preserve"> rating</w:t>
        </w:r>
      </w:ins>
      <w:r w:rsidDel="00000000" w:rsidR="00000000" w:rsidRPr="00000000">
        <w:rPr>
          <w:rtl w:val="0"/>
        </w:rPr>
        <w:t xml:space="preserve"> cluster demonstrated counterparts among the seven auditory, five visual, and two language clusters observed as significant in the reflective-expressive</w:t>
      </w:r>
      <w:ins w:author="Chelsea Helion" w:id="160" w:date="2024-09-05T14:16:09Z">
        <w:r w:rsidDel="00000000" w:rsidR="00000000" w:rsidRPr="00000000">
          <w:rPr>
            <w:rtl w:val="0"/>
          </w:rPr>
          <w:t xml:space="preserve"> rating</w:t>
        </w:r>
      </w:ins>
      <w:r w:rsidDel="00000000" w:rsidR="00000000" w:rsidRPr="00000000">
        <w:rPr>
          <w:rtl w:val="0"/>
        </w:rPr>
        <w:t xml:space="preserve"> contrast.</w:t>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t xml:space="preserve"> Both contrasts also showed activations in the ventromedial prefrontal cortex (vmPFC), though these activations were again more extensive in the reflective-expressive</w:t>
      </w:r>
      <w:ins w:author="Chelsea Helion" w:id="161" w:date="2024-09-05T17:43:46Z">
        <w:r w:rsidDel="00000000" w:rsidR="00000000" w:rsidRPr="00000000">
          <w:rPr>
            <w:rtl w:val="0"/>
          </w:rPr>
          <w:t xml:space="preserve"> rating</w:t>
        </w:r>
      </w:ins>
      <w:r w:rsidDel="00000000" w:rsidR="00000000" w:rsidRPr="00000000">
        <w:rPr>
          <w:rtl w:val="0"/>
        </w:rPr>
        <w:t xml:space="preserve"> </w:t>
      </w:r>
      <w:ins w:author="Chelsea Helion" w:id="162" w:date="2024-09-05T17:43:42Z">
        <w:r w:rsidDel="00000000" w:rsidR="00000000" w:rsidRPr="00000000">
          <w:rPr>
            <w:rtl w:val="0"/>
          </w:rPr>
          <w:t xml:space="preserve">contrast</w:t>
        </w:r>
      </w:ins>
      <w:del w:author="Chelsea Helion" w:id="162" w:date="2024-09-05T17:43:42Z">
        <w:r w:rsidDel="00000000" w:rsidR="00000000" w:rsidRPr="00000000">
          <w:rPr>
            <w:rtl w:val="0"/>
          </w:rPr>
          <w:delText xml:space="preserve">design</w:delText>
        </w:r>
      </w:del>
      <w:r w:rsidDel="00000000" w:rsidR="00000000" w:rsidRPr="00000000">
        <w:rPr>
          <w:rtl w:val="0"/>
        </w:rPr>
        <w:t xml:space="preserve">. These findings underscore the consistent involvement of the default mode network in periods of passive engagement or non-task-related mental processes</w:t>
      </w:r>
      <w:r w:rsidDel="00000000" w:rsidR="00000000" w:rsidRPr="00000000">
        <w:rPr>
          <w:rtl w:val="0"/>
        </w:rPr>
        <w:t xml:space="preserve">. However, these findings also suggest that </w:t>
      </w:r>
      <w:ins w:author="Chelsea Helion" w:id="163" w:date="2024-09-05T18:46:58Z">
        <w:r w:rsidDel="00000000" w:rsidR="00000000" w:rsidRPr="00000000">
          <w:rPr>
            <w:rtl w:val="0"/>
          </w:rPr>
          <w:t xml:space="preserve">being in the mental state </w:t>
        </w:r>
      </w:ins>
      <w:del w:author="Chelsea Helion" w:id="163" w:date="2024-09-05T18:46:58Z">
        <w:r w:rsidDel="00000000" w:rsidR="00000000" w:rsidRPr="00000000">
          <w:rPr>
            <w:rtl w:val="0"/>
          </w:rPr>
          <w:delText xml:space="preserve">the act </w:delText>
        </w:r>
      </w:del>
      <w:r w:rsidDel="00000000" w:rsidR="00000000" w:rsidRPr="00000000">
        <w:rPr>
          <w:rtl w:val="0"/>
        </w:rPr>
        <w:t xml:space="preserve">of rating can produce differences in sensory processing, relative to reflective engagement, even when </w:t>
      </w:r>
      <w:ins w:author="Chelsea Helion" w:id="164" w:date="2024-09-05T18:46:51Z">
        <w:r w:rsidDel="00000000" w:rsidR="00000000" w:rsidRPr="00000000">
          <w:rPr>
            <w:rtl w:val="0"/>
          </w:rPr>
          <w:t xml:space="preserve">the physical act of </w:t>
        </w:r>
      </w:ins>
      <w:r w:rsidDel="00000000" w:rsidR="00000000" w:rsidRPr="00000000">
        <w:rPr>
          <w:rtl w:val="0"/>
        </w:rPr>
        <w:t xml:space="preserve">rating is not actively happening.</w:t>
      </w:r>
      <w:r w:rsidDel="00000000" w:rsidR="00000000" w:rsidRPr="00000000">
        <w:rPr>
          <w:rtl w:val="0"/>
        </w:rPr>
      </w:r>
    </w:p>
    <w:p w:rsidR="00000000" w:rsidDel="00000000" w:rsidP="00000000" w:rsidRDefault="00000000" w:rsidRPr="00000000" w14:paraId="00000052">
      <w:pPr>
        <w:spacing w:before="240" w:lineRule="auto"/>
        <w:ind w:firstLine="720"/>
        <w:jc w:val="both"/>
        <w:rPr>
          <w:ins w:author="Billy Mitchell" w:id="165" w:date="2024-06-21T05:15:06Z"/>
        </w:rPr>
      </w:pPr>
      <w:ins w:author="Billy Mitchell" w:id="165" w:date="2024-06-21T05:15:06Z">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228600</wp:posOffset>
              </wp:positionV>
              <wp:extent cx="5943600" cy="1905000"/>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905000"/>
                      </a:xfrm>
                      <a:prstGeom prst="rect"/>
                      <a:ln/>
                    </pic:spPr>
                  </pic:pic>
                </a:graphicData>
              </a:graphic>
            </wp:anchor>
          </w:drawing>
        </w:r>
      </w:ins>
    </w:p>
    <w:p w:rsidR="00000000" w:rsidDel="00000000" w:rsidP="00000000" w:rsidRDefault="00000000" w:rsidRPr="00000000" w14:paraId="00000053">
      <w:pPr>
        <w:spacing w:before="240" w:lineRule="auto"/>
        <w:ind w:firstLine="720"/>
        <w:jc w:val="both"/>
        <w:rPr>
          <w:ins w:author="Billy Mitchell" w:id="166" w:date="2024-06-22T02:45:57Z"/>
          <w:rPrChange w:author="Billy Mitchell" w:id="167" w:date="2024-06-21T05:15:06Z">
            <w:rPr/>
          </w:rPrChange>
        </w:rPr>
      </w:pPr>
      <w:ins w:author="Billy Mitchell" w:id="166" w:date="2024-06-22T02:45:57Z">
        <w:r w:rsidDel="00000000" w:rsidR="00000000" w:rsidRPr="00000000">
          <w:rPr>
            <w:b w:val="1"/>
            <w:rtl w:val="0"/>
            <w:rPrChange w:author="Billy Mitchell" w:id="167" w:date="2024-06-21T05:15:06Z">
              <w:rPr/>
            </w:rPrChange>
          </w:rPr>
          <w:t xml:space="preserve">Reflective non-rating, relative to expressive non-rating, recruited greater default mode network activation</w:t>
        </w:r>
        <w:r w:rsidDel="00000000" w:rsidR="00000000" w:rsidRPr="00000000">
          <w:rPr>
            <w:rtl w:val="0"/>
            <w:rPrChange w:author="Billy Mitchell" w:id="167" w:date="2024-06-21T05:15:06Z">
              <w:rPr/>
            </w:rPrChange>
          </w:rPr>
          <w:t xml:space="preserve">. </w:t>
        </w:r>
        <w:r w:rsidDel="00000000" w:rsidR="00000000" w:rsidRPr="00000000">
          <w:rPr>
            <w:rtl w:val="0"/>
            <w:rPrChange w:author="Billy Mitchell" w:id="167" w:date="2024-06-21T05:15:06Z">
              <w:rPr/>
            </w:rPrChange>
          </w:rPr>
          <w:t xml:space="preserve">There were two types of non-rating behavior captured within this study: not rating while reflectively engaged and not rating while expressively engaged. These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ins>
      <w:ins w:author="Chelsea Helion" w:id="168" w:date="2024-09-05T17:46:23Z">
        <w:r w:rsidDel="00000000" w:rsidR="00000000" w:rsidRPr="00000000">
          <w:rPr>
            <w:rtl w:val="0"/>
            <w:rPrChange w:author="Billy Mitchell" w:id="167" w:date="2024-06-21T05:15:06Z">
              <w:rPr/>
            </w:rPrChange>
          </w:rPr>
          <w:t xml:space="preserve">examine </w:t>
        </w:r>
      </w:ins>
      <w:ins w:author="Billy Mitchell" w:id="166" w:date="2024-06-22T02:45:57Z">
        <w:del w:author="Chelsea Helion" w:id="168" w:date="2024-09-05T17:46:23Z">
          <w:r w:rsidDel="00000000" w:rsidR="00000000" w:rsidRPr="00000000">
            <w:rPr>
              <w:rtl w:val="0"/>
              <w:rPrChange w:author="Billy Mitchell" w:id="167" w:date="2024-06-21T05:15:06Z">
                <w:rPr/>
              </w:rPrChange>
            </w:rPr>
            <w:delText xml:space="preserve">more completely understand</w:delText>
          </w:r>
        </w:del>
        <w:r w:rsidDel="00000000" w:rsidR="00000000" w:rsidRPr="00000000">
          <w:rPr>
            <w:rtl w:val="0"/>
            <w:rPrChange w:author="Billy Mitchell" w:id="167" w:date="2024-06-21T05:15:06Z">
              <w:rPr/>
            </w:rPrChange>
          </w:rPr>
          <w:t xml:space="preserve"> how reflective and expressive engagement alter viewing experiences, we contrasted non-rating activity during reflective runs with non-rating activity during expressive runs. 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(2022). Although many of the structures which appeared significant are typically also considered part of the default mode network (i.e., pCUN, mPFC, IPL), under the Schaefer-Kong functional parcellation schema (2022), their peak activations were within control networks B and C as well as part of the salience / ventral attention network B, in the case of the IPS. Regardless, these results (</w:t>
        </w:r>
        <w:r w:rsidDel="00000000" w:rsidR="00000000" w:rsidRPr="00000000">
          <w:rPr>
            <w:rtl w:val="0"/>
            <w:rPrChange w:author="Billy Mitchell" w:id="167" w:date="2024-06-21T05:15:06Z">
              <w:rPr/>
            </w:rPrChange>
          </w:rPr>
          <w:t xml:space="preserve">Figure 6</w:t>
        </w:r>
        <w:r w:rsidDel="00000000" w:rsidR="00000000" w:rsidRPr="00000000">
          <w:rPr>
            <w:rtl w:val="0"/>
            <w:rPrChange w:author="Billy Mitchell" w:id="167" w:date="2024-06-21T05:15:06Z">
              <w:rPr/>
            </w:rPrChange>
          </w:rPr>
          <w:t xml:space="preserve">) may indicate that reflectively engaged watchers demonstrated greater activation of traditional default mode network structures (pCUN, mPFC, IPL) than expressive watchers, even when</w:t>
        </w:r>
      </w:ins>
      <w:ins w:author="Chelsea Helion" w:id="169" w:date="2024-09-05T17:47:39Z">
        <w:r w:rsidDel="00000000" w:rsidR="00000000" w:rsidRPr="00000000">
          <w:rPr>
            <w:rtl w:val="0"/>
            <w:rPrChange w:author="Billy Mitchell" w:id="167" w:date="2024-06-21T05:15:06Z">
              <w:rPr/>
            </w:rPrChange>
          </w:rPr>
          <w:t xml:space="preserve"> the latter were</w:t>
        </w:r>
      </w:ins>
      <w:ins w:author="Billy Mitchell" w:id="166" w:date="2024-06-22T02:45:57Z">
        <w:r w:rsidDel="00000000" w:rsidR="00000000" w:rsidRPr="00000000">
          <w:rPr>
            <w:rtl w:val="0"/>
            <w:rPrChange w:author="Billy Mitchell" w:id="167" w:date="2024-06-21T05:15:06Z">
              <w:rPr/>
            </w:rPrChange>
          </w:rPr>
          <w:t xml:space="preserve"> not </w:t>
        </w:r>
      </w:ins>
      <w:ins w:author="Chelsea Helion" w:id="170" w:date="2024-09-05T17:47:46Z">
        <w:r w:rsidDel="00000000" w:rsidR="00000000" w:rsidRPr="00000000">
          <w:rPr>
            <w:rtl w:val="0"/>
            <w:rPrChange w:author="Billy Mitchell" w:id="167" w:date="2024-06-21T05:15:06Z">
              <w:rPr/>
            </w:rPrChange>
          </w:rPr>
          <w:t xml:space="preserve">actively giving </w:t>
        </w:r>
      </w:ins>
      <w:ins w:author="Billy Mitchell" w:id="166" w:date="2024-06-22T02:45:57Z">
        <w:r w:rsidDel="00000000" w:rsidR="00000000" w:rsidRPr="00000000">
          <w:rPr>
            <w:rtl w:val="0"/>
            <w:rPrChange w:author="Billy Mitchell" w:id="167" w:date="2024-06-21T05:15:06Z">
              <w:rPr/>
            </w:rPrChange>
          </w:rPr>
          <w:t xml:space="preserve">rating</w:t>
        </w:r>
      </w:ins>
      <w:ins w:author="Chelsea Helion" w:id="171" w:date="2024-09-05T17:47:54Z">
        <w:r w:rsidDel="00000000" w:rsidR="00000000" w:rsidRPr="00000000">
          <w:rPr>
            <w:rtl w:val="0"/>
            <w:rPrChange w:author="Billy Mitchell" w:id="167" w:date="2024-06-21T05:15:06Z">
              <w:rPr/>
            </w:rPrChange>
          </w:rPr>
          <w:t xml:space="preserve">s</w:t>
        </w:r>
      </w:ins>
      <w:ins w:author="Billy Mitchell" w:id="166" w:date="2024-06-22T02:45:57Z">
        <w:r w:rsidDel="00000000" w:rsidR="00000000" w:rsidRPr="00000000">
          <w:rPr>
            <w:rtl w:val="0"/>
            <w:rPrChange w:author="Billy Mitchell" w:id="167" w:date="2024-06-21T05:15:06Z">
              <w:rPr/>
            </w:rPrChange>
          </w:rPr>
          <w:t xml:space="preserve">. </w:t>
        </w:r>
      </w:ins>
    </w:p>
    <w:p w:rsidR="00000000" w:rsidDel="00000000" w:rsidP="00000000" w:rsidRDefault="00000000" w:rsidRPr="00000000" w14:paraId="00000054">
      <w:pPr>
        <w:spacing w:before="240" w:lineRule="auto"/>
        <w:jc w:val="both"/>
        <w:rPr>
          <w:ins w:author="Billy Mitchell" w:id="166" w:date="2024-06-22T02:45:57Z"/>
          <w:rPrChange w:author="Billy Mitchell" w:id="167" w:date="2024-06-21T05:15:06Z">
            <w:rPr/>
          </w:rPrChange>
        </w:rPr>
      </w:pPr>
      <w:ins w:author="Billy Mitchell" w:id="166" w:date="2024-06-22T02:45:57Z">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5443538" cy="3236462"/>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43538" cy="3236462"/>
                      </a:xfrm>
                      <a:prstGeom prst="rect"/>
                      <a:ln/>
                    </pic:spPr>
                  </pic:pic>
                </a:graphicData>
              </a:graphic>
            </wp:anchor>
          </w:drawing>
        </w:r>
      </w:ins>
    </w:p>
    <w:p w:rsidR="00000000" w:rsidDel="00000000" w:rsidP="00000000" w:rsidRDefault="00000000" w:rsidRPr="00000000" w14:paraId="00000055">
      <w:pPr>
        <w:spacing w:before="240" w:lineRule="auto"/>
        <w:ind w:firstLine="720"/>
        <w:jc w:val="both"/>
        <w:rPr>
          <w:ins w:author="Billy Mitchell" w:id="172" w:date="2024-06-18T02:19:32Z"/>
          <w:b w:val="1"/>
        </w:rPr>
      </w:pPr>
      <w:ins w:author="Billy Mitchell" w:id="166" w:date="2024-06-22T02:45:57Z">
        <w:r w:rsidDel="00000000" w:rsidR="00000000" w:rsidRPr="00000000">
          <w:rPr>
            <w:b w:val="1"/>
            <w:rtl w:val="0"/>
            <w:rPrChange w:author="Billy Mitchell" w:id="167" w:date="2024-06-21T05:15:06Z">
              <w:rPr/>
            </w:rPrChange>
          </w:rPr>
          <w:t xml:space="preserve">Raters synchronized in control networks, while non-raters synchronized in </w:t>
        </w:r>
        <w:r w:rsidDel="00000000" w:rsidR="00000000" w:rsidRPr="00000000">
          <w:rPr>
            <w:b w:val="1"/>
            <w:rtl w:val="0"/>
            <w:rPrChange w:author="Billy Mitchell" w:id="167" w:date="2024-06-21T05:15:06Z">
              <w:rPr/>
            </w:rPrChange>
          </w:rPr>
          <w:t xml:space="preserve">attention</w:t>
        </w:r>
        <w:r w:rsidDel="00000000" w:rsidR="00000000" w:rsidRPr="00000000">
          <w:rPr>
            <w:b w:val="1"/>
            <w:rtl w:val="0"/>
            <w:rPrChange w:author="Billy Mitchell" w:id="167" w:date="2024-06-21T05:15:06Z">
              <w:rPr/>
            </w:rPrChange>
          </w:rPr>
          <w:t xml:space="preserve"> and default mode networks</w:t>
        </w:r>
      </w:ins>
      <w:ins w:author="Billy Mitchell" w:id="172" w:date="2024-06-18T02:19:32Z">
        <w:r w:rsidDel="00000000" w:rsidR="00000000" w:rsidRPr="00000000">
          <w:rPr>
            <w:b w:val="1"/>
            <w:rtl w:val="0"/>
          </w:rPr>
          <w:t xml:space="preserve">. </w:t>
        </w:r>
        <w:r w:rsidDel="00000000" w:rsidR="00000000" w:rsidRPr="00000000">
          <w:rPr>
            <w:b w:val="1"/>
            <w:rtl w:val="0"/>
          </w:rPr>
          <w:t xml:space="preserve">The results of our ISC analysis, which examined intra-condition synchrony during expressive rating and reflective non-rating, followed trends seen in previous analyses (</w:t>
        </w:r>
        <w:r w:rsidDel="00000000" w:rsidR="00000000" w:rsidRPr="00000000">
          <w:rPr>
            <w:b w:val="1"/>
            <w:rtl w:val="0"/>
          </w:rPr>
          <w:t xml:space="preserve">Figure 7</w:t>
        </w:r>
        <w:r w:rsidDel="00000000" w:rsidR="00000000" w:rsidRPr="00000000">
          <w:rPr>
            <w:b w:val="1"/>
            <w:rtl w:val="0"/>
          </w:rPr>
          <w:t xml:space="preserve">). When subjects were reflectively engaged with a stimulus, they demonstrated significantly greater synchrony (i.e., neural dynamics) than raters</w:t>
        </w:r>
        <w:r w:rsidDel="00000000" w:rsidR="00000000" w:rsidRPr="00000000">
          <w:rPr>
            <w:b w:val="1"/>
            <w:rtl w:val="0"/>
          </w:rPr>
          <w:t xml:space="preserve"> in the right pCUN (Schaefer-Kong parcellation 225 of 400)</w:t>
        </w:r>
      </w:ins>
      <w:ins w:author="Chelsea Helion" w:id="173" w:date="2024-09-05T18:49:39Z">
        <w:r w:rsidDel="00000000" w:rsidR="00000000" w:rsidRPr="00000000">
          <w:rPr>
            <w:b w:val="1"/>
            <w:rtl w:val="0"/>
          </w:rPr>
          <w:t xml:space="preserve"> and</w:t>
        </w:r>
      </w:ins>
      <w:ins w:author="Billy Mitchell" w:id="172" w:date="2024-06-18T02:19:32Z">
        <w:del w:author="Chelsea Helion" w:id="173" w:date="2024-09-05T18:49:39Z">
          <w:r w:rsidDel="00000000" w:rsidR="00000000" w:rsidRPr="00000000">
            <w:rPr>
              <w:b w:val="1"/>
              <w:rtl w:val="0"/>
            </w:rPr>
            <w:delText xml:space="preserve">,</w:delText>
          </w:r>
        </w:del>
        <w:r w:rsidDel="00000000" w:rsidR="00000000" w:rsidRPr="00000000">
          <w:rPr>
            <w:b w:val="1"/>
            <w:rtl w:val="0"/>
          </w:rPr>
          <w:t xml:space="preserve"> bilateral TPJ (Schaefer-Kong parcellations 108, 311, and 337 of 400). Within the Schaefer-Kong defined functional networks, these regions are part of the default mode (B), salience and ventral attention (B), and auditory networks. </w:t>
        </w:r>
        <w:r w:rsidDel="00000000" w:rsidR="00000000" w:rsidRPr="00000000">
          <w:rPr>
            <w:b w:val="1"/>
            <w:rtl w:val="0"/>
          </w:rPr>
          <w:t xml:space="preserve">However, raters demonstrated greater synchrony than non-raters in the left AI (</w:t>
        </w:r>
        <w:r w:rsidDel="00000000" w:rsidR="00000000" w:rsidRPr="00000000">
          <w:rPr>
            <w:b w:val="1"/>
            <w:rtl w:val="0"/>
          </w:rPr>
          <w:t xml:space="preserve">Schaefer-Kong parcellation</w:t>
        </w:r>
        <w:r w:rsidDel="00000000" w:rsidR="00000000" w:rsidRPr="00000000">
          <w:rPr>
            <w:b w:val="1"/>
            <w:rtl w:val="0"/>
          </w:rPr>
          <w:t xml:space="preserve"> 56 of 400) and right IPS (</w:t>
        </w:r>
        <w:r w:rsidDel="00000000" w:rsidR="00000000" w:rsidRPr="00000000">
          <w:rPr>
            <w:b w:val="1"/>
            <w:rtl w:val="0"/>
          </w:rPr>
          <w:t xml:space="preserve">Schaefer-Kong parcellation</w:t>
        </w:r>
        <w:r w:rsidDel="00000000" w:rsidR="00000000" w:rsidRPr="00000000">
          <w:rPr>
            <w:b w:val="1"/>
            <w:rtl w:val="0"/>
          </w:rPr>
          <w:t xml:space="preserve"> 248 of 400). Both are considered part of the control network (A).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2276475</wp:posOffset>
              </wp:positionV>
              <wp:extent cx="5634038" cy="2201379"/>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634038" cy="2201379"/>
                      </a:xfrm>
                      <a:prstGeom prst="rect"/>
                      <a:ln/>
                    </pic:spPr>
                  </pic:pic>
                </a:graphicData>
              </a:graphic>
            </wp:anchor>
          </w:drawing>
        </w:r>
      </w:ins>
    </w:p>
    <w:p w:rsidR="00000000" w:rsidDel="00000000" w:rsidP="00000000" w:rsidRDefault="00000000" w:rsidRPr="00000000" w14:paraId="00000056">
      <w:pPr>
        <w:pStyle w:val="Heading1"/>
        <w:spacing w:before="240" w:line="276" w:lineRule="auto"/>
        <w:jc w:val="both"/>
        <w:rPr/>
      </w:pPr>
      <w:bookmarkStart w:colFirst="0" w:colLast="0" w:name="_ff7ui3r811kl" w:id="6"/>
      <w:bookmarkEnd w:id="6"/>
      <w:r w:rsidDel="00000000" w:rsidR="00000000" w:rsidRPr="00000000">
        <w:rPr>
          <w:rtl w:val="0"/>
        </w:rPr>
        <w:t xml:space="preserve">Discussion</w:t>
      </w:r>
    </w:p>
    <w:p w:rsidR="00000000" w:rsidDel="00000000" w:rsidP="00000000" w:rsidRDefault="00000000" w:rsidRPr="00000000" w14:paraId="00000057">
      <w:pPr>
        <w:ind w:firstLine="720"/>
        <w:jc w:val="both"/>
        <w:rPr>
          <w:ins w:author="Billy Mitchell" w:id="174" w:date="2024-06-24T14:45:25Z"/>
        </w:rPr>
      </w:pPr>
      <w:ins w:author="Billy Mitchell" w:id="174" w:date="2024-06-24T14:45:25Z">
        <w:r w:rsidDel="00000000" w:rsidR="00000000" w:rsidRPr="00000000">
          <w:rPr>
            <w:rtl w:val="0"/>
          </w:rPr>
        </w:r>
      </w:ins>
    </w:p>
    <w:p w:rsidR="00000000" w:rsidDel="00000000" w:rsidP="00000000" w:rsidRDefault="00000000" w:rsidRPr="00000000" w14:paraId="00000058">
      <w:pPr>
        <w:ind w:left="0" w:firstLine="0"/>
        <w:rPr>
          <w:ins w:author="Billy Mitchell" w:id="174" w:date="2024-06-24T14:45:25Z"/>
          <w:b w:val="1"/>
          <w:rPrChange w:author="Billy Mitchell" w:id="175" w:date="2024-06-27T03:09:03Z">
            <w:rPr/>
          </w:rPrChange>
        </w:rPr>
      </w:pPr>
      <w:ins w:author="Billy Mitchell" w:id="174" w:date="2024-06-24T14:45:25Z">
        <w:r w:rsidDel="00000000" w:rsidR="00000000" w:rsidRPr="00000000">
          <w:rPr>
            <w:rtl w:val="0"/>
          </w:rPr>
          <w:tab/>
        </w:r>
        <w:r w:rsidDel="00000000" w:rsidR="00000000" w:rsidRPr="00000000">
          <w:rPr>
            <w:b w:val="1"/>
            <w:rtl w:val="0"/>
            <w:rPrChange w:author="Billy Mitchell" w:id="175" w:date="2024-06-27T03:09:03Z">
              <w:rPr/>
            </w:rPrChange>
          </w:rPr>
          <w:t xml:space="preserve">Interpretation and Significance. </w:t>
        </w:r>
      </w:ins>
    </w:p>
    <w:p w:rsidR="00000000" w:rsidDel="00000000" w:rsidP="00000000" w:rsidRDefault="00000000" w:rsidRPr="00000000" w14:paraId="00000059">
      <w:pPr>
        <w:ind w:left="0" w:firstLine="0"/>
        <w:rPr>
          <w:ins w:author="Billy Mitchell" w:id="174" w:date="2024-06-24T14:45:25Z"/>
          <w:rPrChange w:author="Billy Mitchell" w:id="175" w:date="2024-06-27T03:09:03Z">
            <w:rPr/>
          </w:rPrChange>
        </w:rPr>
      </w:pPr>
      <w:ins w:author="Billy Mitchell" w:id="174" w:date="2024-06-24T14:45:25Z">
        <w:r w:rsidDel="00000000" w:rsidR="00000000" w:rsidRPr="00000000">
          <w:rPr>
            <w:rtl w:val="0"/>
          </w:rPr>
        </w:r>
      </w:ins>
    </w:p>
    <w:p w:rsidR="00000000" w:rsidDel="00000000" w:rsidP="00000000" w:rsidRDefault="00000000" w:rsidRPr="00000000" w14:paraId="0000005A">
      <w:pPr>
        <w:spacing w:after="240" w:before="240" w:lineRule="auto"/>
        <w:rPr>
          <w:del w:author="Billy Mitchell" w:id="174" w:date="2024-06-24T14:45:25Z"/>
          <w:b w:val="1"/>
          <w:rPrChange w:author="Billy Mitchell" w:id="175" w:date="2024-06-27T03:09:03Z">
            <w:rPr/>
          </w:rPrChange>
        </w:rPr>
        <w:pPrChange w:author="Billy Mitchell" w:id="0" w:date="2024-06-24T14:45:25Z">
          <w:pPr>
            <w:ind w:firstLine="720"/>
          </w:pPr>
        </w:pPrChange>
      </w:pPr>
      <w:del w:author="Billy Mitchell" w:id="174" w:date="2024-06-24T14:45:25Z">
        <w:r w:rsidDel="00000000" w:rsidR="00000000" w:rsidRPr="00000000">
          <w:rPr>
            <w:rtl w:val="0"/>
          </w:rPr>
        </w:r>
      </w:del>
    </w:p>
    <w:p w:rsidR="00000000" w:rsidDel="00000000" w:rsidP="00000000" w:rsidRDefault="00000000" w:rsidRPr="00000000" w14:paraId="0000005B">
      <w:pPr>
        <w:ind w:firstLine="720"/>
        <w:jc w:val="both"/>
        <w:rPr>
          <w:rPrChange w:author="Billy Mitchell" w:id="175" w:date="2024-06-27T03:09:03Z">
            <w:rPr/>
          </w:rPrChange>
        </w:rPr>
      </w:pPr>
      <w:r w:rsidDel="00000000" w:rsidR="00000000" w:rsidRPr="00000000">
        <w:rPr>
          <w:b w:val="1"/>
          <w:rtl w:val="0"/>
          <w:rPrChange w:author="Billy Mitchell" w:id="175" w:date="2024-06-27T03:09:03Z">
            <w:rPr>
              <w:b w:val="1"/>
            </w:rPr>
          </w:rPrChange>
        </w:rPr>
        <w:t xml:space="preserve">Limitations. </w:t>
      </w:r>
      <w:r w:rsidDel="00000000" w:rsidR="00000000" w:rsidRPr="00000000">
        <w:rPr>
          <w:rtl w:val="0"/>
          <w:rPrChange w:author="Billy Mitchell" w:id="175" w:date="2024-06-27T03:09:03Z">
            <w:rPr/>
          </w:rPrChange>
        </w:rPr>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Del="00000000" w:rsidR="00000000" w:rsidRPr="00000000">
        <w:rPr>
          <w:i w:val="1"/>
          <w:rtl w:val="0"/>
          <w:rPrChange w:author="Billy Mitchell" w:id="175" w:date="2024-06-27T03:09:03Z">
            <w:rPr>
              <w:i w:val="1"/>
            </w:rPr>
          </w:rPrChange>
        </w:rPr>
        <w:t xml:space="preserve">The Undoing</w:t>
      </w:r>
      <w:r w:rsidDel="00000000" w:rsidR="00000000" w:rsidRPr="00000000">
        <w:rPr>
          <w:rtl w:val="0"/>
          <w:rPrChange w:author="Billy Mitchell" w:id="175" w:date="2024-06-27T03:09:03Z">
            <w:rPr/>
          </w:rPrChange>
        </w:rPr>
        <w:t xml:space="preserve">, also constrains the generalizability of our findings. Different mediums, genres, emotional tones, or narrative complexities might elicit distinct neural activation patterns.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 tracking another metric, such as certainty of luminance changes in a video, may result in much more varied and rapid rating behaviors, thus potentially increasing the ability of our analyses to discern meaningful neural signals.  </w:t>
      </w:r>
    </w:p>
    <w:p w:rsidR="00000000" w:rsidDel="00000000" w:rsidP="00000000" w:rsidRDefault="00000000" w:rsidRPr="00000000" w14:paraId="0000005C">
      <w:pPr>
        <w:ind w:firstLine="720"/>
        <w:jc w:val="both"/>
        <w:rPr>
          <w:rPrChange w:author="Billy Mitchell" w:id="175" w:date="2024-06-27T03:09:03Z">
            <w:rPr/>
          </w:rPrChange>
        </w:rPr>
      </w:pPr>
      <w:r w:rsidDel="00000000" w:rsidR="00000000" w:rsidRPr="00000000">
        <w:rPr>
          <w:rtl w:val="0"/>
          <w:rPrChange w:author="Billy Mitchell" w:id="175" w:date="2024-06-27T03:09:03Z">
            <w:rPr/>
          </w:rPrChange>
        </w:rPr>
        <w:t xml:space="preserve">Functional MRI itself has inherent limitations, including temporal resolution constraints. Although ratings sometimes changed and were sampled at a high rate, all behavioral data must be downsampled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 Additionally, while using dynamic, feature-rich video stimuli may be </w:t>
      </w:r>
      <w:r w:rsidDel="00000000" w:rsidR="00000000" w:rsidRPr="00000000">
        <w:rPr>
          <w:i w:val="1"/>
          <w:rtl w:val="0"/>
          <w:rPrChange w:author="Billy Mitchell" w:id="175" w:date="2024-06-27T03:09:03Z">
            <w:rPr>
              <w:i w:val="1"/>
            </w:rPr>
          </w:rPrChange>
        </w:rPr>
        <w:t xml:space="preserve">relatively </w:t>
      </w:r>
      <w:r w:rsidDel="00000000" w:rsidR="00000000" w:rsidRPr="00000000">
        <w:rPr>
          <w:rtl w:val="0"/>
          <w:rPrChange w:author="Billy Mitchell" w:id="175" w:date="2024-06-27T03:09:03Z">
            <w:rPr/>
          </w:rPrChange>
        </w:rPr>
        <w:t xml:space="preserve">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  </w:t>
      </w:r>
    </w:p>
    <w:p w:rsidR="00000000" w:rsidDel="00000000" w:rsidP="00000000" w:rsidRDefault="00000000" w:rsidRPr="00000000" w14:paraId="0000005D">
      <w:pPr>
        <w:ind w:firstLine="720"/>
        <w:jc w:val="both"/>
        <w:rPr>
          <w:ins w:author="Billy Mitchell" w:id="179" w:date="2024-06-27T03:09:47Z"/>
          <w:b w:val="1"/>
          <w:rPrChange w:author="Billy Mitchell" w:id="175" w:date="2024-06-27T03:09:03Z">
            <w:rPr>
              <w:b w:val="1"/>
            </w:rPr>
          </w:rPrChange>
        </w:rPr>
      </w:pPr>
      <w:r w:rsidDel="00000000" w:rsidR="00000000" w:rsidRPr="00000000">
        <w:rPr>
          <w:rtl w:val="0"/>
          <w:rPrChange w:author="Billy Mitchell" w:id="175" w:date="2024-06-27T03:09:03Z">
            <w:rPr/>
          </w:rPrChange>
        </w:rPr>
        <w:t xml:space="preserve">The absence of a</w:t>
      </w:r>
      <w:r w:rsidDel="00000000" w:rsidR="00000000" w:rsidRPr="00000000">
        <w:rPr>
          <w:rtl w:val="0"/>
          <w:rPrChange w:author="Billy Mitchell" w:id="175" w:date="2024-06-27T03:09:03Z">
            <w:rPr/>
          </w:rPrChange>
        </w:rPr>
        <w:t xml:space="preserve">dditional comparison tasks, such as an non-social expressive engagement task or a task which elicits high cognitive demand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w:t>
      </w:r>
      <w:ins w:author="Chelsea Helion" w:id="177" w:date="2024-09-05T18:51:11Z">
        <w:r w:rsidDel="00000000" w:rsidR="00000000" w:rsidRPr="00000000">
          <w:rPr>
            <w:rtl w:val="0"/>
            <w:rPrChange w:author="Billy Mitchell" w:id="175" w:date="2024-06-27T03:09:03Z">
              <w:rPr/>
            </w:rPrChange>
          </w:rPr>
          <w:t xml:space="preserve"> rating </w:t>
        </w:r>
      </w:ins>
      <w:r w:rsidDel="00000000" w:rsidR="00000000" w:rsidRPr="00000000">
        <w:rPr>
          <w:rtl w:val="0"/>
          <w:rPrChange w:author="Billy Mitchell" w:id="175" w:date="2024-06-27T03:09:03Z">
            <w:rPr/>
          </w:rPrChange>
        </w:rPr>
        <w:t xml:space="preserve">-expressive</w:t>
      </w:r>
      <w:ins w:author="Chelsea Helion" w:id="178" w:date="2024-09-05T18:51:14Z">
        <w:r w:rsidDel="00000000" w:rsidR="00000000" w:rsidRPr="00000000">
          <w:rPr>
            <w:rtl w:val="0"/>
            <w:rPrChange w:author="Billy Mitchell" w:id="175" w:date="2024-06-27T03:09:03Z">
              <w:rPr/>
            </w:rPrChange>
          </w:rPr>
          <w:t xml:space="preserve"> non-rating</w:t>
        </w:r>
      </w:ins>
      <w:r w:rsidDel="00000000" w:rsidR="00000000" w:rsidRPr="00000000">
        <w:rPr>
          <w:rtl w:val="0"/>
          <w:rPrChange w:author="Billy Mitchell" w:id="175" w:date="2024-06-27T03:09:03Z">
            <w:rPr/>
          </w:rPrChange>
        </w:rPr>
        <w:t xml:space="preser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ins w:author="Billy Mitchell" w:id="179" w:date="2024-06-27T03:09:47Z">
        <w:r w:rsidDel="00000000" w:rsidR="00000000" w:rsidRPr="00000000">
          <w:rPr>
            <w:rtl w:val="0"/>
          </w:rPr>
        </w:r>
      </w:ins>
    </w:p>
    <w:p w:rsidR="00000000" w:rsidDel="00000000" w:rsidP="00000000" w:rsidRDefault="00000000" w:rsidRPr="00000000" w14:paraId="0000005E">
      <w:pPr>
        <w:ind w:firstLine="720"/>
        <w:jc w:val="both"/>
        <w:rPr>
          <w:rPrChange w:author="Billy Mitchell" w:id="175" w:date="2024-06-27T03:09:03Z">
            <w:rPr/>
          </w:rPrChange>
        </w:rPr>
      </w:pPr>
      <w:r w:rsidDel="00000000" w:rsidR="00000000" w:rsidRPr="00000000">
        <w:rPr>
          <w:b w:val="1"/>
          <w:rtl w:val="0"/>
          <w:rPrChange w:author="Billy Mitchell" w:id="175" w:date="2024-06-27T03:09:03Z">
            <w:rPr>
              <w:b w:val="1"/>
            </w:rPr>
          </w:rPrChange>
        </w:rPr>
        <w:t xml:space="preserve">Future Directions. </w:t>
      </w:r>
      <w:r w:rsidDel="00000000" w:rsidR="00000000" w:rsidRPr="00000000">
        <w:rPr>
          <w:rtl w:val="0"/>
          <w:rPrChange w:author="Billy Mitchell" w:id="175" w:date="2024-06-27T03:09:03Z">
            <w:rPr/>
          </w:rPrChange>
        </w:rPr>
        <w:t xml:space="preserve">Future endeavors can build upon these findings in a few ways to promote greater ecological validity in neuroscience research. While past research, such as Hutcherson et al. 2005,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rsidR="00000000" w:rsidDel="00000000" w:rsidP="00000000" w:rsidRDefault="00000000" w:rsidRPr="00000000" w14:paraId="0000005F">
      <w:pPr>
        <w:ind w:firstLine="720"/>
        <w:jc w:val="both"/>
        <w:rPr>
          <w:rPrChange w:author="Billy Mitchell" w:id="175" w:date="2024-06-27T03:09:03Z">
            <w:rPr/>
          </w:rPrChange>
        </w:rPr>
      </w:pPr>
      <w:r w:rsidDel="00000000" w:rsidR="00000000" w:rsidRPr="00000000">
        <w:rPr>
          <w:rtl w:val="0"/>
          <w:rPrChange w:author="Billy Mitchell" w:id="175" w:date="2024-06-27T03:09:03Z">
            <w:rPr/>
          </w:rPrChange>
        </w:rPr>
        <w:t xml:space="preserve">It would also be valuable to explore a broader range of stimuli using expressive engagement designs, including varying mediums (e.g., video, audio, text), genres (e.g., comedies, dramas, documentaries), emotional tones (e.g., happy, sad, suspenseful), and narrative complexity, as the continuous online ratings may prove to be more or less obtrusive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rsidR="00000000" w:rsidDel="00000000" w:rsidP="00000000" w:rsidRDefault="00000000" w:rsidRPr="00000000" w14:paraId="00000060">
      <w:pPr>
        <w:ind w:firstLine="720"/>
        <w:jc w:val="both"/>
        <w:rPr>
          <w:rPrChange w:author="Billy Mitchell" w:id="175" w:date="2024-06-27T03:09:03Z">
            <w:rPr/>
          </w:rPrChange>
        </w:rPr>
      </w:pPr>
      <w:r w:rsidDel="00000000" w:rsidR="00000000" w:rsidRPr="00000000">
        <w:rPr>
          <w:rtl w:val="0"/>
          <w:rPrChange w:author="Billy Mitchell" w:id="175" w:date="2024-06-27T03:09:03Z">
            <w:rPr/>
          </w:rPrChange>
        </w:rPr>
        <w:t xml:space="preserve">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 could answer these questions by tracking and comparing gaze behavior. Additionally, employing techniques with higher temporal resolution, such as electroencephalography (EEG), could capture rapid changes in neural activity at a rate more commiserate with vision process than fMRI.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rsidR="00000000" w:rsidDel="00000000" w:rsidP="00000000" w:rsidRDefault="00000000" w:rsidRPr="00000000" w14:paraId="00000061">
      <w:pPr>
        <w:ind w:firstLine="720"/>
        <w:jc w:val="both"/>
        <w:rPr>
          <w:rPrChange w:author="Billy Mitchell" w:id="175" w:date="2024-06-27T03:09:03Z">
            <w:rPr/>
          </w:rPrChange>
        </w:rPr>
      </w:pPr>
      <w:r w:rsidDel="00000000" w:rsidR="00000000" w:rsidRPr="00000000">
        <w:rPr>
          <w:rtl w:val="0"/>
          <w:rPrChange w:author="Billy Mitchell" w:id="175" w:date="2024-06-27T03:09:03Z">
            <w:rPr/>
          </w:rPrChange>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w:t>
      </w:r>
      <w:del w:author="Chelsea Helion" w:id="180" w:date="2024-09-05T18:53:23Z">
        <w:r w:rsidDel="00000000" w:rsidR="00000000" w:rsidRPr="00000000">
          <w:rPr>
            <w:rtl w:val="0"/>
            <w:rPrChange w:author="Billy Mitchell" w:id="175" w:date="2024-06-27T03:09:03Z">
              <w:rPr/>
            </w:rPrChange>
          </w:rPr>
          <w:delText xml:space="preserve">m</w:delText>
        </w:r>
      </w:del>
      <w:r w:rsidDel="00000000" w:rsidR="00000000" w:rsidRPr="00000000">
        <w:rPr>
          <w:rtl w:val="0"/>
          <w:rPrChange w:author="Billy Mitchell" w:id="175" w:date="2024-06-27T03:09:03Z">
            <w:rPr/>
          </w:rPrChange>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rsidR="00000000" w:rsidDel="00000000" w:rsidP="00000000" w:rsidRDefault="00000000" w:rsidRPr="00000000" w14:paraId="00000062">
      <w:pPr>
        <w:ind w:firstLine="720"/>
        <w:jc w:val="both"/>
        <w:rPr>
          <w:rPrChange w:author="Billy Mitchell" w:id="175" w:date="2024-06-27T03:09:03Z">
            <w:rPr/>
          </w:rPrChange>
        </w:rPr>
      </w:pPr>
      <w:r w:rsidDel="00000000" w:rsidR="00000000" w:rsidRPr="00000000">
        <w:rPr>
          <w:rtl w:val="0"/>
        </w:rPr>
      </w:r>
    </w:p>
    <w:p w:rsidR="00000000" w:rsidDel="00000000" w:rsidP="00000000" w:rsidRDefault="00000000" w:rsidRPr="00000000" w14:paraId="00000063">
      <w:pPr>
        <w:ind w:left="0" w:firstLine="0"/>
        <w:jc w:val="both"/>
        <w:rPr>
          <w:b w:val="1"/>
          <w:rPrChange w:author="Billy Mitchell" w:id="175" w:date="2024-06-27T03:09:03Z">
            <w:rPr>
              <w:b w:val="1"/>
            </w:rPr>
          </w:rPrChange>
        </w:rPr>
      </w:pPr>
      <w:r w:rsidDel="00000000" w:rsidR="00000000" w:rsidRPr="00000000">
        <w:rPr>
          <w:b w:val="1"/>
          <w:rtl w:val="0"/>
          <w:rPrChange w:author="Billy Mitchell" w:id="175" w:date="2024-06-27T03:09:03Z">
            <w:rPr>
              <w:b w:val="1"/>
            </w:rPr>
          </w:rPrChange>
        </w:rPr>
        <w:t xml:space="preserve">Conclusion</w:t>
      </w:r>
    </w:p>
    <w:p w:rsidR="00000000" w:rsidDel="00000000" w:rsidP="00000000" w:rsidRDefault="00000000" w:rsidRPr="00000000" w14:paraId="00000064">
      <w:pPr>
        <w:spacing w:before="240" w:line="276" w:lineRule="auto"/>
        <w:ind w:firstLine="540"/>
        <w:jc w:val="both"/>
        <w:rPr/>
      </w:pPr>
      <w:r w:rsidDel="00000000" w:rsidR="00000000" w:rsidRPr="00000000">
        <w:rPr>
          <w:rtl w:val="0"/>
          <w:rPrChange w:author="Billy Mitchell" w:id="175" w:date="2024-06-27T03:09:03Z">
            <w:rPr/>
          </w:rPrChange>
        </w:rPr>
        <w:t xml:space="preserve">In this study, we directly compared neural activity of subjects while they either continuously  rated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FFA, TPJ, pCUN)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w:t>
      </w:r>
      <w:r w:rsidDel="00000000" w:rsidR="00000000" w:rsidRPr="00000000">
        <w:rPr>
          <w:rtl w:val="0"/>
          <w:rPrChange w:author="Billy Mitchell" w:id="175" w:date="2024-06-27T03:09:03Z">
            <w:rPr/>
          </w:rPrChange>
        </w:rPr>
        <w:t xml:space="preserve"> Nonetheless, these findings underscore the importance of carefully considered study </w:t>
      </w:r>
      <w:r w:rsidDel="00000000" w:rsidR="00000000" w:rsidRPr="00000000">
        <w:rPr>
          <w:rtl w:val="0"/>
        </w:rPr>
        <w:t xml:space="preserve">design and the variety of options available to neuroimaging researchers interested in incorporating more dynamic, feature-rich stimuli into their projects.</w:t>
      </w:r>
    </w:p>
    <w:p w:rsidR="00000000" w:rsidDel="00000000" w:rsidP="00000000" w:rsidRDefault="00000000" w:rsidRPr="00000000" w14:paraId="00000065">
      <w:pPr>
        <w:pStyle w:val="Heading2"/>
        <w:spacing w:before="240" w:lineRule="auto"/>
        <w:jc w:val="both"/>
        <w:rPr/>
      </w:pPr>
      <w:bookmarkStart w:colFirst="0" w:colLast="0" w:name="_3m71kq8syq2c" w:id="7"/>
      <w:bookmarkEnd w:id="7"/>
      <w:r w:rsidDel="00000000" w:rsidR="00000000" w:rsidRPr="00000000">
        <w:rPr>
          <w:rtl w:val="0"/>
        </w:rPr>
        <w:t xml:space="preserve">Citations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4">
        <w:r w:rsidDel="00000000" w:rsidR="00000000" w:rsidRPr="00000000">
          <w:rPr>
            <w:shd w:fill="auto" w:val="clear"/>
            <w:vertAlign w:val="baseline"/>
            <w:rtl w:val="0"/>
          </w:rPr>
          <w:t xml:space="preserve">Chen, J., Leong, Y. C., Honey, C. J., Yong, C. H., Norman, K. A., &amp; Hasson, U. (2017). Shared memories reveal shared structure in neural activity across individuals. </w:t>
        </w:r>
      </w:hyperlink>
      <w:hyperlink r:id="rId15">
        <w:r w:rsidDel="00000000" w:rsidR="00000000" w:rsidRPr="00000000">
          <w:rPr>
            <w:i w:val="1"/>
            <w:shd w:fill="auto" w:val="clear"/>
            <w:vertAlign w:val="baseline"/>
            <w:rtl w:val="0"/>
          </w:rPr>
          <w:t xml:space="preserve">Nature Neuroscience</w:t>
        </w:r>
      </w:hyperlink>
      <w:hyperlink r:id="rId16">
        <w:r w:rsidDel="00000000" w:rsidR="00000000" w:rsidRPr="00000000">
          <w:rPr>
            <w:shd w:fill="auto" w:val="clear"/>
            <w:vertAlign w:val="baseline"/>
            <w:rtl w:val="0"/>
          </w:rPr>
          <w:t xml:space="preserve">, </w:t>
        </w:r>
      </w:hyperlink>
      <w:hyperlink r:id="rId17">
        <w:r w:rsidDel="00000000" w:rsidR="00000000" w:rsidRPr="00000000">
          <w:rPr>
            <w:i w:val="1"/>
            <w:shd w:fill="auto" w:val="clear"/>
            <w:vertAlign w:val="baseline"/>
            <w:rtl w:val="0"/>
          </w:rPr>
          <w:t xml:space="preserve">20</w:t>
        </w:r>
      </w:hyperlink>
      <w:hyperlink r:id="rId18">
        <w:r w:rsidDel="00000000" w:rsidR="00000000" w:rsidRPr="00000000">
          <w:rPr>
            <w:shd w:fill="auto" w:val="clear"/>
            <w:vertAlign w:val="baseline"/>
            <w:rtl w:val="0"/>
          </w:rPr>
          <w:t xml:space="preserve">(1), 115–125. https://doi.org/10.1038/nn.4450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19">
        <w:r w:rsidDel="00000000" w:rsidR="00000000" w:rsidRPr="00000000">
          <w:rPr>
            <w:shd w:fill="auto" w:val="clear"/>
            <w:vertAlign w:val="baseline"/>
            <w:rtl w:val="0"/>
          </w:rPr>
          <w:t xml:space="preserve">Hasson, U., Furman, O., Clark, D., Dudai, Y., &amp; Davachi, L. (2008). Enhanced Intersubject Correlations during Movie Viewing Correlate with Successful Episodic Encoding. </w:t>
        </w:r>
      </w:hyperlink>
      <w:hyperlink r:id="rId20">
        <w:r w:rsidDel="00000000" w:rsidR="00000000" w:rsidRPr="00000000">
          <w:rPr>
            <w:i w:val="1"/>
            <w:shd w:fill="auto" w:val="clear"/>
            <w:vertAlign w:val="baseline"/>
            <w:rtl w:val="0"/>
          </w:rPr>
          <w:t xml:space="preserve">Neuron</w:t>
        </w:r>
      </w:hyperlink>
      <w:hyperlink r:id="rId21">
        <w:r w:rsidDel="00000000" w:rsidR="00000000" w:rsidRPr="00000000">
          <w:rPr>
            <w:shd w:fill="auto" w:val="clear"/>
            <w:vertAlign w:val="baseline"/>
            <w:rtl w:val="0"/>
          </w:rPr>
          <w:t xml:space="preserve">, </w:t>
        </w:r>
      </w:hyperlink>
      <w:hyperlink r:id="rId22">
        <w:r w:rsidDel="00000000" w:rsidR="00000000" w:rsidRPr="00000000">
          <w:rPr>
            <w:i w:val="1"/>
            <w:shd w:fill="auto" w:val="clear"/>
            <w:vertAlign w:val="baseline"/>
            <w:rtl w:val="0"/>
          </w:rPr>
          <w:t xml:space="preserve">57</w:t>
        </w:r>
      </w:hyperlink>
      <w:hyperlink r:id="rId23">
        <w:r w:rsidDel="00000000" w:rsidR="00000000" w:rsidRPr="00000000">
          <w:rPr>
            <w:shd w:fill="auto" w:val="clear"/>
            <w:vertAlign w:val="baseline"/>
            <w:rtl w:val="0"/>
          </w:rPr>
          <w:t xml:space="preserve">(3), 452–462. https://doi.org/10.1016/j.neuron.2007.12.009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4">
        <w:r w:rsidDel="00000000" w:rsidR="00000000" w:rsidRPr="00000000">
          <w:rPr>
            <w:shd w:fill="auto" w:val="clear"/>
            <w:vertAlign w:val="baseline"/>
            <w:rtl w:val="0"/>
          </w:rPr>
          <w:t xml:space="preserve">Hasson, U., Nir, Y., Levy, I., Fuhrmann, G., &amp; Malach, R. (2004). Intersubject Synchronization of Cortical Activity During Natural Vision. </w:t>
        </w:r>
      </w:hyperlink>
      <w:hyperlink r:id="rId25">
        <w:r w:rsidDel="00000000" w:rsidR="00000000" w:rsidRPr="00000000">
          <w:rPr>
            <w:i w:val="1"/>
            <w:shd w:fill="auto" w:val="clear"/>
            <w:vertAlign w:val="baseline"/>
            <w:rtl w:val="0"/>
          </w:rPr>
          <w:t xml:space="preserve">Science</w:t>
        </w:r>
      </w:hyperlink>
      <w:hyperlink r:id="rId26">
        <w:r w:rsidDel="00000000" w:rsidR="00000000" w:rsidRPr="00000000">
          <w:rPr>
            <w:shd w:fill="auto" w:val="clear"/>
            <w:vertAlign w:val="baseline"/>
            <w:rtl w:val="0"/>
          </w:rPr>
          <w:t xml:space="preserve">, </w:t>
        </w:r>
      </w:hyperlink>
      <w:hyperlink r:id="rId27">
        <w:r w:rsidDel="00000000" w:rsidR="00000000" w:rsidRPr="00000000">
          <w:rPr>
            <w:i w:val="1"/>
            <w:shd w:fill="auto" w:val="clear"/>
            <w:vertAlign w:val="baseline"/>
            <w:rtl w:val="0"/>
          </w:rPr>
          <w:t xml:space="preserve">303</w:t>
        </w:r>
      </w:hyperlink>
      <w:hyperlink r:id="rId28">
        <w:r w:rsidDel="00000000" w:rsidR="00000000" w:rsidRPr="00000000">
          <w:rPr>
            <w:shd w:fill="auto" w:val="clear"/>
            <w:vertAlign w:val="baseline"/>
            <w:rtl w:val="0"/>
          </w:rPr>
          <w:t xml:space="preserve">(5664), 1634–1640. https://doi.org/10.1126/science.1089506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hyperlink r:id="rId29">
        <w:r w:rsidDel="00000000" w:rsidR="00000000" w:rsidRPr="00000000">
          <w:rPr>
            <w:shd w:fill="auto" w:val="clear"/>
            <w:vertAlign w:val="baseline"/>
            <w:rtl w:val="0"/>
          </w:rPr>
          <w:t xml:space="preserve">Mumford, J. (Director). (2017, October 4). </w:t>
        </w:r>
      </w:hyperlink>
      <w:hyperlink r:id="rId30">
        <w:r w:rsidDel="00000000" w:rsidR="00000000" w:rsidRPr="00000000">
          <w:rPr>
            <w:i w:val="1"/>
            <w:shd w:fill="auto" w:val="clear"/>
            <w:vertAlign w:val="baseline"/>
            <w:rtl w:val="0"/>
          </w:rPr>
          <w:t xml:space="preserve">How to use FEAT while skipping registration</w:t>
        </w:r>
      </w:hyperlink>
      <w:hyperlink r:id="rId31">
        <w:r w:rsidDel="00000000" w:rsidR="00000000" w:rsidRPr="00000000">
          <w:rPr>
            <w:shd w:fill="auto" w:val="clear"/>
            <w:vertAlign w:val="baseline"/>
            <w:rtl w:val="0"/>
          </w:rPr>
          <w:t xml:space="preserve">. mumfordbrainstats. https://www.youtube.com/watch?v=U3tG7JMEf7M&amp;t=520s</w:t>
        </w:r>
      </w:hyperlink>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helsea Helion" w:id="3" w:date="2024-09-03T13:48:12Z">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vague, and a characteristic of studies in general, not this method in particular. would provide specificity to flesh this out more</w:t>
      </w:r>
    </w:p>
  </w:comment>
  <w:comment w:author="Chelsea Helion" w:id="4" w:date="2024-09-03T13:49:13Z">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give a nod to what this gets us -- Emily Finn &amp; Monica Rosenberg's work seems relevant here</w:t>
      </w:r>
    </w:p>
  </w:comment>
  <w:comment w:author="Chelsea Helion" w:id="5" w:date="2024-06-15T20:41:59Z">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what are ones where it would or wouldn't?</w:t>
      </w:r>
    </w:p>
  </w:comment>
  <w:comment w:author="Billy Mitchell" w:id="6" w:date="2024-06-17T20:24:47Z">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was trying to foreshadow the later supposition that narrowing focus might not deviate as far from the typical viewing experience of some stimuli (i.e., those I mention; e.g., prominently feature ambiguity) relative to other stimuli.</w:t>
      </w:r>
    </w:p>
  </w:comment>
  <w:comment w:author="Billy Mitchell" w:id="7" w:date="2024-06-17T23:30:31Z">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other thought was implicit and explicit, but I worry those are: a) loaded terms in psychology, and b) that definitionally explicit works well but that implicit isn't exactly right.</w:t>
      </w:r>
    </w:p>
  </w:comment>
  <w:comment w:author="Chelsea Helion" w:id="8" w:date="2024-09-03T15:32:02Z">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w:t>
      </w:r>
    </w:p>
  </w:comment>
  <w:comment w:author="Chelsea Helion" w:id="11" w:date="2024-06-15T20:56:59Z">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 fully follow -- I think you're arguing that the subjective experiences of this kind of stimulus engagement can be very rich, and its unclear whether people would be able to accurately reconstruct elements of said rich subjective experience outside of whats already been studied (valence, humor, etc.)? I'm not opposed to the idea, but its a pretty big claim. To reinforce it, I think you would want to mention psychological phenomena that are particularly poorly reconstructed (pain comes to mind), through the joanne paper you're also implying intensity is one of these too. I agree with both of these, but I think having a list of phenomena whose measurement you think may be particularly hampered by this approach would be useful, and help setup your future directions/get a lot of cites.</w:t>
      </w:r>
    </w:p>
  </w:comment>
  <w:comment w:author="Chelsea Helion" w:id="12" w:date="2024-06-15T20:56:59Z">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 fully follow -- I think you're arguing that the subjective experiences of this kind of stimulus engagement can be very rich, and its unclear whether people would be able to accurately reconstruct elements of said rich subjective experience outside of whats already been studied (valence, humor, etc.)? I'm not opposed to the idea, but its a pretty big claim. To reinforce it, I think you would want to mention psychological phenomena that are particularly poorly reconstructed (pain comes to mind), through the joanne paper you're also implying intensity is one of these too. I agree with both of these, but I think having a list of phenomena whose measurement you think may be particularly hampered by this approach would be useful, and help setup your future directions/get a lot of cites.</w:t>
      </w:r>
    </w:p>
  </w:comment>
  <w:comment w:author="Billy Mitchell" w:id="29" w:date="2024-06-27T01:11:53Z">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need to reword this. It's not exactly what I'm trying to say.</w:t>
      </w:r>
    </w:p>
  </w:comment>
  <w:comment w:author="Chelsea Helion" w:id="22" w:date="2024-09-04T13:15:47Z">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wouldn't this be the whole task?</w:t>
      </w:r>
    </w:p>
  </w:comment>
  <w:comment w:author="Chelsea Helion" w:id="1" w:date="2024-06-15T20:30:30Z">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suspect this will be a tough sell -- when people are watching TV shows, they aren't doing explicit ratings.</w:t>
      </w:r>
    </w:p>
  </w:comment>
  <w:comment w:author="Billy Mitchell" w:id="2" w:date="2024-06-17T17:33:47Z">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referred to video fmri paradigms generally, not ours specifically. I mentioned it in a note above, but you might have missed it: This was the original abstract I wrote when I though the paper was primarily going to be a review with a little empirical data relevant to our study added, but as I got deeper into the analysis, it became clear that there was a lot more to the analysis than I initially gave it credit. So enhanced ecological validity was just about watching videos in a scanner versus doing more traditional trial-based studies. I haven't rewritten the abstract yet because I wasn't sure what the paper was going to look like yet.</w:t>
      </w:r>
    </w:p>
  </w:comment>
  <w:comment w:author="Chelsea Helion" w:id="25" w:date="2024-09-05T13:18:22Z">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flip these to parallel the order that the results are discussed (or vice versa)</w:t>
      </w:r>
    </w:p>
  </w:comment>
  <w:comment w:author="Chelsea Helion" w:id="30" w:date="2024-09-05T13:37:45Z">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technically I think you'd need a conjunction analysis to claim this</w:t>
      </w:r>
    </w:p>
  </w:comment>
  <w:comment w:author="Billy Mitchell" w:id="0" w:date="2024-06-12T14:22:12Z">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totally an outdated version and needs to be rewritten. I think the paper has morphed to something a little different relative to what it started as.</w:t>
      </w:r>
    </w:p>
  </w:comment>
  <w:comment w:author="Chelsea Helion" w:id="16" w:date="2024-06-15T21:21:58Z">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think we can avoid it. Which makes me a little nervous about undercutting the novelty of what would be the bigger paper/getting the salami slicing argument again.</w:t>
      </w:r>
    </w:p>
  </w:comment>
  <w:comment w:author="Billy Mitchell" w:id="18" w:date="2024-06-18T01:24:52Z">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Probably like a Kriegskorte paper or something.</w:t>
      </w:r>
    </w:p>
  </w:comment>
  <w:comment w:author="Chelsea Helion" w:id="14" w:date="2024-09-03T16:56:29Z">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you want a table that defines/outlines the distinction between expressive, reflective, and passive engagement</w:t>
      </w:r>
    </w:p>
  </w:comment>
  <w:comment w:author="Billy Mitchell" w:id="9" w:date="2024-06-12T01:38:28Z">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IDEA: Some sort of continuum with fully passive on one end, fully active on the other and these passive / active hybrids in the middle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Chelsea Helion reacted with 👍 at 2024-06-15 13:49 PM</w:t>
      </w:r>
    </w:p>
  </w:comment>
  <w:comment w:author="Chelsea Helion" w:id="27" w:date="2024-09-05T13:04:37Z">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this is within?</w:t>
      </w:r>
    </w:p>
  </w:comment>
  <w:comment w:author="Chelsea Helion" w:id="26" w:date="2024-09-05T13:04:06Z">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within or across subs?</w:t>
      </w:r>
    </w:p>
  </w:comment>
  <w:comment w:author="Chelsea Helion" w:id="15" w:date="2024-09-03T17:50:01Z">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there's a bit of back and forth here in terms (raters/non-raters vs expressive/reflective) -- would pick one</w:t>
      </w:r>
    </w:p>
  </w:comment>
  <w:comment w:author="Billy Mitchell" w:id="17" w:date="2024-06-18T01:20:06Z">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important caveat to attend to is the fact that "reflective engagement" might break down into two categories, too. You can have someone watch with instructions and never collect ratings from them, or have them go back and collect ratings again later. I should be careful not to confuse the two and be clear about my labeling for both.</w:t>
      </w:r>
    </w:p>
  </w:comment>
  <w:comment w:author="Chelsea Helion" w:id="19" w:date="2024-09-04T12:53:45Z">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note handedness somewhere</w:t>
      </w:r>
    </w:p>
  </w:comment>
  <w:comment w:author="Chelsea Helion" w:id="28" w:date="2024-09-05T13:08:17Z">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sentence about why this matters here or in the discussion could help contextualize this for the reader</w:t>
      </w:r>
    </w:p>
  </w:comment>
  <w:comment w:author="Chelsea Helion" w:id="13" w:date="2024-09-03T16:49:32Z">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don't quite follow the connection to this from whats above</w:t>
      </w:r>
    </w:p>
  </w:comment>
  <w:comment w:author="Chelsea Helion" w:id="10" w:date="2024-09-03T15:32:50Z">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unclear what this means here</w:t>
      </w:r>
    </w:p>
  </w:comment>
  <w:comment w:author="Billy Mitchell" w:id="20" w:date="2024-06-12T01:37:25Z">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IDEA: Task Walkthrough</w:t>
      </w:r>
    </w:p>
  </w:comment>
  <w:comment w:author="Chelsea Helion" w:id="21" w:date="2024-06-15T22:24:22Z">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is a good idea!</w:t>
      </w:r>
    </w:p>
  </w:comment>
  <w:comment w:author="Chelsea Helion" w:id="24" w:date="2024-09-05T12:44:03Z">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little confusing, as my initial interpretation of "condition" in this paper would be reflective vs. expressive, not first half vs. second half. I think you want to change conditions here to runs or clip halves or something.</w:t>
      </w:r>
    </w:p>
  </w:comment>
  <w:comment w:author="Chelsea Helion" w:id="23" w:date="2024-09-05T12:42:22Z">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seems like more a discussion section point to me</w:t>
      </w:r>
    </w:p>
  </w:comment>
  <w:comment w:author="Billy Mitchell" w:id="31" w:date="2024-07-02T17:09:37Z">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be unnecessary and hard to understand, but I thought it was cool how tightly the differences between the contrasts lined up along network lines and wanted to try to communicate that I didn't just come to this conclusion by eyeballing the plots.</w:t>
      </w:r>
    </w:p>
  </w:comment>
  <w:comment w:author="Chelsea Helion" w:id="32" w:date="2024-09-05T17:41:59Z">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 yeah I think I'm having a tough time grasping it from whats in the MS, but I understand it more clearly in this comment. Maybe use a slightly more formal version of that language?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zotero.org/google-docs/?vRDMck" TargetMode="External"/><Relationship Id="rId22" Type="http://schemas.openxmlformats.org/officeDocument/2006/relationships/hyperlink" Target="https://www.zotero.org/google-docs/?vRDMck" TargetMode="External"/><Relationship Id="rId21" Type="http://schemas.openxmlformats.org/officeDocument/2006/relationships/hyperlink" Target="https://www.zotero.org/google-docs/?vRDMck" TargetMode="External"/><Relationship Id="rId24" Type="http://schemas.openxmlformats.org/officeDocument/2006/relationships/hyperlink" Target="https://www.zotero.org/google-docs/?vRDMck" TargetMode="External"/><Relationship Id="rId23" Type="http://schemas.openxmlformats.org/officeDocument/2006/relationships/hyperlink" Target="https://www.zotero.org/google-docs/?vRDMck"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hyperlink" Target="https://www.zotero.org/google-docs/?vRDMck" TargetMode="External"/><Relationship Id="rId25" Type="http://schemas.openxmlformats.org/officeDocument/2006/relationships/hyperlink" Target="https://www.zotero.org/google-docs/?vRDMck" TargetMode="External"/><Relationship Id="rId28" Type="http://schemas.openxmlformats.org/officeDocument/2006/relationships/hyperlink" Target="https://www.zotero.org/google-docs/?vRDMck" TargetMode="External"/><Relationship Id="rId27" Type="http://schemas.openxmlformats.org/officeDocument/2006/relationships/hyperlink" Target="https://www.zotero.org/google-docs/?vRDMck"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zotero.org/google-docs/?vRDMck" TargetMode="External"/><Relationship Id="rId7" Type="http://schemas.openxmlformats.org/officeDocument/2006/relationships/hyperlink" Target="https://www.zotero.org/google-docs/?TBhMtz" TargetMode="External"/><Relationship Id="rId8" Type="http://schemas.openxmlformats.org/officeDocument/2006/relationships/hyperlink" Target="https://www.zotero.org/google-docs/?fs9RQo" TargetMode="External"/><Relationship Id="rId31" Type="http://schemas.openxmlformats.org/officeDocument/2006/relationships/hyperlink" Target="https://www.zotero.org/google-docs/?vRDMck" TargetMode="External"/><Relationship Id="rId30" Type="http://schemas.openxmlformats.org/officeDocument/2006/relationships/hyperlink" Target="https://www.zotero.org/google-docs/?vRDMck" TargetMode="External"/><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hyperlink" Target="https://www.zotero.org/google-docs/?vRDMck" TargetMode="External"/><Relationship Id="rId14" Type="http://schemas.openxmlformats.org/officeDocument/2006/relationships/hyperlink" Target="https://www.zotero.org/google-docs/?vRDMck" TargetMode="External"/><Relationship Id="rId17" Type="http://schemas.openxmlformats.org/officeDocument/2006/relationships/hyperlink" Target="https://www.zotero.org/google-docs/?vRDMck" TargetMode="External"/><Relationship Id="rId16" Type="http://schemas.openxmlformats.org/officeDocument/2006/relationships/hyperlink" Target="https://www.zotero.org/google-docs/?vRDMck" TargetMode="External"/><Relationship Id="rId19" Type="http://schemas.openxmlformats.org/officeDocument/2006/relationships/hyperlink" Target="https://www.zotero.org/google-docs/?vRDMck" TargetMode="External"/><Relationship Id="rId18" Type="http://schemas.openxmlformats.org/officeDocument/2006/relationships/hyperlink" Target="https://www.zotero.org/google-docs/?vRDM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