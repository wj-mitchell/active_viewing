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commentRangeStart w:id="1"/>
      <w:r w:rsidRPr="00C83F06">
        <w:rPr>
          <w:b/>
        </w:rPr>
        <w:t>Neural</w:t>
      </w:r>
      <w:r w:rsidR="00AF6336" w:rsidRPr="00C83F06">
        <w:rPr>
          <w:b/>
        </w:rPr>
        <w:t xml:space="preserve"> Effects</w:t>
      </w:r>
      <w:r w:rsidRPr="00C83F06">
        <w:rPr>
          <w:b/>
        </w:rPr>
        <w:t xml:space="preserve"> of Continuous Ratings During Active Engagement Within a Video fMRI Paradigm</w:t>
      </w:r>
      <w:commentRangeEnd w:id="1"/>
      <w:r w:rsidR="00A565EC">
        <w:rPr>
          <w:rStyle w:val="CommentReference"/>
        </w:rPr>
        <w:commentReference w:id="1"/>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2" w:name="_13epi55jsjsn" w:colFirst="0" w:colLast="0"/>
      <w:bookmarkEnd w:id="2"/>
    </w:p>
    <w:p w14:paraId="51045046" w14:textId="77777777" w:rsidR="00DE0869" w:rsidRDefault="00DE0869" w:rsidP="00A565EC">
      <w:pPr>
        <w:pStyle w:val="Heading1"/>
        <w:spacing w:before="0" w:after="0" w:line="240" w:lineRule="auto"/>
        <w:jc w:val="both"/>
        <w:rPr>
          <w:ins w:id="3" w:author="Billy Mitchell" w:date="2024-10-30T09:54:00Z" w16du:dateUtc="2024-10-30T13:54:00Z"/>
          <w:b/>
          <w:sz w:val="22"/>
          <w:szCs w:val="22"/>
        </w:rPr>
      </w:pPr>
      <w:bookmarkStart w:id="4" w:name="_y91xwybegkie" w:colFirst="0" w:colLast="0"/>
      <w:bookmarkEnd w:id="4"/>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5" w:name="_t3pqbcpyrq9q" w:colFirst="0" w:colLast="0"/>
      <w:bookmarkEnd w:id="5"/>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6"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7" w:author="Billy Mitchell" w:date="2024-10-30T09:51:00Z" w16du:dateUtc="2024-10-30T13:51:00Z"/>
          <w:b/>
        </w:rPr>
      </w:pPr>
    </w:p>
    <w:p w14:paraId="4A035379" w14:textId="77777777" w:rsidR="00A565EC" w:rsidRDefault="00A565EC" w:rsidP="00A565EC">
      <w:pPr>
        <w:spacing w:line="240" w:lineRule="auto"/>
        <w:jc w:val="both"/>
        <w:rPr>
          <w:ins w:id="8" w:author="Billy Mitchell" w:date="2024-10-30T09:54:00Z" w16du:dateUtc="2024-10-30T13:54:00Z"/>
          <w:b/>
        </w:rPr>
      </w:pPr>
    </w:p>
    <w:p w14:paraId="5A5D3054" w14:textId="77777777" w:rsidR="00A565EC" w:rsidRPr="00C83F06" w:rsidRDefault="00A565EC" w:rsidP="00A565EC">
      <w:pPr>
        <w:spacing w:line="240" w:lineRule="auto"/>
        <w:jc w:val="both"/>
        <w:rPr>
          <w:ins w:id="9" w:author="Billy Mitchell" w:date="2024-10-30T09:54:00Z" w16du:dateUtc="2024-10-30T13:54:00Z"/>
          <w:b/>
        </w:rPr>
      </w:pPr>
    </w:p>
    <w:p w14:paraId="22BA045F" w14:textId="77777777" w:rsidR="00DE0869" w:rsidRPr="00C83F06" w:rsidDel="00A565EC" w:rsidRDefault="00DE0869" w:rsidP="00A565EC">
      <w:pPr>
        <w:spacing w:line="240" w:lineRule="auto"/>
        <w:jc w:val="both"/>
        <w:rPr>
          <w:del w:id="10"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1"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2" w:author="Billy Mitchell" w:date="2024-10-30T09:51:00Z" w16du:dateUtc="2024-10-30T13:51:00Z"/>
        </w:rPr>
      </w:pPr>
      <w:ins w:id="13" w:author="Billy Mitchell" w:date="2024-10-30T09:52:00Z" w16du:dateUtc="2024-10-30T13:52:00Z">
        <w:r>
          <w:t xml:space="preserve">Phone: </w:t>
        </w:r>
      </w:ins>
      <w:ins w:id="14" w:author="Billy Mitchell" w:date="2024-10-30T09:51:00Z" w16du:dateUtc="2024-10-30T13:51:00Z">
        <w:r>
          <w:t>(</w:t>
        </w:r>
      </w:ins>
      <w:ins w:id="15" w:author="Billy Mitchell" w:date="2024-10-30T09:50:00Z" w16du:dateUtc="2024-10-30T13:50:00Z">
        <w:r>
          <w:t>570</w:t>
        </w:r>
      </w:ins>
      <w:ins w:id="16" w:author="Billy Mitchell" w:date="2024-10-30T09:51:00Z" w16du:dateUtc="2024-10-30T13:51:00Z">
        <w:r>
          <w:t xml:space="preserve">) </w:t>
        </w:r>
      </w:ins>
      <w:ins w:id="17" w:author="Billy Mitchell" w:date="2024-10-30T09:50:00Z" w16du:dateUtc="2024-10-30T13:50:00Z">
        <w:r>
          <w:t>417</w:t>
        </w:r>
      </w:ins>
      <w:ins w:id="18" w:author="Billy Mitchell" w:date="2024-10-30T09:51:00Z" w16du:dateUtc="2024-10-30T13:51:00Z">
        <w:r>
          <w:t xml:space="preserve"> – </w:t>
        </w:r>
      </w:ins>
      <w:ins w:id="19" w:author="Billy Mitchell" w:date="2024-10-30T09:50:00Z" w16du:dateUtc="2024-10-30T13:50:00Z">
        <w:r>
          <w:t>1579</w:t>
        </w:r>
      </w:ins>
    </w:p>
    <w:p w14:paraId="0AA9D119" w14:textId="77777777" w:rsidR="00A565EC" w:rsidRDefault="00A565EC" w:rsidP="00A565EC">
      <w:pPr>
        <w:spacing w:line="240" w:lineRule="auto"/>
        <w:jc w:val="both"/>
        <w:rPr>
          <w:ins w:id="20" w:author="Billy Mitchell" w:date="2024-10-30T09:53:00Z" w16du:dateUtc="2024-10-30T13:53:00Z"/>
          <w:b/>
          <w:bCs/>
        </w:rPr>
      </w:pPr>
    </w:p>
    <w:p w14:paraId="0B8E1ECB" w14:textId="77777777" w:rsidR="00A565EC" w:rsidRDefault="00A565EC" w:rsidP="00A565EC">
      <w:pPr>
        <w:spacing w:line="240" w:lineRule="auto"/>
        <w:jc w:val="both"/>
        <w:rPr>
          <w:ins w:id="21" w:author="Billy Mitchell" w:date="2024-10-30T09:54:00Z" w16du:dateUtc="2024-10-30T13:54:00Z"/>
          <w:b/>
          <w:bCs/>
        </w:rPr>
      </w:pPr>
    </w:p>
    <w:p w14:paraId="669FDD49" w14:textId="77777777" w:rsidR="00A565EC" w:rsidRDefault="00A565EC" w:rsidP="00A565EC">
      <w:pPr>
        <w:spacing w:line="240" w:lineRule="auto"/>
        <w:jc w:val="both"/>
        <w:rPr>
          <w:ins w:id="22" w:author="Billy Mitchell" w:date="2024-10-30T09:53:00Z" w16du:dateUtc="2024-10-30T13:53:00Z"/>
          <w:b/>
          <w:bCs/>
        </w:rPr>
      </w:pPr>
    </w:p>
    <w:p w14:paraId="74143CDA" w14:textId="77777777" w:rsidR="00A565EC" w:rsidRDefault="00A565EC" w:rsidP="00A565EC">
      <w:pPr>
        <w:spacing w:line="240" w:lineRule="auto"/>
        <w:jc w:val="both"/>
        <w:rPr>
          <w:ins w:id="23" w:author="Billy Mitchell" w:date="2024-10-30T09:53:00Z" w16du:dateUtc="2024-10-30T13:53:00Z"/>
          <w:b/>
          <w:bCs/>
        </w:rPr>
      </w:pPr>
    </w:p>
    <w:p w14:paraId="0D77FD7D" w14:textId="77777777" w:rsidR="00A565EC" w:rsidRDefault="00A565EC" w:rsidP="00A565EC">
      <w:pPr>
        <w:spacing w:line="240" w:lineRule="auto"/>
        <w:jc w:val="both"/>
        <w:rPr>
          <w:ins w:id="24" w:author="Billy Mitchell" w:date="2024-10-30T09:53:00Z" w16du:dateUtc="2024-10-30T13:53:00Z"/>
          <w:b/>
          <w:bCs/>
        </w:rPr>
      </w:pPr>
    </w:p>
    <w:p w14:paraId="594DEC41" w14:textId="77777777" w:rsidR="00A565EC" w:rsidRDefault="00A565EC" w:rsidP="00A565EC">
      <w:pPr>
        <w:spacing w:line="240" w:lineRule="auto"/>
        <w:jc w:val="both"/>
        <w:rPr>
          <w:ins w:id="25" w:author="Billy Mitchell" w:date="2024-10-30T09:53:00Z" w16du:dateUtc="2024-10-30T13:53:00Z"/>
          <w:b/>
          <w:bCs/>
        </w:rPr>
      </w:pPr>
    </w:p>
    <w:p w14:paraId="7CEC20F4" w14:textId="77777777" w:rsidR="00A565EC" w:rsidRDefault="00A565EC" w:rsidP="00A565EC">
      <w:pPr>
        <w:spacing w:line="240" w:lineRule="auto"/>
        <w:jc w:val="both"/>
        <w:rPr>
          <w:ins w:id="26" w:author="Billy Mitchell" w:date="2024-10-30T09:53:00Z" w16du:dateUtc="2024-10-30T13:53:00Z"/>
          <w:b/>
          <w:bCs/>
        </w:rPr>
      </w:pPr>
    </w:p>
    <w:p w14:paraId="72D8F73E" w14:textId="77777777" w:rsidR="00A565EC" w:rsidRDefault="00A565EC" w:rsidP="00A565EC">
      <w:pPr>
        <w:spacing w:line="240" w:lineRule="auto"/>
        <w:jc w:val="both"/>
        <w:rPr>
          <w:ins w:id="27" w:author="Billy Mitchell" w:date="2024-10-30T09:53:00Z" w16du:dateUtc="2024-10-30T13:53:00Z"/>
          <w:b/>
          <w:bCs/>
        </w:rPr>
      </w:pPr>
    </w:p>
    <w:p w14:paraId="47C483B5" w14:textId="77777777" w:rsidR="00A565EC" w:rsidRDefault="00A565EC" w:rsidP="00A565EC">
      <w:pPr>
        <w:spacing w:line="240" w:lineRule="auto"/>
        <w:jc w:val="both"/>
        <w:rPr>
          <w:ins w:id="28" w:author="Billy Mitchell" w:date="2024-10-30T09:53:00Z" w16du:dateUtc="2024-10-30T13:53:00Z"/>
          <w:b/>
          <w:bCs/>
        </w:rPr>
      </w:pPr>
    </w:p>
    <w:p w14:paraId="4D8C6A26" w14:textId="77777777" w:rsidR="00A565EC" w:rsidRDefault="00A565EC" w:rsidP="00A565EC">
      <w:pPr>
        <w:spacing w:line="240" w:lineRule="auto"/>
        <w:jc w:val="both"/>
        <w:rPr>
          <w:ins w:id="29" w:author="Billy Mitchell" w:date="2024-10-30T09:53:00Z" w16du:dateUtc="2024-10-30T13:53:00Z"/>
          <w:b/>
          <w:bCs/>
        </w:rPr>
      </w:pPr>
    </w:p>
    <w:p w14:paraId="31C4E779" w14:textId="3AF46F60" w:rsidR="00A565EC" w:rsidRDefault="00A565EC" w:rsidP="00A565EC">
      <w:pPr>
        <w:spacing w:line="240" w:lineRule="auto"/>
        <w:jc w:val="both"/>
        <w:rPr>
          <w:ins w:id="30" w:author="Billy Mitchell" w:date="2024-10-30T09:52:00Z" w16du:dateUtc="2024-10-30T13:52:00Z"/>
        </w:rPr>
      </w:pPr>
      <w:ins w:id="31"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2" w:author="Billy Mitchell" w:date="2024-10-30T09:52:00Z" w16du:dateUtc="2024-10-30T13:52:00Z"/>
        </w:rPr>
      </w:pPr>
      <w:ins w:id="33" w:author="Billy Mitchell" w:date="2024-10-30T09:53:00Z" w16du:dateUtc="2024-10-30T13:53:00Z">
        <w:r w:rsidRPr="00A565EC">
          <w:rPr>
            <w:b/>
            <w:bCs/>
          </w:rPr>
          <w:lastRenderedPageBreak/>
          <w:t>CLASSIFICATIONS</w:t>
        </w:r>
      </w:ins>
      <w:ins w:id="34" w:author="Billy Mitchell" w:date="2024-10-30T09:52:00Z" w16du:dateUtc="2024-10-30T13:52:00Z">
        <w:r>
          <w:t>:</w:t>
        </w:r>
      </w:ins>
      <w:ins w:id="35" w:author="Billy Mitchell" w:date="2024-10-30T12:10:00Z" w16du:dateUtc="2024-10-30T16:10:00Z">
        <w:r w:rsidR="00FC36EA">
          <w:t xml:space="preserve"> Psychological and Cognitive Sciences</w:t>
        </w:r>
      </w:ins>
      <w:ins w:id="36" w:author="Billy Mitchell" w:date="2024-10-30T12:11:00Z" w16du:dateUtc="2024-10-30T16:11:00Z">
        <w:r w:rsidR="00FC36EA">
          <w:t xml:space="preserve"> (Social Sciences)</w:t>
        </w:r>
      </w:ins>
      <w:ins w:id="37" w:author="Billy Mitchell" w:date="2024-10-30T12:10:00Z" w16du:dateUtc="2024-10-30T16:10:00Z">
        <w:r w:rsidR="00FC36EA">
          <w:t>; Neuroscience</w:t>
        </w:r>
      </w:ins>
      <w:ins w:id="38"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9" w:author="Billy Mitchell" w:date="2024-10-30T09:53:00Z" w16du:dateUtc="2024-10-30T13:53:00Z"/>
          <w:moveTo w:id="40" w:author="Billy Mitchell" w:date="2024-10-30T09:52:00Z" w16du:dateUtc="2024-10-30T13:52:00Z"/>
        </w:rPr>
      </w:pPr>
      <w:moveToRangeStart w:id="41" w:author="Billy Mitchell" w:date="2024-10-30T09:52:00Z" w:name="move181174387"/>
      <w:moveTo w:id="42" w:author="Billy Mitchell" w:date="2024-10-30T09:52:00Z" w16du:dateUtc="2024-10-30T13:52:00Z">
        <w:r w:rsidRPr="00C83F06">
          <w:rPr>
            <w:b/>
          </w:rPr>
          <w:t xml:space="preserve">KEYWORDS: </w:t>
        </w:r>
        <w:r w:rsidRPr="00C83F06">
          <w:t xml:space="preserve">fMRI, naturalistic stimuli, decision-making, continuous ratings   </w:t>
        </w:r>
      </w:moveTo>
    </w:p>
    <w:moveToRangeEnd w:id="41"/>
    <w:p w14:paraId="3515EC7C" w14:textId="788C29C5" w:rsidR="00A565EC" w:rsidDel="00A565EC" w:rsidRDefault="00A565EC" w:rsidP="00A565EC">
      <w:pPr>
        <w:spacing w:line="240" w:lineRule="auto"/>
        <w:jc w:val="both"/>
        <w:rPr>
          <w:del w:id="43" w:author="Billy Mitchell" w:date="2024-10-30T09:52:00Z" w16du:dateUtc="2024-10-30T13:52:00Z"/>
        </w:rPr>
      </w:pPr>
    </w:p>
    <w:p w14:paraId="647D05F2" w14:textId="77777777" w:rsidR="00A565EC" w:rsidRPr="00C83F06" w:rsidRDefault="00A565EC" w:rsidP="00A565EC">
      <w:pPr>
        <w:spacing w:line="240" w:lineRule="auto"/>
        <w:jc w:val="both"/>
        <w:rPr>
          <w:ins w:id="44" w:author="Billy Mitchell" w:date="2024-10-30T09:52:00Z" w16du:dateUtc="2024-10-30T13:52:00Z"/>
        </w:rPr>
      </w:pPr>
    </w:p>
    <w:p w14:paraId="5C043385" w14:textId="25C473E0" w:rsidR="00A565EC" w:rsidRPr="00C83F06" w:rsidDel="00A565EC" w:rsidRDefault="00A565EC">
      <w:pPr>
        <w:jc w:val="both"/>
        <w:rPr>
          <w:del w:id="45" w:author="Billy Mitchell" w:date="2024-10-30T09:54:00Z" w16du:dateUtc="2024-10-30T13:54:00Z"/>
          <w:b/>
        </w:rPr>
      </w:pPr>
    </w:p>
    <w:p w14:paraId="7C243731" w14:textId="16B63A21" w:rsidR="00DE0869" w:rsidDel="00C83F06" w:rsidRDefault="00000000" w:rsidP="00C83F06">
      <w:pPr>
        <w:jc w:val="both"/>
        <w:rPr>
          <w:del w:id="46" w:author="Billy Mitchell" w:date="2024-10-30T09:45:00Z" w16du:dateUtc="2024-10-30T13:45:00Z"/>
        </w:rPr>
      </w:pPr>
      <w:commentRangeStart w:id="47"/>
      <w:r w:rsidRPr="00C83F06">
        <w:rPr>
          <w:b/>
        </w:rPr>
        <w:t>ABSTRACT (2</w:t>
      </w:r>
      <w:ins w:id="48" w:author="Billy Mitchell" w:date="2024-10-30T09:55:00Z" w16du:dateUtc="2024-10-30T13:55:00Z">
        <w:r w:rsidR="00A565EC">
          <w:rPr>
            <w:b/>
          </w:rPr>
          <w:t>45</w:t>
        </w:r>
      </w:ins>
      <w:del w:id="49" w:author="Billy Mitchell" w:date="2024-10-30T09:40:00Z" w16du:dateUtc="2024-10-30T13:40:00Z">
        <w:r w:rsidRPr="00C83F06" w:rsidDel="00C83F06">
          <w:rPr>
            <w:b/>
          </w:rPr>
          <w:delText>50</w:delText>
        </w:r>
      </w:del>
      <w:r w:rsidRPr="00C83F06">
        <w:rPr>
          <w:b/>
        </w:rPr>
        <w:t xml:space="preserve"> / 250 Words)</w:t>
      </w:r>
      <w:commentRangeEnd w:id="47"/>
      <w:r w:rsidR="00C83F06">
        <w:rPr>
          <w:rStyle w:val="CommentReference"/>
        </w:rPr>
        <w:commentReference w:id="47"/>
      </w:r>
      <w:r w:rsidRPr="00C83F06">
        <w:rPr>
          <w:b/>
        </w:rPr>
        <w:t xml:space="preserve">: </w:t>
      </w:r>
      <w:r w:rsidR="00A97CB0" w:rsidRPr="00C83F06">
        <w:rPr>
          <w:bCs/>
        </w:rPr>
        <w:t>Continuous self-report ratings offer a high-resolution view of dynamic subjective experiences</w:t>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A97CB0" w:rsidRPr="00C83F06">
        <w:rPr>
          <w:bCs/>
        </w:rPr>
        <w:t xml:space="preserve">. In this fMRI study, we explored how continuously rating </w:t>
      </w:r>
      <w:r w:rsidR="004A7F81" w:rsidRPr="00C83F06">
        <w:rPr>
          <w:bCs/>
        </w:rPr>
        <w:t xml:space="preserve">film </w:t>
      </w:r>
      <w:proofErr w:type="gramStart"/>
      <w:r w:rsidR="004A7F81" w:rsidRPr="00C83F06">
        <w:rPr>
          <w:bCs/>
        </w:rPr>
        <w:t>stimuli</w:t>
      </w:r>
      <w:proofErr w:type="gramEnd"/>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0"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1" w:author="Billy Mitchell" w:date="2024-10-30T09:55:00Z" w:name="move181174552"/>
      <w:moveFrom w:id="52"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1"/>
    </w:p>
    <w:p w14:paraId="5E88C564" w14:textId="77777777" w:rsidR="00C83F06" w:rsidRDefault="00C83F06">
      <w:pPr>
        <w:jc w:val="both"/>
        <w:rPr>
          <w:ins w:id="53" w:author="Billy Mitchell" w:date="2024-10-30T09:45:00Z" w16du:dateUtc="2024-10-30T13:45:00Z"/>
        </w:rPr>
      </w:pPr>
    </w:p>
    <w:p w14:paraId="52F2AA3B" w14:textId="77777777" w:rsidR="00C83F06" w:rsidRDefault="00C83F06">
      <w:pPr>
        <w:jc w:val="both"/>
        <w:rPr>
          <w:ins w:id="54" w:author="Billy Mitchell" w:date="2024-10-30T09:45:00Z" w16du:dateUtc="2024-10-30T13:45:00Z"/>
        </w:rPr>
      </w:pPr>
    </w:p>
    <w:p w14:paraId="5DA1A099" w14:textId="237A5BE0" w:rsidR="00C83F06" w:rsidRPr="00C83F06" w:rsidRDefault="00C83F06">
      <w:pPr>
        <w:jc w:val="both"/>
        <w:rPr>
          <w:ins w:id="55" w:author="Billy Mitchell" w:date="2024-10-30T09:45:00Z" w16du:dateUtc="2024-10-30T13:45:00Z"/>
          <w:b/>
          <w:bCs/>
          <w:rPrChange w:id="56" w:author="Billy Mitchell" w:date="2024-10-30T09:45:00Z" w16du:dateUtc="2024-10-30T13:45:00Z">
            <w:rPr>
              <w:ins w:id="57" w:author="Billy Mitchell" w:date="2024-10-30T09:45:00Z" w16du:dateUtc="2024-10-30T13:45:00Z"/>
            </w:rPr>
          </w:rPrChange>
        </w:rPr>
      </w:pPr>
      <w:commentRangeStart w:id="58"/>
      <w:ins w:id="59" w:author="Billy Mitchell" w:date="2024-10-30T09:45:00Z" w16du:dateUtc="2024-10-30T13:45:00Z">
        <w:r>
          <w:rPr>
            <w:b/>
            <w:bCs/>
          </w:rPr>
          <w:t>SIGNIFICANCE STATE</w:t>
        </w:r>
      </w:ins>
      <w:ins w:id="60" w:author="Billy Mitchell" w:date="2024-10-30T09:46:00Z" w16du:dateUtc="2024-10-30T13:46:00Z">
        <w:r>
          <w:rPr>
            <w:b/>
            <w:bCs/>
          </w:rPr>
          <w:t>MENT (000 / 120 Words):</w:t>
        </w:r>
        <w:commentRangeEnd w:id="58"/>
        <w:r>
          <w:rPr>
            <w:rStyle w:val="CommentReference"/>
          </w:rPr>
          <w:commentReference w:id="58"/>
        </w:r>
      </w:ins>
      <w:ins w:id="61" w:author="Billy Mitchell" w:date="2024-10-30T09:55:00Z" w16du:dateUtc="2024-10-30T13:55:00Z">
        <w:r w:rsidR="00A565EC" w:rsidRPr="00A565EC">
          <w:rPr>
            <w:bCs/>
          </w:rPr>
          <w:t xml:space="preserve"> </w:t>
        </w:r>
      </w:ins>
      <w:moveToRangeStart w:id="62" w:author="Billy Mitchell" w:date="2024-10-30T09:55:00Z" w:name="move181174552"/>
      <w:moveTo w:id="63" w:author="Billy Mitchell" w:date="2024-10-30T09:55:00Z" w16du:dateUtc="2024-10-30T13:55:00Z">
        <w:r w:rsidR="00A565EC" w:rsidRPr="00C83F06">
          <w:rPr>
            <w:bCs/>
          </w:rPr>
          <w:t>This study highlights the value of continuous rating paradigms for capturing dynamic decision-making processes and illustrates the nuanced effects of real-time introspection on neural activity during naturalistic social observation.</w:t>
        </w:r>
      </w:moveTo>
      <w:moveToRangeEnd w:id="62"/>
    </w:p>
    <w:p w14:paraId="14664D89" w14:textId="77777777" w:rsidR="00DE0869" w:rsidRPr="00C83F06" w:rsidRDefault="00000000">
      <w:pPr>
        <w:jc w:val="both"/>
        <w:pPrChange w:id="64" w:author="Billy Mitchell" w:date="2024-10-30T09:45:00Z" w16du:dateUtc="2024-10-30T13:45:00Z">
          <w:pPr>
            <w:spacing w:before="240" w:after="240"/>
            <w:jc w:val="both"/>
          </w:pPr>
        </w:pPrChange>
      </w:pPr>
      <w:del w:id="65"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77777777" w:rsidR="004C0767" w:rsidRPr="00C83F06" w:rsidRDefault="004C0767">
      <w:pPr>
        <w:spacing w:before="240" w:after="240"/>
        <w:jc w:val="both"/>
      </w:pPr>
    </w:p>
    <w:p w14:paraId="3D271CA6" w14:textId="77777777" w:rsidR="004C0767" w:rsidRPr="00C83F06" w:rsidRDefault="004C0767">
      <w:pPr>
        <w:spacing w:before="240" w:after="240"/>
        <w:jc w:val="both"/>
      </w:pPr>
    </w:p>
    <w:p w14:paraId="7BA92127" w14:textId="74E1A177" w:rsidR="00DE0869" w:rsidRPr="00C83F06" w:rsidDel="00A565EC" w:rsidRDefault="00000000">
      <w:pPr>
        <w:spacing w:after="20"/>
        <w:jc w:val="both"/>
        <w:rPr>
          <w:moveFrom w:id="66" w:author="Billy Mitchell" w:date="2024-10-30T09:52:00Z" w16du:dateUtc="2024-10-30T13:52:00Z"/>
        </w:rPr>
      </w:pPr>
      <w:moveFromRangeStart w:id="67" w:author="Billy Mitchell" w:date="2024-10-30T09:52:00Z" w:name="move181174387"/>
      <w:commentRangeStart w:id="68"/>
      <w:moveFrom w:id="69"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67"/>
    <w:p w14:paraId="2269C616" w14:textId="77777777" w:rsidR="00DE0869" w:rsidRPr="00C83F06" w:rsidRDefault="00000000" w:rsidP="00AF6336">
      <w:pPr>
        <w:pStyle w:val="Heading2"/>
        <w:spacing w:before="0" w:after="0" w:line="240" w:lineRule="auto"/>
        <w:jc w:val="both"/>
        <w:rPr>
          <w:b/>
          <w:bCs/>
          <w:sz w:val="22"/>
          <w:szCs w:val="22"/>
        </w:rPr>
      </w:pPr>
      <w:r w:rsidRPr="00C83F06">
        <w:rPr>
          <w:b/>
          <w:bCs/>
          <w:sz w:val="22"/>
          <w:szCs w:val="22"/>
        </w:rPr>
        <w:t>Introduction</w:t>
      </w:r>
      <w:commentRangeEnd w:id="68"/>
      <w:r w:rsidR="00FC36EA">
        <w:rPr>
          <w:rStyle w:val="CommentReference"/>
        </w:rPr>
        <w:commentReference w:id="68"/>
      </w:r>
    </w:p>
    <w:p w14:paraId="79D5EE9A" w14:textId="21B914B4" w:rsidR="00E57CEC" w:rsidRPr="00A565EC" w:rsidRDefault="00B92AC0" w:rsidP="00E57CEC">
      <w:pPr>
        <w:spacing w:line="240" w:lineRule="auto"/>
        <w:ind w:firstLine="540"/>
        <w:jc w:val="both"/>
      </w:pPr>
      <w:r w:rsidRPr="00C83F06">
        <w:t>A persistent problem in quantum mechanics</w:t>
      </w:r>
      <w:ins w:id="70" w:author="Billy Mitchell" w:date="2024-10-30T11:40:00Z" w16du:dateUtc="2024-10-30T15:40:00Z">
        <w:r w:rsidR="008B21B9">
          <w:t xml:space="preserve"> </w:t>
        </w:r>
      </w:ins>
      <w:r w:rsidR="008B21B9">
        <w:fldChar w:fldCharType="begin"/>
      </w:r>
      <w:r w:rsidR="00EC62AD">
        <w:instrText xml:space="preserve"> ADDIN ZOTERO_ITEM CSL_CITATION {"citationID":"9SQeaOgr","properties":{"formattedCitation":"(Mazza et al., 2000)","plainCitation":"(Mazza et al., 2000)","noteIndex":0},"citationItems":[{"id":18220,"uris":["http://zotero.org/users/6239255/items/UPGNE22G"],"itemData":{"id":18220,"type":"post-weblog","container-title":"National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8B21B9" w:rsidRPr="008B21B9">
        <w:t>(Mazza et al., 2000)</w:t>
      </w:r>
      <w:r w:rsidR="008B21B9">
        <w:fldChar w:fldCharType="end"/>
      </w:r>
      <w:r w:rsidRPr="00A565EC">
        <w:t>, and some have argued, in the pursuit of science more generally</w:t>
      </w:r>
      <w:ins w:id="71" w:author="Billy Mitchell" w:date="2024-10-30T11:49:00Z" w16du:dateUtc="2024-10-30T15:49:00Z">
        <w:r w:rsidR="008B21B9">
          <w:t xml:space="preserve"> </w:t>
        </w:r>
      </w:ins>
      <w:r w:rsidR="008B21B9">
        <w:fldChar w:fldCharType="begin"/>
      </w:r>
      <w:r w:rsidR="00EC62AD">
        <w:instrText xml:space="preserve"> ADDIN ZOTERO_ITEM CSL_CITATION {"citationID":"EQGRJ2u9","properties":{"formattedCitation":"(Gleiser, 2018)","plainCitation":"(Gleiser, 2018)","noteIndex":0},"citationItems":[{"id":18219,"uris":["http://zotero.org/users/6239255/items/4HDAYK45"],"itemData":{"id":18219,"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D45595" w:rsidRPr="00D45595">
        <w:t>(Gleiser, 2018)</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72" w:author="Billy Mitchell" w:date="2024-10-30T11:51:00Z" w16du:dateUtc="2024-10-30T15:51:00Z">
        <w:r w:rsidR="00D45595">
          <w:t xml:space="preserve"> </w:t>
        </w:r>
      </w:ins>
      <w:r w:rsidR="00D45595">
        <w:fldChar w:fldCharType="begin"/>
      </w:r>
      <w:r w:rsidR="00EC62AD">
        <w:instrText xml:space="preserve"> ADDIN ZOTERO_ITEM CSL_CITATION {"citationID":"bS9wBNGT","properties":{"formattedCitation":"(L. J. Chang et al., 2021; J. Chen et al., 2017; Finn et al., 2018; Hasson et al., 2004; Hasson, Furman, et al., 2008)","plainCitation":"(L. J. Chang et al., 2021; J. Chen et al., 2017; Finn et al., 2018; Hasson et al., 2004; Hasson, Furman, et al., 2008)","noteIndex":0},"citationItems":[{"id":18218,"uris":["http://zotero.org/users/6239255/items/RE28KK3Z"],"itemData":{"id":18218,"type":"article-journal","abstract":"The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A"},{"family":"Hasson","given":"Uri"}],"issued":{"date-parts":[["2017",1]]}}},{"id":9070,"uris":["http://zotero.org/users/6239255/items/PLVYE5HH"],"itemData":{"id":9070,"type":"article-journal","abstract":"Abstract\n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2C25B9" w:rsidRPr="002C25B9">
        <w:t>(L. J. Chang et al., 2021; J. Chen et al., 2017; Finn et al., 2018; Hasson et al., 2004; Hasson, Furman, et al., 2008)</w:t>
      </w:r>
      <w:r w:rsidR="00D45595">
        <w:fldChar w:fldCharType="end"/>
      </w:r>
      <w:r w:rsidR="006E54B4" w:rsidRPr="00A565EC">
        <w:t xml:space="preserve"> </w:t>
      </w:r>
      <w:del w:id="73"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74" w:author="Billy Mitchell" w:date="2024-10-30T11:58:00Z" w16du:dateUtc="2024-10-30T15:58:00Z">
        <w:r w:rsidR="00D45595">
          <w:t xml:space="preserve"> </w:t>
        </w:r>
      </w:ins>
      <w:r w:rsidR="00D45595">
        <w:fldChar w:fldCharType="begin"/>
      </w:r>
      <w:r w:rsidR="00EC62AD">
        <w:instrText xml:space="preserve"> ADDIN ZOTERO_ITEM CSL_CITATION {"citationID":"m5oEMpFZ","properties":{"formattedCitation":"(Cliver et al., 2024; Mobbs et al., 2007; Stasiak et al., 2023; Tashjian et al., 2022)","plainCitation":"(Cliver et al., 2024; Mobbs et al., 2007; Stasiak et al., 2023; Tashjian et al., 2022)","noteIndex":0},"citationItems":[{"id":17972,"uris":["http://zotero.org/users/6239255/items/FLW8E8KQ"],"itemData":{"id":17972,"type":"article-journal","abstract":"Despite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D45595" w:rsidRPr="00D45595">
        <w:t>(Cliver et al., 2024; Mobbs et al., 2007; Stasiak et al., 2023; Tashjian et al., 2022)</w:t>
      </w:r>
      <w:r w:rsidR="00D45595">
        <w:fldChar w:fldCharType="end"/>
      </w:r>
      <w:ins w:id="75" w:author="Billy Mitchell" w:date="2024-10-30T11:59:00Z" w16du:dateUtc="2024-10-30T15:59:00Z">
        <w:r w:rsidR="00D45595">
          <w:t xml:space="preserve"> </w:t>
        </w:r>
      </w:ins>
      <w:del w:id="76"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6C461CE0" w:rsidR="007140B3" w:rsidRPr="002C25B9" w:rsidRDefault="006E54B4" w:rsidP="00E57CEC">
      <w:pPr>
        <w:spacing w:line="240" w:lineRule="auto"/>
        <w:ind w:firstLine="540"/>
        <w:jc w:val="both"/>
      </w:pPr>
      <w:r w:rsidRPr="00A565EC">
        <w:t>T</w:t>
      </w:r>
      <w:del w:id="77"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EC62AD">
        <w:instrText xml:space="preserve"> ADDIN ZOTERO_ITEM CSL_CITATION {"citationID":"QMVPrSiS","properties":{"formattedCitation":"(Levenson &amp; Gottman, 1983)","plainCitation":"(Levenson &amp; Gottman, 1983)","noteIndex":0},"citationItems":[{"id":18045,"uris":["http://zotero.org/users/6239255/items/RNBFAIIW"],"itemData":{"id":18045,"type":"article-journal","abstract":"Thirty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2C25B9" w:rsidRPr="002C25B9">
        <w:t>(Levenson &amp; Gottman, 1983)</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r w:rsidRPr="00A565EC">
        <w:t xml:space="preserve"> (</w:t>
      </w:r>
      <w:commentRangeStart w:id="78"/>
      <w:commentRangeStart w:id="79"/>
      <w:r w:rsidRPr="00A565EC">
        <w:t xml:space="preserve">e.g., </w:t>
      </w:r>
      <w:commentRangeEnd w:id="78"/>
      <w:r w:rsidR="004A7F81" w:rsidRPr="006E54B4">
        <w:rPr>
          <w:rStyle w:val="CommentReference"/>
        </w:rPr>
        <w:commentReference w:id="78"/>
      </w:r>
      <w:commentRangeEnd w:id="79"/>
      <w:r w:rsidR="008B21B9">
        <w:rPr>
          <w:rStyle w:val="CommentReference"/>
        </w:rPr>
        <w:commentReference w:id="79"/>
      </w:r>
      <w:r w:rsidR="00004753">
        <w:fldChar w:fldCharType="begin"/>
      </w:r>
      <w:r w:rsidR="00004753">
        <w:instrText>HYPERLINK "https://www.zotero.org/google-docs/?TBhMtz" \h</w:instrText>
      </w:r>
      <w:r w:rsidR="00004753">
        <w:fldChar w:fldCharType="separate"/>
      </w:r>
      <w:r w:rsidR="00004753" w:rsidRPr="006E54B4">
        <w:fldChar w:fldCharType="begin"/>
      </w:r>
      <w:r w:rsidR="00EC62AD">
        <w:instrText xml:space="preserve"> ADDIN ZOTERO_ITEM CSL_CITATION {"citationID":"rVYwlyJv","properties":{"formattedCitation":"(J. Chen et al., 2017; Hasson et al., 2004; Hasson, Furman, et al., 2008)","plainCitation":"(J. Chen et al., 2017; Hasson et al., 2004; Hasson, Furman, et al., 2008)","dontUpdate":true,"noteIndex":0},"citationItems":[{"id":8972,"uris":["http://zotero.org/users/6239255/items/5M5D4KQB"],"itemData":{"id":8972,"type":"article-journal","container-title":"Nature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del w:id="80" w:author="Billy Mitchell" w:date="2024-10-31T13:49:00Z" w16du:dateUtc="2024-10-31T17:49:00Z">
        <w:r w:rsidR="002C25B9" w:rsidRPr="002C25B9" w:rsidDel="00B36FCB">
          <w:delText>(</w:delText>
        </w:r>
      </w:del>
      <w:r w:rsidR="002C25B9" w:rsidRPr="002C25B9">
        <w:t>J. Chen et al., 2017; Hasson et al., 2004; Hasson, Furman, et al., 2008)</w:t>
      </w:r>
      <w:r w:rsidR="00004753" w:rsidRPr="006E54B4">
        <w:fldChar w:fldCharType="end"/>
      </w:r>
      <w:r w:rsidR="00004753">
        <w:fldChar w:fldCharType="end"/>
      </w:r>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interpreting dynamic personal relationships and motivations) (</w:t>
      </w:r>
      <w:r w:rsidR="009440B1" w:rsidRPr="00A565EC">
        <w:fldChar w:fldCharType="begin"/>
      </w:r>
      <w:r w:rsidR="00EC62AD">
        <w:instrText xml:space="preserve"> ADDIN ZOTERO_ITEM CSL_CITATION {"citationID":"MTXlASNM","properties":{"formattedCitation":"(Samuel A. Nastase et al., 2020)","plainCitation":"(Samuel A. Nastase et al., 2020)","dontUpdate":true,"noteIndex":0},"citationItems":[{"id":18063,"uris":["http://zotero.org/users/6239255/items/I6GAVZUZ"],"itemData":{"id":18063,"type":"article-journal","abstract":"Abstract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9440B1" w:rsidRPr="00A565EC">
        <w:t>Nastase et al., 2020)</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xml:space="preserve">– and </w:t>
      </w:r>
      <w:r w:rsidR="00D54FC2">
        <w:lastRenderedPageBreak/>
        <w:t>conceptually contrast them with passive viewing, or what has been the default approach in the literature.</w:t>
      </w:r>
    </w:p>
    <w:p w14:paraId="19F152F2" w14:textId="66FB2178"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EC62AD">
        <w:instrText xml:space="preserve"> ADDIN ZOTERO_ITEM CSL_CITATION {"citationID":"E7Sob5M1","properties":{"formattedCitation":"(J\\uc0\\u228{}\\uc0\\u228{}skel\\uc0\\u228{}inen et al., 2022; Saarim\\uc0\\u228{}ki, 2021)","plainCitation":"(Jääskeläinen et al., 2022; Saarimäki, 2021)","dontUpdate":true,"noteIndex":0},"citationItems":[{"id":18029,"uris":["http://zotero.org/users/6239255/items/G9KQD8CI","http://zotero.org/users/6239255/items/VDN2W5ER"],"itemData":{"id":18029,"type":"article-journal","abstract":"Movies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 xml:space="preserve">Jääskeläinen et al., 2022; </w:t>
      </w:r>
      <w:proofErr w:type="spellStart"/>
      <w:r w:rsidRPr="002947A3">
        <w:t>Saarimäki</w:t>
      </w:r>
      <w:proofErr w:type="spellEnd"/>
      <w:r w:rsidRPr="002947A3">
        <w:t>, 2021</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 (</w:t>
      </w:r>
      <w:r w:rsidRPr="002947A3">
        <w:fldChar w:fldCharType="begin"/>
      </w:r>
      <w:r w:rsidR="00EC62AD">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Pr="002947A3">
        <w:t>Fredrickson &amp; Kahneman, 1993; Levenson &amp; Gottman, 1983; Peterman, 1940</w:t>
      </w:r>
      <w:r w:rsidRPr="002947A3">
        <w:fldChar w:fldCharType="end"/>
      </w:r>
      <w:r w:rsidRPr="002947A3">
        <w:t xml:space="preserve">, but see </w:t>
      </w:r>
      <w:r w:rsidRPr="002947A3">
        <w:fldChar w:fldCharType="begin"/>
      </w:r>
      <w:r w:rsidR="00EC62AD">
        <w:instrText xml:space="preserve"> ADDIN ZOTERO_ITEM CSL_CITATION {"citationID":"v2unmWYI","properties":{"formattedCitation":"(Ruef &amp; Levenson, 2007)","plainCitation":"(Ruef &amp; Levenson, 2007)","dontUpdate":true,"noteIndex":0},"citationItems":[{"id":18104,"uris":["http://zotero.org/users/6239255/items/ZDP9QBSZ"],"itemData":{"id":18104,"type":"chapter","abstract":"Abstract\n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Pr="002947A3">
        <w:t>Ruef &amp; Levenson, 2007</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81" w:author="Billy Mitchell" w:date="2024-10-31T13:54:00Z" w16du:dateUtc="2024-10-31T17:54:00Z">
            <w:rPr>
              <w:highlight w:val="yellow"/>
            </w:rPr>
          </w:rPrChange>
        </w:rPr>
        <w:t xml:space="preserve">e.g., </w:t>
      </w:r>
      <w:ins w:id="82" w:author="Billy Mitchell" w:date="2024-10-31T13:54:00Z" w16du:dateUtc="2024-10-31T17:54:00Z">
        <w:r w:rsidR="00B36FCB">
          <w:t>“How amused do you feel?”</w:t>
        </w:r>
      </w:ins>
      <w:ins w:id="83" w:author="Billy Mitchell" w:date="2024-10-31T13:55:00Z" w16du:dateUtc="2024-10-31T17:55:00Z">
        <w:r w:rsidR="00B36FCB">
          <w:t xml:space="preserve"> in response to stimuli</w:t>
        </w:r>
      </w:ins>
      <w:ins w:id="84" w:author="Billy Mitchell" w:date="2024-10-31T13:56:00Z" w16du:dateUtc="2024-10-31T17:56:00Z">
        <w:r w:rsidR="00B36FCB">
          <w:t xml:space="preserve"> with differing emotional content</w:t>
        </w:r>
      </w:ins>
      <w:ins w:id="85" w:author="Billy Mitchell" w:date="2024-10-31T13:54:00Z" w16du:dateUtc="2024-10-31T17:54:00Z">
        <w:r w:rsidR="00B36FCB">
          <w:t xml:space="preserve">, “How </w:t>
        </w:r>
      </w:ins>
      <w:ins w:id="86" w:author="Billy Mitchell" w:date="2024-10-31T13:57:00Z" w16du:dateUtc="2024-10-31T17:57:00Z">
        <w:r w:rsidR="00B36FCB">
          <w:t>much do you trust this character?” in response to a</w:t>
        </w:r>
      </w:ins>
      <w:ins w:id="87" w:author="Billy Mitchell" w:date="2024-10-31T13:58:00Z" w16du:dateUtc="2024-10-31T17:58:00Z">
        <w:r w:rsidR="00B36FCB">
          <w:t xml:space="preserve"> suspenseful mystery narrative</w:t>
        </w:r>
      </w:ins>
      <w:del w:id="88" w:author="Billy Mitchell" w:date="2024-10-31T13:54:00Z" w16du:dateUtc="2024-10-31T17:54:00Z">
        <w:r w:rsidRPr="00B36FCB" w:rsidDel="00B36FCB">
          <w:rPr>
            <w:rPrChange w:id="89" w:author="Billy Mitchell" w:date="2024-10-31T13:54:00Z" w16du:dateUtc="2024-10-31T17:54:00Z">
              <w:rPr>
                <w:highlight w:val="yellow"/>
              </w:rPr>
            </w:rPrChange>
          </w:rPr>
          <w:delText>X</w:delText>
        </w:r>
      </w:del>
      <w:del w:id="90" w:author="Billy Mitchell" w:date="2024-10-31T13:55:00Z" w16du:dateUtc="2024-10-31T17:55:00Z">
        <w:r w:rsidRPr="00B36FCB" w:rsidDel="00B36FCB">
          <w:rPr>
            <w:rPrChange w:id="91" w:author="Billy Mitchell" w:date="2024-10-31T13:54:00Z" w16du:dateUtc="2024-10-31T17:54:00Z">
              <w:rPr>
                <w:highlight w:val="yellow"/>
              </w:rPr>
            </w:rPrChange>
          </w:rPr>
          <w:delText>, Y</w:delText>
        </w:r>
      </w:del>
      <w:r w:rsidRPr="002947A3">
        <w:t xml:space="preserve">) while watching the stimulus. These guidelines likely </w:t>
      </w:r>
      <w:commentRangeStart w:id="92"/>
      <w:r w:rsidRPr="002947A3">
        <w:t>narrow focus and circumscribe cognition</w:t>
      </w:r>
      <w:commentRangeEnd w:id="92"/>
      <w:r w:rsidR="00B36FCB">
        <w:rPr>
          <w:rStyle w:val="CommentReference"/>
        </w:rPr>
        <w:commentReference w:id="92"/>
      </w:r>
      <w:r w:rsidRPr="002947A3">
        <w:t xml:space="preserve"> </w:t>
      </w:r>
      <w:r w:rsidRPr="002947A3">
        <w:fldChar w:fldCharType="begin"/>
      </w:r>
      <w:r w:rsidR="00EC62AD">
        <w:instrText xml:space="preserve"> ADDIN ZOTERO_ITEM CSL_CITATION {"citationID":"31T4xcFD","properties":{"formattedCitation":"(Hutcherson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EC62AD">
        <w:instrText xml:space="preserve"> ADDIN ZOTERO_ITEM CSL_CITATION {"citationID":"WGrbwtMP","properties":{"formattedCitation":"(Hasson et al., 2012; Posner &amp; Petersen, 1990; Sonkusare et al., 2019)","plainCitation":"(Hasson et al., 2012; Posner &amp; Petersen, 1990; Sonkusare et al., 2019)","noteIndex":0},"citationItems":[{"id":18153,"uris":["http://zotero.org/users/6239255/items/PLTGQ6TS"],"itemData":{"id":18153,"type":"article-journal","abstract":"Cognition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Pr="002947A3">
        <w:t xml:space="preserve">(Hasson et al., 2012; Posner &amp; Petersen, 1990; </w:t>
      </w:r>
      <w:proofErr w:type="spellStart"/>
      <w:r w:rsidRPr="002947A3">
        <w:t>Sonkusare</w:t>
      </w:r>
      <w:proofErr w:type="spellEnd"/>
      <w:r w:rsidRPr="002947A3">
        <w:t xml:space="preserve"> et al., 2019)</w:t>
      </w:r>
      <w:r w:rsidRPr="002947A3">
        <w:fldChar w:fldCharType="end"/>
      </w:r>
      <w:r w:rsidRPr="002947A3">
        <w:t>.</w:t>
      </w:r>
    </w:p>
    <w:p w14:paraId="34783EBE" w14:textId="1D43A128" w:rsidR="00387013" w:rsidRDefault="00444F55" w:rsidP="00387013">
      <w:pPr>
        <w:spacing w:line="240" w:lineRule="auto"/>
        <w:ind w:firstLine="540"/>
        <w:jc w:val="both"/>
      </w:pPr>
      <w:r w:rsidRPr="002947A3">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EC62AD">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 xml:space="preserve">(Jääskeläinen et al., 2022; </w:t>
      </w:r>
      <w:proofErr w:type="spellStart"/>
      <w:r w:rsidRPr="002947A3">
        <w:t>Nummenmaa</w:t>
      </w:r>
      <w:proofErr w:type="spellEnd"/>
      <w:r w:rsidRPr="002947A3">
        <w:t xml:space="preserve"> et al., 2012; </w:t>
      </w:r>
      <w:proofErr w:type="spellStart"/>
      <w:r w:rsidRPr="002947A3">
        <w:t>Saarimäki</w:t>
      </w:r>
      <w:proofErr w:type="spellEnd"/>
      <w:r w:rsidRPr="002947A3">
        <w:t>, 2021)</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EC62AD">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Pr="002947A3">
        <w:t xml:space="preserve">(Borja Jimenez et al., 2020; Hutcherson et al., 2005; Lehne et al., 2015; </w:t>
      </w:r>
      <w:proofErr w:type="spellStart"/>
      <w:r w:rsidRPr="002947A3">
        <w:t>Sawahata</w:t>
      </w:r>
      <w:proofErr w:type="spellEnd"/>
      <w:r w:rsidRPr="002947A3">
        <w:t xml:space="preserve"> et al., 2013; Wallentin et al., 2011)</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EC62AD">
        <w:instrText xml:space="preserve"> ADDIN ZOTERO_ITEM CSL_CITATION {"citationID":"5dCgGXW4","properties":{"formattedCitation":"(Lieberman et al., 2007; Taylor et al., 2003)","plainCitation":"(Lieberman et al., 2007; Taylor et al., 2003)","noteIndex":0},"citationItems":[{"id":18069,"uris":["http://zotero.org/users/6239255/items/M6KWISKJ"],"itemData":{"id":18069,"type":"article-journal","abstract":"Putting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Pr="002947A3">
        <w:t>(Lieberman et al., 2007; Taylor et al., 2003)</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EC62AD">
        <w:instrText xml:space="preserve"> ADDIN ZOTERO_ITEM CSL_CITATION {"citationID":"Wa0EnCm6","properties":{"formattedCitation":"(Borja Jimenez et al., 2020; Hutcherson et al., 2005)","plainCitation":"(Borja Jimenez et al., 2020; 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Pr="002947A3">
        <w:t>(Borja Jimenez et al., 2020; Hutcherson et al., 2005)</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93"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D9EF789" w:rsidR="007476A8" w:rsidRDefault="00544E7B" w:rsidP="00432112">
      <w:pPr>
        <w:spacing w:line="240" w:lineRule="auto"/>
        <w:ind w:firstLine="540"/>
        <w:jc w:val="both"/>
        <w:pPrChange w:id="94" w:author="Billy Mitchell" w:date="2024-10-31T14:58:00Z" w16du:dateUtc="2024-10-31T18:58:00Z">
          <w:pPr>
            <w:spacing w:line="240" w:lineRule="auto"/>
            <w:jc w:val="both"/>
          </w:pPr>
        </w:pPrChange>
      </w:pPr>
      <w:r>
        <w:rPr>
          <w:b/>
          <w:bCs/>
          <w:i/>
          <w:iCs/>
        </w:rPr>
        <w:t>Reflective</w:t>
      </w:r>
      <w:del w:id="95"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96"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EC62AD">
        <w:instrText xml:space="preserve"> ADDIN ZOTERO_ITEM CSL_CITATION {"citationID":"xBlJUwWd","properties":{"formattedCitation":"(Lahnakoski et al., 2014; Song et al., 2021)","plainCitation":"(Lahnakoski et al., 2014; Song et al., 2021)","dontUpdate":true,"noteIndex":0},"citationItems":[{"id":9120,"uris":["http://zotero.org/users/6239255/items/4A6X6BHL"],"itemData":{"id":9120,"type":"article-journal","abstract":"For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proofErr w:type="spellStart"/>
      <w:r w:rsidR="007476A8" w:rsidRPr="00544E7B">
        <w:t>Lahnakoski</w:t>
      </w:r>
      <w:proofErr w:type="spellEnd"/>
      <w:r w:rsidR="007476A8" w:rsidRPr="00544E7B">
        <w:t xml:space="preserve"> et al., 2014; Song et al., 2021)</w:t>
      </w:r>
      <w:r w:rsidR="007476A8" w:rsidRPr="00544E7B">
        <w:fldChar w:fldCharType="end"/>
      </w:r>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EC62AD">
        <w:instrText xml:space="preserve"> ADDIN ZOTERO_ITEM CSL_CITATION {"citationID":"OdsIZu8d","properties":{"formattedCitation":"(Gottman &amp; Levenson, 1985; Levenson &amp; Gottman, 1983)","plainCitation":"(Gottman &amp; Levenson, 1985; Levenson &amp; Gottman, 1983)","noteIndex":0},"citationItems":[{"id":18046,"uris":["http://zotero.org/users/6239255/items/HZUJVFEA"],"itemData":{"id":18046,"type":"article-journal","abstract":"Thirty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525660" w:rsidRPr="00544E7B">
        <w:t>(Gottman &amp; Levenson, 1985; Levenson &amp; Gottman, 1983)</w:t>
      </w:r>
      <w:r w:rsidR="00525660" w:rsidRPr="00544E7B">
        <w:fldChar w:fldCharType="end"/>
      </w:r>
      <w:r w:rsidR="00525660" w:rsidRPr="00544E7B">
        <w:t xml:space="preserve">. </w:t>
      </w:r>
    </w:p>
    <w:p w14:paraId="65E0985A" w14:textId="0749C56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EC62AD">
        <w:instrText xml:space="preserve"> ADDIN ZOTERO_ITEM CSL_CITATION {"citationID":"3mgjJ2AF","properties":{"formattedCitation":"(Nummenmaa et al., 2012)","plainCitation":"(Nummenmaa et al., 2012)","noteIndex":0},"citationItems":[{"id":18030,"uris":["http://zotero.org/users/6239255/items/44QN75CR"],"itemData":{"id":18030,"type":"article-journal","abstract":"Sharing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EC62AD" w:rsidRPr="00EC62AD">
        <w:t>(</w:t>
      </w:r>
      <w:proofErr w:type="spellStart"/>
      <w:r w:rsidR="00EC62AD" w:rsidRPr="00EC62AD">
        <w:t>Nummenmaa</w:t>
      </w:r>
      <w:proofErr w:type="spellEnd"/>
      <w:r w:rsidR="00EC62AD" w:rsidRPr="00EC62AD">
        <w:t xml:space="preserve"> et al., 2012)</w:t>
      </w:r>
      <w:r w:rsidR="00525660" w:rsidRPr="00544E7B">
        <w:fldChar w:fldCharType="end"/>
      </w:r>
      <w:r w:rsidR="00525660" w:rsidRPr="00544E7B">
        <w:t xml:space="preserve"> and neural correlates of both attentional engagement </w:t>
      </w:r>
      <w:r w:rsidR="00525660" w:rsidRPr="00544E7B">
        <w:fldChar w:fldCharType="begin"/>
      </w:r>
      <w:r w:rsidR="00EC62AD">
        <w:instrText xml:space="preserve"> ADDIN ZOTERO_ITEM CSL_CITATION {"citationID":"fEJAbZml","properties":{"formattedCitation":"(Song et al., 2021)","plainCitation":"(Song et al., 2021)","noteIndex":0},"citationItems":[{"id":17923,"uris":["http://zotero.org/users/6239255/items/AEE933CY"],"itemData":{"id":17923,"type":"article-journal","abstract":"Significance\n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525660" w:rsidRPr="00544E7B">
        <w:t>(Song et al., 2021)</w:t>
      </w:r>
      <w:r w:rsidR="00525660" w:rsidRPr="00544E7B">
        <w:fldChar w:fldCharType="end"/>
      </w:r>
      <w:r w:rsidR="00525660" w:rsidRPr="00544E7B">
        <w:t xml:space="preserve"> and of humor </w:t>
      </w:r>
      <w:r w:rsidR="00525660" w:rsidRPr="00544E7B">
        <w:fldChar w:fldCharType="begin"/>
      </w:r>
      <w:r w:rsidR="00EC62AD">
        <w:instrText xml:space="preserve"> ADDIN ZOTERO_ITEM CSL_CITATION {"citationID":"xxDe6EdH","properties":{"formattedCitation":"(Axelrod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525660" w:rsidRPr="00544E7B">
        <w:t>(Axelrod et al., 2023)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w:t>
      </w:r>
      <w:proofErr w:type="gramStart"/>
      <w:r>
        <w:t>probe</w:t>
      </w:r>
      <w:proofErr w:type="gramEnd"/>
      <w:r>
        <w:t xml:space="preserve"> subjective experience. This </w:t>
      </w:r>
      <w:ins w:id="97" w:author="Billy Mitchell" w:date="2024-10-31T14:52:00Z" w16du:dateUtc="2024-10-31T18:52:00Z">
        <w:r w:rsidR="00432112">
          <w:t xml:space="preserve">technique </w:t>
        </w:r>
      </w:ins>
      <w:r w:rsidR="0055170A" w:rsidRPr="00544E7B">
        <w:t xml:space="preserve">may be appropriate for gist-level representations of complex experiences </w:t>
      </w:r>
      <w:r w:rsidR="0055170A" w:rsidRPr="00483932">
        <w:fldChar w:fldCharType="begin"/>
      </w:r>
      <w:r w:rsidR="00EC62AD" w:rsidRPr="00483932">
        <w:instrText xml:space="preserve"> ADDIN ZOTERO_ITEM CSL_CITATION {"citationID":"sZj64OI6","properties":{"formattedCitation":"(Fayn et al., 2021)","plainCitation":"(Fayn et al., 2021)","dontUpdate":true,"noteIndex":0},"citationItems":[{"id":18040,"uris":["http://zotero.org/users/6239255/items/BJTH6R7J"],"itemData":{"id":18040,"type":"article-journal","abstract":"Research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55170A" w:rsidRPr="00483932">
        <w:t>(</w:t>
      </w:r>
      <w:ins w:id="98" w:author="Billy Mitchell" w:date="2024-10-31T14:49:00Z" w16du:dateUtc="2024-10-31T18:49:00Z">
        <w:r w:rsidR="00432112" w:rsidRPr="00483932">
          <w:rPr>
            <w:rPrChange w:id="99" w:author="Billy Mitchell" w:date="2024-10-31T14:58:00Z" w16du:dateUtc="2024-10-31T18:58:00Z">
              <w:rPr>
                <w:highlight w:val="yellow"/>
              </w:rPr>
            </w:rPrChange>
          </w:rPr>
          <w:t>i.e., providing a summary evaluation which</w:t>
        </w:r>
      </w:ins>
      <w:ins w:id="100" w:author="Billy Mitchell" w:date="2024-10-31T14:53:00Z" w16du:dateUtc="2024-10-31T18:53:00Z">
        <w:r w:rsidR="00432112" w:rsidRPr="00483932">
          <w:rPr>
            <w:rPrChange w:id="101" w:author="Billy Mitchell" w:date="2024-10-31T14:58:00Z" w16du:dateUtc="2024-10-31T18:58:00Z">
              <w:rPr>
                <w:highlight w:val="yellow"/>
              </w:rPr>
            </w:rPrChange>
          </w:rPr>
          <w:t xml:space="preserve"> </w:t>
        </w:r>
      </w:ins>
      <w:ins w:id="102" w:author="Billy Mitchell" w:date="2024-10-31T14:49:00Z" w16du:dateUtc="2024-10-31T18:49:00Z">
        <w:r w:rsidR="00432112" w:rsidRPr="00483932">
          <w:rPr>
            <w:rPrChange w:id="103" w:author="Billy Mitchell" w:date="2024-10-31T14:58:00Z" w16du:dateUtc="2024-10-31T18:58:00Z">
              <w:rPr>
                <w:highlight w:val="yellow"/>
              </w:rPr>
            </w:rPrChange>
          </w:rPr>
          <w:t>generalize</w:t>
        </w:r>
      </w:ins>
      <w:ins w:id="104" w:author="Billy Mitchell" w:date="2024-10-31T14:53:00Z" w16du:dateUtc="2024-10-31T18:53:00Z">
        <w:r w:rsidR="00432112" w:rsidRPr="00483932">
          <w:rPr>
            <w:rPrChange w:id="105" w:author="Billy Mitchell" w:date="2024-10-31T14:58:00Z" w16du:dateUtc="2024-10-31T18:58:00Z">
              <w:rPr>
                <w:highlight w:val="yellow"/>
              </w:rPr>
            </w:rPrChange>
          </w:rPr>
          <w:t>s</w:t>
        </w:r>
      </w:ins>
      <w:ins w:id="106" w:author="Billy Mitchell" w:date="2024-10-31T14:49:00Z" w16du:dateUtc="2024-10-31T18:49:00Z">
        <w:r w:rsidR="00432112" w:rsidRPr="00483932">
          <w:rPr>
            <w:rPrChange w:id="107" w:author="Billy Mitchell" w:date="2024-10-31T14:58:00Z" w16du:dateUtc="2024-10-31T18:58:00Z">
              <w:rPr>
                <w:highlight w:val="yellow"/>
              </w:rPr>
            </w:rPrChange>
          </w:rPr>
          <w:t xml:space="preserve"> </w:t>
        </w:r>
      </w:ins>
      <w:ins w:id="108" w:author="Billy Mitchell" w:date="2024-10-31T14:53:00Z" w16du:dateUtc="2024-10-31T18:53:00Z">
        <w:r w:rsidR="00432112" w:rsidRPr="00483932">
          <w:rPr>
            <w:rPrChange w:id="109" w:author="Billy Mitchell" w:date="2024-10-31T14:58:00Z" w16du:dateUtc="2024-10-31T18:58:00Z">
              <w:rPr>
                <w:highlight w:val="yellow"/>
              </w:rPr>
            </w:rPrChange>
          </w:rPr>
          <w:t>throughout</w:t>
        </w:r>
      </w:ins>
      <w:ins w:id="110" w:author="Billy Mitchell" w:date="2024-10-31T14:49:00Z" w16du:dateUtc="2024-10-31T18:49:00Z">
        <w:r w:rsidR="00432112" w:rsidRPr="00483932">
          <w:rPr>
            <w:rPrChange w:id="111" w:author="Billy Mitchell" w:date="2024-10-31T14:58:00Z" w16du:dateUtc="2024-10-31T18:58:00Z">
              <w:rPr>
                <w:highlight w:val="yellow"/>
              </w:rPr>
            </w:rPrChange>
          </w:rPr>
          <w:t xml:space="preserve"> the sti</w:t>
        </w:r>
      </w:ins>
      <w:ins w:id="112" w:author="Billy Mitchell" w:date="2024-10-31T14:50:00Z" w16du:dateUtc="2024-10-31T18:50:00Z">
        <w:r w:rsidR="00432112" w:rsidRPr="00483932">
          <w:rPr>
            <w:rPrChange w:id="113" w:author="Billy Mitchell" w:date="2024-10-31T14:58:00Z" w16du:dateUtc="2024-10-31T18:58:00Z">
              <w:rPr>
                <w:highlight w:val="yellow"/>
              </w:rPr>
            </w:rPrChange>
          </w:rPr>
          <w:t xml:space="preserve">mulus </w:t>
        </w:r>
      </w:ins>
      <w:del w:id="114" w:author="Billy Mitchell" w:date="2024-10-31T14:46:00Z" w16du:dateUtc="2024-10-31T18:46:00Z">
        <w:r w:rsidR="0055170A" w:rsidRPr="00483932" w:rsidDel="00EC62AD">
          <w:delText>e.g., insert example of what you mean by this,</w:delText>
        </w:r>
      </w:del>
      <w:ins w:id="115" w:author="Billy Mitchell" w:date="2024-10-31T14:58:00Z" w16du:dateUtc="2024-10-31T18:58:00Z">
        <w:r w:rsidR="00483932" w:rsidRPr="00483932">
          <w:t>,</w:t>
        </w:r>
      </w:ins>
      <w:r w:rsidR="0055170A" w:rsidRPr="00483932">
        <w:t xml:space="preserve"> Fayn et al., 2021)</w:t>
      </w:r>
      <w:r w:rsidR="0055170A" w:rsidRPr="00483932">
        <w:fldChar w:fldCharType="end"/>
      </w:r>
      <w:r w:rsidR="0055170A" w:rsidRPr="00544E7B">
        <w:t xml:space="preserve"> but may fail to accurately</w:t>
      </w:r>
      <w:r w:rsidR="00432112">
        <w:t xml:space="preserve"> capture</w:t>
      </w:r>
      <w:del w:id="116" w:author="Billy Mitchell" w:date="2024-10-31T14:55:00Z" w16du:dateUtc="2024-10-31T18:55:00Z">
        <w:r w:rsidR="0055170A" w:rsidRPr="00544E7B" w:rsidDel="00432112">
          <w:delText xml:space="preserve"> how</w:delText>
        </w:r>
      </w:del>
      <w:r w:rsidR="0055170A" w:rsidRPr="00544E7B">
        <w:t xml:space="preserve"> nuances of dynamic or </w:t>
      </w:r>
      <w:r w:rsidR="0055170A" w:rsidRPr="00544E7B">
        <w:lastRenderedPageBreak/>
        <w:t xml:space="preserve">ongoing evaluations </w:t>
      </w:r>
      <w:ins w:id="117" w:author="Billy Mitchell" w:date="2024-10-31T14:56:00Z" w16du:dateUtc="2024-10-31T18:56:00Z">
        <w:r w:rsidR="00432112">
          <w:t xml:space="preserve">as they </w:t>
        </w:r>
      </w:ins>
      <w:r w:rsidR="0055170A" w:rsidRPr="00544E7B">
        <w:t xml:space="preserve">were experienced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18"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19"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0"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21"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22" w:author="Billy Mitchell" w:date="2024-10-31T14:57:00Z" w16du:dateUtc="2024-10-31T18:57:00Z"/>
        </w:rPr>
      </w:pPr>
    </w:p>
    <w:p w14:paraId="0C0DB8BA" w14:textId="77777777" w:rsidR="004C4E17" w:rsidRPr="00262C6C" w:rsidRDefault="004C4E17" w:rsidP="004C4E17">
      <w:pPr>
        <w:spacing w:line="240" w:lineRule="auto"/>
        <w:jc w:val="both"/>
      </w:pPr>
    </w:p>
    <w:p w14:paraId="1A784249" w14:textId="27EB8987" w:rsidR="00094790" w:rsidRPr="00262C6C" w:rsidRDefault="00094790" w:rsidP="00AF6336">
      <w:pPr>
        <w:spacing w:line="240" w:lineRule="auto"/>
        <w:ind w:firstLine="540"/>
        <w:jc w:val="both"/>
        <w:rPr>
          <w:ins w:id="123" w:author="Chelsea Helion" w:date="2024-10-22T15:14:00Z"/>
        </w:rPr>
      </w:pPr>
    </w:p>
    <w:p w14:paraId="685D29D7" w14:textId="666B8B2C" w:rsidR="003F613E" w:rsidRPr="006E54B4" w:rsidRDefault="003F613E" w:rsidP="004C4E17">
      <w:pPr>
        <w:spacing w:line="240" w:lineRule="auto"/>
        <w:ind w:firstLine="540"/>
        <w:jc w:val="both"/>
        <w:rPr>
          <w:rPrChange w:id="124" w:author="Chelsea Helion" w:date="2024-10-23T10:53:00Z">
            <w:rPr>
              <w:rFonts w:ascii="Aptos" w:hAnsi="Aptos"/>
            </w:rPr>
          </w:rPrChange>
        </w:rPr>
      </w:pPr>
    </w:p>
    <w:p w14:paraId="3B5FE623" w14:textId="0C74DC6A" w:rsidR="00A967C5" w:rsidRDefault="00F663DD" w:rsidP="00383C25">
      <w:pPr>
        <w:spacing w:line="240" w:lineRule="auto"/>
        <w:ind w:firstLine="540"/>
        <w:jc w:val="both"/>
      </w:pPr>
      <w:r>
        <w:rPr>
          <w:b/>
          <w:bCs/>
        </w:rPr>
        <w:t>Contrasting</w:t>
      </w:r>
      <w:r w:rsidR="00000000" w:rsidRPr="00ED22D8">
        <w:rPr>
          <w:b/>
          <w:bCs/>
          <w:rPrChange w:id="125" w:author="Chelsea Helion" w:date="2024-10-25T10:02:00Z">
            <w:rPr>
              <w:rFonts w:ascii="Aptos" w:hAnsi="Aptos"/>
              <w:b/>
              <w:bCs/>
            </w:rPr>
          </w:rPrChange>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00000000" w:rsidRPr="00262C6C">
        <w:rPr>
          <w:b/>
          <w:bCs/>
        </w:rPr>
        <w:t xml:space="preserve">. </w:t>
      </w:r>
      <w:r w:rsidR="00262C6C">
        <w:t>In the present research, we</w:t>
      </w:r>
      <w:r w:rsidR="007476A8">
        <w:t xml:space="preserve"> test</w:t>
      </w:r>
      <w:r w:rsidR="00566D6E" w:rsidRPr="00262C6C">
        <w:t xml:space="preserve"> </w:t>
      </w:r>
      <w:ins w:id="126" w:author="Billy Mitchell" w:date="2024-10-31T15:00:00Z" w16du:dateUtc="2024-10-31T19:00:00Z">
        <w:r w:rsidR="00483932">
          <w:t>whether</w:t>
        </w:r>
      </w:ins>
      <w:del w:id="127"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xml:space="preserve">-- or </w:t>
      </w:r>
      <w:proofErr w:type="gramStart"/>
      <w:r w:rsidR="00566D6E" w:rsidRPr="00262C6C">
        <w:t>collecting in-the-moment</w:t>
      </w:r>
      <w:proofErr w:type="gramEnd"/>
      <w:r w:rsidR="00566D6E" w:rsidRPr="00262C6C">
        <w:t xml:space="preserve">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00000000" w:rsidRPr="00262C6C">
        <w:t>Expressive engagement may be a useful alternative precisely when reflective engagement techniques are limited: 1) when stimuli are long and/or complex</w:t>
      </w:r>
      <w:ins w:id="128" w:author="Chelsea Helion" w:date="2024-10-25T10:42:00Z">
        <w:r w:rsidR="007C2B01">
          <w:t xml:space="preserve"> </w:t>
        </w:r>
        <w:r w:rsidR="007C2B01" w:rsidRPr="007C2B01">
          <w:rPr>
            <w:highlight w:val="yellow"/>
            <w:rPrChange w:id="129" w:author="Chelsea Helion" w:date="2024-10-25T10:42:00Z">
              <w:rPr/>
            </w:rPrChange>
          </w:rPr>
          <w:t>(cite)</w:t>
        </w:r>
      </w:ins>
      <w:r w:rsidR="00000000" w:rsidRPr="007C2B01">
        <w:rPr>
          <w:highlight w:val="yellow"/>
          <w:rPrChange w:id="130" w:author="Chelsea Helion" w:date="2024-10-25T10:42:00Z">
            <w:rPr/>
          </w:rPrChange>
        </w:rPr>
        <w:t>,</w:t>
      </w:r>
      <w:r w:rsidR="00000000" w:rsidRPr="00262C6C">
        <w:t xml:space="preserve"> 2) when the subjective experiences we want to study are subtle, intense, or ambiguous</w:t>
      </w:r>
      <w:ins w:id="131" w:author="Chelsea Helion" w:date="2024-10-25T10:42:00Z">
        <w:r w:rsidR="007C2B01">
          <w:t xml:space="preserve"> </w:t>
        </w:r>
        <w:r w:rsidR="007C2B01" w:rsidRPr="007C2B01">
          <w:rPr>
            <w:highlight w:val="yellow"/>
            <w:rPrChange w:id="132" w:author="Chelsea Helion" w:date="2024-10-25T10:42:00Z">
              <w:rPr/>
            </w:rPrChange>
          </w:rPr>
          <w:t>(cite)</w:t>
        </w:r>
      </w:ins>
      <w:r w:rsidR="00000000" w:rsidRPr="007C2B01">
        <w:rPr>
          <w:highlight w:val="yellow"/>
          <w:rPrChange w:id="133" w:author="Chelsea Helion" w:date="2024-10-25T10:42:00Z">
            <w:rPr/>
          </w:rPrChange>
        </w:rPr>
        <w:t>,</w:t>
      </w:r>
      <w:r w:rsidR="00000000" w:rsidRPr="00262C6C">
        <w:t xml:space="preserve"> and 3) when retaining the fidelity of the initial </w:t>
      </w:r>
      <w:r w:rsidR="003125D9" w:rsidRPr="00262C6C">
        <w:t xml:space="preserve">response to the stimulus </w:t>
      </w:r>
      <w:r w:rsidR="00000000" w:rsidRPr="00262C6C">
        <w:t xml:space="preserve">is </w:t>
      </w:r>
      <w:r w:rsidR="003125D9" w:rsidRPr="00262C6C">
        <w:t xml:space="preserve">more </w:t>
      </w:r>
      <w:r w:rsidR="00000000" w:rsidRPr="00262C6C">
        <w:t>important</w:t>
      </w:r>
      <w:r w:rsidR="003125D9" w:rsidRPr="00262C6C">
        <w:t xml:space="preserve"> than perhaps </w:t>
      </w:r>
      <w:commentRangeStart w:id="134"/>
      <w:r w:rsidR="00A967C5" w:rsidRPr="00262C6C">
        <w:t>altering</w:t>
      </w:r>
      <w:commentRangeEnd w:id="134"/>
      <w:r w:rsidR="00566D6E" w:rsidRPr="006E54B4">
        <w:rPr>
          <w:rStyle w:val="CommentReference"/>
        </w:rPr>
        <w:commentReference w:id="134"/>
      </w:r>
      <w:r w:rsidR="00A967C5" w:rsidRPr="00262C6C">
        <w:t xml:space="preserve"> one’s attention to it</w:t>
      </w:r>
      <w:ins w:id="135" w:author="Chelsea Helion" w:date="2024-10-25T10:42:00Z">
        <w:r w:rsidR="007C2B01">
          <w:t xml:space="preserve"> </w:t>
        </w:r>
        <w:r w:rsidR="007C2B01" w:rsidRPr="007C2B01">
          <w:rPr>
            <w:highlight w:val="yellow"/>
            <w:rPrChange w:id="136" w:author="Chelsea Helion" w:date="2024-10-25T10:42:00Z">
              <w:rPr/>
            </w:rPrChange>
          </w:rPr>
          <w:t>(cite)</w:t>
        </w:r>
      </w:ins>
      <w:r w:rsidR="00000000" w:rsidRPr="007C2B01">
        <w:rPr>
          <w:highlight w:val="yellow"/>
          <w:rPrChange w:id="137" w:author="Chelsea Helion" w:date="2024-10-25T10:42:00Z">
            <w:rPr/>
          </w:rPrChange>
        </w:rPr>
        <w:t>.</w:t>
      </w:r>
      <w:r w:rsidR="00000000" w:rsidRPr="00262C6C">
        <w:t xml:space="preserve"> </w:t>
      </w:r>
      <w:ins w:id="138" w:author="Chelsea Helion" w:date="2024-10-25T10:44:00Z">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ins>
      <w:r w:rsidR="00EC62AD">
        <w:instrText xml:space="preserve"> ADDIN ZOTERO_ITEM CSL_CITATION {"citationID":"ve0fguaH","properties":{"formattedCitation":"(Sawahata et al., 2013)","plainCitation":"(Sawahata et al., 2013)","dontUpdate":true,"noteIndex":0},"citationItems":[{"id":18068,"uris":["http://zotero.org/users/6239255/items/5DPAY2YK","http://zotero.org/users/6239255/items/K2M5NHGP"],"itemData":{"id":18068,"type":"article-journal","abstract":"Humans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ins w:id="139" w:author="Chelsea Helion" w:date="2024-10-25T10:44:00Z">
        <w:r w:rsidR="007C2B01" w:rsidRPr="00262C6C">
          <w:fldChar w:fldCharType="separate"/>
        </w:r>
        <w:proofErr w:type="spellStart"/>
        <w:r w:rsidR="007C2B01" w:rsidRPr="00262C6C">
          <w:t>Sawahata</w:t>
        </w:r>
        <w:proofErr w:type="spellEnd"/>
        <w:r w:rsidR="007C2B01" w:rsidRPr="00262C6C">
          <w:t xml:space="preserve"> et al., 2013)</w:t>
        </w:r>
        <w:r w:rsidR="007C2B01" w:rsidRPr="00262C6C">
          <w:fldChar w:fldCharType="end"/>
        </w:r>
        <w:r w:rsidR="007C2B01" w:rsidRPr="00262C6C">
          <w:t xml:space="preserve"> or associations between subject-specific neural activity and concurrent behavioral outcomes (e.g., </w:t>
        </w:r>
        <w:r w:rsidR="007C2B01" w:rsidRPr="002947A3">
          <w:fldChar w:fldCharType="begin"/>
        </w:r>
      </w:ins>
      <w:r w:rsidR="00EC62AD">
        <w:instrText xml:space="preserve"> ADDIN ZOTERO_ITEM CSL_CITATION {"citationID":"Vc0XvkHT","properties":{"formattedCitation":"(Borja Jimenez et al., 2020)","plainCitation":"(Borja Jimenez et al., 2020)","dontUpdate":true,"noteIndex":0},"citationItems":[{"id":9779,"uris":["http://zotero.org/users/6239255/items/4GSNBQ5S","http://zotero.org/users/6239255/items/G6LHHETQ"],"itemData":{"id":9779,"type":"article-journal","abstract":"In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ins w:id="140" w:author="Chelsea Helion" w:date="2024-10-25T10:44:00Z">
        <w:r w:rsidR="007C2B01" w:rsidRPr="002947A3">
          <w:fldChar w:fldCharType="separate"/>
        </w:r>
        <w:r w:rsidR="007C2B01" w:rsidRPr="00262C6C">
          <w:t>Borja Jimenez et al., 2020)</w:t>
        </w:r>
        <w:r w:rsidR="007C2B01" w:rsidRPr="002947A3">
          <w:fldChar w:fldCharType="end"/>
        </w:r>
        <w:r w:rsidR="007C2B01" w:rsidRPr="00262C6C">
          <w:t xml:space="preserve">. </w:t>
        </w:r>
        <w:commentRangeStart w:id="141"/>
        <w:commentRangeEnd w:id="141"/>
        <w:r w:rsidR="007C2B01" w:rsidRPr="006E54B4">
          <w:rPr>
            <w:rStyle w:val="CommentReference"/>
          </w:rPr>
          <w:commentReference w:id="141"/>
        </w:r>
      </w:ins>
      <w:r w:rsidR="00A967C5" w:rsidRPr="00262C6C">
        <w:t>Despite concerns regarding the alteration of neural activity, s</w:t>
      </w:r>
      <w:r w:rsidR="00000000" w:rsidRPr="00262C6C">
        <w:t xml:space="preserve">ubjects who expressively engage with and passively view stimuli appear overwhelmingly similar in physiological </w:t>
      </w:r>
      <w:r w:rsidR="00364897" w:rsidRPr="00262C6C">
        <w:fldChar w:fldCharType="begin"/>
      </w:r>
      <w:r w:rsidR="00EC62AD">
        <w:instrText xml:space="preserve"> ADDIN ZOTERO_ITEM CSL_CITATION {"citationID":"uCe2LQMQ","properties":{"formattedCitation":"(Mauss et al., 2005)","plainCitation":"(Mauss et al., 2005)","noteIndex":0},"citationItems":[{"id":18048,"uris":["http://zotero.org/users/6239255/items/T5AZ76GI"],"itemData":{"id":18048,"type":"article-journal","abstract":"Emotion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3459D" w:rsidRPr="00262C6C">
        <w:t>(Mauss et al., 2005)</w:t>
      </w:r>
      <w:r w:rsidR="00364897" w:rsidRPr="00262C6C">
        <w:fldChar w:fldCharType="end"/>
      </w:r>
      <w:r w:rsidR="00000000" w:rsidRPr="00262C6C">
        <w:t xml:space="preserve"> and experiential </w:t>
      </w:r>
      <w:r w:rsidR="00364897" w:rsidRPr="00262C6C">
        <w:fldChar w:fldCharType="begin"/>
      </w:r>
      <w:r w:rsidR="00EC62AD">
        <w:instrText xml:space="preserve"> ADDIN ZOTERO_ITEM CSL_CITATION {"citationID":"Ahb6aYCz","properties":{"formattedCitation":"(Hutcherson et al., 2005; Valentin Wagner et al., 2020)","plainCitation":"(Hutcherson et al., 2005; Valentin Wagner et al., 2020)","noteIndex":0},"citationItems":[{"id":18031,"uris":["http://zotero.org/users/6239255/items/M224CHW3"],"itemData":{"id":18031,"type":"article-journal","abstract":"Abstract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B11CB8" w:rsidRPr="00262C6C">
        <w:t>(Hutcherson et al., 2005; Valentin Wagner et al., 2020)</w:t>
      </w:r>
      <w:r w:rsidR="00364897" w:rsidRPr="00262C6C">
        <w:fldChar w:fldCharType="end"/>
      </w:r>
      <w:r w:rsidR="00364897" w:rsidRPr="00262C6C">
        <w:t xml:space="preserve"> </w:t>
      </w:r>
      <w:r w:rsidR="00000000" w:rsidRPr="00262C6C">
        <w:t>representations of events</w:t>
      </w:r>
      <w:ins w:id="142" w:author="Chelsea Helion" w:date="2024-10-22T12:18:00Z">
        <w:r w:rsidR="000B1B95" w:rsidRPr="00262C6C">
          <w:t xml:space="preserve">. This </w:t>
        </w:r>
      </w:ins>
      <w:del w:id="143" w:author="Chelsea Helion" w:date="2024-10-22T12:18:00Z">
        <w:r w:rsidR="00A967C5" w:rsidRPr="00262C6C" w:rsidDel="000B1B95">
          <w:delText xml:space="preserve">, which </w:delText>
        </w:r>
      </w:del>
      <w:r w:rsidR="00A967C5" w:rsidRPr="00262C6C">
        <w:t xml:space="preserve">suggests that </w:t>
      </w:r>
      <w:ins w:id="144" w:author="Chelsea Helion" w:date="2024-10-22T12:18:00Z">
        <w:r w:rsidR="000B1B95" w:rsidRPr="00262C6C">
          <w:t xml:space="preserve">active </w:t>
        </w:r>
      </w:ins>
      <w:r w:rsidR="00A967C5" w:rsidRPr="00262C6C">
        <w:t xml:space="preserve">introspection imposes minimal penalties upon the fidelity of </w:t>
      </w:r>
      <w:r w:rsidR="00000000" w:rsidRPr="00262C6C">
        <w:t xml:space="preserve">recorded </w:t>
      </w:r>
      <w:del w:id="145" w:author="Chelsea Helion" w:date="2024-10-22T12:19:00Z">
        <w:r w:rsidR="00000000" w:rsidRPr="00262C6C" w:rsidDel="000B1B95">
          <w:delText>phenomena</w:delText>
        </w:r>
      </w:del>
      <w:ins w:id="146" w:author="Chelsea Helion" w:date="2024-10-22T12:19:00Z">
        <w:r w:rsidR="000B1B95" w:rsidRPr="00262C6C">
          <w:t>phenomena, but this has yet to be tested directly</w:t>
        </w:r>
      </w:ins>
      <w:ins w:id="147" w:author="Chelsea Helion" w:date="2024-10-25T10:42:00Z">
        <w:r w:rsidR="007C2B01">
          <w:t xml:space="preserve"> in the context of </w:t>
        </w:r>
      </w:ins>
      <w:ins w:id="148" w:author="Chelsea Helion" w:date="2024-10-25T10:43:00Z">
        <w:r w:rsidR="007C2B01">
          <w:t>naturalistic neuroimaging</w:t>
        </w:r>
      </w:ins>
      <w:r w:rsidR="00000000" w:rsidRPr="00262C6C">
        <w:t xml:space="preserve">. </w:t>
      </w:r>
    </w:p>
    <w:p w14:paraId="65C4E3FC" w14:textId="644AD6BD" w:rsidR="00F663DD" w:rsidRPr="002947A3" w:rsidRDefault="00F663DD">
      <w:pPr>
        <w:spacing w:line="240" w:lineRule="auto"/>
        <w:ind w:firstLine="540"/>
        <w:jc w:val="both"/>
        <w:pPrChange w:id="149" w:author="Chelsea Helion" w:date="2024-10-25T11:08:00Z">
          <w:pPr>
            <w:spacing w:line="240" w:lineRule="auto"/>
            <w:jc w:val="both"/>
          </w:pPr>
        </w:pPrChange>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w:t>
      </w:r>
      <w:proofErr w:type="gramStart"/>
      <w:r w:rsidRPr="002947A3">
        <w:t>rating</w:t>
      </w:r>
      <w:proofErr w:type="gramEnd"/>
      <w:r w:rsidRPr="002947A3">
        <w:t xml:space="preserve">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proofErr w:type="gramStart"/>
      <w:r w:rsidRPr="002947A3">
        <w:t>pSTS</w:t>
      </w:r>
      <w:proofErr w:type="spellEnd"/>
      <w:proofErr w:type="gramEnd"/>
      <w:r w:rsidRPr="002947A3">
        <w:t xml:space="preserve">), fusiform face area (FFG)), as well. </w:t>
      </w:r>
    </w:p>
    <w:p w14:paraId="4D6B2E29" w14:textId="3E127A74" w:rsidR="00F663DD" w:rsidDel="00F663DD" w:rsidRDefault="00F663DD" w:rsidP="00F663DD">
      <w:pPr>
        <w:spacing w:line="240" w:lineRule="auto"/>
        <w:ind w:firstLine="540"/>
        <w:jc w:val="both"/>
        <w:rPr>
          <w:del w:id="150" w:author="Chelsea Helion" w:date="2024-10-25T11:09:00Z"/>
        </w:rPr>
      </w:pPr>
      <w:r w:rsidRPr="002947A3">
        <w:lastRenderedPageBreak/>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EC62AD">
        <w:instrText xml:space="preserve"> ADDIN ZOTERO_ITEM CSL_CITATION {"citationID":"v4u7fzeB","properties":{"formattedCitation":"(Hutcherson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EC62AD">
        <w:instrText xml:space="preserve"> ADDIN ZOTERO_ITEM CSL_CITATION {"citationID":"HYzfx3F5","properties":{"formattedCitation":"(Yarkoni et al., 2011)","plainCitation":"(Yarkoni et al., 2011)","noteIndex":0},"citationItems":[{"id":8977,"uris":["http://zotero.org/users/6239255/items/AYYWX7P9"],"itemData":{"id":8977,"type":"article-journal","container-title":"Frontiers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Pr="002947A3">
        <w:t>(</w:t>
      </w:r>
      <w:proofErr w:type="spellStart"/>
      <w:r w:rsidRPr="002947A3">
        <w:t>Yarkoni</w:t>
      </w:r>
      <w:proofErr w:type="spellEnd"/>
      <w:r w:rsidRPr="002947A3">
        <w:t xml:space="preserve"> et al., 2011)</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rPr>
          <w:ins w:id="151" w:author="Chelsea Helion" w:date="2024-10-25T11:25:00Z"/>
        </w:rPr>
      </w:pPr>
    </w:p>
    <w:p w14:paraId="37916987" w14:textId="52A71A83" w:rsidR="00F663DD" w:rsidRPr="007C2B01" w:rsidDel="00F663DD" w:rsidRDefault="00F663DD">
      <w:pPr>
        <w:spacing w:line="240" w:lineRule="auto"/>
        <w:ind w:firstLine="540"/>
        <w:jc w:val="both"/>
        <w:rPr>
          <w:del w:id="152" w:author="Chelsea Helion" w:date="2024-10-25T11:09:00Z"/>
        </w:rPr>
      </w:pPr>
      <w:ins w:id="153" w:author="Chelsea Helion" w:date="2024-10-25T11:25:00Z">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ins>
    </w:p>
    <w:p w14:paraId="2BB28EFE" w14:textId="77777777" w:rsidR="00F663DD" w:rsidRDefault="00F663DD" w:rsidP="00F663DD">
      <w:pPr>
        <w:spacing w:line="240" w:lineRule="auto"/>
        <w:ind w:firstLine="540"/>
        <w:jc w:val="both"/>
      </w:pPr>
    </w:p>
    <w:p w14:paraId="237A48C3" w14:textId="759044E5" w:rsidR="00624342" w:rsidRDefault="00ED22D8" w:rsidP="00624342">
      <w:pPr>
        <w:spacing w:line="240" w:lineRule="auto"/>
        <w:ind w:firstLine="540"/>
        <w:jc w:val="both"/>
        <w:rPr>
          <w:ins w:id="154" w:author="Chelsea Helion" w:date="2024-10-25T12:03:00Z"/>
        </w:rPr>
      </w:pPr>
      <w:r>
        <w:rPr>
          <w:b/>
          <w:bCs/>
        </w:rPr>
        <w:t>Examining the downstream impact of expressive</w:t>
      </w:r>
      <w:ins w:id="155" w:author="Chelsea Helion" w:date="2024-10-25T11:25:00Z">
        <w:r w:rsidR="00F663DD">
          <w:rPr>
            <w:b/>
            <w:bCs/>
          </w:rPr>
          <w:t xml:space="preserve"> and reflective</w:t>
        </w:r>
      </w:ins>
      <w:r>
        <w:rPr>
          <w:b/>
          <w:bCs/>
        </w:rPr>
        <w:t xml:space="preserve"> active viewing on higher order cognition</w:t>
      </w:r>
      <w:ins w:id="156" w:author="Chelsea Helion" w:date="2024-10-25T11:54:00Z">
        <w:r w:rsidR="00E135C6">
          <w:t xml:space="preserve"> </w:t>
        </w:r>
      </w:ins>
      <w:proofErr w:type="gramStart"/>
      <w:ins w:id="157" w:author="Chelsea Helion" w:date="2024-10-25T12:03:00Z">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 (cite), the extent to which narrative comprehension is shared across individuals (cite), and the extent to which neural activity during experience is predictive of neural activity during recall (cite).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ins>
    </w:p>
    <w:p w14:paraId="626E841A" w14:textId="25462E2B" w:rsidR="00ED22D8" w:rsidRPr="00F663DD" w:rsidDel="00624342" w:rsidRDefault="00624342" w:rsidP="00624342">
      <w:pPr>
        <w:spacing w:line="240" w:lineRule="auto"/>
        <w:ind w:firstLine="540"/>
        <w:jc w:val="both"/>
        <w:rPr>
          <w:del w:id="158" w:author="Chelsea Helion" w:date="2024-10-25T12:03:00Z"/>
        </w:rPr>
      </w:pPr>
      <w:commentRangeStart w:id="159"/>
      <w:ins w:id="160" w:author="Chelsea Helion" w:date="2024-10-25T12:03:00Z">
        <w:r>
          <w:t xml:space="preserve">Turning next to person perception, we focused on this construct as building a representation of another person is a multi-faceted process. Some work in social psychology indicates that individuals can get a “gist” of an individual relatively quickly (Ambady cites),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(Mann, Ferguson, Cone cite). Taken together, this indicates that arriving at a comprehensive assessment </w:t>
        </w:r>
        <w:r>
          <w:lastRenderedPageBreak/>
          <w:t>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ins>
      <w:del w:id="161" w:author="Chelsea Helion" w:date="2024-10-25T11:54:00Z">
        <w:r w:rsidR="00ED22D8" w:rsidDel="00E135C6">
          <w:rPr>
            <w:b/>
            <w:bCs/>
          </w:rPr>
          <w:delText>.</w:delText>
        </w:r>
        <w:r w:rsidR="007C2B01" w:rsidDel="00E135C6">
          <w:rPr>
            <w:b/>
            <w:bCs/>
          </w:rPr>
          <w:delText xml:space="preserve"> </w:delText>
        </w:r>
      </w:del>
      <w:commentRangeEnd w:id="159"/>
      <w:r>
        <w:rPr>
          <w:rStyle w:val="CommentReference"/>
        </w:rPr>
        <w:commentReference w:id="159"/>
      </w:r>
    </w:p>
    <w:p w14:paraId="4DD12EDD" w14:textId="77777777" w:rsidR="00ED22D8" w:rsidRPr="006E54B4" w:rsidDel="00624342" w:rsidRDefault="00ED22D8" w:rsidP="00383C25">
      <w:pPr>
        <w:spacing w:line="240" w:lineRule="auto"/>
        <w:ind w:firstLine="540"/>
        <w:jc w:val="both"/>
        <w:rPr>
          <w:del w:id="162" w:author="Chelsea Helion" w:date="2024-10-25T12:04:00Z"/>
          <w:rPrChange w:id="163" w:author="Chelsea Helion" w:date="2024-10-23T10:53:00Z">
            <w:rPr>
              <w:del w:id="164" w:author="Chelsea Helion" w:date="2024-10-25T12:04:00Z"/>
              <w:rFonts w:ascii="Aptos" w:hAnsi="Aptos"/>
            </w:rPr>
          </w:rPrChange>
        </w:rPr>
      </w:pPr>
    </w:p>
    <w:p w14:paraId="668DF330" w14:textId="5F9EF574" w:rsidR="00DE0869" w:rsidRPr="006E54B4" w:rsidDel="00262C6C" w:rsidRDefault="00000000">
      <w:pPr>
        <w:spacing w:line="240" w:lineRule="auto"/>
        <w:jc w:val="both"/>
        <w:rPr>
          <w:del w:id="165" w:author="Chelsea Helion" w:date="2024-10-23T16:55:00Z"/>
          <w:rPrChange w:id="166" w:author="Chelsea Helion" w:date="2024-10-23T10:53:00Z">
            <w:rPr>
              <w:del w:id="167" w:author="Chelsea Helion" w:date="2024-10-23T16:55:00Z"/>
              <w:rFonts w:ascii="Aptos" w:hAnsi="Aptos"/>
            </w:rPr>
          </w:rPrChange>
        </w:rPr>
        <w:pPrChange w:id="168" w:author="Chelsea Helion" w:date="2024-10-25T12:04:00Z">
          <w:pPr>
            <w:spacing w:line="240" w:lineRule="auto"/>
            <w:ind w:firstLine="540"/>
            <w:jc w:val="both"/>
          </w:pPr>
        </w:pPrChange>
      </w:pPr>
      <w:commentRangeStart w:id="169"/>
      <w:del w:id="170" w:author="Chelsea Helion" w:date="2024-10-23T16:55:00Z">
        <w:r w:rsidRPr="006E54B4" w:rsidDel="00262C6C">
          <w:rPr>
            <w:rPrChange w:id="171" w:author="Chelsea Helion" w:date="2024-10-23T10:53:00Z">
              <w:rPr>
                <w:rFonts w:ascii="Aptos" w:hAnsi="Aptos"/>
              </w:rPr>
            </w:rPrChange>
          </w:rPr>
          <w:delText xml:space="preserve">Despite the strengths and utility of </w:delText>
        </w:r>
        <w:r w:rsidR="008F5F9D" w:rsidRPr="006E54B4" w:rsidDel="00262C6C">
          <w:rPr>
            <w:rPrChange w:id="172" w:author="Chelsea Helion" w:date="2024-10-23T10:53:00Z">
              <w:rPr>
                <w:rFonts w:ascii="Aptos" w:hAnsi="Aptos"/>
              </w:rPr>
            </w:rPrChange>
          </w:rPr>
          <w:delText>in-the-moment</w:delText>
        </w:r>
        <w:r w:rsidRPr="006E54B4" w:rsidDel="00262C6C">
          <w:rPr>
            <w:rPrChange w:id="173" w:author="Chelsea Helion" w:date="2024-10-23T10:53:00Z">
              <w:rPr>
                <w:rFonts w:ascii="Aptos" w:hAnsi="Aptos"/>
              </w:rPr>
            </w:rPrChange>
          </w:rPr>
          <w:delText xml:space="preserve"> ratings, the use of this technique has largely stagnated in the neuroimaging literature due to popular interpretations of early studies suggesting that online rating alters neural activity in substantial ways </w:delText>
        </w:r>
        <w:r w:rsidR="00364897" w:rsidRPr="006E54B4" w:rsidDel="00262C6C">
          <w:rPr>
            <w:rPrChange w:id="174" w:author="Chelsea Helion" w:date="2024-10-23T10:53:00Z">
              <w:rPr>
                <w:rFonts w:ascii="Aptos" w:hAnsi="Aptos"/>
              </w:rPr>
            </w:rPrChange>
          </w:rPr>
          <w:fldChar w:fldCharType="begin"/>
        </w:r>
        <w:r w:rsidR="004F2335" w:rsidRPr="006E54B4" w:rsidDel="00262C6C">
          <w:rPr>
            <w:rPrChange w:id="175" w:author="Chelsea Helion" w:date="2024-10-23T10:53:00Z">
              <w:rPr>
                <w:rFonts w:ascii="Aptos" w:hAnsi="Aptos"/>
              </w:rPr>
            </w:rPrChange>
          </w:rPr>
          <w:del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364897" w:rsidRPr="006E54B4" w:rsidDel="00262C6C">
          <w:rPr>
            <w:rPrChange w:id="176" w:author="Chelsea Helion" w:date="2024-10-23T10:53:00Z">
              <w:rPr>
                <w:rFonts w:ascii="Aptos" w:hAnsi="Aptos"/>
              </w:rPr>
            </w:rPrChange>
          </w:rPr>
          <w:fldChar w:fldCharType="separate"/>
        </w:r>
        <w:r w:rsidR="00AF4E49" w:rsidRPr="006E54B4" w:rsidDel="00262C6C">
          <w:rPr>
            <w:rPrChange w:id="177" w:author="Chelsea Helion" w:date="2024-10-23T10:53:00Z">
              <w:rPr>
                <w:rFonts w:ascii="Aptos" w:hAnsi="Aptos" w:cs="Times New Roman"/>
              </w:rPr>
            </w:rPrChange>
          </w:rPr>
          <w:delText>(Jääskeläinen et al., 2022; Nummenmaa et al., 2012; Saarimäki, 2021)</w:delText>
        </w:r>
        <w:r w:rsidR="00364897" w:rsidRPr="006E54B4" w:rsidDel="00262C6C">
          <w:rPr>
            <w:rPrChange w:id="178" w:author="Chelsea Helion" w:date="2024-10-23T10:53:00Z">
              <w:rPr>
                <w:rFonts w:ascii="Aptos" w:hAnsi="Aptos"/>
              </w:rPr>
            </w:rPrChange>
          </w:rPr>
          <w:fldChar w:fldCharType="end"/>
        </w:r>
        <w:r w:rsidRPr="006E54B4" w:rsidDel="00262C6C">
          <w:rPr>
            <w:rPrChange w:id="179" w:author="Chelsea Helion" w:date="2024-10-23T10:53:00Z">
              <w:rPr>
                <w:rFonts w:ascii="Aptos" w:hAnsi="Aptos"/>
              </w:rPr>
            </w:rPrChange>
          </w:rPr>
          <w:delText xml:space="preserve">. To date, only a handful of neuroimaging studies that we could find have attempted to capture continuous online self-reported ratings during exposure to a dynamic, feature-rich stimuli </w:delText>
        </w:r>
        <w:r w:rsidR="004A536E" w:rsidRPr="006E54B4" w:rsidDel="00262C6C">
          <w:rPr>
            <w:rPrChange w:id="180" w:author="Chelsea Helion" w:date="2024-10-23T10:53:00Z">
              <w:rPr>
                <w:rFonts w:ascii="Aptos" w:hAnsi="Aptos"/>
              </w:rPr>
            </w:rPrChange>
          </w:rPr>
          <w:fldChar w:fldCharType="begin"/>
        </w:r>
        <w:r w:rsidR="004F2335" w:rsidRPr="006E54B4" w:rsidDel="00262C6C">
          <w:rPr>
            <w:rPrChange w:id="181" w:author="Chelsea Helion" w:date="2024-10-23T10:53:00Z">
              <w:rPr>
                <w:rFonts w:ascii="Aptos" w:hAnsi="Aptos"/>
              </w:rPr>
            </w:rPrChange>
          </w:rPr>
          <w:del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delInstrText>
        </w:r>
        <w:r w:rsidR="004A536E" w:rsidRPr="006E54B4" w:rsidDel="00262C6C">
          <w:rPr>
            <w:rPrChange w:id="182" w:author="Chelsea Helion" w:date="2024-10-23T10:53:00Z">
              <w:rPr>
                <w:rFonts w:ascii="Aptos" w:hAnsi="Aptos"/>
              </w:rPr>
            </w:rPrChange>
          </w:rPr>
          <w:fldChar w:fldCharType="separate"/>
        </w:r>
        <w:r w:rsidR="00B11CB8" w:rsidRPr="006E54B4" w:rsidDel="00262C6C">
          <w:rPr>
            <w:rPrChange w:id="183" w:author="Chelsea Helion" w:date="2024-10-23T10:53:00Z">
              <w:rPr>
                <w:rFonts w:ascii="Aptos" w:hAnsi="Aptos"/>
              </w:rPr>
            </w:rPrChange>
          </w:rPr>
          <w:delText>(Borja Jimenez et al., 2020; Hutcherson et al., 2005; Lehne et al., 2015; Sawahata et al., 2013; Wallentin et al., 2011)</w:delText>
        </w:r>
        <w:r w:rsidR="004A536E" w:rsidRPr="006E54B4" w:rsidDel="00262C6C">
          <w:rPr>
            <w:rPrChange w:id="184" w:author="Chelsea Helion" w:date="2024-10-23T10:53:00Z">
              <w:rPr>
                <w:rFonts w:ascii="Aptos" w:hAnsi="Aptos"/>
              </w:rPr>
            </w:rPrChange>
          </w:rPr>
          <w:fldChar w:fldCharType="end"/>
        </w:r>
        <w:r w:rsidRPr="006E54B4" w:rsidDel="00262C6C">
          <w:rPr>
            <w:rPrChange w:id="185" w:author="Chelsea Helion" w:date="2024-10-23T10:53:00Z">
              <w:rPr>
                <w:rFonts w:ascii="Aptos" w:hAnsi="Aptos"/>
              </w:rPr>
            </w:rPrChange>
          </w:rPr>
          <w:delText xml:space="preserve">. We posit that the broad support for the interpretation that online ratings are inherently problematic in the context of neuroimaging studies may be overstated, as the literature often cited either did not use continuous ratings and dynamic stimuli </w:delText>
        </w:r>
        <w:r w:rsidR="00BC1A43" w:rsidRPr="006E54B4" w:rsidDel="00262C6C">
          <w:rPr>
            <w:rPrChange w:id="186" w:author="Chelsea Helion" w:date="2024-10-23T10:53:00Z">
              <w:rPr>
                <w:rFonts w:ascii="Aptos" w:hAnsi="Aptos"/>
              </w:rPr>
            </w:rPrChange>
          </w:rPr>
          <w:fldChar w:fldCharType="begin"/>
        </w:r>
        <w:r w:rsidR="004F2335" w:rsidRPr="006E54B4" w:rsidDel="00262C6C">
          <w:rPr>
            <w:rPrChange w:id="187" w:author="Chelsea Helion" w:date="2024-10-23T10:53:00Z">
              <w:rPr>
                <w:rFonts w:ascii="Aptos" w:hAnsi="Aptos"/>
              </w:rPr>
            </w:rPrChange>
          </w:rPr>
          <w:del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delInstrText>
        </w:r>
        <w:r w:rsidR="00BC1A43" w:rsidRPr="006E54B4" w:rsidDel="00262C6C">
          <w:rPr>
            <w:rPrChange w:id="188" w:author="Chelsea Helion" w:date="2024-10-23T10:53:00Z">
              <w:rPr>
                <w:rFonts w:ascii="Aptos" w:hAnsi="Aptos"/>
              </w:rPr>
            </w:rPrChange>
          </w:rPr>
          <w:fldChar w:fldCharType="separate"/>
        </w:r>
        <w:r w:rsidR="00BE2F62" w:rsidRPr="006E54B4" w:rsidDel="00262C6C">
          <w:rPr>
            <w:rPrChange w:id="189" w:author="Chelsea Helion" w:date="2024-10-23T10:53:00Z">
              <w:rPr>
                <w:rFonts w:ascii="Aptos" w:hAnsi="Aptos"/>
              </w:rPr>
            </w:rPrChange>
          </w:rPr>
          <w:delText>(Lieberman et al., 2007; Taylor et al., 2003)</w:delText>
        </w:r>
        <w:r w:rsidR="00BC1A43" w:rsidRPr="006E54B4" w:rsidDel="00262C6C">
          <w:rPr>
            <w:rPrChange w:id="190" w:author="Chelsea Helion" w:date="2024-10-23T10:53:00Z">
              <w:rPr>
                <w:rFonts w:ascii="Aptos" w:hAnsi="Aptos"/>
              </w:rPr>
            </w:rPrChange>
          </w:rPr>
          <w:fldChar w:fldCharType="end"/>
        </w:r>
        <w:r w:rsidR="00BE2F62" w:rsidRPr="006E54B4" w:rsidDel="00262C6C">
          <w:rPr>
            <w:rPrChange w:id="191" w:author="Chelsea Helion" w:date="2024-10-23T10:53:00Z">
              <w:rPr>
                <w:rFonts w:ascii="Aptos" w:hAnsi="Aptos"/>
              </w:rPr>
            </w:rPrChange>
          </w:rPr>
          <w:delText xml:space="preserve"> </w:delText>
        </w:r>
        <w:r w:rsidRPr="006E54B4" w:rsidDel="00262C6C">
          <w:rPr>
            <w:rPrChange w:id="192" w:author="Chelsea Helion" w:date="2024-10-23T10:53:00Z">
              <w:rPr>
                <w:rFonts w:ascii="Aptos" w:hAnsi="Aptos"/>
              </w:rPr>
            </w:rPrChange>
          </w:rPr>
          <w:delText xml:space="preserve">or contrasted significantly different (e.g., active and passive) conditions </w:delText>
        </w:r>
        <w:r w:rsidR="004A536E" w:rsidRPr="006E54B4" w:rsidDel="00262C6C">
          <w:rPr>
            <w:rPrChange w:id="193" w:author="Chelsea Helion" w:date="2024-10-23T10:53:00Z">
              <w:rPr>
                <w:rFonts w:ascii="Aptos" w:hAnsi="Aptos"/>
              </w:rPr>
            </w:rPrChange>
          </w:rPr>
          <w:fldChar w:fldCharType="begin"/>
        </w:r>
        <w:r w:rsidR="004F2335" w:rsidRPr="006E54B4" w:rsidDel="00262C6C">
          <w:rPr>
            <w:rPrChange w:id="194" w:author="Chelsea Helion" w:date="2024-10-23T10:53:00Z">
              <w:rPr>
                <w:rFonts w:ascii="Aptos" w:hAnsi="Aptos"/>
              </w:rPr>
            </w:rPrChange>
          </w:rPr>
          <w:del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4A536E" w:rsidRPr="006E54B4" w:rsidDel="00262C6C">
          <w:rPr>
            <w:rPrChange w:id="195" w:author="Chelsea Helion" w:date="2024-10-23T10:53:00Z">
              <w:rPr>
                <w:rFonts w:ascii="Aptos" w:hAnsi="Aptos"/>
              </w:rPr>
            </w:rPrChange>
          </w:rPr>
          <w:fldChar w:fldCharType="separate"/>
        </w:r>
        <w:r w:rsidR="00B11CB8" w:rsidRPr="006E54B4" w:rsidDel="00262C6C">
          <w:rPr>
            <w:rPrChange w:id="196" w:author="Chelsea Helion" w:date="2024-10-23T10:53:00Z">
              <w:rPr>
                <w:rFonts w:ascii="Aptos" w:hAnsi="Aptos"/>
              </w:rPr>
            </w:rPrChange>
          </w:rPr>
          <w:delText>(Borja Jimenez et al., 2020; Hutcherson et al., 2005)</w:delText>
        </w:r>
        <w:r w:rsidR="004A536E" w:rsidRPr="006E54B4" w:rsidDel="00262C6C">
          <w:rPr>
            <w:rPrChange w:id="197" w:author="Chelsea Helion" w:date="2024-10-23T10:53:00Z">
              <w:rPr>
                <w:rFonts w:ascii="Aptos" w:hAnsi="Aptos"/>
              </w:rPr>
            </w:rPrChange>
          </w:rPr>
          <w:fldChar w:fldCharType="end"/>
        </w:r>
        <w:r w:rsidR="004A536E" w:rsidRPr="006E54B4" w:rsidDel="00262C6C">
          <w:rPr>
            <w:rPrChange w:id="198" w:author="Chelsea Helion" w:date="2024-10-23T10:53:00Z">
              <w:rPr>
                <w:rFonts w:ascii="Aptos" w:hAnsi="Aptos"/>
              </w:rPr>
            </w:rPrChange>
          </w:rPr>
          <w:delText xml:space="preserve"> </w:delText>
        </w:r>
        <w:r w:rsidRPr="006E54B4" w:rsidDel="00262C6C">
          <w:rPr>
            <w:rPrChange w:id="199" w:author="Chelsea Helion" w:date="2024-10-23T10:53:00Z">
              <w:rPr>
                <w:rFonts w:ascii="Aptos" w:hAnsi="Aptos"/>
              </w:rPr>
            </w:rPrChange>
          </w:rPr>
          <w:delText>confounding the act of rating with differences in instruction</w:delText>
        </w:r>
        <w:r w:rsidR="00A967C5" w:rsidRPr="006E54B4" w:rsidDel="00262C6C">
          <w:rPr>
            <w:rPrChange w:id="200" w:author="Chelsea Helion" w:date="2024-10-23T10:53:00Z">
              <w:rPr>
                <w:rFonts w:ascii="Aptos" w:hAnsi="Aptos"/>
              </w:rPr>
            </w:rPrChange>
          </w:rPr>
          <w:delText xml:space="preserve"> (i.e., differences may stem from being given a focus rather than rating itself)</w:delText>
        </w:r>
        <w:r w:rsidR="00A967C5" w:rsidRPr="006E54B4" w:rsidDel="00262C6C">
          <w:rPr>
            <w:i/>
            <w:rPrChange w:id="201" w:author="Chelsea Helion" w:date="2024-10-23T10:53:00Z">
              <w:rPr>
                <w:rFonts w:ascii="Aptos" w:hAnsi="Aptos"/>
                <w:i/>
              </w:rPr>
            </w:rPrChange>
          </w:rPr>
          <w:delText xml:space="preserve">. </w:delText>
        </w:r>
        <w:r w:rsidR="00A967C5" w:rsidRPr="006E54B4" w:rsidDel="00262C6C">
          <w:rPr>
            <w:iCs/>
            <w:rPrChange w:id="202" w:author="Chelsea Helion" w:date="2024-10-23T10:53:00Z">
              <w:rPr>
                <w:rFonts w:ascii="Aptos" w:hAnsi="Aptos"/>
                <w:iCs/>
              </w:rPr>
            </w:rPrChange>
          </w:rPr>
          <w:delText>Being given instructions on its own likely has</w:delText>
        </w:r>
        <w:r w:rsidRPr="006E54B4" w:rsidDel="00262C6C">
          <w:rPr>
            <w:rPrChange w:id="203" w:author="Chelsea Helion" w:date="2024-10-23T10:53:00Z">
              <w:rPr>
                <w:rFonts w:ascii="Aptos" w:hAnsi="Aptos"/>
              </w:rPr>
            </w:rPrChange>
          </w:rPr>
          <w:delText xml:space="preserve"> a substantial influence upon </w:delText>
        </w:r>
        <w:r w:rsidR="00A967C5" w:rsidRPr="006E54B4" w:rsidDel="00262C6C">
          <w:rPr>
            <w:rPrChange w:id="204" w:author="Chelsea Helion" w:date="2024-10-23T10:53:00Z">
              <w:rPr>
                <w:rFonts w:ascii="Aptos" w:hAnsi="Aptos"/>
              </w:rPr>
            </w:rPrChange>
          </w:rPr>
          <w:delText xml:space="preserve">salience, attention, and default mode </w:delText>
        </w:r>
        <w:r w:rsidRPr="006E54B4" w:rsidDel="00262C6C">
          <w:rPr>
            <w:rPrChange w:id="205" w:author="Chelsea Helion" w:date="2024-10-23T10:53:00Z">
              <w:rPr>
                <w:rFonts w:ascii="Aptos" w:hAnsi="Aptos"/>
              </w:rPr>
            </w:rPrChange>
          </w:rPr>
          <w:delText>neural network</w:delText>
        </w:r>
        <w:r w:rsidR="00A967C5" w:rsidRPr="006E54B4" w:rsidDel="00262C6C">
          <w:rPr>
            <w:rPrChange w:id="206" w:author="Chelsea Helion" w:date="2024-10-23T10:53:00Z">
              <w:rPr>
                <w:rFonts w:ascii="Aptos" w:hAnsi="Aptos"/>
              </w:rPr>
            </w:rPrChange>
          </w:rPr>
          <w:delText xml:space="preserve"> </w:delText>
        </w:r>
        <w:r w:rsidRPr="006E54B4" w:rsidDel="00262C6C">
          <w:rPr>
            <w:rPrChange w:id="207" w:author="Chelsea Helion" w:date="2024-10-23T10:53:00Z">
              <w:rPr>
                <w:rFonts w:ascii="Aptos" w:hAnsi="Aptos"/>
              </w:rPr>
            </w:rPrChange>
          </w:rPr>
          <w:delText xml:space="preserve">recruitment. While it most certainly is true that neural activity captured while continuously rating a stimulus likely differs significantly from passively watching a stimulus with no particular focus or goal, how the act of rating affects neural activity </w:delText>
        </w:r>
        <w:r w:rsidRPr="006E54B4" w:rsidDel="00262C6C">
          <w:rPr>
            <w:i/>
            <w:iCs/>
            <w:rPrChange w:id="208" w:author="Chelsea Helion" w:date="2024-10-23T10:53:00Z">
              <w:rPr>
                <w:rFonts w:ascii="Aptos" w:hAnsi="Aptos"/>
              </w:rPr>
            </w:rPrChange>
          </w:rPr>
          <w:delText>when the focus or goal is kept consistent</w:delText>
        </w:r>
        <w:r w:rsidRPr="006E54B4" w:rsidDel="00262C6C">
          <w:rPr>
            <w:rPrChange w:id="209" w:author="Chelsea Helion" w:date="2024-10-23T10:53:00Z">
              <w:rPr>
                <w:rFonts w:ascii="Aptos" w:hAnsi="Aptos"/>
              </w:rPr>
            </w:rPrChange>
          </w:rPr>
          <w:delText xml:space="preserve"> </w:delText>
        </w:r>
        <w:r w:rsidRPr="006E54B4" w:rsidDel="00262C6C">
          <w:rPr>
            <w:i/>
            <w:iCs/>
            <w:rPrChange w:id="210" w:author="Chelsea Helion" w:date="2024-10-23T10:53:00Z">
              <w:rPr>
                <w:rFonts w:ascii="Aptos" w:hAnsi="Aptos"/>
              </w:rPr>
            </w:rPrChange>
          </w:rPr>
          <w:delText>across viewing conditions</w:delText>
        </w:r>
        <w:r w:rsidRPr="006E54B4" w:rsidDel="00262C6C">
          <w:rPr>
            <w:rPrChange w:id="211" w:author="Chelsea Helion" w:date="2024-10-23T10:53:00Z">
              <w:rPr>
                <w:rFonts w:ascii="Aptos" w:hAnsi="Aptos"/>
              </w:rPr>
            </w:rPrChange>
          </w:rPr>
          <w:delText xml:space="preserve">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delText>
        </w:r>
        <w:commentRangeEnd w:id="169"/>
        <w:r w:rsidR="00383C25" w:rsidRPr="006E54B4" w:rsidDel="00262C6C">
          <w:rPr>
            <w:rStyle w:val="CommentReference"/>
          </w:rPr>
          <w:commentReference w:id="169"/>
        </w:r>
      </w:del>
    </w:p>
    <w:p w14:paraId="7BCABE38" w14:textId="14781A5D" w:rsidR="00C705EE" w:rsidRPr="006E54B4" w:rsidDel="008C366F" w:rsidRDefault="00000000">
      <w:pPr>
        <w:spacing w:line="240" w:lineRule="auto"/>
        <w:jc w:val="both"/>
        <w:rPr>
          <w:del w:id="212" w:author="Chelsea Helion" w:date="2024-10-22T13:53:00Z"/>
          <w:rPrChange w:id="213" w:author="Chelsea Helion" w:date="2024-10-23T10:53:00Z">
            <w:rPr>
              <w:del w:id="214" w:author="Chelsea Helion" w:date="2024-10-22T13:53:00Z"/>
              <w:rFonts w:ascii="Aptos" w:hAnsi="Aptos"/>
            </w:rPr>
          </w:rPrChange>
        </w:rPr>
        <w:pPrChange w:id="215" w:author="Chelsea Helion" w:date="2024-10-25T12:04:00Z">
          <w:pPr>
            <w:spacing w:line="240" w:lineRule="auto"/>
            <w:ind w:firstLine="540"/>
            <w:jc w:val="both"/>
          </w:pPr>
        </w:pPrChange>
      </w:pPr>
      <w:del w:id="216" w:author="Chelsea Helion" w:date="2024-10-25T11:09:00Z">
        <w:r w:rsidRPr="006E54B4" w:rsidDel="00F663DD">
          <w:rPr>
            <w:b/>
            <w:bCs/>
            <w:rPrChange w:id="217" w:author="Chelsea Helion" w:date="2024-10-23T10:53:00Z">
              <w:rPr>
                <w:rFonts w:ascii="Aptos" w:hAnsi="Aptos"/>
                <w:b/>
                <w:bCs/>
              </w:rPr>
            </w:rPrChange>
          </w:rPr>
          <w:delText xml:space="preserve">Expected Similarities and Differences Between Reflective and Expressive Active Engagement. </w:delText>
        </w:r>
      </w:del>
      <w:del w:id="218" w:author="Chelsea Helion" w:date="2024-10-25T11:05:00Z">
        <w:r w:rsidR="00EB4DCB" w:rsidRPr="006E54B4" w:rsidDel="00F663DD">
          <w:rPr>
            <w:rPrChange w:id="219" w:author="Chelsea Helion" w:date="2024-10-23T10:53:00Z">
              <w:rPr>
                <w:rFonts w:ascii="Aptos" w:hAnsi="Aptos"/>
              </w:rPr>
            </w:rPrChange>
          </w:rPr>
          <w:delText>Each moment of viewing in</w:delText>
        </w:r>
        <w:r w:rsidR="00C705EE" w:rsidRPr="006E54B4" w:rsidDel="00F663DD">
          <w:rPr>
            <w:rPrChange w:id="220" w:author="Chelsea Helion" w:date="2024-10-23T10:53:00Z">
              <w:rPr>
                <w:rFonts w:ascii="Aptos" w:hAnsi="Aptos"/>
              </w:rPr>
            </w:rPrChange>
          </w:rPr>
          <w:delText xml:space="preserve"> a</w:delText>
        </w:r>
        <w:r w:rsidR="00EB4DCB" w:rsidRPr="006E54B4" w:rsidDel="00F663DD">
          <w:rPr>
            <w:rPrChange w:id="221" w:author="Chelsea Helion" w:date="2024-10-23T10:53:00Z">
              <w:rPr>
                <w:rFonts w:ascii="Aptos" w:hAnsi="Aptos"/>
              </w:rPr>
            </w:rPrChange>
          </w:rPr>
          <w:delText xml:space="preserve"> study using both </w:delText>
        </w:r>
      </w:del>
      <w:del w:id="222" w:author="Chelsea Helion" w:date="2024-10-22T13:20:00Z">
        <w:r w:rsidR="00EB4DCB" w:rsidRPr="006E54B4" w:rsidDel="00383C25">
          <w:rPr>
            <w:rPrChange w:id="223" w:author="Chelsea Helion" w:date="2024-10-23T10:53:00Z">
              <w:rPr>
                <w:rFonts w:ascii="Aptos" w:hAnsi="Aptos"/>
              </w:rPr>
            </w:rPrChange>
          </w:rPr>
          <w:delText xml:space="preserve">expressive and </w:delText>
        </w:r>
      </w:del>
      <w:del w:id="224" w:author="Chelsea Helion" w:date="2024-10-25T11:05:00Z">
        <w:r w:rsidR="00EB4DCB" w:rsidRPr="006E54B4" w:rsidDel="00F663DD">
          <w:rPr>
            <w:rPrChange w:id="225" w:author="Chelsea Helion" w:date="2024-10-23T10:53:00Z">
              <w:rPr>
                <w:rFonts w:ascii="Aptos" w:hAnsi="Aptos"/>
              </w:rPr>
            </w:rPrChange>
          </w:rPr>
          <w:delText xml:space="preserve">reflective engagement can likely be </w:delText>
        </w:r>
        <w:r w:rsidR="00C705EE" w:rsidRPr="006E54B4" w:rsidDel="00F663DD">
          <w:rPr>
            <w:rPrChange w:id="226" w:author="Chelsea Helion" w:date="2024-10-23T10:53:00Z">
              <w:rPr>
                <w:rFonts w:ascii="Aptos" w:hAnsi="Aptos"/>
              </w:rPr>
            </w:rPrChange>
          </w:rPr>
          <w:delText xml:space="preserve">differentiated and </w:delText>
        </w:r>
        <w:r w:rsidR="00EB4DCB" w:rsidRPr="006E54B4" w:rsidDel="00F663DD">
          <w:rPr>
            <w:rPrChange w:id="227" w:author="Chelsea Helion" w:date="2024-10-23T10:53:00Z">
              <w:rPr>
                <w:rFonts w:ascii="Aptos" w:hAnsi="Aptos"/>
              </w:rPr>
            </w:rPrChange>
          </w:rPr>
          <w:delText>classified into one of three categories</w:delText>
        </w:r>
      </w:del>
      <w:del w:id="228" w:author="Chelsea Helion" w:date="2024-10-22T13:21:00Z">
        <w:r w:rsidR="00EB4DCB" w:rsidRPr="006E54B4" w:rsidDel="00383C25">
          <w:rPr>
            <w:rPrChange w:id="229" w:author="Chelsea Helion" w:date="2024-10-23T10:53:00Z">
              <w:rPr>
                <w:rFonts w:ascii="Aptos" w:hAnsi="Aptos"/>
              </w:rPr>
            </w:rPrChange>
          </w:rPr>
          <w:delText>:</w:delText>
        </w:r>
      </w:del>
      <w:del w:id="230" w:author="Chelsea Helion" w:date="2024-10-25T11:05:00Z">
        <w:r w:rsidR="00EB4DCB" w:rsidRPr="006E54B4" w:rsidDel="00F663DD">
          <w:rPr>
            <w:rPrChange w:id="231" w:author="Chelsea Helion" w:date="2024-10-23T10:53:00Z">
              <w:rPr>
                <w:rFonts w:ascii="Aptos" w:hAnsi="Aptos"/>
              </w:rPr>
            </w:rPrChange>
          </w:rPr>
          <w:delText xml:space="preserve"> </w:delText>
        </w:r>
      </w:del>
      <w:del w:id="232" w:author="Chelsea Helion" w:date="2024-10-22T13:21:00Z">
        <w:r w:rsidR="00EB4DCB" w:rsidRPr="006E54B4" w:rsidDel="00383C25">
          <w:rPr>
            <w:rPrChange w:id="233" w:author="Chelsea Helion" w:date="2024-10-23T10:53:00Z">
              <w:rPr>
                <w:rFonts w:ascii="Aptos" w:hAnsi="Aptos"/>
              </w:rPr>
            </w:rPrChange>
          </w:rPr>
          <w:delText>1)</w:delText>
        </w:r>
      </w:del>
      <w:del w:id="234" w:author="Chelsea Helion" w:date="2024-10-25T11:05:00Z">
        <w:r w:rsidR="00EB4DCB" w:rsidRPr="006E54B4" w:rsidDel="00F663DD">
          <w:rPr>
            <w:rPrChange w:id="235" w:author="Chelsea Helion" w:date="2024-10-23T10:53:00Z">
              <w:rPr>
                <w:rFonts w:ascii="Aptos" w:hAnsi="Aptos"/>
              </w:rPr>
            </w:rPrChange>
          </w:rPr>
          <w:delText xml:space="preserve"> </w:delText>
        </w:r>
        <w:r w:rsidR="00EB4DCB" w:rsidRPr="006E54B4" w:rsidDel="00F663DD">
          <w:rPr>
            <w:i/>
            <w:iCs/>
            <w:rPrChange w:id="236" w:author="Chelsea Helion" w:date="2024-10-23T10:53:00Z">
              <w:rPr>
                <w:rFonts w:ascii="Aptos" w:hAnsi="Aptos"/>
                <w:i/>
                <w:iCs/>
              </w:rPr>
            </w:rPrChange>
          </w:rPr>
          <w:delText>reflective non-rating</w:delText>
        </w:r>
        <w:r w:rsidR="00C705EE" w:rsidRPr="006E54B4" w:rsidDel="00F663DD">
          <w:rPr>
            <w:rPrChange w:id="237" w:author="Chelsea Helion" w:date="2024-10-23T10:53:00Z">
              <w:rPr>
                <w:rFonts w:ascii="Aptos" w:hAnsi="Aptos"/>
              </w:rPr>
            </w:rPrChange>
          </w:rPr>
          <w:delText xml:space="preserve">, in which </w:delText>
        </w:r>
      </w:del>
      <w:del w:id="238" w:author="Chelsea Helion" w:date="2024-10-22T13:22:00Z">
        <w:r w:rsidR="00C705EE" w:rsidRPr="006E54B4" w:rsidDel="00383C25">
          <w:rPr>
            <w:rPrChange w:id="239" w:author="Chelsea Helion" w:date="2024-10-23T10:53:00Z">
              <w:rPr>
                <w:rFonts w:ascii="Aptos" w:hAnsi="Aptos"/>
              </w:rPr>
            </w:rPrChange>
          </w:rPr>
          <w:delText xml:space="preserve">do not </w:delText>
        </w:r>
      </w:del>
      <w:del w:id="240" w:author="Chelsea Helion" w:date="2024-10-25T11:05:00Z">
        <w:r w:rsidR="00C705EE" w:rsidRPr="006E54B4" w:rsidDel="00F663DD">
          <w:rPr>
            <w:rPrChange w:id="241" w:author="Chelsea Helion" w:date="2024-10-23T10:53:00Z">
              <w:rPr>
                <w:rFonts w:ascii="Aptos" w:hAnsi="Aptos"/>
              </w:rPr>
            </w:rPrChange>
          </w:rPr>
          <w:delText>have the option to express their ratings and thus have fewer task-related demands</w:delText>
        </w:r>
      </w:del>
      <w:del w:id="242" w:author="Chelsea Helion" w:date="2024-10-22T13:24:00Z">
        <w:r w:rsidR="00C705EE" w:rsidRPr="006E54B4" w:rsidDel="00AB0F04">
          <w:rPr>
            <w:rPrChange w:id="243" w:author="Chelsea Helion" w:date="2024-10-23T10:53:00Z">
              <w:rPr>
                <w:rFonts w:ascii="Aptos" w:hAnsi="Aptos"/>
              </w:rPr>
            </w:rPrChange>
          </w:rPr>
          <w:delText>,</w:delText>
        </w:r>
      </w:del>
      <w:del w:id="244" w:author="Chelsea Helion" w:date="2024-10-22T13:43:00Z">
        <w:r w:rsidR="00C705EE" w:rsidRPr="006E54B4" w:rsidDel="00FB6E2E">
          <w:rPr>
            <w:rPrChange w:id="245" w:author="Chelsea Helion" w:date="2024-10-23T10:53:00Z">
              <w:rPr>
                <w:rFonts w:ascii="Aptos" w:hAnsi="Aptos"/>
              </w:rPr>
            </w:rPrChange>
          </w:rPr>
          <w:delText xml:space="preserve"> </w:delText>
        </w:r>
      </w:del>
      <w:del w:id="246" w:author="Chelsea Helion" w:date="2024-10-22T13:24:00Z">
        <w:r w:rsidR="00C705EE" w:rsidRPr="006E54B4" w:rsidDel="00AB0F04">
          <w:rPr>
            <w:rPrChange w:id="247" w:author="Chelsea Helion" w:date="2024-10-23T10:53:00Z">
              <w:rPr>
                <w:rFonts w:ascii="Aptos" w:hAnsi="Aptos"/>
              </w:rPr>
            </w:rPrChange>
          </w:rPr>
          <w:delText xml:space="preserve">2) </w:delText>
        </w:r>
      </w:del>
      <w:del w:id="248" w:author="Chelsea Helion" w:date="2024-10-22T13:43:00Z">
        <w:r w:rsidR="00C705EE" w:rsidRPr="006E54B4" w:rsidDel="00FB6E2E">
          <w:rPr>
            <w:i/>
            <w:iCs/>
            <w:rPrChange w:id="249" w:author="Chelsea Helion" w:date="2024-10-23T10:53:00Z">
              <w:rPr>
                <w:rFonts w:ascii="Aptos" w:hAnsi="Aptos"/>
                <w:i/>
                <w:iCs/>
              </w:rPr>
            </w:rPrChange>
          </w:rPr>
          <w:delText>expressive non-rating</w:delText>
        </w:r>
        <w:r w:rsidR="00C705EE" w:rsidRPr="006E54B4" w:rsidDel="00FB6E2E">
          <w:rPr>
            <w:rPrChange w:id="250" w:author="Chelsea Helion" w:date="2024-10-23T10:53:00Z">
              <w:rPr>
                <w:rFonts w:ascii="Aptos" w:hAnsi="Aptos"/>
              </w:rPr>
            </w:rPrChange>
          </w:rPr>
          <w:delText>, in which subjects have the option to express their ratings but stimulus events were presumably not salient enough to warrant a rating change</w:delText>
        </w:r>
      </w:del>
      <w:del w:id="251" w:author="Chelsea Helion" w:date="2024-10-22T13:25:00Z">
        <w:r w:rsidR="00C705EE" w:rsidRPr="006E54B4" w:rsidDel="00AB0F04">
          <w:rPr>
            <w:rPrChange w:id="252" w:author="Chelsea Helion" w:date="2024-10-23T10:53:00Z">
              <w:rPr>
                <w:rFonts w:ascii="Aptos" w:hAnsi="Aptos"/>
              </w:rPr>
            </w:rPrChange>
          </w:rPr>
          <w:delText>,</w:delText>
        </w:r>
      </w:del>
      <w:del w:id="253" w:author="Chelsea Helion" w:date="2024-10-22T13:53:00Z">
        <w:r w:rsidR="00C705EE" w:rsidRPr="006E54B4" w:rsidDel="008C366F">
          <w:rPr>
            <w:rPrChange w:id="254" w:author="Chelsea Helion" w:date="2024-10-23T10:53:00Z">
              <w:rPr>
                <w:rFonts w:ascii="Aptos" w:hAnsi="Aptos"/>
              </w:rPr>
            </w:rPrChange>
          </w:rPr>
          <w:delText xml:space="preserve"> </w:delText>
        </w:r>
      </w:del>
      <w:del w:id="255" w:author="Chelsea Helion" w:date="2024-10-22T13:25:00Z">
        <w:r w:rsidR="00C705EE" w:rsidRPr="006E54B4" w:rsidDel="00AB0F04">
          <w:rPr>
            <w:rPrChange w:id="256" w:author="Chelsea Helion" w:date="2024-10-23T10:53:00Z">
              <w:rPr>
                <w:rFonts w:ascii="Aptos" w:hAnsi="Aptos"/>
              </w:rPr>
            </w:rPrChange>
          </w:rPr>
          <w:delText xml:space="preserve">and 3) </w:delText>
        </w:r>
      </w:del>
      <w:del w:id="257" w:author="Chelsea Helion" w:date="2024-10-22T13:53:00Z">
        <w:r w:rsidR="00C705EE" w:rsidRPr="006E54B4" w:rsidDel="008C366F">
          <w:rPr>
            <w:i/>
            <w:iCs/>
            <w:rPrChange w:id="258" w:author="Chelsea Helion" w:date="2024-10-23T10:53:00Z">
              <w:rPr>
                <w:rFonts w:ascii="Aptos" w:hAnsi="Aptos"/>
                <w:i/>
                <w:iCs/>
              </w:rPr>
            </w:rPrChange>
          </w:rPr>
          <w:delText>expressive</w:delText>
        </w:r>
      </w:del>
      <w:del w:id="259" w:author="Chelsea Helion" w:date="2024-10-22T13:50:00Z">
        <w:r w:rsidR="00C705EE" w:rsidRPr="006E54B4" w:rsidDel="008C366F">
          <w:rPr>
            <w:i/>
            <w:iCs/>
            <w:rPrChange w:id="260" w:author="Chelsea Helion" w:date="2024-10-23T10:53:00Z">
              <w:rPr>
                <w:rFonts w:ascii="Aptos" w:hAnsi="Aptos"/>
                <w:i/>
                <w:iCs/>
              </w:rPr>
            </w:rPrChange>
          </w:rPr>
          <w:delText xml:space="preserve"> </w:delText>
        </w:r>
      </w:del>
      <w:del w:id="261" w:author="Chelsea Helion" w:date="2024-10-22T13:53:00Z">
        <w:r w:rsidR="00C705EE" w:rsidRPr="006E54B4" w:rsidDel="008C366F">
          <w:rPr>
            <w:i/>
            <w:iCs/>
            <w:rPrChange w:id="262" w:author="Chelsea Helion" w:date="2024-10-23T10:53:00Z">
              <w:rPr>
                <w:rFonts w:ascii="Aptos" w:hAnsi="Aptos"/>
                <w:i/>
                <w:iCs/>
              </w:rPr>
            </w:rPrChange>
          </w:rPr>
          <w:delText>rating</w:delText>
        </w:r>
        <w:r w:rsidR="00C705EE" w:rsidRPr="006E54B4" w:rsidDel="008C366F">
          <w:rPr>
            <w:rPrChange w:id="263" w:author="Chelsea Helion" w:date="2024-10-23T10:53:00Z">
              <w:rPr>
                <w:rFonts w:ascii="Aptos" w:hAnsi="Aptos"/>
              </w:rPr>
            </w:rPrChange>
          </w:rPr>
          <w:delText>, in which subjects have the option to express their ratings and an event or information did result in an update to their assessments. These may reflect dissociable processes which rely on different neural circuitry</w:delText>
        </w:r>
        <w:r w:rsidR="00351F68" w:rsidRPr="006E54B4" w:rsidDel="008C366F">
          <w:rPr>
            <w:rPrChange w:id="264" w:author="Chelsea Helion" w:date="2024-10-23T10:53:00Z">
              <w:rPr>
                <w:rFonts w:ascii="Aptos" w:hAnsi="Aptos"/>
              </w:rPr>
            </w:rPrChange>
          </w:rPr>
          <w:delText xml:space="preserve"> and which may be measurable in different ways</w:delText>
        </w:r>
        <w:r w:rsidR="003D7995" w:rsidRPr="006E54B4" w:rsidDel="008C366F">
          <w:rPr>
            <w:rPrChange w:id="265" w:author="Chelsea Helion" w:date="2024-10-23T10:53:00Z">
              <w:rPr>
                <w:rFonts w:ascii="Aptos" w:hAnsi="Aptos"/>
              </w:rPr>
            </w:rPrChange>
          </w:rPr>
          <w:delText xml:space="preserve">. </w:delText>
        </w:r>
      </w:del>
    </w:p>
    <w:p w14:paraId="31237760" w14:textId="60640604" w:rsidR="00F53CFE" w:rsidRPr="006E54B4" w:rsidDel="008C366F" w:rsidRDefault="00C705EE">
      <w:pPr>
        <w:spacing w:line="240" w:lineRule="auto"/>
        <w:jc w:val="both"/>
        <w:rPr>
          <w:del w:id="266" w:author="Chelsea Helion" w:date="2024-10-22T13:53:00Z"/>
          <w:rPrChange w:id="267" w:author="Chelsea Helion" w:date="2024-10-23T10:53:00Z">
            <w:rPr>
              <w:del w:id="268" w:author="Chelsea Helion" w:date="2024-10-22T13:53:00Z"/>
              <w:rFonts w:ascii="Aptos" w:hAnsi="Aptos"/>
            </w:rPr>
          </w:rPrChange>
        </w:rPr>
        <w:pPrChange w:id="269" w:author="Chelsea Helion" w:date="2024-10-25T12:04:00Z">
          <w:pPr>
            <w:spacing w:line="240" w:lineRule="auto"/>
            <w:ind w:firstLine="540"/>
            <w:jc w:val="both"/>
          </w:pPr>
        </w:pPrChange>
      </w:pPr>
      <w:del w:id="270" w:author="Chelsea Helion" w:date="2024-10-22T13:51:00Z">
        <w:r w:rsidRPr="006E54B4" w:rsidDel="008C366F">
          <w:rPr>
            <w:rPrChange w:id="271" w:author="Chelsea Helion" w:date="2024-10-23T10:53:00Z">
              <w:rPr>
                <w:rFonts w:ascii="Aptos" w:hAnsi="Aptos"/>
              </w:rPr>
            </w:rPrChange>
          </w:rPr>
          <w:delText>Expressive rating</w:delText>
        </w:r>
      </w:del>
      <w:del w:id="272" w:author="Chelsea Helion" w:date="2024-10-22T13:29:00Z">
        <w:r w:rsidR="00F53CFE" w:rsidRPr="006E54B4" w:rsidDel="00AB0F04">
          <w:rPr>
            <w:rPrChange w:id="273" w:author="Chelsea Helion" w:date="2024-10-23T10:53:00Z">
              <w:rPr>
                <w:rFonts w:ascii="Aptos" w:hAnsi="Aptos"/>
              </w:rPr>
            </w:rPrChange>
          </w:rPr>
          <w:delText xml:space="preserve">, </w:delText>
        </w:r>
        <w:r w:rsidRPr="006E54B4" w:rsidDel="00AB0F04">
          <w:rPr>
            <w:rPrChange w:id="274" w:author="Chelsea Helion" w:date="2024-10-23T10:53:00Z">
              <w:rPr>
                <w:rFonts w:ascii="Aptos" w:hAnsi="Aptos"/>
              </w:rPr>
            </w:rPrChange>
          </w:rPr>
          <w:delText xml:space="preserve">more so than reflective non-rating, </w:delText>
        </w:r>
      </w:del>
      <w:del w:id="275" w:author="Chelsea Helion" w:date="2024-10-22T13:51:00Z">
        <w:r w:rsidRPr="006E54B4" w:rsidDel="008C366F">
          <w:rPr>
            <w:rPrChange w:id="276" w:author="Chelsea Helion" w:date="2024-10-23T10:53:00Z">
              <w:rPr>
                <w:rFonts w:ascii="Aptos" w:hAnsi="Aptos"/>
              </w:rPr>
            </w:rPrChange>
          </w:rPr>
          <w:delText xml:space="preserve">likely recruits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delText>
        </w:r>
        <w:r w:rsidR="00D71BE0" w:rsidRPr="006E54B4" w:rsidDel="008C366F">
          <w:rPr>
            <w:rPrChange w:id="277" w:author="Chelsea Helion" w:date="2024-10-23T10:53:00Z">
              <w:rPr>
                <w:rFonts w:ascii="Aptos" w:hAnsi="Aptos"/>
              </w:rPr>
            </w:rPrChange>
          </w:rPr>
          <w:delText xml:space="preserve">better </w:delText>
        </w:r>
        <w:r w:rsidRPr="006E54B4" w:rsidDel="008C366F">
          <w:rPr>
            <w:rPrChange w:id="278" w:author="Chelsea Helion" w:date="2024-10-23T10:53:00Z">
              <w:rPr>
                <w:rFonts w:ascii="Aptos" w:hAnsi="Aptos"/>
              </w:rPr>
            </w:rPrChange>
          </w:rPr>
          <w:delText xml:space="preserve">inform their ratings. </w:delText>
        </w:r>
      </w:del>
      <w:del w:id="279" w:author="Chelsea Helion" w:date="2024-10-22T13:52:00Z">
        <w:r w:rsidR="00D71BE0" w:rsidRPr="006E54B4" w:rsidDel="008C366F">
          <w:rPr>
            <w:rPrChange w:id="280" w:author="Chelsea Helion" w:date="2024-10-23T10:53:00Z">
              <w:rPr>
                <w:rFonts w:ascii="Aptos" w:hAnsi="Aptos"/>
              </w:rPr>
            </w:rPrChange>
          </w:rPr>
          <w:delText xml:space="preserve">Even when subjects are not rating in an expressive engagement design, they may be recruiting more task-related circuitry and less default mode circuitry, relative to reflective non-rating, to identify events and information salient to rating. </w:delText>
        </w:r>
        <w:r w:rsidRPr="006E54B4" w:rsidDel="008C366F">
          <w:rPr>
            <w:rPrChange w:id="281" w:author="Chelsea Helion" w:date="2024-10-23T10:53:00Z">
              <w:rPr>
                <w:rFonts w:ascii="Aptos" w:hAnsi="Aptos"/>
              </w:rPr>
            </w:rPrChange>
          </w:rPr>
          <w:delText>Conversely, reflective viewers may experience occasional lapses in attention and greater default mode network engagement (i.e., precuneus (pCUN), inferior parietal lobe (IP</w:delText>
        </w:r>
        <w:r w:rsidR="005F7535" w:rsidRPr="006E54B4" w:rsidDel="008C366F">
          <w:rPr>
            <w:rPrChange w:id="282" w:author="Chelsea Helion" w:date="2024-10-23T10:53:00Z">
              <w:rPr>
                <w:rFonts w:ascii="Aptos" w:hAnsi="Aptos"/>
              </w:rPr>
            </w:rPrChange>
          </w:rPr>
          <w:delText>L</w:delText>
        </w:r>
        <w:r w:rsidRPr="006E54B4" w:rsidDel="008C366F">
          <w:rPr>
            <w:rPrChange w:id="283" w:author="Chelsea Helion" w:date="2024-10-23T10:53:00Z">
              <w:rPr>
                <w:rFonts w:ascii="Aptos" w:hAnsi="Aptos"/>
              </w:rPr>
            </w:rPrChange>
          </w:rPr>
          <w:delText xml:space="preserve">), medial prefrontal cortex (mPFC)) without the added pressure of having to rate their evaluations. </w:delText>
        </w:r>
      </w:del>
      <w:del w:id="284" w:author="Chelsea Helion" w:date="2024-10-22T13:53:00Z">
        <w:r w:rsidRPr="006E54B4" w:rsidDel="008C366F">
          <w:rPr>
            <w:rPrChange w:id="285" w:author="Chelsea Helion" w:date="2024-10-23T10:53:00Z">
              <w:rPr>
                <w:rFonts w:ascii="Aptos" w:hAnsi="Aptos"/>
              </w:rPr>
            </w:rPrChange>
          </w:rPr>
          <w:delText>These changes in engagement may lead expressively engaged viewers to demonstrate greater sensory processing (i.e., superior temporal gyrus (STG), occipital lobe (Occ)) and social-emotional responding (i.e., temporoparietal junction (TPJ)/posterior superior temporal sulcus (pSTS), fusiform face area (</w:delText>
        </w:r>
        <w:r w:rsidR="00745ABA" w:rsidRPr="006E54B4" w:rsidDel="008C366F">
          <w:rPr>
            <w:rPrChange w:id="286" w:author="Chelsea Helion" w:date="2024-10-23T10:53:00Z">
              <w:rPr>
                <w:rFonts w:ascii="Aptos" w:hAnsi="Aptos"/>
              </w:rPr>
            </w:rPrChange>
          </w:rPr>
          <w:delText>FFG</w:delText>
        </w:r>
        <w:r w:rsidRPr="006E54B4" w:rsidDel="008C366F">
          <w:rPr>
            <w:rPrChange w:id="287" w:author="Chelsea Helion" w:date="2024-10-23T10:53:00Z">
              <w:rPr>
                <w:rFonts w:ascii="Aptos" w:hAnsi="Aptos"/>
              </w:rPr>
            </w:rPrChange>
          </w:rPr>
          <w:delText xml:space="preserve">)), as well. </w:delText>
        </w:r>
      </w:del>
    </w:p>
    <w:p w14:paraId="79F7E572" w14:textId="21FF0F04" w:rsidR="00351F68" w:rsidRPr="006E54B4" w:rsidDel="002D4039" w:rsidRDefault="00351F68">
      <w:pPr>
        <w:spacing w:line="240" w:lineRule="auto"/>
        <w:jc w:val="both"/>
        <w:rPr>
          <w:del w:id="288" w:author="Chelsea Helion" w:date="2024-10-22T13:54:00Z"/>
          <w:rPrChange w:id="289" w:author="Chelsea Helion" w:date="2024-10-23T10:53:00Z">
            <w:rPr>
              <w:del w:id="290" w:author="Chelsea Helion" w:date="2024-10-22T13:54:00Z"/>
              <w:rFonts w:ascii="Aptos" w:hAnsi="Aptos"/>
            </w:rPr>
          </w:rPrChange>
        </w:rPr>
        <w:pPrChange w:id="291" w:author="Chelsea Helion" w:date="2024-10-25T12:04:00Z">
          <w:pPr>
            <w:spacing w:line="240" w:lineRule="auto"/>
            <w:ind w:firstLine="540"/>
            <w:jc w:val="both"/>
          </w:pPr>
        </w:pPrChange>
      </w:pPr>
      <w:del w:id="292" w:author="Chelsea Helion" w:date="2024-10-22T13:54:00Z">
        <w:r w:rsidRPr="006E54B4" w:rsidDel="002D4039">
          <w:rPr>
            <w:rPrChange w:id="293" w:author="Chelsea Helion" w:date="2024-10-23T10:53:00Z">
              <w:rPr>
                <w:rFonts w:ascii="Aptos" w:hAnsi="Aptos"/>
              </w:rPr>
            </w:rPrChange>
          </w:rPr>
          <w:lastRenderedPageBreak/>
          <w:delText xml:space="preserve">Contrasts among reflective non-rating, expressive non-rating, and expressive rating highlight differences in the </w:delText>
        </w:r>
        <w:r w:rsidR="00EB5818" w:rsidRPr="006E54B4" w:rsidDel="002D4039">
          <w:rPr>
            <w:rPrChange w:id="294" w:author="Chelsea Helion" w:date="2024-10-23T10:53:00Z">
              <w:rPr>
                <w:rFonts w:ascii="Aptos" w:hAnsi="Aptos"/>
              </w:rPr>
            </w:rPrChange>
          </w:rPr>
          <w:delText xml:space="preserve">average </w:delText>
        </w:r>
        <w:r w:rsidRPr="006E54B4" w:rsidDel="002D4039">
          <w:rPr>
            <w:rPrChange w:id="295" w:author="Chelsea Helion" w:date="2024-10-23T10:53:00Z">
              <w:rPr>
                <w:rFonts w:ascii="Aptos" w:hAnsi="Aptos"/>
              </w:rPr>
            </w:rPrChange>
          </w:rPr>
          <w:delText>magnitude of neural</w:delText>
        </w:r>
        <w:r w:rsidR="00EB5818" w:rsidRPr="006E54B4" w:rsidDel="002D4039">
          <w:rPr>
            <w:rPrChange w:id="296" w:author="Chelsea Helion" w:date="2024-10-23T10:53:00Z">
              <w:rPr>
                <w:rFonts w:ascii="Aptos" w:hAnsi="Aptos"/>
              </w:rPr>
            </w:rPrChange>
          </w:rPr>
          <w:delText xml:space="preserve"> activity that</w:delText>
        </w:r>
        <w:r w:rsidRPr="006E54B4" w:rsidDel="002D4039">
          <w:rPr>
            <w:rPrChange w:id="297" w:author="Chelsea Helion" w:date="2024-10-23T10:53:00Z">
              <w:rPr>
                <w:rFonts w:ascii="Aptos" w:hAnsi="Aptos"/>
              </w:rPr>
            </w:rPrChange>
          </w:rPr>
          <w:delText xml:space="preserve"> subjects recruit when </w:delText>
        </w:r>
        <w:r w:rsidR="00EB5818" w:rsidRPr="006E54B4" w:rsidDel="002D4039">
          <w:rPr>
            <w:rPrChange w:id="298" w:author="Chelsea Helion" w:date="2024-10-23T10:53:00Z">
              <w:rPr>
                <w:rFonts w:ascii="Aptos" w:hAnsi="Aptos"/>
              </w:rPr>
            </w:rPrChange>
          </w:rPr>
          <w:delText>engaging</w:delText>
        </w:r>
        <w:r w:rsidRPr="006E54B4" w:rsidDel="002D4039">
          <w:rPr>
            <w:rPrChange w:id="299" w:author="Chelsea Helion" w:date="2024-10-23T10:53:00Z">
              <w:rPr>
                <w:rFonts w:ascii="Aptos" w:hAnsi="Aptos"/>
              </w:rPr>
            </w:rPrChange>
          </w:rPr>
          <w:delText xml:space="preserve"> reflective, focused, and evaluative cognitive states, respectively,</w:delText>
        </w:r>
        <w:r w:rsidR="00EB5818" w:rsidRPr="006E54B4" w:rsidDel="002D4039">
          <w:rPr>
            <w:rPrChange w:id="300" w:author="Chelsea Helion" w:date="2024-10-23T10:53:00Z">
              <w:rPr>
                <w:rFonts w:ascii="Aptos" w:hAnsi="Aptos"/>
              </w:rPr>
            </w:rPrChange>
          </w:rPr>
          <w:delText xml:space="preserve"> but expressive and reflective engagement may also differ in how consistently neural activity fluctuates among intragroup members over time. </w:delText>
        </w:r>
        <w:r w:rsidR="002F2171" w:rsidRPr="006E54B4" w:rsidDel="002D4039">
          <w:rPr>
            <w:rPrChange w:id="301" w:author="Chelsea Helion" w:date="2024-10-23T10:53:00Z">
              <w:rPr>
                <w:rFonts w:ascii="Aptos" w:hAnsi="Aptos"/>
              </w:rPr>
            </w:rPrChange>
          </w:rPr>
          <w:delText>Expressive r</w:delText>
        </w:r>
        <w:r w:rsidR="00EB5818" w:rsidRPr="006E54B4" w:rsidDel="002D4039">
          <w:rPr>
            <w:rPrChange w:id="302" w:author="Chelsea Helion" w:date="2024-10-23T10:53:00Z">
              <w:rPr>
                <w:rFonts w:ascii="Aptos" w:hAnsi="Aptos"/>
              </w:rPr>
            </w:rPrChange>
          </w:rPr>
          <w:delText xml:space="preserve">aters may demonstrate greater synchrony than </w:delText>
        </w:r>
        <w:r w:rsidR="002F2171" w:rsidRPr="006E54B4" w:rsidDel="002D4039">
          <w:rPr>
            <w:rPrChange w:id="303" w:author="Chelsea Helion" w:date="2024-10-23T10:53:00Z">
              <w:rPr>
                <w:rFonts w:ascii="Aptos" w:hAnsi="Aptos"/>
              </w:rPr>
            </w:rPrChange>
          </w:rPr>
          <w:delText xml:space="preserve">reflective </w:delText>
        </w:r>
        <w:r w:rsidR="00EB5818" w:rsidRPr="006E54B4" w:rsidDel="002D4039">
          <w:rPr>
            <w:rPrChange w:id="304" w:author="Chelsea Helion" w:date="2024-10-23T10:53:00Z">
              <w:rPr>
                <w:rFonts w:ascii="Aptos" w:hAnsi="Aptos"/>
              </w:rPr>
            </w:rPrChange>
          </w:rPr>
          <w:delText>non-raters in interoceptive (i.e., ACC, AI) and quantitative (i.e., IPS) regions</w:delText>
        </w:r>
        <w:r w:rsidR="002F2171" w:rsidRPr="006E54B4" w:rsidDel="002D4039">
          <w:rPr>
            <w:rPrChange w:id="305" w:author="Chelsea Helion" w:date="2024-10-23T10:53:00Z">
              <w:rPr>
                <w:rFonts w:ascii="Aptos" w:hAnsi="Aptos"/>
              </w:rPr>
            </w:rPrChange>
          </w:rPr>
          <w:delText>. I</w:delText>
        </w:r>
        <w:r w:rsidR="00EB5818" w:rsidRPr="006E54B4" w:rsidDel="002D4039">
          <w:rPr>
            <w:rPrChange w:id="306" w:author="Chelsea Helion" w:date="2024-10-23T10:53:00Z">
              <w:rPr>
                <w:rFonts w:ascii="Aptos" w:hAnsi="Aptos"/>
              </w:rPr>
            </w:rPrChange>
          </w:rPr>
          <w:delText xml:space="preserve">f engagement does differ between </w:delText>
        </w:r>
        <w:r w:rsidR="002F2171" w:rsidRPr="006E54B4" w:rsidDel="002D4039">
          <w:rPr>
            <w:rPrChange w:id="307" w:author="Chelsea Helion" w:date="2024-10-23T10:53:00Z">
              <w:rPr>
                <w:rFonts w:ascii="Aptos" w:hAnsi="Aptos"/>
              </w:rPr>
            </w:rPrChange>
          </w:rPr>
          <w:delText xml:space="preserve">expressive </w:delText>
        </w:r>
        <w:r w:rsidR="00EB5818" w:rsidRPr="006E54B4" w:rsidDel="002D4039">
          <w:rPr>
            <w:rPrChange w:id="308" w:author="Chelsea Helion" w:date="2024-10-23T10:53:00Z">
              <w:rPr>
                <w:rFonts w:ascii="Aptos" w:hAnsi="Aptos"/>
              </w:rPr>
            </w:rPrChange>
          </w:rPr>
          <w:delText xml:space="preserve">raters and </w:delText>
        </w:r>
        <w:r w:rsidR="002F2171" w:rsidRPr="006E54B4" w:rsidDel="002D4039">
          <w:rPr>
            <w:rPrChange w:id="309" w:author="Chelsea Helion" w:date="2024-10-23T10:53:00Z">
              <w:rPr>
                <w:rFonts w:ascii="Aptos" w:hAnsi="Aptos"/>
              </w:rPr>
            </w:rPrChange>
          </w:rPr>
          <w:delText xml:space="preserve">reflective </w:delText>
        </w:r>
        <w:r w:rsidR="00EB5818" w:rsidRPr="006E54B4" w:rsidDel="002D4039">
          <w:rPr>
            <w:rPrChange w:id="310" w:author="Chelsea Helion" w:date="2024-10-23T10:53:00Z">
              <w:rPr>
                <w:rFonts w:ascii="Aptos" w:hAnsi="Aptos"/>
              </w:rPr>
            </w:rPrChange>
          </w:rPr>
          <w:delText xml:space="preserve">non-raters, </w:delText>
        </w:r>
        <w:r w:rsidR="00A57B68" w:rsidRPr="006E54B4" w:rsidDel="002D4039">
          <w:rPr>
            <w:rPrChange w:id="311" w:author="Chelsea Helion" w:date="2024-10-23T10:53:00Z">
              <w:rPr>
                <w:rFonts w:ascii="Aptos" w:hAnsi="Aptos"/>
              </w:rPr>
            </w:rPrChange>
          </w:rPr>
          <w:delText xml:space="preserve">we may also expect </w:delText>
        </w:r>
        <w:r w:rsidR="00EB5818" w:rsidRPr="006E54B4" w:rsidDel="002D4039">
          <w:rPr>
            <w:rPrChange w:id="312" w:author="Chelsea Helion" w:date="2024-10-23T10:53:00Z">
              <w:rPr>
                <w:rFonts w:ascii="Aptos" w:hAnsi="Aptos"/>
              </w:rPr>
            </w:rPrChange>
          </w:rPr>
          <w:delText xml:space="preserve">less synchrony </w:delText>
        </w:r>
        <w:r w:rsidR="00A57B68" w:rsidRPr="006E54B4" w:rsidDel="002D4039">
          <w:rPr>
            <w:rPrChange w:id="313" w:author="Chelsea Helion" w:date="2024-10-23T10:53:00Z">
              <w:rPr>
                <w:rFonts w:ascii="Aptos" w:hAnsi="Aptos"/>
              </w:rPr>
            </w:rPrChange>
          </w:rPr>
          <w:delText xml:space="preserve">from expressive raters </w:delText>
        </w:r>
        <w:r w:rsidR="00EB5818" w:rsidRPr="006E54B4" w:rsidDel="002D4039">
          <w:rPr>
            <w:rPrChange w:id="314" w:author="Chelsea Helion" w:date="2024-10-23T10:53:00Z">
              <w:rPr>
                <w:rFonts w:ascii="Aptos" w:hAnsi="Aptos"/>
              </w:rPr>
            </w:rPrChange>
          </w:rPr>
          <w:delText xml:space="preserve">than </w:delText>
        </w:r>
        <w:r w:rsidR="00A57B68" w:rsidRPr="006E54B4" w:rsidDel="002D4039">
          <w:rPr>
            <w:rPrChange w:id="315" w:author="Chelsea Helion" w:date="2024-10-23T10:53:00Z">
              <w:rPr>
                <w:rFonts w:ascii="Aptos" w:hAnsi="Aptos"/>
              </w:rPr>
            </w:rPrChange>
          </w:rPr>
          <w:delText xml:space="preserve">reflective </w:delText>
        </w:r>
        <w:r w:rsidR="00EB5818" w:rsidRPr="006E54B4" w:rsidDel="002D4039">
          <w:rPr>
            <w:rPrChange w:id="316" w:author="Chelsea Helion" w:date="2024-10-23T10:53:00Z">
              <w:rPr>
                <w:rFonts w:ascii="Aptos" w:hAnsi="Aptos"/>
              </w:rPr>
            </w:rPrChange>
          </w:rPr>
          <w:delText xml:space="preserve">non-raters in default mode network associated regions (i.e., pCUN, IPL, mPFC). </w:delText>
        </w:r>
      </w:del>
    </w:p>
    <w:p w14:paraId="62B5639A" w14:textId="19F26DBB" w:rsidR="00D71BE0" w:rsidRPr="006E54B4" w:rsidRDefault="00000000" w:rsidP="00624342">
      <w:pPr>
        <w:spacing w:line="240" w:lineRule="auto"/>
        <w:jc w:val="both"/>
        <w:rPr>
          <w:ins w:id="317" w:author="Chelsea Helion" w:date="2024-10-22T13:55:00Z"/>
          <w:rPrChange w:id="318" w:author="Chelsea Helion" w:date="2024-10-23T10:53:00Z">
            <w:rPr>
              <w:ins w:id="319" w:author="Chelsea Helion" w:date="2024-10-22T13:55:00Z"/>
              <w:rFonts w:ascii="Aptos" w:hAnsi="Aptos"/>
            </w:rPr>
          </w:rPrChange>
        </w:rPr>
      </w:pPr>
      <w:del w:id="320" w:author="Chelsea Helion" w:date="2024-10-25T11:05:00Z">
        <w:r w:rsidRPr="006E54B4" w:rsidDel="00F663DD">
          <w:rPr>
            <w:rPrChange w:id="321" w:author="Chelsea Helion" w:date="2024-10-23T10:53:00Z">
              <w:rPr>
                <w:rFonts w:ascii="Aptos" w:hAnsi="Aptos"/>
              </w:rPr>
            </w:rPrChange>
          </w:rPr>
          <w:delTex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delText>
        </w:r>
        <w:r w:rsidR="00364897" w:rsidRPr="006E54B4" w:rsidDel="00F663DD">
          <w:rPr>
            <w:rPrChange w:id="322" w:author="Chelsea Helion" w:date="2024-10-23T10:53:00Z">
              <w:rPr>
                <w:rFonts w:ascii="Aptos" w:hAnsi="Aptos"/>
              </w:rPr>
            </w:rPrChange>
          </w:rPr>
          <w:fldChar w:fldCharType="begin"/>
        </w:r>
        <w:r w:rsidR="004F2335" w:rsidRPr="006E54B4" w:rsidDel="00F663DD">
          <w:rPr>
            <w:rPrChange w:id="323" w:author="Chelsea Helion" w:date="2024-10-23T10:53:00Z">
              <w:rPr>
                <w:rFonts w:ascii="Aptos" w:hAnsi="Aptos"/>
              </w:rPr>
            </w:rPrChange>
          </w:rPr>
          <w:del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F663DD">
          <w:rPr>
            <w:rPrChange w:id="324" w:author="Chelsea Helion" w:date="2024-10-23T10:53:00Z">
              <w:rPr>
                <w:rFonts w:ascii="Aptos" w:hAnsi="Aptos"/>
              </w:rPr>
            </w:rPrChange>
          </w:rPr>
          <w:fldChar w:fldCharType="separate"/>
        </w:r>
        <w:r w:rsidR="00986859" w:rsidRPr="006E54B4" w:rsidDel="00F663DD">
          <w:rPr>
            <w:rPrChange w:id="325" w:author="Chelsea Helion" w:date="2024-10-23T10:53:00Z">
              <w:rPr>
                <w:rFonts w:ascii="Aptos" w:hAnsi="Aptos"/>
              </w:rPr>
            </w:rPrChange>
          </w:rPr>
          <w:delText>(Hutcherson et al., 2005)</w:delText>
        </w:r>
        <w:r w:rsidR="00364897" w:rsidRPr="006E54B4" w:rsidDel="00F663DD">
          <w:rPr>
            <w:rPrChange w:id="326" w:author="Chelsea Helion" w:date="2024-10-23T10:53:00Z">
              <w:rPr>
                <w:rFonts w:ascii="Aptos" w:hAnsi="Aptos"/>
              </w:rPr>
            </w:rPrChange>
          </w:rPr>
          <w:fldChar w:fldCharType="end"/>
        </w:r>
        <w:r w:rsidRPr="006E54B4" w:rsidDel="00F663DD">
          <w:rPr>
            <w:rPrChange w:id="327" w:author="Chelsea Helion" w:date="2024-10-23T10:53:00Z">
              <w:rPr>
                <w:rFonts w:ascii="Aptos" w:hAnsi="Aptos"/>
              </w:rPr>
            </w:rPrChange>
          </w:rPr>
          <w:delText>. Although</w:delText>
        </w:r>
        <w:r w:rsidR="00EB5818" w:rsidRPr="006E54B4" w:rsidDel="00F663DD">
          <w:rPr>
            <w:rPrChange w:id="328" w:author="Chelsea Helion" w:date="2024-10-23T10:53:00Z">
              <w:rPr>
                <w:rFonts w:ascii="Aptos" w:hAnsi="Aptos"/>
              </w:rPr>
            </w:rPrChange>
          </w:rPr>
          <w:delText xml:space="preserve"> the studies included </w:delText>
        </w:r>
        <w:r w:rsidRPr="006E54B4" w:rsidDel="00F663DD">
          <w:rPr>
            <w:rPrChange w:id="329" w:author="Chelsea Helion" w:date="2024-10-23T10:53:00Z">
              <w:rPr>
                <w:rFonts w:ascii="Aptos" w:hAnsi="Aptos"/>
              </w:rPr>
            </w:rPrChange>
          </w:rPr>
          <w:delText xml:space="preserve">likely </w:delText>
        </w:r>
        <w:r w:rsidR="00EB5818" w:rsidRPr="006E54B4" w:rsidDel="00F663DD">
          <w:rPr>
            <w:rPrChange w:id="330" w:author="Chelsea Helion" w:date="2024-10-23T10:53:00Z">
              <w:rPr>
                <w:rFonts w:ascii="Aptos" w:hAnsi="Aptos"/>
              </w:rPr>
            </w:rPrChange>
          </w:rPr>
          <w:delText xml:space="preserve">use the term in a </w:delText>
        </w:r>
        <w:r w:rsidRPr="006E54B4" w:rsidDel="00F663DD">
          <w:rPr>
            <w:rPrChange w:id="331" w:author="Chelsea Helion" w:date="2024-10-23T10:53:00Z">
              <w:rPr>
                <w:rFonts w:ascii="Aptos" w:hAnsi="Aptos"/>
              </w:rPr>
            </w:rPrChange>
          </w:rPr>
          <w:delText xml:space="preserve">broader </w:delText>
        </w:r>
        <w:r w:rsidR="00EB5818" w:rsidRPr="006E54B4" w:rsidDel="00F663DD">
          <w:rPr>
            <w:rPrChange w:id="332" w:author="Chelsea Helion" w:date="2024-10-23T10:53:00Z">
              <w:rPr>
                <w:rFonts w:ascii="Aptos" w:hAnsi="Aptos"/>
              </w:rPr>
            </w:rPrChange>
          </w:rPr>
          <w:delText xml:space="preserve">sense </w:delText>
        </w:r>
        <w:r w:rsidRPr="006E54B4" w:rsidDel="00F663DD">
          <w:rPr>
            <w:rPrChange w:id="333" w:author="Chelsea Helion" w:date="2024-10-23T10:53:00Z">
              <w:rPr>
                <w:rFonts w:ascii="Aptos" w:hAnsi="Aptos"/>
              </w:rPr>
            </w:rPrChange>
          </w:rPr>
          <w:delText xml:space="preserve">than how we have used the term thus far, an association test (n studies = 207) of the term ‘rating’ generated using the Neurosynth </w:delText>
        </w:r>
        <w:r w:rsidR="00364897" w:rsidRPr="006E54B4" w:rsidDel="00F663DD">
          <w:rPr>
            <w:rPrChange w:id="334" w:author="Chelsea Helion" w:date="2024-10-23T10:53:00Z">
              <w:rPr>
                <w:rFonts w:ascii="Aptos" w:hAnsi="Aptos"/>
              </w:rPr>
            </w:rPrChange>
          </w:rPr>
          <w:fldChar w:fldCharType="begin"/>
        </w:r>
        <w:r w:rsidR="004F2335" w:rsidRPr="006E54B4" w:rsidDel="00F663DD">
          <w:rPr>
            <w:rPrChange w:id="335" w:author="Chelsea Helion" w:date="2024-10-23T10:53:00Z">
              <w:rPr>
                <w:rFonts w:ascii="Aptos" w:hAnsi="Aptos"/>
              </w:rPr>
            </w:rPrChange>
          </w:rPr>
          <w:del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delInstrText>
        </w:r>
        <w:r w:rsidR="00364897" w:rsidRPr="006E54B4" w:rsidDel="00F663DD">
          <w:rPr>
            <w:rPrChange w:id="336" w:author="Chelsea Helion" w:date="2024-10-23T10:53:00Z">
              <w:rPr>
                <w:rFonts w:ascii="Aptos" w:hAnsi="Aptos"/>
              </w:rPr>
            </w:rPrChange>
          </w:rPr>
          <w:fldChar w:fldCharType="separate"/>
        </w:r>
        <w:r w:rsidR="00891CBC" w:rsidRPr="006E54B4" w:rsidDel="00F663DD">
          <w:rPr>
            <w:rPrChange w:id="337" w:author="Chelsea Helion" w:date="2024-10-23T10:53:00Z">
              <w:rPr>
                <w:rFonts w:ascii="Aptos" w:hAnsi="Aptos"/>
              </w:rPr>
            </w:rPrChange>
          </w:rPr>
          <w:delText>(Yarkoni et al., 2011)</w:delText>
        </w:r>
        <w:r w:rsidR="00364897" w:rsidRPr="006E54B4" w:rsidDel="00F663DD">
          <w:rPr>
            <w:rPrChange w:id="338" w:author="Chelsea Helion" w:date="2024-10-23T10:53:00Z">
              <w:rPr>
                <w:rFonts w:ascii="Aptos" w:hAnsi="Aptos"/>
              </w:rPr>
            </w:rPrChange>
          </w:rPr>
          <w:fldChar w:fldCharType="end"/>
        </w:r>
        <w:r w:rsidR="00364897" w:rsidRPr="006E54B4" w:rsidDel="00F663DD">
          <w:rPr>
            <w:rPrChange w:id="339" w:author="Chelsea Helion" w:date="2024-10-23T10:53:00Z">
              <w:rPr>
                <w:rFonts w:ascii="Aptos" w:hAnsi="Aptos"/>
              </w:rPr>
            </w:rPrChange>
          </w:rPr>
          <w:delText xml:space="preserve"> </w:delText>
        </w:r>
        <w:r w:rsidRPr="006E54B4" w:rsidDel="00F663DD">
          <w:rPr>
            <w:rPrChange w:id="340" w:author="Chelsea Helion" w:date="2024-10-23T10:53:00Z">
              <w:rPr>
                <w:rFonts w:ascii="Aptos" w:hAnsi="Aptos"/>
              </w:rPr>
            </w:rPrChange>
          </w:rPr>
          <w:delText xml:space="preserve">database </w:delText>
        </w:r>
        <w:r w:rsidR="00EB5818" w:rsidRPr="006E54B4" w:rsidDel="00F663DD">
          <w:rPr>
            <w:rPrChange w:id="341" w:author="Chelsea Helion" w:date="2024-10-23T10:53:00Z">
              <w:rPr>
                <w:rFonts w:ascii="Aptos" w:hAnsi="Aptos"/>
              </w:rPr>
            </w:rPrChange>
          </w:rPr>
          <w:delText>found clusters</w:delText>
        </w:r>
        <w:r w:rsidRPr="006E54B4" w:rsidDel="00F663DD">
          <w:rPr>
            <w:rPrChange w:id="342" w:author="Chelsea Helion" w:date="2024-10-23T10:53:00Z">
              <w:rPr>
                <w:rFonts w:ascii="Aptos" w:hAnsi="Aptos"/>
              </w:rPr>
            </w:rPrChange>
          </w:rPr>
          <w:delText xml:space="preserve">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delText>
        </w:r>
      </w:del>
    </w:p>
    <w:p w14:paraId="01120E27" w14:textId="63E00DDF" w:rsidR="002D4039" w:rsidRPr="006E54B4" w:rsidDel="00F663DD" w:rsidRDefault="002D4039" w:rsidP="002D4039">
      <w:pPr>
        <w:spacing w:line="240" w:lineRule="auto"/>
        <w:ind w:firstLine="540"/>
        <w:jc w:val="both"/>
        <w:rPr>
          <w:del w:id="343" w:author="Chelsea Helion" w:date="2024-10-25T11:25:00Z"/>
          <w:rPrChange w:id="344" w:author="Chelsea Helion" w:date="2024-10-23T10:53:00Z">
            <w:rPr>
              <w:del w:id="345" w:author="Chelsea Helion" w:date="2024-10-25T11:25:00Z"/>
              <w:rFonts w:ascii="Aptos" w:hAnsi="Aptos"/>
            </w:rPr>
          </w:rPrChange>
        </w:rPr>
      </w:pPr>
      <w:commentRangeStart w:id="346"/>
    </w:p>
    <w:p w14:paraId="46C4CF67" w14:textId="5F94D09F" w:rsidR="00AF6336" w:rsidRPr="006E54B4" w:rsidRDefault="00000000" w:rsidP="00321805">
      <w:pPr>
        <w:spacing w:line="240" w:lineRule="auto"/>
        <w:ind w:firstLine="540"/>
        <w:jc w:val="both"/>
        <w:rPr>
          <w:rPrChange w:id="347" w:author="Chelsea Helion" w:date="2024-10-23T10:53:00Z">
            <w:rPr>
              <w:rFonts w:ascii="Aptos" w:hAnsi="Aptos"/>
            </w:rPr>
          </w:rPrChange>
        </w:rPr>
      </w:pPr>
      <w:r w:rsidRPr="006E54B4">
        <w:rPr>
          <w:b/>
          <w:bCs/>
          <w:rPrChange w:id="348" w:author="Chelsea Helion" w:date="2024-10-23T10:53:00Z">
            <w:rPr>
              <w:rFonts w:ascii="Aptos" w:hAnsi="Aptos"/>
              <w:b/>
              <w:bCs/>
            </w:rPr>
          </w:rPrChange>
        </w:rPr>
        <w:t>The Present Research.</w:t>
      </w:r>
      <w:r w:rsidRPr="006E54B4">
        <w:rPr>
          <w:rPrChange w:id="349" w:author="Chelsea Helion" w:date="2024-10-23T10:53:00Z">
            <w:rPr>
              <w:rFonts w:ascii="Aptos" w:hAnsi="Aptos"/>
            </w:rPr>
          </w:rPrChange>
        </w:rPr>
        <w:t xml:space="preserve"> </w:t>
      </w:r>
      <w:commentRangeEnd w:id="346"/>
      <w:r w:rsidR="00624342">
        <w:rPr>
          <w:rStyle w:val="CommentReference"/>
        </w:rPr>
        <w:commentReference w:id="346"/>
      </w:r>
      <w:r w:rsidRPr="006E54B4">
        <w:rPr>
          <w:rPrChange w:id="350" w:author="Chelsea Helion" w:date="2024-10-23T10:53:00Z">
            <w:rPr>
              <w:rFonts w:ascii="Aptos" w:hAnsi="Aptos"/>
            </w:rPr>
          </w:rPrChange>
        </w:rPr>
        <w:t xml:space="preserve">To test these hypotheses directly, in the present </w:t>
      </w:r>
      <w:proofErr w:type="gramStart"/>
      <w:r w:rsidRPr="006E54B4">
        <w:rPr>
          <w:rPrChange w:id="351" w:author="Chelsea Helion" w:date="2024-10-23T10:53:00Z">
            <w:rPr>
              <w:rFonts w:ascii="Aptos" w:hAnsi="Aptos"/>
            </w:rPr>
          </w:rPrChange>
        </w:rPr>
        <w:t>research,  participants</w:t>
      </w:r>
      <w:proofErr w:type="gramEnd"/>
      <w:r w:rsidRPr="006E54B4">
        <w:rPr>
          <w:rPrChange w:id="352" w:author="Chelsea Helion" w:date="2024-10-23T10:53:00Z">
            <w:rPr>
              <w:rFonts w:ascii="Aptos" w:hAnsi="Aptos"/>
            </w:rPr>
          </w:rPrChange>
        </w:rPr>
        <w:t xml:space="preserve"> watched video stimuli (a television episode) while being given </w:t>
      </w:r>
      <w:r w:rsidR="00EB5818" w:rsidRPr="006E54B4">
        <w:rPr>
          <w:rPrChange w:id="353" w:author="Chelsea Helion" w:date="2024-10-23T10:53:00Z">
            <w:rPr>
              <w:rFonts w:ascii="Aptos" w:hAnsi="Aptos"/>
            </w:rPr>
          </w:rPrChange>
        </w:rPr>
        <w:t>instructions</w:t>
      </w:r>
      <w:r w:rsidRPr="006E54B4">
        <w:rPr>
          <w:rPrChange w:id="354" w:author="Chelsea Helion" w:date="2024-10-23T10:53:00Z">
            <w:rPr>
              <w:rFonts w:ascii="Aptos" w:hAnsi="Aptos"/>
            </w:rPr>
          </w:rPrChange>
        </w:rPr>
        <w:t xml:space="preserve"> (</w:t>
      </w:r>
      <w:r w:rsidR="00EB5818" w:rsidRPr="006E54B4">
        <w:rPr>
          <w:rPrChange w:id="355" w:author="Chelsea Helion" w:date="2024-10-23T10:53:00Z">
            <w:rPr>
              <w:rFonts w:ascii="Aptos" w:hAnsi="Aptos"/>
            </w:rPr>
          </w:rPrChange>
        </w:rPr>
        <w:t xml:space="preserve">evaluate </w:t>
      </w:r>
      <w:r w:rsidRPr="006E54B4">
        <w:rPr>
          <w:rPrChange w:id="356" w:author="Chelsea Helion" w:date="2024-10-23T10:53:00Z">
            <w:rPr>
              <w:rFonts w:ascii="Aptos" w:hAnsi="Aptos"/>
            </w:rPr>
          </w:rPrChange>
        </w:rPr>
        <w:t xml:space="preserve">their certainty that a character </w:t>
      </w:r>
      <w:r w:rsidR="00EB5818" w:rsidRPr="006E54B4">
        <w:rPr>
          <w:rPrChange w:id="357" w:author="Chelsea Helion" w:date="2024-10-23T10:53:00Z">
            <w:rPr>
              <w:rFonts w:ascii="Aptos" w:hAnsi="Aptos"/>
            </w:rPr>
          </w:rPrChange>
        </w:rPr>
        <w:t>was guilty or innocent of</w:t>
      </w:r>
      <w:r w:rsidRPr="006E54B4">
        <w:rPr>
          <w:rPrChange w:id="358" w:author="Chelsea Helion" w:date="2024-10-23T10:53:00Z">
            <w:rPr>
              <w:rFonts w:ascii="Aptos" w:hAnsi="Aptos"/>
            </w:rPr>
          </w:rPrChange>
        </w:rPr>
        <w:t xml:space="preserve"> commit</w:t>
      </w:r>
      <w:r w:rsidR="00EB5818" w:rsidRPr="006E54B4">
        <w:rPr>
          <w:rPrChange w:id="359" w:author="Chelsea Helion" w:date="2024-10-23T10:53:00Z">
            <w:rPr>
              <w:rFonts w:ascii="Aptos" w:hAnsi="Aptos"/>
            </w:rPr>
          </w:rPrChange>
        </w:rPr>
        <w:t>ting</w:t>
      </w:r>
      <w:r w:rsidRPr="006E54B4">
        <w:rPr>
          <w:rPrChange w:id="360" w:author="Chelsea Helion" w:date="2024-10-23T10:53:00Z">
            <w:rPr>
              <w:rFonts w:ascii="Aptos" w:hAnsi="Aptos"/>
            </w:rPr>
          </w:rPrChange>
        </w:rPr>
        <w:t xml:space="preserve"> a </w:t>
      </w:r>
      <w:r w:rsidR="00EB5818" w:rsidRPr="006E54B4">
        <w:rPr>
          <w:rPrChange w:id="361" w:author="Chelsea Helion" w:date="2024-10-23T10:53:00Z">
            <w:rPr>
              <w:rFonts w:ascii="Aptos" w:hAnsi="Aptos"/>
            </w:rPr>
          </w:rPrChange>
        </w:rPr>
        <w:t xml:space="preserve">specific </w:t>
      </w:r>
      <w:r w:rsidRPr="006E54B4">
        <w:rPr>
          <w:rPrChange w:id="362" w:author="Chelsea Helion" w:date="2024-10-23T10:53:00Z">
            <w:rPr>
              <w:rFonts w:ascii="Aptos" w:hAnsi="Aptos"/>
            </w:rPr>
          </w:rPrChange>
        </w:rPr>
        <w:t>crime). In one half of the episode, participants did not give explicit ratings related to the evaluation</w:t>
      </w:r>
      <w:r w:rsidR="00EB5818" w:rsidRPr="006E54B4">
        <w:rPr>
          <w:rPrChange w:id="363" w:author="Chelsea Helion" w:date="2024-10-23T10:53:00Z">
            <w:rPr>
              <w:rFonts w:ascii="Aptos" w:hAnsi="Aptos"/>
            </w:rPr>
          </w:rPrChange>
        </w:rPr>
        <w:t xml:space="preserve"> (i.e., reflective </w:t>
      </w:r>
      <w:r w:rsidR="008F5F9D" w:rsidRPr="006E54B4">
        <w:rPr>
          <w:rPrChange w:id="364" w:author="Chelsea Helion" w:date="2024-10-23T10:53:00Z">
            <w:rPr>
              <w:rFonts w:ascii="Aptos" w:hAnsi="Aptos"/>
            </w:rPr>
          </w:rPrChange>
        </w:rPr>
        <w:t xml:space="preserve">active </w:t>
      </w:r>
      <w:del w:id="365" w:author="Chelsea Helion" w:date="2024-10-25T12:09:00Z">
        <w:r w:rsidR="00EB5818" w:rsidRPr="006E54B4" w:rsidDel="009623C0">
          <w:rPr>
            <w:rPrChange w:id="366" w:author="Chelsea Helion" w:date="2024-10-23T10:53:00Z">
              <w:rPr>
                <w:rFonts w:ascii="Aptos" w:hAnsi="Aptos"/>
              </w:rPr>
            </w:rPrChange>
          </w:rPr>
          <w:delText>engagement</w:delText>
        </w:r>
      </w:del>
      <w:ins w:id="367" w:author="Chelsea Helion" w:date="2024-10-25T12:09:00Z">
        <w:r w:rsidR="009623C0">
          <w:t>viewing</w:t>
        </w:r>
      </w:ins>
      <w:r w:rsidR="00EB5818" w:rsidRPr="006E54B4">
        <w:rPr>
          <w:rPrChange w:id="368" w:author="Chelsea Helion" w:date="2024-10-23T10:53:00Z">
            <w:rPr>
              <w:rFonts w:ascii="Aptos" w:hAnsi="Aptos"/>
            </w:rPr>
          </w:rPrChange>
        </w:rPr>
        <w:t>)</w:t>
      </w:r>
      <w:ins w:id="369" w:author="Chelsea Helion" w:date="2024-10-25T13:06:00Z">
        <w:r w:rsidR="00321805">
          <w:t>.</w:t>
        </w:r>
      </w:ins>
      <w:del w:id="370" w:author="Chelsea Helion" w:date="2024-10-25T13:06:00Z">
        <w:r w:rsidRPr="006E54B4" w:rsidDel="00321805">
          <w:rPr>
            <w:rPrChange w:id="371" w:author="Chelsea Helion" w:date="2024-10-23T10:53:00Z">
              <w:rPr>
                <w:rFonts w:ascii="Aptos" w:hAnsi="Aptos"/>
              </w:rPr>
            </w:rPrChange>
          </w:rPr>
          <w:delText>,</w:delText>
        </w:r>
      </w:del>
      <w:r w:rsidRPr="006E54B4">
        <w:rPr>
          <w:rPrChange w:id="372" w:author="Chelsea Helion" w:date="2024-10-23T10:53:00Z">
            <w:rPr>
              <w:rFonts w:ascii="Aptos" w:hAnsi="Aptos"/>
            </w:rPr>
          </w:rPrChange>
        </w:rPr>
        <w:t xml:space="preserve"> </w:t>
      </w:r>
      <w:ins w:id="373" w:author="Chelsea Helion" w:date="2024-10-25T13:06:00Z">
        <w:r w:rsidR="00321805">
          <w:t xml:space="preserve">For </w:t>
        </w:r>
      </w:ins>
      <w:del w:id="374" w:author="Chelsea Helion" w:date="2024-10-25T13:06:00Z">
        <w:r w:rsidRPr="006E54B4" w:rsidDel="00321805">
          <w:rPr>
            <w:rPrChange w:id="375" w:author="Chelsea Helion" w:date="2024-10-23T10:53:00Z">
              <w:rPr>
                <w:rFonts w:ascii="Aptos" w:hAnsi="Aptos"/>
              </w:rPr>
            </w:rPrChange>
          </w:rPr>
          <w:delText xml:space="preserve">whereas for </w:delText>
        </w:r>
      </w:del>
      <w:r w:rsidRPr="006E54B4">
        <w:rPr>
          <w:rPrChange w:id="376" w:author="Chelsea Helion" w:date="2024-10-23T10:53:00Z">
            <w:rPr>
              <w:rFonts w:ascii="Aptos" w:hAnsi="Aptos"/>
            </w:rPr>
          </w:rPrChange>
        </w:rPr>
        <w:t>the other half, participants gave explicit ratings for the evaluation</w:t>
      </w:r>
      <w:r w:rsidR="00EB5818" w:rsidRPr="006E54B4">
        <w:rPr>
          <w:rPrChange w:id="377" w:author="Chelsea Helion" w:date="2024-10-23T10:53:00Z">
            <w:rPr>
              <w:rFonts w:ascii="Aptos" w:hAnsi="Aptos"/>
            </w:rPr>
          </w:rPrChange>
        </w:rPr>
        <w:t xml:space="preserve"> </w:t>
      </w:r>
      <w:del w:id="378" w:author="Chelsea Helion" w:date="2024-10-25T13:06:00Z">
        <w:r w:rsidR="00EB5818" w:rsidRPr="006E54B4" w:rsidDel="00321805">
          <w:rPr>
            <w:rPrChange w:id="379" w:author="Chelsea Helion" w:date="2024-10-23T10:53:00Z">
              <w:rPr>
                <w:rFonts w:ascii="Aptos" w:hAnsi="Aptos"/>
              </w:rPr>
            </w:rPrChange>
          </w:rPr>
          <w:delText>(i.e., expressive</w:delText>
        </w:r>
        <w:r w:rsidR="008F5F9D" w:rsidRPr="006E54B4" w:rsidDel="00321805">
          <w:rPr>
            <w:rPrChange w:id="380" w:author="Chelsea Helion" w:date="2024-10-23T10:53:00Z">
              <w:rPr>
                <w:rFonts w:ascii="Aptos" w:hAnsi="Aptos"/>
              </w:rPr>
            </w:rPrChange>
          </w:rPr>
          <w:delText xml:space="preserve"> active</w:delText>
        </w:r>
        <w:r w:rsidR="00EB5818" w:rsidRPr="006E54B4" w:rsidDel="00321805">
          <w:rPr>
            <w:rPrChange w:id="381" w:author="Chelsea Helion" w:date="2024-10-23T10:53:00Z">
              <w:rPr>
                <w:rFonts w:ascii="Aptos" w:hAnsi="Aptos"/>
              </w:rPr>
            </w:rPrChange>
          </w:rPr>
          <w:delText xml:space="preserve"> </w:delText>
        </w:r>
      </w:del>
      <w:del w:id="382" w:author="Chelsea Helion" w:date="2024-10-25T12:09:00Z">
        <w:r w:rsidR="00EB5818" w:rsidRPr="006E54B4" w:rsidDel="009623C0">
          <w:rPr>
            <w:rPrChange w:id="383" w:author="Chelsea Helion" w:date="2024-10-23T10:53:00Z">
              <w:rPr>
                <w:rFonts w:ascii="Aptos" w:hAnsi="Aptos"/>
              </w:rPr>
            </w:rPrChange>
          </w:rPr>
          <w:delText>engagement</w:delText>
        </w:r>
      </w:del>
      <w:del w:id="384" w:author="Chelsea Helion" w:date="2024-10-25T13:06:00Z">
        <w:r w:rsidR="00EB5818" w:rsidRPr="006E54B4" w:rsidDel="00321805">
          <w:rPr>
            <w:rPrChange w:id="385" w:author="Chelsea Helion" w:date="2024-10-23T10:53:00Z">
              <w:rPr>
                <w:rFonts w:ascii="Aptos" w:hAnsi="Aptos"/>
              </w:rPr>
            </w:rPrChange>
          </w:rPr>
          <w:delText>)</w:delText>
        </w:r>
        <w:r w:rsidRPr="006E54B4" w:rsidDel="00321805">
          <w:rPr>
            <w:rPrChange w:id="386" w:author="Chelsea Helion" w:date="2024-10-23T10:53:00Z">
              <w:rPr>
                <w:rFonts w:ascii="Aptos" w:hAnsi="Aptos"/>
              </w:rPr>
            </w:rPrChange>
          </w:rPr>
          <w:delText xml:space="preserve">. </w:delText>
        </w:r>
      </w:del>
      <w:ins w:id="387" w:author="Chelsea Helion" w:date="2024-10-25T13:06:00Z">
        <w:r w:rsidR="00321805">
          <w:t xml:space="preserve">using </w:t>
        </w:r>
      </w:ins>
      <w:ins w:id="388" w:author="Chelsea Helion" w:date="2024-10-25T13:03:00Z">
        <w:r w:rsidR="00321805" w:rsidRPr="002947A3">
          <w:t xml:space="preserve">a bipolar, horizontally-positioned scale </w:t>
        </w:r>
      </w:ins>
      <w:ins w:id="389" w:author="Chelsea Helion" w:date="2024-10-25T13:06:00Z">
        <w:r w:rsidR="00321805">
          <w:t>positioned</w:t>
        </w:r>
      </w:ins>
      <w:ins w:id="390" w:author="Chelsea Helion" w:date="2024-10-25T13:03:00Z">
        <w:r w:rsidR="00321805" w:rsidRPr="002947A3">
          <w:t xml:space="preserve"> below the video stimulus</w:t>
        </w:r>
      </w:ins>
      <w:ins w:id="391" w:author="Chelsea Helion" w:date="2024-10-25T13:04:00Z">
        <w:r w:rsidR="00321805">
          <w:t>, initially set to 0%</w:t>
        </w:r>
      </w:ins>
      <w:ins w:id="392" w:author="Chelsea Helion" w:date="2024-10-25T13:03:00Z">
        <w:r w:rsidR="00321805" w:rsidRPr="002947A3">
          <w:t xml:space="preserve"> certainty</w:t>
        </w:r>
      </w:ins>
      <w:ins w:id="393" w:author="Chelsea Helion" w:date="2024-10-25T13:05:00Z">
        <w:r w:rsidR="00321805">
          <w:t>, with -100% reflecting complete certainty about the character’s guilt and +100% indicated complete certainty in the character’s innocence</w:t>
        </w:r>
      </w:ins>
      <w:ins w:id="394" w:author="Chelsea Helion" w:date="2024-10-25T13:03:00Z">
        <w:r w:rsidR="00321805" w:rsidRPr="002947A3">
          <w:t>.</w:t>
        </w:r>
      </w:ins>
      <w:ins w:id="395" w:author="Chelsea Helion" w:date="2024-10-25T13:29:00Z">
        <w:r w:rsidR="00126307">
          <w:t xml:space="preserve"> The order of the viewing </w:t>
        </w:r>
        <w:proofErr w:type="gramStart"/>
        <w:r w:rsidR="00126307">
          <w:t>condition</w:t>
        </w:r>
        <w:proofErr w:type="gramEnd"/>
        <w:r w:rsidR="00126307">
          <w:t xml:space="preserve"> varied across participants, such that some participants </w:t>
        </w:r>
      </w:ins>
      <w:ins w:id="396" w:author="Chelsea Helion" w:date="2024-10-25T13:30:00Z">
        <w:r w:rsidR="00126307">
          <w:t>expressively viewed (i.e., rated) the first half and reflectively viewed the second, or vice versa.</w:t>
        </w:r>
      </w:ins>
      <w:ins w:id="397" w:author="Chelsea Helion" w:date="2024-10-25T13:03:00Z">
        <w:r w:rsidR="00321805" w:rsidRPr="002947A3">
          <w:t xml:space="preserve"> </w:t>
        </w:r>
      </w:ins>
      <w:r w:rsidRPr="006E54B4">
        <w:rPr>
          <w:rPrChange w:id="398" w:author="Chelsea Helion" w:date="2024-10-23T10:53:00Z">
            <w:rPr>
              <w:rFonts w:ascii="Aptos" w:hAnsi="Aptos"/>
            </w:rPr>
          </w:rPrChange>
        </w:rPr>
        <w:t>As such, we were able to more directly isolate the neural effects of rating than the previously noted works</w:t>
      </w:r>
      <w:r w:rsidR="008F5F9D" w:rsidRPr="006E54B4">
        <w:rPr>
          <w:rPrChange w:id="399" w:author="Chelsea Helion" w:date="2024-10-23T10:53:00Z">
            <w:rPr>
              <w:rFonts w:ascii="Aptos" w:hAnsi="Aptos"/>
            </w:rPr>
          </w:rPrChange>
        </w:rPr>
        <w:t xml:space="preserve">, both within- </w:t>
      </w:r>
      <w:r w:rsidR="008F5F9D" w:rsidRPr="00126307">
        <w:rPr>
          <w:i/>
          <w:iCs/>
          <w:rPrChange w:id="400" w:author="Chelsea Helion" w:date="2024-10-25T13:30:00Z">
            <w:rPr>
              <w:rFonts w:ascii="Aptos" w:hAnsi="Aptos"/>
            </w:rPr>
          </w:rPrChange>
        </w:rPr>
        <w:t>and</w:t>
      </w:r>
      <w:r w:rsidR="008F5F9D" w:rsidRPr="006E54B4">
        <w:rPr>
          <w:rPrChange w:id="401" w:author="Chelsea Helion" w:date="2024-10-23T10:53:00Z">
            <w:rPr>
              <w:rFonts w:ascii="Aptos" w:hAnsi="Aptos"/>
            </w:rPr>
          </w:rPrChange>
        </w:rPr>
        <w:t xml:space="preserve"> between-participants</w:t>
      </w:r>
      <w:r w:rsidRPr="006E54B4">
        <w:rPr>
          <w:rPrChange w:id="402" w:author="Chelsea Helion" w:date="2024-10-23T10:53:00Z">
            <w:rPr>
              <w:rFonts w:ascii="Aptos" w:hAnsi="Aptos"/>
            </w:rPr>
          </w:rPrChange>
        </w:rPr>
        <w:t xml:space="preserve">. </w:t>
      </w:r>
      <w:ins w:id="403" w:author="Chelsea Helion" w:date="2024-10-25T12:09:00Z">
        <w:r w:rsidR="009623C0">
          <w:t>Following the episode viewing, pa</w:t>
        </w:r>
      </w:ins>
      <w:ins w:id="404" w:author="Chelsea Helion" w:date="2024-10-25T12:10:00Z">
        <w:r w:rsidR="009623C0">
          <w:t>rticipants wer</w:t>
        </w:r>
      </w:ins>
      <w:ins w:id="405" w:author="Chelsea Helion" w:date="2024-10-25T12:11:00Z">
        <w:r w:rsidR="009623C0">
          <w:t>e instructed to freely recall the episode contents while still in the scanner</w:t>
        </w:r>
      </w:ins>
      <w:ins w:id="406" w:author="Chelsea Helion" w:date="2024-10-25T12:14:00Z">
        <w:r w:rsidR="009623C0">
          <w:t xml:space="preserve"> (</w:t>
        </w:r>
        <w:commentRangeStart w:id="407"/>
        <w:r w:rsidR="009623C0">
          <w:t>Fig 2</w:t>
        </w:r>
        <w:commentRangeEnd w:id="407"/>
        <w:r w:rsidR="009623C0">
          <w:rPr>
            <w:rStyle w:val="CommentReference"/>
          </w:rPr>
          <w:commentReference w:id="407"/>
        </w:r>
        <w:r w:rsidR="009623C0">
          <w:t>)</w:t>
        </w:r>
      </w:ins>
      <w:ins w:id="408" w:author="Chelsea Helion" w:date="2024-10-25T12:11:00Z">
        <w:r w:rsidR="009623C0">
          <w:t xml:space="preserve">. To assess </w:t>
        </w:r>
      </w:ins>
      <w:ins w:id="409" w:author="Chelsea Helion" w:date="2024-10-25T12:13:00Z">
        <w:r w:rsidR="009623C0">
          <w:t xml:space="preserve">potential differences in </w:t>
        </w:r>
      </w:ins>
      <w:ins w:id="410" w:author="Chelsea Helion" w:date="2024-10-25T12:11:00Z">
        <w:r w:rsidR="009623C0">
          <w:t>person perception</w:t>
        </w:r>
      </w:ins>
      <w:ins w:id="411" w:author="Chelsea Helion" w:date="2024-10-25T12:13:00Z">
        <w:r w:rsidR="009623C0">
          <w:t xml:space="preserve"> as a function of expressive viewing</w:t>
        </w:r>
      </w:ins>
      <w:ins w:id="412" w:author="Chelsea Helion" w:date="2024-10-25T12:11:00Z">
        <w:r w:rsidR="009623C0">
          <w:t xml:space="preserve">, </w:t>
        </w:r>
      </w:ins>
      <w:ins w:id="413" w:author="Chelsea Helion" w:date="2024-10-25T12:12:00Z">
        <w:r w:rsidR="009623C0">
          <w:t xml:space="preserve">a subset of </w:t>
        </w:r>
      </w:ins>
      <w:ins w:id="414" w:author="Chelsea Helion" w:date="2024-10-25T12:11:00Z">
        <w:r w:rsidR="009623C0">
          <w:t xml:space="preserve">participants </w:t>
        </w:r>
      </w:ins>
      <w:ins w:id="415" w:author="Chelsea Helion" w:date="2024-10-25T12:12:00Z">
        <w:r w:rsidR="009623C0">
          <w:t xml:space="preserve">rated the main characters on </w:t>
        </w:r>
        <w:proofErr w:type="gramStart"/>
        <w:r w:rsidR="009623C0">
          <w:t>a number of</w:t>
        </w:r>
        <w:proofErr w:type="gramEnd"/>
        <w:r w:rsidR="009623C0">
          <w:t xml:space="preserve"> dimensions that have b</w:t>
        </w:r>
      </w:ins>
      <w:ins w:id="416" w:author="Chelsea Helion" w:date="2024-10-25T12:13:00Z">
        <w:r w:rsidR="009623C0">
          <w:t xml:space="preserve">een previously used in the literature to assess complex individuals (Thornton cite). </w:t>
        </w:r>
      </w:ins>
      <w:del w:id="417" w:author="Chelsea Helion" w:date="2024-10-25T12:13:00Z">
        <w:r w:rsidRPr="006E54B4" w:rsidDel="009623C0">
          <w:rPr>
            <w:rPrChange w:id="418" w:author="Chelsea Helion" w:date="2024-10-23T10:53:00Z">
              <w:rPr>
                <w:rFonts w:ascii="Aptos" w:hAnsi="Aptos"/>
              </w:rPr>
            </w:rPrChange>
          </w:rPr>
          <w:delText xml:space="preserve">Additionally, </w:delText>
        </w:r>
      </w:del>
      <w:ins w:id="419" w:author="Chelsea Helion" w:date="2024-10-25T12:13:00Z">
        <w:r w:rsidR="009623C0">
          <w:t>W</w:t>
        </w:r>
      </w:ins>
      <w:del w:id="420" w:author="Chelsea Helion" w:date="2024-10-25T12:13:00Z">
        <w:r w:rsidRPr="006E54B4" w:rsidDel="009623C0">
          <w:rPr>
            <w:rPrChange w:id="421" w:author="Chelsea Helion" w:date="2024-10-23T10:53:00Z">
              <w:rPr>
                <w:rFonts w:ascii="Aptos" w:hAnsi="Aptos"/>
              </w:rPr>
            </w:rPrChange>
          </w:rPr>
          <w:delText>w</w:delText>
        </w:r>
      </w:del>
      <w:r w:rsidRPr="006E54B4">
        <w:rPr>
          <w:rPrChange w:id="422" w:author="Chelsea Helion" w:date="2024-10-23T10:53:00Z">
            <w:rPr>
              <w:rFonts w:ascii="Aptos" w:hAnsi="Aptos"/>
            </w:rPr>
          </w:rPrChange>
        </w:rPr>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6E54B4">
        <w:rPr>
          <w:rPrChange w:id="423" w:author="Chelsea Helion" w:date="2024-10-23T10:53:00Z">
            <w:rPr>
              <w:rFonts w:ascii="Aptos" w:hAnsi="Aptos"/>
            </w:rPr>
          </w:rPrChange>
        </w:rPr>
        <w:t xml:space="preserve"> activity</w:t>
      </w:r>
      <w:r w:rsidRPr="006E54B4">
        <w:rPr>
          <w:rPrChange w:id="424" w:author="Chelsea Helion" w:date="2024-10-23T10:53:00Z">
            <w:rPr>
              <w:rFonts w:ascii="Aptos" w:hAnsi="Aptos"/>
            </w:rPr>
          </w:rPrChange>
        </w:rPr>
        <w:t xml:space="preserve"> modulated neural activity. </w:t>
      </w:r>
      <w:r w:rsidR="00EB5818" w:rsidRPr="006E54B4">
        <w:rPr>
          <w:rPrChange w:id="425" w:author="Chelsea Helion" w:date="2024-10-23T10:53:00Z">
            <w:rPr>
              <w:rFonts w:ascii="Aptos" w:hAnsi="Aptos"/>
            </w:rPr>
          </w:rPrChange>
        </w:rPr>
        <w:t>U</w:t>
      </w:r>
      <w:r w:rsidRPr="006E54B4">
        <w:rPr>
          <w:rPrChange w:id="426" w:author="Chelsea Helion" w:date="2024-10-23T10:53:00Z">
            <w:rPr>
              <w:rFonts w:ascii="Aptos" w:hAnsi="Aptos"/>
            </w:rPr>
          </w:rPrChange>
        </w:rPr>
        <w:t>nivariate</w:t>
      </w:r>
      <w:r w:rsidR="00EB5818" w:rsidRPr="006E54B4">
        <w:rPr>
          <w:rPrChange w:id="427" w:author="Chelsea Helion" w:date="2024-10-23T10:53:00Z">
            <w:rPr>
              <w:rFonts w:ascii="Aptos" w:hAnsi="Aptos"/>
            </w:rPr>
          </w:rPrChange>
        </w:rPr>
        <w:t xml:space="preserve"> contrasts</w:t>
      </w:r>
      <w:r w:rsidRPr="006E54B4">
        <w:rPr>
          <w:rPrChange w:id="428" w:author="Chelsea Helion" w:date="2024-10-23T10:53:00Z">
            <w:rPr>
              <w:rFonts w:ascii="Aptos" w:hAnsi="Aptos"/>
            </w:rPr>
          </w:rPrChange>
        </w:rPr>
        <w:t xml:space="preserve"> allowed us to identify specific brain regions which demonstrate differential activation when</w:t>
      </w:r>
      <w:r w:rsidR="00EB5818" w:rsidRPr="006E54B4">
        <w:rPr>
          <w:rPrChange w:id="429" w:author="Chelsea Helion" w:date="2024-10-23T10:53:00Z">
            <w:rPr>
              <w:rFonts w:ascii="Aptos" w:hAnsi="Aptos"/>
            </w:rPr>
          </w:rPrChange>
        </w:rPr>
        <w:t xml:space="preserve"> different cognitive states </w:t>
      </w:r>
      <w:r w:rsidRPr="006E54B4">
        <w:rPr>
          <w:rPrChange w:id="430" w:author="Chelsea Helion" w:date="2024-10-23T10:53:00Z">
            <w:rPr>
              <w:rFonts w:ascii="Aptos" w:hAnsi="Aptos"/>
            </w:rPr>
          </w:rPrChange>
        </w:rPr>
        <w:t xml:space="preserve">are engaged. </w:t>
      </w:r>
      <w:r w:rsidR="0034534F" w:rsidRPr="006E54B4">
        <w:rPr>
          <w:rPrChange w:id="431" w:author="Chelsea Helion" w:date="2024-10-23T10:53:00Z">
            <w:rPr>
              <w:rFonts w:ascii="Aptos" w:hAnsi="Aptos"/>
            </w:rPr>
          </w:rPrChange>
        </w:rPr>
        <w:t xml:space="preserve">An </w:t>
      </w:r>
      <w:r w:rsidRPr="006E54B4">
        <w:rPr>
          <w:rPrChange w:id="432" w:author="Chelsea Helion" w:date="2024-10-23T10:53:00Z">
            <w:rPr>
              <w:rFonts w:ascii="Aptos" w:hAnsi="Aptos"/>
            </w:rPr>
          </w:rPrChange>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6E54B4">
        <w:rPr>
          <w:rPrChange w:id="433" w:author="Chelsea Helion" w:date="2024-10-23T10:53:00Z">
            <w:rPr>
              <w:rFonts w:ascii="Aptos" w:hAnsi="Aptos"/>
            </w:rPr>
          </w:rPrChange>
        </w:rPr>
        <w:t>to match</w:t>
      </w:r>
      <w:r w:rsidRPr="006E54B4">
        <w:rPr>
          <w:rPrChange w:id="434" w:author="Chelsea Helion" w:date="2024-10-23T10:53:00Z">
            <w:rPr>
              <w:rFonts w:ascii="Aptos" w:hAnsi="Aptos"/>
            </w:rPr>
          </w:rPrChange>
        </w:rPr>
        <w:t xml:space="preserve"> the multidimensional nature of the task and stimuli. This comprehensive approach enhances the reliability and depth of our findings and provides a comprehensive understanding of the neural mechanisms underlying subjective rating.</w:t>
      </w:r>
      <w:bookmarkStart w:id="435" w:name="_ykmmu6nyrsmv" w:colFirst="0" w:colLast="0"/>
      <w:bookmarkEnd w:id="435"/>
    </w:p>
    <w:p w14:paraId="73CF35B1" w14:textId="77777777" w:rsidR="00AF6336" w:rsidRPr="006E54B4" w:rsidRDefault="00AF6336" w:rsidP="00AF6336">
      <w:pPr>
        <w:pStyle w:val="Heading2"/>
        <w:spacing w:before="0" w:after="0" w:line="240" w:lineRule="auto"/>
        <w:ind w:firstLine="720"/>
        <w:jc w:val="both"/>
        <w:rPr>
          <w:b/>
          <w:bCs/>
          <w:sz w:val="22"/>
          <w:szCs w:val="22"/>
          <w:rPrChange w:id="436" w:author="Chelsea Helion" w:date="2024-10-23T10:53:00Z">
            <w:rPr>
              <w:rFonts w:ascii="Aptos" w:hAnsi="Aptos"/>
              <w:b/>
              <w:bCs/>
              <w:sz w:val="22"/>
              <w:szCs w:val="22"/>
            </w:rPr>
          </w:rPrChange>
        </w:rPr>
      </w:pPr>
    </w:p>
    <w:p w14:paraId="07D7E55E" w14:textId="77777777" w:rsidR="00FE3980" w:rsidRPr="006E54B4" w:rsidRDefault="00FE3980">
      <w:pPr>
        <w:rPr>
          <w:b/>
          <w:bCs/>
          <w:rPrChange w:id="437" w:author="Chelsea Helion" w:date="2024-10-23T10:53:00Z">
            <w:rPr>
              <w:rFonts w:ascii="Aptos" w:hAnsi="Aptos"/>
              <w:b/>
              <w:bCs/>
            </w:rPr>
          </w:rPrChange>
        </w:rPr>
      </w:pPr>
      <w:r w:rsidRPr="006E54B4">
        <w:rPr>
          <w:b/>
          <w:bCs/>
          <w:rPrChange w:id="438" w:author="Chelsea Helion" w:date="2024-10-23T10:53:00Z">
            <w:rPr>
              <w:rFonts w:ascii="Aptos" w:hAnsi="Aptos"/>
              <w:b/>
              <w:bCs/>
            </w:rPr>
          </w:rPrChange>
        </w:rPr>
        <w:br w:type="page"/>
      </w:r>
    </w:p>
    <w:p w14:paraId="5988AEAF" w14:textId="273AE12B" w:rsidR="00DE0869" w:rsidRPr="006E54B4" w:rsidDel="009623C0" w:rsidRDefault="00000000" w:rsidP="00AF6336">
      <w:pPr>
        <w:pStyle w:val="Heading2"/>
        <w:spacing w:before="0" w:after="0" w:line="240" w:lineRule="auto"/>
        <w:ind w:firstLine="720"/>
        <w:jc w:val="both"/>
        <w:rPr>
          <w:del w:id="439" w:author="Chelsea Helion" w:date="2024-10-25T12:14:00Z"/>
          <w:b/>
          <w:bCs/>
          <w:sz w:val="22"/>
          <w:szCs w:val="22"/>
          <w:rPrChange w:id="440" w:author="Chelsea Helion" w:date="2024-10-23T10:53:00Z">
            <w:rPr>
              <w:del w:id="441" w:author="Chelsea Helion" w:date="2024-10-25T12:14:00Z"/>
              <w:rFonts w:ascii="Aptos" w:hAnsi="Aptos"/>
              <w:b/>
              <w:bCs/>
              <w:sz w:val="22"/>
              <w:szCs w:val="22"/>
            </w:rPr>
          </w:rPrChange>
        </w:rPr>
      </w:pPr>
      <w:del w:id="442" w:author="Chelsea Helion" w:date="2024-10-25T12:14:00Z">
        <w:r w:rsidRPr="006E54B4" w:rsidDel="009623C0">
          <w:rPr>
            <w:b/>
            <w:bCs/>
            <w:rPrChange w:id="443" w:author="Chelsea Helion" w:date="2024-10-23T10:53:00Z">
              <w:rPr>
                <w:rFonts w:ascii="Aptos" w:hAnsi="Aptos"/>
                <w:b/>
                <w:bCs/>
              </w:rPr>
            </w:rPrChange>
          </w:rPr>
          <w:lastRenderedPageBreak/>
          <w:delText>Methods</w:delText>
        </w:r>
      </w:del>
    </w:p>
    <w:p w14:paraId="6BA24A4F" w14:textId="7009AADF" w:rsidR="00DE0869" w:rsidRPr="006E54B4" w:rsidDel="009623C0" w:rsidRDefault="00000000" w:rsidP="00AF6336">
      <w:pPr>
        <w:spacing w:line="240" w:lineRule="auto"/>
        <w:ind w:firstLine="720"/>
        <w:jc w:val="both"/>
        <w:rPr>
          <w:del w:id="444" w:author="Chelsea Helion" w:date="2024-10-25T12:14:00Z"/>
          <w:rPrChange w:id="445" w:author="Chelsea Helion" w:date="2024-10-23T10:53:00Z">
            <w:rPr>
              <w:del w:id="446" w:author="Chelsea Helion" w:date="2024-10-25T12:14:00Z"/>
              <w:rFonts w:ascii="Aptos" w:hAnsi="Aptos"/>
            </w:rPr>
          </w:rPrChange>
        </w:rPr>
      </w:pPr>
      <w:del w:id="447" w:author="Chelsea Helion" w:date="2024-10-25T12:14:00Z">
        <w:r w:rsidRPr="006E54B4" w:rsidDel="009623C0">
          <w:rPr>
            <w:b/>
            <w:rPrChange w:id="448" w:author="Chelsea Helion" w:date="2024-10-23T10:53:00Z">
              <w:rPr>
                <w:rFonts w:ascii="Aptos" w:hAnsi="Aptos"/>
                <w:b/>
              </w:rPr>
            </w:rPrChange>
          </w:rPr>
          <w:delText xml:space="preserve">Participants. </w:delText>
        </w:r>
        <w:r w:rsidRPr="006E54B4" w:rsidDel="009623C0">
          <w:rPr>
            <w:rPrChange w:id="449" w:author="Chelsea Helion" w:date="2024-10-23T10:53:00Z">
              <w:rPr>
                <w:rFonts w:ascii="Aptos" w:hAnsi="Aptos"/>
              </w:rPr>
            </w:rPrChange>
          </w:rPr>
          <w:delText>Forty (40) subjects were recruited for a neuroimaging study on decision-making from the greater Philadelphia area</w:delText>
        </w:r>
        <w:r w:rsidR="00701D6A" w:rsidRPr="006E54B4" w:rsidDel="009623C0">
          <w:rPr>
            <w:rPrChange w:id="450" w:author="Chelsea Helion" w:date="2024-10-23T10:53:00Z">
              <w:rPr>
                <w:rFonts w:ascii="Aptos" w:hAnsi="Aptos"/>
              </w:rPr>
            </w:rPrChange>
          </w:rPr>
          <w:delText xml:space="preserve"> between May 2022 and June 2023</w:delText>
        </w:r>
        <w:r w:rsidRPr="006E54B4" w:rsidDel="009623C0">
          <w:rPr>
            <w:rPrChange w:id="451" w:author="Chelsea Helion" w:date="2024-10-23T10:53:00Z">
              <w:rPr>
                <w:rFonts w:ascii="Aptos" w:hAnsi="Aptos"/>
              </w:rPr>
            </w:rPrChange>
          </w:rPr>
          <w:delText xml:space="preserve">. Five subjects were excluded for reasons including excessive head motion (1), prior familiarity with the stimulus (1), and technical issues resulting in incomplete data (3). The 35 remaining subjects (N </w:delText>
        </w:r>
        <w:r w:rsidRPr="006E54B4" w:rsidDel="009623C0">
          <w:rPr>
            <w:vertAlign w:val="subscript"/>
            <w:rPrChange w:id="452" w:author="Chelsea Helion" w:date="2024-10-23T10:53:00Z">
              <w:rPr>
                <w:rFonts w:ascii="Aptos" w:hAnsi="Aptos"/>
                <w:vertAlign w:val="subscript"/>
              </w:rPr>
            </w:rPrChange>
          </w:rPr>
          <w:delText>female</w:delText>
        </w:r>
        <w:r w:rsidRPr="006E54B4" w:rsidDel="009623C0">
          <w:rPr>
            <w:rPrChange w:id="453" w:author="Chelsea Helion" w:date="2024-10-23T10:53:00Z">
              <w:rPr>
                <w:rFonts w:ascii="Aptos" w:hAnsi="Aptos"/>
              </w:rPr>
            </w:rPrChange>
          </w:rPr>
          <w:delText xml:space="preserve"> = 20, N </w:delText>
        </w:r>
        <w:r w:rsidRPr="006E54B4" w:rsidDel="009623C0">
          <w:rPr>
            <w:vertAlign w:val="subscript"/>
            <w:rPrChange w:id="454" w:author="Chelsea Helion" w:date="2024-10-23T10:53:00Z">
              <w:rPr>
                <w:rFonts w:ascii="Aptos" w:hAnsi="Aptos"/>
                <w:vertAlign w:val="subscript"/>
              </w:rPr>
            </w:rPrChange>
          </w:rPr>
          <w:delText>male</w:delText>
        </w:r>
        <w:r w:rsidRPr="006E54B4" w:rsidDel="009623C0">
          <w:rPr>
            <w:rPrChange w:id="455" w:author="Chelsea Helion" w:date="2024-10-23T10:53:00Z">
              <w:rPr>
                <w:rFonts w:ascii="Aptos" w:hAnsi="Aptos"/>
              </w:rPr>
            </w:rPrChange>
          </w:rPr>
          <w:delText xml:space="preserve"> = 15)  ranged in age from 18 to 44 years (median </w:delText>
        </w:r>
        <w:r w:rsidRPr="006E54B4" w:rsidDel="009623C0">
          <w:rPr>
            <w:vertAlign w:val="subscript"/>
            <w:rPrChange w:id="456" w:author="Chelsea Helion" w:date="2024-10-23T10:53:00Z">
              <w:rPr>
                <w:rFonts w:ascii="Aptos" w:hAnsi="Aptos"/>
                <w:vertAlign w:val="subscript"/>
              </w:rPr>
            </w:rPrChange>
          </w:rPr>
          <w:delText>age</w:delText>
        </w:r>
        <w:r w:rsidRPr="006E54B4" w:rsidDel="009623C0">
          <w:rPr>
            <w:rPrChange w:id="457" w:author="Chelsea Helion" w:date="2024-10-23T10:53:00Z">
              <w:rPr>
                <w:rFonts w:ascii="Aptos" w:hAnsi="Aptos"/>
              </w:rPr>
            </w:rPrChange>
          </w:rPr>
          <w:delText xml:space="preserve">: 22 years; mean </w:delText>
        </w:r>
        <w:r w:rsidRPr="006E54B4" w:rsidDel="009623C0">
          <w:rPr>
            <w:vertAlign w:val="subscript"/>
            <w:rPrChange w:id="458" w:author="Chelsea Helion" w:date="2024-10-23T10:53:00Z">
              <w:rPr>
                <w:rFonts w:ascii="Aptos" w:hAnsi="Aptos"/>
                <w:vertAlign w:val="subscript"/>
              </w:rPr>
            </w:rPrChange>
          </w:rPr>
          <w:delText>age</w:delText>
        </w:r>
        <w:r w:rsidRPr="006E54B4" w:rsidDel="009623C0">
          <w:rPr>
            <w:rPrChange w:id="459" w:author="Chelsea Helion" w:date="2024-10-23T10:53:00Z">
              <w:rPr>
                <w:rFonts w:ascii="Aptos" w:hAnsi="Aptos"/>
              </w:rPr>
            </w:rPrChange>
          </w:rPr>
          <w:delText xml:space="preserve">: 24.5 </w:delText>
        </w:r>
        <w:r w:rsidRPr="006E54B4" w:rsidDel="009623C0">
          <w:rPr>
            <w:rFonts w:eastAsia="Merriweather"/>
            <w:color w:val="2A2A2A"/>
            <w:highlight w:val="white"/>
            <w:rPrChange w:id="460" w:author="Chelsea Helion" w:date="2024-10-23T10:53:00Z">
              <w:rPr>
                <w:rFonts w:ascii="Aptos" w:eastAsia="Merriweather" w:hAnsi="Aptos" w:cs="Merriweather"/>
                <w:color w:val="2A2A2A"/>
                <w:highlight w:val="white"/>
              </w:rPr>
            </w:rPrChange>
          </w:rPr>
          <w:delText>±</w:delText>
        </w:r>
        <w:r w:rsidRPr="006E54B4" w:rsidDel="009623C0">
          <w:rPr>
            <w:rPrChange w:id="461" w:author="Chelsea Helion" w:date="2024-10-23T10:53:00Z">
              <w:rPr>
                <w:rFonts w:ascii="Aptos" w:hAnsi="Aptos"/>
              </w:rPr>
            </w:rPrChange>
          </w:rPr>
          <w:delTex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delText>
        </w:r>
        <w:r w:rsidR="003F613E" w:rsidRPr="006E54B4" w:rsidDel="009623C0">
          <w:rPr>
            <w:rPrChange w:id="462" w:author="Chelsea Helion" w:date="2024-10-23T10:53:00Z">
              <w:rPr>
                <w:rFonts w:ascii="Aptos" w:hAnsi="Aptos"/>
              </w:rPr>
            </w:rPrChange>
          </w:rPr>
          <w:delText xml:space="preserve">were </w:delText>
        </w:r>
        <w:r w:rsidRPr="006E54B4" w:rsidDel="009623C0">
          <w:rPr>
            <w:rPrChange w:id="463" w:author="Chelsea Helion" w:date="2024-10-23T10:53:00Z">
              <w:rPr>
                <w:rFonts w:ascii="Aptos" w:hAnsi="Aptos"/>
              </w:rPr>
            </w:rPrChange>
          </w:rPr>
          <w:delText xml:space="preserve">free of significant psychological, neurological, and developmental disorders. </w:delText>
        </w:r>
        <w:r w:rsidR="00C918C3" w:rsidRPr="006E54B4" w:rsidDel="009623C0">
          <w:rPr>
            <w:rPrChange w:id="464" w:author="Chelsea Helion" w:date="2024-10-23T10:53:00Z">
              <w:rPr>
                <w:rFonts w:ascii="Aptos" w:hAnsi="Aptos"/>
              </w:rPr>
            </w:rPrChange>
          </w:rPr>
          <w:delText xml:space="preserve">We did not use handedness as eligibility criteria, but did document it and use it as a regressor where appropriate. Four of the thirty-five eligible subjects identified as left handed and all others were right handed. </w:delText>
        </w:r>
        <w:r w:rsidRPr="006E54B4" w:rsidDel="009623C0">
          <w:rPr>
            <w:rPrChange w:id="465" w:author="Chelsea Helion" w:date="2024-10-23T10:53:00Z">
              <w:rPr>
                <w:rFonts w:ascii="Aptos" w:hAnsi="Aptos"/>
              </w:rPr>
            </w:rPrChange>
          </w:rPr>
          <w:delText>All participants provided written informed consent as approved by a local Institutional Review Board.</w:delText>
        </w:r>
      </w:del>
    </w:p>
    <w:p w14:paraId="641B40D3" w14:textId="77777777" w:rsidR="003F613E" w:rsidRPr="006E54B4" w:rsidRDefault="003F613E" w:rsidP="003F613E">
      <w:pPr>
        <w:spacing w:line="240" w:lineRule="auto"/>
        <w:jc w:val="both"/>
        <w:rPr>
          <w:rPrChange w:id="466" w:author="Chelsea Helion" w:date="2024-10-23T10:53:00Z">
            <w:rPr>
              <w:rFonts w:ascii="Aptos" w:hAnsi="Aptos"/>
            </w:rPr>
          </w:rPrChange>
        </w:rPr>
      </w:pPr>
      <w:commentRangeStart w:id="467"/>
      <w:r w:rsidRPr="006E54B4">
        <w:rPr>
          <w:noProof/>
          <w:rPrChange w:id="468" w:author="Chelsea Helion" w:date="2024-10-23T10:53:00Z">
            <w:rPr>
              <w:rFonts w:ascii="Aptos" w:hAnsi="Aptos"/>
              <w:noProof/>
            </w:rPr>
          </w:rPrChange>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467"/>
      <w:r w:rsidR="00321805">
        <w:rPr>
          <w:rStyle w:val="CommentReference"/>
        </w:rPr>
        <w:commentReference w:id="467"/>
      </w:r>
    </w:p>
    <w:p w14:paraId="0492D92A" w14:textId="77777777" w:rsidR="003F613E" w:rsidRPr="006E54B4" w:rsidRDefault="003F613E" w:rsidP="003F613E">
      <w:pPr>
        <w:spacing w:line="240" w:lineRule="auto"/>
        <w:jc w:val="both"/>
        <w:rPr>
          <w:rPrChange w:id="469" w:author="Chelsea Helion" w:date="2024-10-23T10:53:00Z">
            <w:rPr>
              <w:rFonts w:ascii="Aptos" w:hAnsi="Aptos"/>
            </w:rPr>
          </w:rPrChange>
        </w:rPr>
      </w:pPr>
      <w:r w:rsidRPr="006E54B4">
        <w:rPr>
          <w:rPrChange w:id="470" w:author="Chelsea Helion" w:date="2024-10-23T10:53:00Z">
            <w:rPr>
              <w:rFonts w:ascii="Aptos" w:hAnsi="Aptos"/>
            </w:rPr>
          </w:rPrChange>
        </w:rPr>
        <w:t>Figure 2. Task design.</w:t>
      </w:r>
    </w:p>
    <w:p w14:paraId="6D7607EF" w14:textId="77777777" w:rsidR="003F613E" w:rsidRPr="006E54B4" w:rsidRDefault="003F613E" w:rsidP="00AF6336">
      <w:pPr>
        <w:spacing w:line="240" w:lineRule="auto"/>
        <w:ind w:firstLine="720"/>
        <w:jc w:val="both"/>
        <w:rPr>
          <w:rPrChange w:id="471" w:author="Chelsea Helion" w:date="2024-10-23T10:53:00Z">
            <w:rPr>
              <w:rFonts w:ascii="Aptos" w:hAnsi="Aptos"/>
            </w:rPr>
          </w:rPrChange>
        </w:rPr>
      </w:pPr>
    </w:p>
    <w:p w14:paraId="4C09B7A1" w14:textId="2A192D92" w:rsidR="00DE0869" w:rsidDel="00A565EC" w:rsidRDefault="00A565EC" w:rsidP="00A565EC">
      <w:pPr>
        <w:rPr>
          <w:del w:id="472" w:author="Chelsea Helion" w:date="2024-10-25T12:15:00Z"/>
          <w:b/>
        </w:rPr>
      </w:pPr>
      <w:ins w:id="473" w:author="Billy Mitchell" w:date="2024-10-30T09:47:00Z" w16du:dateUtc="2024-10-30T13:47:00Z">
        <w:r>
          <w:rPr>
            <w:b/>
          </w:rPr>
          <w:t>RESULTS</w:t>
        </w:r>
      </w:ins>
      <w:del w:id="474" w:author="Chelsea Helion" w:date="2024-10-25T12:15:00Z">
        <w:r w:rsidRPr="006E54B4" w:rsidDel="009623C0">
          <w:rPr>
            <w:b/>
            <w:rPrChange w:id="475" w:author="Chelsea Helion" w:date="2024-10-23T10:53:00Z">
              <w:rPr>
                <w:rFonts w:ascii="Aptos" w:hAnsi="Aptos"/>
                <w:b/>
              </w:rPr>
            </w:rPrChange>
          </w:rPr>
          <w:delText xml:space="preserve">Task Design. </w:delText>
        </w:r>
        <w:r w:rsidRPr="006E54B4" w:rsidDel="009623C0">
          <w:rPr>
            <w:rPrChange w:id="476" w:author="Chelsea Helion" w:date="2024-10-23T10:53:00Z">
              <w:rPr>
                <w:rFonts w:ascii="Aptos" w:hAnsi="Aptos"/>
              </w:rPr>
            </w:rPrChange>
          </w:rPr>
          <w:delTex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delText>
        </w:r>
        <w:r w:rsidR="00891CBC" w:rsidRPr="006E54B4" w:rsidDel="009623C0">
          <w:rPr>
            <w:rPrChange w:id="477" w:author="Chelsea Helion" w:date="2024-10-23T10:53:00Z">
              <w:rPr>
                <w:rFonts w:ascii="Aptos" w:hAnsi="Aptos"/>
              </w:rPr>
            </w:rPrChange>
          </w:rPr>
          <w:fldChar w:fldCharType="begin"/>
        </w:r>
        <w:r w:rsidR="004F2335" w:rsidRPr="006E54B4" w:rsidDel="009623C0">
          <w:rPr>
            <w:rPrChange w:id="478" w:author="Chelsea Helion" w:date="2024-10-23T10:53:00Z">
              <w:rPr>
                <w:rFonts w:ascii="Aptos" w:hAnsi="Aptos"/>
              </w:rPr>
            </w:rPrChange>
          </w:rPr>
          <w:del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delInstrText>
        </w:r>
        <w:r w:rsidR="00891CBC" w:rsidRPr="006E54B4" w:rsidDel="009623C0">
          <w:rPr>
            <w:rPrChange w:id="479" w:author="Chelsea Helion" w:date="2024-10-23T10:53:00Z">
              <w:rPr>
                <w:rFonts w:ascii="Aptos" w:hAnsi="Aptos"/>
              </w:rPr>
            </w:rPrChange>
          </w:rPr>
          <w:fldChar w:fldCharType="separate"/>
        </w:r>
        <w:r w:rsidR="00891CBC" w:rsidRPr="006E54B4" w:rsidDel="009623C0">
          <w:rPr>
            <w:rPrChange w:id="480" w:author="Chelsea Helion" w:date="2024-10-23T10:53:00Z">
              <w:rPr>
                <w:rFonts w:ascii="Aptos" w:hAnsi="Aptos"/>
              </w:rPr>
            </w:rPrChange>
          </w:rPr>
          <w:delText>Kimberley et al., (2008)</w:delText>
        </w:r>
        <w:r w:rsidR="00891CBC" w:rsidRPr="006E54B4" w:rsidDel="009623C0">
          <w:rPr>
            <w:rPrChange w:id="481" w:author="Chelsea Helion" w:date="2024-10-23T10:53:00Z">
              <w:rPr>
                <w:rFonts w:ascii="Aptos" w:hAnsi="Aptos"/>
              </w:rPr>
            </w:rPrChange>
          </w:rPr>
          <w:fldChar w:fldCharType="end"/>
        </w:r>
        <w:r w:rsidR="00891CBC" w:rsidRPr="006E54B4" w:rsidDel="009623C0">
          <w:rPr>
            <w:rPrChange w:id="482" w:author="Chelsea Helion" w:date="2024-10-23T10:53:00Z">
              <w:rPr>
                <w:rFonts w:ascii="Aptos" w:hAnsi="Aptos"/>
              </w:rPr>
            </w:rPrChange>
          </w:rPr>
          <w:delText xml:space="preserve"> </w:delText>
        </w:r>
        <w:r w:rsidRPr="006E54B4" w:rsidDel="009623C0">
          <w:rPr>
            <w:rPrChange w:id="483" w:author="Chelsea Helion" w:date="2024-10-23T10:53:00Z">
              <w:rPr>
                <w:rFonts w:ascii="Aptos" w:hAnsi="Aptos"/>
              </w:rPr>
            </w:rPrChange>
          </w:rPr>
          <w:delTex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w:delText>
        </w:r>
        <w:r w:rsidR="008F5F9D" w:rsidRPr="006E54B4" w:rsidDel="009623C0">
          <w:rPr>
            <w:rPrChange w:id="484" w:author="Chelsea Helion" w:date="2024-10-23T10:53:00Z">
              <w:rPr>
                <w:rFonts w:ascii="Aptos" w:hAnsi="Aptos"/>
              </w:rPr>
            </w:rPrChange>
          </w:rPr>
          <w:delText>“</w:delText>
        </w:r>
        <w:r w:rsidRPr="006E54B4" w:rsidDel="009623C0">
          <w:rPr>
            <w:rPrChange w:id="485" w:author="Chelsea Helion" w:date="2024-10-23T10:53:00Z">
              <w:rPr>
                <w:rFonts w:ascii="Aptos" w:hAnsi="Aptos"/>
              </w:rPr>
            </w:rPrChange>
          </w:rPr>
          <w:delText>The Undoing</w:delText>
        </w:r>
        <w:r w:rsidR="008F5F9D" w:rsidRPr="006E54B4" w:rsidDel="009623C0">
          <w:rPr>
            <w:rPrChange w:id="486" w:author="Chelsea Helion" w:date="2024-10-23T10:53:00Z">
              <w:rPr>
                <w:rFonts w:ascii="Aptos" w:hAnsi="Aptos"/>
              </w:rPr>
            </w:rPrChange>
          </w:rPr>
          <w:delText>”, HBO television, original airdate: 11/15/20</w:delText>
        </w:r>
        <w:r w:rsidRPr="006E54B4" w:rsidDel="009623C0">
          <w:rPr>
            <w:rPrChange w:id="487" w:author="Chelsea Helion" w:date="2024-10-23T10:53:00Z">
              <w:rPr>
                <w:rFonts w:ascii="Aptos" w:hAnsi="Aptos"/>
              </w:rPr>
            </w:rPrChange>
          </w:rPr>
          <w:delText xml:space="preserve">). The stimulus was split into two 22 minute 17 second components, representing the first and </w:delText>
        </w:r>
        <w:r w:rsidR="003F613E" w:rsidRPr="006E54B4" w:rsidDel="009623C0">
          <w:rPr>
            <w:rPrChange w:id="488" w:author="Chelsea Helion" w:date="2024-10-23T10:53:00Z">
              <w:rPr>
                <w:rFonts w:ascii="Aptos" w:hAnsi="Aptos"/>
              </w:rPr>
            </w:rPrChange>
          </w:rPr>
          <w:delText>second</w:delText>
        </w:r>
        <w:r w:rsidRPr="006E54B4" w:rsidDel="009623C0">
          <w:rPr>
            <w:rPrChange w:id="489" w:author="Chelsea Helion" w:date="2024-10-23T10:53:00Z">
              <w:rPr>
                <w:rFonts w:ascii="Aptos" w:hAnsi="Aptos"/>
              </w:rPr>
            </w:rPrChange>
          </w:rPr>
          <w:delText xml:space="preserve"> hal</w:delText>
        </w:r>
        <w:r w:rsidR="003F613E" w:rsidRPr="006E54B4" w:rsidDel="009623C0">
          <w:rPr>
            <w:rPrChange w:id="490" w:author="Chelsea Helion" w:date="2024-10-23T10:53:00Z">
              <w:rPr>
                <w:rFonts w:ascii="Aptos" w:hAnsi="Aptos"/>
              </w:rPr>
            </w:rPrChange>
          </w:rPr>
          <w:delText>ves</w:delText>
        </w:r>
        <w:r w:rsidRPr="006E54B4" w:rsidDel="009623C0">
          <w:rPr>
            <w:rPrChange w:id="491" w:author="Chelsea Helion" w:date="2024-10-23T10:53:00Z">
              <w:rPr>
                <w:rFonts w:ascii="Aptos" w:hAnsi="Aptos"/>
              </w:rPr>
            </w:rPrChange>
          </w:rPr>
          <w:delText xml:space="preserve"> of the episode, and </w:delText>
        </w:r>
        <w:r w:rsidR="003F613E" w:rsidRPr="006E54B4" w:rsidDel="009623C0">
          <w:rPr>
            <w:rPrChange w:id="492" w:author="Chelsea Helion" w:date="2024-10-23T10:53:00Z">
              <w:rPr>
                <w:rFonts w:ascii="Aptos" w:hAnsi="Aptos"/>
              </w:rPr>
            </w:rPrChange>
          </w:rPr>
          <w:delText xml:space="preserve">were </w:delText>
        </w:r>
        <w:r w:rsidRPr="006E54B4" w:rsidDel="009623C0">
          <w:rPr>
            <w:rPrChange w:id="493" w:author="Chelsea Helion" w:date="2024-10-23T10:53:00Z">
              <w:rPr>
                <w:rFonts w:ascii="Aptos" w:hAnsi="Aptos"/>
              </w:rPr>
            </w:rPrChange>
          </w:rPr>
          <w:delText>presented to participants across two sequential runs</w:delText>
        </w:r>
        <w:r w:rsidR="003F613E" w:rsidRPr="006E54B4" w:rsidDel="009623C0">
          <w:rPr>
            <w:rPrChange w:id="494" w:author="Chelsea Helion" w:date="2024-10-23T10:53:00Z">
              <w:rPr>
                <w:rFonts w:ascii="Aptos" w:hAnsi="Aptos"/>
              </w:rPr>
            </w:rPrChange>
          </w:rPr>
          <w:delText xml:space="preserve"> (</w:delText>
        </w:r>
        <w:r w:rsidR="003F613E" w:rsidRPr="006E54B4" w:rsidDel="009623C0">
          <w:rPr>
            <w:b/>
            <w:bCs/>
            <w:rPrChange w:id="495" w:author="Chelsea Helion" w:date="2024-10-23T10:53:00Z">
              <w:rPr>
                <w:rFonts w:ascii="Aptos" w:hAnsi="Aptos"/>
                <w:b/>
                <w:bCs/>
              </w:rPr>
            </w:rPrChange>
          </w:rPr>
          <w:delText>Figure 2A</w:delText>
        </w:r>
        <w:r w:rsidR="003F613E" w:rsidRPr="006E54B4" w:rsidDel="009623C0">
          <w:rPr>
            <w:rPrChange w:id="496" w:author="Chelsea Helion" w:date="2024-10-23T10:53:00Z">
              <w:rPr>
                <w:rFonts w:ascii="Aptos" w:hAnsi="Aptos"/>
              </w:rPr>
            </w:rPrChange>
          </w:rPr>
          <w:delText>)</w:delText>
        </w:r>
        <w:r w:rsidRPr="006E54B4" w:rsidDel="009623C0">
          <w:rPr>
            <w:rPrChange w:id="497" w:author="Chelsea Helion" w:date="2024-10-23T10:53:00Z">
              <w:rPr>
                <w:rFonts w:ascii="Aptos" w:hAnsi="Aptos"/>
              </w:rPr>
            </w:rPrChange>
          </w:rPr>
          <w:delText>.</w:delText>
        </w:r>
        <w:r w:rsidR="00CF2D02" w:rsidRPr="006E54B4" w:rsidDel="009623C0">
          <w:rPr>
            <w:rPrChange w:id="498" w:author="Chelsea Helion" w:date="2024-10-23T10:53:00Z">
              <w:rPr>
                <w:rFonts w:ascii="Aptos" w:hAnsi="Aptos"/>
              </w:rPr>
            </w:rPrChange>
          </w:rPr>
          <w:delText xml:space="preserve"> The episodes halves were presented in chronological order.</w:delText>
        </w:r>
        <w:r w:rsidRPr="006E54B4" w:rsidDel="009623C0">
          <w:rPr>
            <w:rPrChange w:id="499" w:author="Chelsea Helion" w:date="2024-10-23T10:53:00Z">
              <w:rPr>
                <w:rFonts w:ascii="Aptos" w:hAnsi="Aptos"/>
              </w:rPr>
            </w:rPrChange>
          </w:rPr>
          <w:delText xml:space="preserve"> Prior to exposure, participants were pseudo-randomly assigned to one of two conditions using a dynamic allocation approach in which the probability of condition assignment was determined by </w:delText>
        </w:r>
        <w:r w:rsidRPr="006E54B4" w:rsidDel="009623C0">
          <w:rPr>
            <w:rPrChange w:id="500" w:author="Chelsea Helion" w:date="2024-10-23T10:53:00Z">
              <w:rPr>
                <w:rFonts w:ascii="Aptos" w:hAnsi="Aptos"/>
              </w:rPr>
            </w:rPrChange>
          </w:rPr>
          <w:lastRenderedPageBreak/>
          <w:delText>the distribution of subjects who had already completed the study in each condition. Subjects were assigned to continuously rate their certainty of a predefined stimulus-specific outcome (i.e., a target character’s innocence</w:delText>
        </w:r>
        <w:r w:rsidR="008F5F9D" w:rsidRPr="006E54B4" w:rsidDel="009623C0">
          <w:rPr>
            <w:rPrChange w:id="501" w:author="Chelsea Helion" w:date="2024-10-23T10:53:00Z">
              <w:rPr>
                <w:rFonts w:ascii="Aptos" w:hAnsi="Aptos"/>
              </w:rPr>
            </w:rPrChange>
          </w:rPr>
          <w:delText>/</w:delText>
        </w:r>
        <w:r w:rsidRPr="006E54B4" w:rsidDel="009623C0">
          <w:rPr>
            <w:rPrChange w:id="502" w:author="Chelsea Helion" w:date="2024-10-23T10:53:00Z">
              <w:rPr>
                <w:rFonts w:ascii="Aptos" w:hAnsi="Aptos"/>
              </w:rPr>
            </w:rPrChange>
          </w:rPr>
          <w:delText>guilt) for one half of the stimulus</w:delText>
        </w:r>
        <w:r w:rsidR="008F5F9D" w:rsidRPr="006E54B4" w:rsidDel="009623C0">
          <w:rPr>
            <w:rPrChange w:id="503" w:author="Chelsea Helion" w:date="2024-10-23T10:53:00Z">
              <w:rPr>
                <w:rFonts w:ascii="Aptos" w:hAnsi="Aptos"/>
              </w:rPr>
            </w:rPrChange>
          </w:rPr>
          <w:delText xml:space="preserve">. They were instructed to </w:delText>
        </w:r>
        <w:r w:rsidRPr="006E54B4" w:rsidDel="009623C0">
          <w:rPr>
            <w:rPrChange w:id="504" w:author="Chelsea Helion" w:date="2024-10-23T10:53:00Z">
              <w:rPr>
                <w:rFonts w:ascii="Aptos" w:hAnsi="Aptos"/>
              </w:rPr>
            </w:rPrChange>
          </w:rPr>
          <w:delText>watch the other half without rating, but to evaluate the stimulus as if they were providing ratings</w:delText>
        </w:r>
        <w:r w:rsidR="00CF2D02" w:rsidRPr="006E54B4" w:rsidDel="009623C0">
          <w:rPr>
            <w:rPrChange w:id="505" w:author="Chelsea Helion" w:date="2024-10-23T10:53:00Z">
              <w:rPr>
                <w:rFonts w:ascii="Aptos" w:hAnsi="Aptos"/>
              </w:rPr>
            </w:rPrChange>
          </w:rPr>
          <w:delText xml:space="preserve"> </w:delText>
        </w:r>
        <w:r w:rsidR="008F5F9D" w:rsidRPr="006E54B4" w:rsidDel="009623C0">
          <w:rPr>
            <w:rPrChange w:id="506" w:author="Chelsea Helion" w:date="2024-10-23T10:53:00Z">
              <w:rPr>
                <w:rFonts w:ascii="Aptos" w:hAnsi="Aptos"/>
              </w:rPr>
            </w:rPrChange>
          </w:rPr>
          <w:delText>(i.e., to assess a target character’s innocence/guilt) (</w:delText>
        </w:r>
        <w:r w:rsidR="008F5F9D" w:rsidRPr="006E54B4" w:rsidDel="009623C0">
          <w:rPr>
            <w:b/>
            <w:bCs/>
            <w:rPrChange w:id="507" w:author="Chelsea Helion" w:date="2024-10-23T10:53:00Z">
              <w:rPr>
                <w:rFonts w:ascii="Aptos" w:hAnsi="Aptos"/>
                <w:b/>
                <w:bCs/>
              </w:rPr>
            </w:rPrChange>
          </w:rPr>
          <w:delText>Figure 2B</w:delText>
        </w:r>
        <w:r w:rsidR="008F5F9D" w:rsidRPr="006E54B4" w:rsidDel="009623C0">
          <w:rPr>
            <w:rPrChange w:id="508" w:author="Chelsea Helion" w:date="2024-10-23T10:53:00Z">
              <w:rPr>
                <w:rFonts w:ascii="Aptos" w:hAnsi="Aptos"/>
              </w:rPr>
            </w:rPrChange>
          </w:rPr>
          <w:delText xml:space="preserve">). </w:delText>
        </w:r>
        <w:r w:rsidRPr="006E54B4" w:rsidDel="009623C0">
          <w:rPr>
            <w:rPrChange w:id="509" w:author="Chelsea Helion" w:date="2024-10-23T10:53:00Z">
              <w:rPr>
                <w:rFonts w:ascii="Aptos" w:hAnsi="Aptos"/>
              </w:rPr>
            </w:rPrChange>
          </w:rPr>
          <w:delText xml:space="preserve">When rating, a bipolar, horizontally-positioned scale was visualized below the video stimulus. The initial position of scale was set to 0% certainty. Pressing a button with the </w:delText>
        </w:r>
        <w:r w:rsidR="00510C6B" w:rsidRPr="006E54B4" w:rsidDel="009623C0">
          <w:rPr>
            <w:rPrChange w:id="510" w:author="Chelsea Helion" w:date="2024-10-23T10:53:00Z">
              <w:rPr>
                <w:rFonts w:ascii="Aptos" w:hAnsi="Aptos"/>
              </w:rPr>
            </w:rPrChange>
          </w:rPr>
          <w:delText xml:space="preserve">index finger </w:delText>
        </w:r>
        <w:r w:rsidRPr="006E54B4" w:rsidDel="009623C0">
          <w:rPr>
            <w:rPrChange w:id="511" w:author="Chelsea Helion" w:date="2024-10-23T10:53:00Z">
              <w:rPr>
                <w:rFonts w:ascii="Aptos" w:hAnsi="Aptos"/>
              </w:rPr>
            </w:rPrChange>
          </w:rPr>
          <w:delTex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delText>
        </w:r>
      </w:del>
    </w:p>
    <w:p w14:paraId="0F1DFB38" w14:textId="77777777" w:rsidR="00A565EC" w:rsidRDefault="00A565EC">
      <w:pPr>
        <w:spacing w:line="240" w:lineRule="auto"/>
        <w:jc w:val="both"/>
        <w:rPr>
          <w:ins w:id="512" w:author="Billy Mitchell" w:date="2024-10-30T09:47:00Z" w16du:dateUtc="2024-10-30T13:47:00Z"/>
          <w:b/>
        </w:rPr>
        <w:pPrChange w:id="513" w:author="Billy Mitchell" w:date="2024-10-30T09:47:00Z" w16du:dateUtc="2024-10-30T13:47:00Z">
          <w:pPr>
            <w:spacing w:line="240" w:lineRule="auto"/>
            <w:ind w:firstLine="720"/>
            <w:jc w:val="both"/>
          </w:pPr>
        </w:pPrChange>
      </w:pPr>
    </w:p>
    <w:p w14:paraId="44E47AA0" w14:textId="77777777" w:rsidR="00A565EC" w:rsidRPr="006E54B4" w:rsidRDefault="00A565EC" w:rsidP="008F5F9D">
      <w:pPr>
        <w:spacing w:line="240" w:lineRule="auto"/>
        <w:ind w:firstLine="720"/>
        <w:jc w:val="both"/>
        <w:rPr>
          <w:ins w:id="514" w:author="Billy Mitchell" w:date="2024-10-30T09:47:00Z" w16du:dateUtc="2024-10-30T13:47:00Z"/>
          <w:rPrChange w:id="515" w:author="Chelsea Helion" w:date="2024-10-23T10:53:00Z">
            <w:rPr>
              <w:ins w:id="516" w:author="Billy Mitchell" w:date="2024-10-30T09:47:00Z" w16du:dateUtc="2024-10-30T13:47:00Z"/>
              <w:rFonts w:ascii="Aptos" w:hAnsi="Aptos"/>
            </w:rPr>
          </w:rPrChange>
        </w:rPr>
      </w:pPr>
    </w:p>
    <w:p w14:paraId="2BD669F1" w14:textId="462CF3E6" w:rsidR="00DE0869" w:rsidRPr="006E54B4" w:rsidDel="0076279C" w:rsidRDefault="00000000" w:rsidP="00AF6336">
      <w:pPr>
        <w:spacing w:line="240" w:lineRule="auto"/>
        <w:ind w:firstLine="720"/>
        <w:jc w:val="both"/>
        <w:rPr>
          <w:del w:id="517" w:author="Chelsea Helion" w:date="2024-10-25T12:17:00Z"/>
          <w:rPrChange w:id="518" w:author="Chelsea Helion" w:date="2024-10-23T10:53:00Z">
            <w:rPr>
              <w:del w:id="519" w:author="Chelsea Helion" w:date="2024-10-25T12:17:00Z"/>
              <w:rFonts w:ascii="Aptos" w:hAnsi="Aptos"/>
            </w:rPr>
          </w:rPrChange>
        </w:rPr>
      </w:pPr>
      <w:del w:id="520" w:author="Chelsea Helion" w:date="2024-10-25T12:17:00Z">
        <w:r w:rsidRPr="006E54B4" w:rsidDel="0076279C">
          <w:rPr>
            <w:b/>
            <w:rPrChange w:id="521" w:author="Chelsea Helion" w:date="2024-10-23T10:53:00Z">
              <w:rPr>
                <w:rFonts w:ascii="Aptos" w:hAnsi="Aptos"/>
                <w:b/>
              </w:rPr>
            </w:rPrChange>
          </w:rPr>
          <w:delText xml:space="preserve">Experimental display and rating acquisition. </w:delText>
        </w:r>
        <w:r w:rsidRPr="006E54B4" w:rsidDel="0076279C">
          <w:rPr>
            <w:rPrChange w:id="522" w:author="Chelsea Helion" w:date="2024-10-23T10:53:00Z">
              <w:rPr>
                <w:rFonts w:ascii="Aptos" w:hAnsi="Aptos"/>
              </w:rPr>
            </w:rPrChange>
          </w:rPr>
          <w:delText>Software and hardware options available to researchers specifically designed for collecting continuous self-report ratings are numerous and constitute a rich topic of research on their own (</w:delText>
        </w:r>
        <w:r w:rsidR="00891CBC" w:rsidRPr="006E54B4" w:rsidDel="0076279C">
          <w:rPr>
            <w:rPrChange w:id="523" w:author="Chelsea Helion" w:date="2024-10-23T10:53:00Z">
              <w:rPr>
                <w:rFonts w:ascii="Aptos" w:hAnsi="Aptos"/>
              </w:rPr>
            </w:rPrChange>
          </w:rPr>
          <w:fldChar w:fldCharType="begin"/>
        </w:r>
        <w:r w:rsidR="004F2335" w:rsidRPr="006E54B4" w:rsidDel="0076279C">
          <w:rPr>
            <w:rPrChange w:id="524" w:author="Chelsea Helion" w:date="2024-10-23T10:53:00Z">
              <w:rPr>
                <w:rFonts w:ascii="Aptos" w:hAnsi="Aptos"/>
              </w:rPr>
            </w:rPrChange>
          </w:rPr>
          <w:del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delInstrText>
        </w:r>
        <w:r w:rsidR="00891CBC" w:rsidRPr="006E54B4" w:rsidDel="0076279C">
          <w:rPr>
            <w:rPrChange w:id="525" w:author="Chelsea Helion" w:date="2024-10-23T10:53:00Z">
              <w:rPr>
                <w:rFonts w:ascii="Aptos" w:hAnsi="Aptos"/>
              </w:rPr>
            </w:rPrChange>
          </w:rPr>
          <w:fldChar w:fldCharType="separate"/>
        </w:r>
        <w:r w:rsidR="00891CBC" w:rsidRPr="006E54B4" w:rsidDel="0076279C">
          <w:rPr>
            <w:rPrChange w:id="526" w:author="Chelsea Helion" w:date="2024-10-23T10:53:00Z">
              <w:rPr>
                <w:rFonts w:ascii="Aptos" w:hAnsi="Aptos"/>
              </w:rPr>
            </w:rPrChange>
          </w:rPr>
          <w:delText>Girard &amp; Wright (2018)</w:delText>
        </w:r>
        <w:r w:rsidR="00891CBC" w:rsidRPr="006E54B4" w:rsidDel="0076279C">
          <w:rPr>
            <w:rPrChange w:id="527" w:author="Chelsea Helion" w:date="2024-10-23T10:53:00Z">
              <w:rPr>
                <w:rFonts w:ascii="Aptos" w:hAnsi="Aptos"/>
              </w:rPr>
            </w:rPrChange>
          </w:rPr>
          <w:fldChar w:fldCharType="end"/>
        </w:r>
        <w:r w:rsidR="00891CBC" w:rsidRPr="006E54B4" w:rsidDel="0076279C">
          <w:rPr>
            <w:rPrChange w:id="528" w:author="Chelsea Helion" w:date="2024-10-23T10:53:00Z">
              <w:rPr>
                <w:rFonts w:ascii="Aptos" w:hAnsi="Aptos"/>
              </w:rPr>
            </w:rPrChange>
          </w:rPr>
          <w:delText xml:space="preserve"> </w:delText>
        </w:r>
        <w:r w:rsidRPr="006E54B4" w:rsidDel="0076279C">
          <w:rPr>
            <w:rPrChange w:id="529" w:author="Chelsea Helion" w:date="2024-10-23T10:53:00Z">
              <w:rPr>
                <w:rFonts w:ascii="Aptos" w:hAnsi="Aptos"/>
              </w:rPr>
            </w:rPrChange>
          </w:rPr>
          <w:delText xml:space="preserve">contains a useful summary of these efforts). We designed a novel script programmed in Python </w:delText>
        </w:r>
        <w:r w:rsidR="00701D6A" w:rsidRPr="006E54B4" w:rsidDel="0076279C">
          <w:rPr>
            <w:rPrChange w:id="530" w:author="Chelsea Helion" w:date="2024-10-23T10:53:00Z">
              <w:rPr>
                <w:rFonts w:ascii="Aptos" w:hAnsi="Aptos"/>
              </w:rPr>
            </w:rPrChange>
          </w:rPr>
          <w:delText>[</w:delText>
        </w:r>
        <w:r w:rsidRPr="006E54B4" w:rsidDel="0076279C">
          <w:rPr>
            <w:rPrChange w:id="531" w:author="Chelsea Helion" w:date="2024-10-23T10:53:00Z">
              <w:rPr>
                <w:rFonts w:ascii="Aptos" w:hAnsi="Aptos"/>
              </w:rPr>
            </w:rPrChange>
          </w:rPr>
          <w:delText>v3.8.13</w:delText>
        </w:r>
        <w:r w:rsidR="00701D6A" w:rsidRPr="006E54B4" w:rsidDel="0076279C">
          <w:rPr>
            <w:rPrChange w:id="532" w:author="Chelsea Helion" w:date="2024-10-23T10:53:00Z">
              <w:rPr>
                <w:rFonts w:ascii="Aptos" w:hAnsi="Aptos"/>
              </w:rPr>
            </w:rPrChange>
          </w:rPr>
          <w:delText>]</w:delText>
        </w:r>
        <w:r w:rsidRPr="006E54B4" w:rsidDel="0076279C">
          <w:rPr>
            <w:rPrChange w:id="533" w:author="Chelsea Helion" w:date="2024-10-23T10:53:00Z">
              <w:rPr>
                <w:rFonts w:ascii="Aptos" w:hAnsi="Aptos"/>
              </w:rPr>
            </w:rPrChange>
          </w:rPr>
          <w:delText xml:space="preserve"> </w:delText>
        </w:r>
        <w:r w:rsidR="005A3E80" w:rsidRPr="006E54B4" w:rsidDel="0076279C">
          <w:rPr>
            <w:rPrChange w:id="534" w:author="Chelsea Helion" w:date="2024-10-23T10:53:00Z">
              <w:rPr>
                <w:rFonts w:ascii="Aptos" w:hAnsi="Aptos"/>
              </w:rPr>
            </w:rPrChange>
          </w:rPr>
          <w:fldChar w:fldCharType="begin"/>
        </w:r>
        <w:r w:rsidR="004F2335" w:rsidRPr="006E54B4" w:rsidDel="0076279C">
          <w:rPr>
            <w:rPrChange w:id="535" w:author="Chelsea Helion" w:date="2024-10-23T10:53:00Z">
              <w:rPr>
                <w:rFonts w:ascii="Aptos" w:hAnsi="Aptos"/>
              </w:rPr>
            </w:rPrChange>
          </w:rPr>
          <w:del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delInstrText>
        </w:r>
        <w:r w:rsidR="005A3E80" w:rsidRPr="006E54B4" w:rsidDel="0076279C">
          <w:rPr>
            <w:rPrChange w:id="536" w:author="Chelsea Helion" w:date="2024-10-23T10:53:00Z">
              <w:rPr>
                <w:rFonts w:ascii="Aptos" w:hAnsi="Aptos"/>
              </w:rPr>
            </w:rPrChange>
          </w:rPr>
          <w:fldChar w:fldCharType="separate"/>
        </w:r>
        <w:r w:rsidR="005A3E80" w:rsidRPr="006E54B4" w:rsidDel="0076279C">
          <w:rPr>
            <w:rPrChange w:id="537" w:author="Chelsea Helion" w:date="2024-10-23T10:53:00Z">
              <w:rPr>
                <w:rFonts w:ascii="Aptos" w:hAnsi="Aptos"/>
              </w:rPr>
            </w:rPrChange>
          </w:rPr>
          <w:delText>(van Rossum, 1995)</w:delText>
        </w:r>
        <w:r w:rsidR="005A3E80" w:rsidRPr="006E54B4" w:rsidDel="0076279C">
          <w:rPr>
            <w:rPrChange w:id="538" w:author="Chelsea Helion" w:date="2024-10-23T10:53:00Z">
              <w:rPr>
                <w:rFonts w:ascii="Aptos" w:hAnsi="Aptos"/>
              </w:rPr>
            </w:rPrChange>
          </w:rPr>
          <w:fldChar w:fldCharType="end"/>
        </w:r>
        <w:r w:rsidRPr="006E54B4" w:rsidDel="0076279C">
          <w:rPr>
            <w:rPrChange w:id="539" w:author="Chelsea Helion" w:date="2024-10-23T10:53:00Z">
              <w:rPr>
                <w:rFonts w:ascii="Aptos" w:hAnsi="Aptos"/>
              </w:rPr>
            </w:rPrChange>
          </w:rPr>
          <w:delText xml:space="preserve"> using the PsychoPy </w:delText>
        </w:r>
        <w:r w:rsidR="00701D6A" w:rsidRPr="006E54B4" w:rsidDel="0076279C">
          <w:rPr>
            <w:rPrChange w:id="540" w:author="Chelsea Helion" w:date="2024-10-23T10:53:00Z">
              <w:rPr>
                <w:rFonts w:ascii="Aptos" w:hAnsi="Aptos"/>
              </w:rPr>
            </w:rPrChange>
          </w:rPr>
          <w:delText>[</w:delText>
        </w:r>
        <w:r w:rsidRPr="006E54B4" w:rsidDel="0076279C">
          <w:rPr>
            <w:rPrChange w:id="541" w:author="Chelsea Helion" w:date="2024-10-23T10:53:00Z">
              <w:rPr>
                <w:rFonts w:ascii="Aptos" w:hAnsi="Aptos"/>
              </w:rPr>
            </w:rPrChange>
          </w:rPr>
          <w:delText>v2021.2.3</w:delText>
        </w:r>
        <w:r w:rsidR="00701D6A" w:rsidRPr="006E54B4" w:rsidDel="0076279C">
          <w:rPr>
            <w:rPrChange w:id="542" w:author="Chelsea Helion" w:date="2024-10-23T10:53:00Z">
              <w:rPr>
                <w:rFonts w:ascii="Aptos" w:hAnsi="Aptos"/>
              </w:rPr>
            </w:rPrChange>
          </w:rPr>
          <w:delText>]</w:delText>
        </w:r>
        <w:r w:rsidRPr="006E54B4" w:rsidDel="0076279C">
          <w:rPr>
            <w:rPrChange w:id="543" w:author="Chelsea Helion" w:date="2024-10-23T10:53:00Z">
              <w:rPr>
                <w:rFonts w:ascii="Aptos" w:hAnsi="Aptos"/>
              </w:rPr>
            </w:rPrChange>
          </w:rPr>
          <w:delText xml:space="preserve"> </w:delText>
        </w:r>
        <w:r w:rsidR="005A3E80" w:rsidRPr="006E54B4" w:rsidDel="0076279C">
          <w:rPr>
            <w:rPrChange w:id="544" w:author="Chelsea Helion" w:date="2024-10-23T10:53:00Z">
              <w:rPr>
                <w:rFonts w:ascii="Aptos" w:hAnsi="Aptos"/>
              </w:rPr>
            </w:rPrChange>
          </w:rPr>
          <w:fldChar w:fldCharType="begin"/>
        </w:r>
        <w:r w:rsidR="004F2335" w:rsidRPr="006E54B4" w:rsidDel="0076279C">
          <w:rPr>
            <w:rPrChange w:id="545" w:author="Chelsea Helion" w:date="2024-10-23T10:53:00Z">
              <w:rPr>
                <w:rFonts w:ascii="Aptos" w:hAnsi="Aptos"/>
              </w:rPr>
            </w:rPrChange>
          </w:rPr>
          <w:del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delInstrText>
        </w:r>
        <w:r w:rsidR="005A3E80" w:rsidRPr="006E54B4" w:rsidDel="0076279C">
          <w:rPr>
            <w:rPrChange w:id="546" w:author="Chelsea Helion" w:date="2024-10-23T10:53:00Z">
              <w:rPr>
                <w:rFonts w:ascii="Aptos" w:hAnsi="Aptos"/>
              </w:rPr>
            </w:rPrChange>
          </w:rPr>
          <w:fldChar w:fldCharType="separate"/>
        </w:r>
        <w:r w:rsidR="005A3E80" w:rsidRPr="006E54B4" w:rsidDel="0076279C">
          <w:rPr>
            <w:rPrChange w:id="547" w:author="Chelsea Helion" w:date="2024-10-23T10:53:00Z">
              <w:rPr>
                <w:rFonts w:ascii="Aptos" w:hAnsi="Aptos"/>
              </w:rPr>
            </w:rPrChange>
          </w:rPr>
          <w:delText>(Peirce et al., 2019)</w:delText>
        </w:r>
        <w:r w:rsidR="005A3E80" w:rsidRPr="006E54B4" w:rsidDel="0076279C">
          <w:rPr>
            <w:rPrChange w:id="548" w:author="Chelsea Helion" w:date="2024-10-23T10:53:00Z">
              <w:rPr>
                <w:rFonts w:ascii="Aptos" w:hAnsi="Aptos"/>
              </w:rPr>
            </w:rPrChange>
          </w:rPr>
          <w:fldChar w:fldCharType="end"/>
        </w:r>
        <w:r w:rsidR="005A3E80" w:rsidRPr="006E54B4" w:rsidDel="0076279C">
          <w:rPr>
            <w:rPrChange w:id="549" w:author="Chelsea Helion" w:date="2024-10-23T10:53:00Z">
              <w:rPr>
                <w:rFonts w:ascii="Aptos" w:hAnsi="Aptos"/>
              </w:rPr>
            </w:rPrChange>
          </w:rPr>
          <w:delText xml:space="preserve"> </w:delText>
        </w:r>
        <w:r w:rsidR="00701D6A" w:rsidRPr="006E54B4" w:rsidDel="0076279C">
          <w:rPr>
            <w:rPrChange w:id="550" w:author="Chelsea Helion" w:date="2024-10-23T10:53:00Z">
              <w:rPr>
                <w:rFonts w:ascii="Aptos" w:hAnsi="Aptos"/>
              </w:rPr>
            </w:rPrChange>
          </w:rPr>
          <w:delText xml:space="preserve">python library </w:delText>
        </w:r>
        <w:r w:rsidRPr="006E54B4" w:rsidDel="0076279C">
          <w:rPr>
            <w:rPrChange w:id="551" w:author="Chelsea Helion" w:date="2024-10-23T10:53:00Z">
              <w:rPr>
                <w:rFonts w:ascii="Aptos" w:hAnsi="Aptos"/>
              </w:rPr>
            </w:rPrChange>
          </w:rPr>
          <w:delText xml:space="preserve">to capture our ratings. This choice provided flexibility to customize components present in the experimental session and ensured, due to using open-source software, that the code could be readily shared, replicated, and operated on any other </w:delText>
        </w:r>
        <w:r w:rsidR="00CF2D02" w:rsidRPr="006E54B4" w:rsidDel="0076279C">
          <w:rPr>
            <w:rPrChange w:id="552" w:author="Chelsea Helion" w:date="2024-10-23T10:53:00Z">
              <w:rPr>
                <w:rFonts w:ascii="Aptos" w:hAnsi="Aptos"/>
              </w:rPr>
            </w:rPrChange>
          </w:rPr>
          <w:delText>P</w:delText>
        </w:r>
        <w:r w:rsidRPr="006E54B4" w:rsidDel="0076279C">
          <w:rPr>
            <w:rPrChange w:id="553" w:author="Chelsea Helion" w:date="2024-10-23T10:53:00Z">
              <w:rPr>
                <w:rFonts w:ascii="Aptos" w:hAnsi="Aptos"/>
              </w:rPr>
            </w:rPrChange>
          </w:rPr>
          <w:delTex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delText>
        </w:r>
        <w:r w:rsidR="00510C6B" w:rsidRPr="006E54B4" w:rsidDel="0076279C">
          <w:rPr>
            <w:rPrChange w:id="554" w:author="Chelsea Helion" w:date="2024-10-23T10:53:00Z">
              <w:rPr>
                <w:rFonts w:ascii="Aptos" w:hAnsi="Aptos"/>
              </w:rPr>
            </w:rPrChange>
          </w:rPr>
          <w:delText xml:space="preserve"> </w:delText>
        </w:r>
        <w:r w:rsidRPr="006E54B4" w:rsidDel="0076279C">
          <w:rPr>
            <w:rPrChange w:id="555" w:author="Chelsea Helion" w:date="2024-10-23T10:53:00Z">
              <w:rPr>
                <w:rFonts w:ascii="Aptos" w:hAnsi="Aptos"/>
              </w:rPr>
            </w:rPrChange>
          </w:rPr>
          <w:delText>Additionally, by incrementing rating values only upon release of the button, rather than continuously for as long as the button is pressed, we hope</w:delText>
        </w:r>
        <w:r w:rsidR="008F5F9D" w:rsidRPr="006E54B4" w:rsidDel="0076279C">
          <w:rPr>
            <w:rPrChange w:id="556" w:author="Chelsea Helion" w:date="2024-10-23T10:53:00Z">
              <w:rPr>
                <w:rFonts w:ascii="Aptos" w:hAnsi="Aptos"/>
              </w:rPr>
            </w:rPrChange>
          </w:rPr>
          <w:delText>d</w:delText>
        </w:r>
        <w:r w:rsidRPr="006E54B4" w:rsidDel="0076279C">
          <w:rPr>
            <w:rPrChange w:id="557" w:author="Chelsea Helion" w:date="2024-10-23T10:53:00Z">
              <w:rPr>
                <w:rFonts w:ascii="Aptos" w:hAnsi="Aptos"/>
              </w:rPr>
            </w:rPrChange>
          </w:rPr>
          <w:delText xml:space="preserve"> to more clearly delineate inflections in neural activity associated with rating or button pressing. </w:delText>
        </w:r>
        <w:r w:rsidR="00C918C3" w:rsidRPr="006E54B4" w:rsidDel="0076279C">
          <w:rPr>
            <w:rPrChange w:id="558" w:author="Chelsea Helion" w:date="2024-10-23T10:53:00Z">
              <w:rPr>
                <w:rFonts w:ascii="Aptos" w:hAnsi="Aptos"/>
              </w:rPr>
            </w:rPrChange>
          </w:rPr>
          <w:delText xml:space="preserve">All subjects used their right hand to provide ratings. Left handed subjects did not report any difficulties using the right-hand button box. </w:delText>
        </w:r>
        <w:r w:rsidRPr="006E54B4" w:rsidDel="0076279C">
          <w:rPr>
            <w:rPrChange w:id="559" w:author="Chelsea Helion" w:date="2024-10-23T10:53:00Z">
              <w:rPr>
                <w:rFonts w:ascii="Aptos" w:hAnsi="Aptos"/>
              </w:rPr>
            </w:rPrChange>
          </w:rPr>
          <w:delText>Ratings were sampled at the stimulus’s average framerate (24 Hz).</w:delText>
        </w:r>
      </w:del>
    </w:p>
    <w:p w14:paraId="5BAAFCD8" w14:textId="370357B2" w:rsidR="00DE0869" w:rsidRPr="006E54B4" w:rsidDel="0076279C" w:rsidRDefault="00000000" w:rsidP="00AF6336">
      <w:pPr>
        <w:spacing w:line="240" w:lineRule="auto"/>
        <w:ind w:firstLine="720"/>
        <w:jc w:val="both"/>
        <w:rPr>
          <w:del w:id="560" w:author="Chelsea Helion" w:date="2024-10-25T12:17:00Z"/>
          <w:rPrChange w:id="561" w:author="Chelsea Helion" w:date="2024-10-23T10:53:00Z">
            <w:rPr>
              <w:del w:id="562" w:author="Chelsea Helion" w:date="2024-10-25T12:17:00Z"/>
              <w:rFonts w:ascii="Aptos" w:hAnsi="Aptos"/>
            </w:rPr>
          </w:rPrChange>
        </w:rPr>
      </w:pPr>
      <w:del w:id="563" w:author="Chelsea Helion" w:date="2024-10-25T12:17:00Z">
        <w:r w:rsidRPr="006E54B4" w:rsidDel="0076279C">
          <w:rPr>
            <w:b/>
            <w:rPrChange w:id="564" w:author="Chelsea Helion" w:date="2024-10-23T10:53:00Z">
              <w:rPr>
                <w:rFonts w:ascii="Aptos" w:hAnsi="Aptos"/>
                <w:b/>
              </w:rPr>
            </w:rPrChange>
          </w:rPr>
          <w:delText xml:space="preserve">Image Acquisition. </w:delText>
        </w:r>
        <w:r w:rsidRPr="006E54B4" w:rsidDel="0076279C">
          <w:rPr>
            <w:rPrChange w:id="565" w:author="Chelsea Helion" w:date="2024-10-23T10:53:00Z">
              <w:rPr>
                <w:rFonts w:ascii="Aptos" w:hAnsi="Aptos"/>
              </w:rPr>
            </w:rPrChange>
          </w:rPr>
          <w:delText>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w:delText>
        </w:r>
        <w:r w:rsidR="008F5F9D" w:rsidRPr="006E54B4" w:rsidDel="0076279C">
          <w:rPr>
            <w:rPrChange w:id="566" w:author="Chelsea Helion" w:date="2024-10-23T10:53:00Z">
              <w:rPr>
                <w:rFonts w:ascii="Aptos" w:hAnsi="Aptos"/>
              </w:rPr>
            </w:rPrChange>
          </w:rPr>
          <w:delText>a</w:delText>
        </w:r>
        <w:r w:rsidRPr="006E54B4" w:rsidDel="0076279C">
          <w:rPr>
            <w:rPrChange w:id="567" w:author="Chelsea Helion" w:date="2024-10-23T10:53:00Z">
              <w:rPr>
                <w:rFonts w:ascii="Aptos" w:hAnsi="Aptos"/>
              </w:rPr>
            </w:rPrChange>
          </w:rPr>
          <w:delText xml:space="preserve"> rotating checkered pattern paired with pink noise) preceded the stimulus of each run. Without a stimulus buffer, the global arousal response that video stimuli often elicit may </w:delText>
        </w:r>
        <w:r w:rsidR="00CF2D02" w:rsidRPr="006E54B4" w:rsidDel="0076279C">
          <w:rPr>
            <w:rPrChange w:id="568" w:author="Chelsea Helion" w:date="2024-10-23T10:53:00Z">
              <w:rPr>
                <w:rFonts w:ascii="Aptos" w:hAnsi="Aptos"/>
              </w:rPr>
            </w:rPrChange>
          </w:rPr>
          <w:delText xml:space="preserve">have </w:delText>
        </w:r>
        <w:r w:rsidRPr="006E54B4" w:rsidDel="0076279C">
          <w:rPr>
            <w:rPrChange w:id="569" w:author="Chelsea Helion" w:date="2024-10-23T10:53:00Z">
              <w:rPr>
                <w:rFonts w:ascii="Aptos" w:hAnsi="Aptos"/>
              </w:rPr>
            </w:rPrChange>
          </w:rPr>
          <w:delText>occur</w:delText>
        </w:r>
        <w:r w:rsidR="00CF2D02" w:rsidRPr="006E54B4" w:rsidDel="0076279C">
          <w:rPr>
            <w:rPrChange w:id="570" w:author="Chelsea Helion" w:date="2024-10-23T10:53:00Z">
              <w:rPr>
                <w:rFonts w:ascii="Aptos" w:hAnsi="Aptos"/>
              </w:rPr>
            </w:rPrChange>
          </w:rPr>
          <w:delText>red</w:delText>
        </w:r>
        <w:r w:rsidRPr="006E54B4" w:rsidDel="0076279C">
          <w:rPr>
            <w:rPrChange w:id="571" w:author="Chelsea Helion" w:date="2024-10-23T10:53:00Z">
              <w:rPr>
                <w:rFonts w:ascii="Aptos" w:hAnsi="Aptos"/>
              </w:rPr>
            </w:rPrChange>
          </w:rPr>
          <w:delText xml:space="preserve"> during our stimulus and </w:delText>
        </w:r>
        <w:r w:rsidR="00CF2D02" w:rsidRPr="006E54B4" w:rsidDel="0076279C">
          <w:rPr>
            <w:rPrChange w:id="572" w:author="Chelsea Helion" w:date="2024-10-23T10:53:00Z">
              <w:rPr>
                <w:rFonts w:ascii="Aptos" w:hAnsi="Aptos"/>
              </w:rPr>
            </w:rPrChange>
          </w:rPr>
          <w:delText xml:space="preserve">would have </w:delText>
        </w:r>
        <w:r w:rsidRPr="006E54B4" w:rsidDel="0076279C">
          <w:rPr>
            <w:rPrChange w:id="573" w:author="Chelsea Helion" w:date="2024-10-23T10:53:00Z">
              <w:rPr>
                <w:rFonts w:ascii="Aptos" w:hAnsi="Aptos"/>
              </w:rPr>
            </w:rPrChange>
          </w:rPr>
          <w:delText>result</w:delText>
        </w:r>
        <w:r w:rsidR="00CF2D02" w:rsidRPr="006E54B4" w:rsidDel="0076279C">
          <w:rPr>
            <w:rPrChange w:id="574" w:author="Chelsea Helion" w:date="2024-10-23T10:53:00Z">
              <w:rPr>
                <w:rFonts w:ascii="Aptos" w:hAnsi="Aptos"/>
              </w:rPr>
            </w:rPrChange>
          </w:rPr>
          <w:delText>ed</w:delText>
        </w:r>
        <w:r w:rsidRPr="006E54B4" w:rsidDel="0076279C">
          <w:rPr>
            <w:rPrChange w:id="575" w:author="Chelsea Helion" w:date="2024-10-23T10:53:00Z">
              <w:rPr>
                <w:rFonts w:ascii="Aptos" w:hAnsi="Aptos"/>
              </w:rPr>
            </w:rPrChange>
          </w:rPr>
          <w:delText xml:space="preserve"> in having to truncate neural data </w:delText>
        </w:r>
        <w:r w:rsidR="008F518E" w:rsidRPr="006E54B4" w:rsidDel="0076279C">
          <w:rPr>
            <w:rPrChange w:id="576" w:author="Chelsea Helion" w:date="2024-10-23T10:53:00Z">
              <w:rPr>
                <w:rFonts w:ascii="Aptos" w:hAnsi="Aptos"/>
              </w:rPr>
            </w:rPrChange>
          </w:rPr>
          <w:fldChar w:fldCharType="begin"/>
        </w:r>
        <w:r w:rsidR="004F2335" w:rsidRPr="006E54B4" w:rsidDel="0076279C">
          <w:rPr>
            <w:rPrChange w:id="577" w:author="Chelsea Helion" w:date="2024-10-23T10:53:00Z">
              <w:rPr>
                <w:rFonts w:ascii="Aptos" w:hAnsi="Aptos"/>
              </w:rPr>
            </w:rPrChange>
          </w:rPr>
          <w:del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8F518E" w:rsidRPr="006E54B4" w:rsidDel="0076279C">
          <w:rPr>
            <w:rPrChange w:id="578" w:author="Chelsea Helion" w:date="2024-10-23T10:53:00Z">
              <w:rPr>
                <w:rFonts w:ascii="Aptos" w:hAnsi="Aptos"/>
              </w:rPr>
            </w:rPrChange>
          </w:rPr>
          <w:fldChar w:fldCharType="separate"/>
        </w:r>
        <w:r w:rsidR="008F518E" w:rsidRPr="006E54B4" w:rsidDel="0076279C">
          <w:rPr>
            <w:rPrChange w:id="579" w:author="Chelsea Helion" w:date="2024-10-23T10:53:00Z">
              <w:rPr>
                <w:rFonts w:ascii="Aptos" w:hAnsi="Aptos"/>
              </w:rPr>
            </w:rPrChange>
          </w:rPr>
          <w:delText>(J. Chen et al., 2017)</w:delText>
        </w:r>
        <w:r w:rsidR="008F518E" w:rsidRPr="006E54B4" w:rsidDel="0076279C">
          <w:rPr>
            <w:rPrChange w:id="580" w:author="Chelsea Helion" w:date="2024-10-23T10:53:00Z">
              <w:rPr>
                <w:rFonts w:ascii="Aptos" w:hAnsi="Aptos"/>
              </w:rPr>
            </w:rPrChange>
          </w:rPr>
          <w:fldChar w:fldCharType="end"/>
        </w:r>
        <w:r w:rsidRPr="006E54B4" w:rsidDel="0076279C">
          <w:rPr>
            <w:rPrChange w:id="581" w:author="Chelsea Helion" w:date="2024-10-23T10:53:00Z">
              <w:rPr>
                <w:rFonts w:ascii="Aptos" w:hAnsi="Aptos"/>
              </w:rPr>
            </w:rPrChange>
          </w:rPr>
          <w:delText xml:space="preserve">. Including fixation, stimulus buffer, and stimulus, between 729 and 759 3D volumes of the whole brain were collected (variance was due to adjustments regarding the length of fixation). Between each </w:delText>
        </w:r>
        <w:r w:rsidRPr="006E54B4" w:rsidDel="0076279C">
          <w:rPr>
            <w:rPrChange w:id="582" w:author="Chelsea Helion" w:date="2024-10-23T10:53:00Z">
              <w:rPr>
                <w:rFonts w:ascii="Aptos" w:hAnsi="Aptos"/>
              </w:rPr>
            </w:rPrChange>
          </w:rPr>
          <w:lastRenderedPageBreak/>
          <w:delText xml:space="preserve">functional run, an accelerated T1-weighted image was collected to adjust functional alignment of the field of view as needed. </w:delText>
        </w:r>
      </w:del>
    </w:p>
    <w:p w14:paraId="49B2D072" w14:textId="54DB4373" w:rsidR="00DE0869" w:rsidRPr="006E54B4" w:rsidDel="0076279C" w:rsidRDefault="00000000" w:rsidP="00AF6336">
      <w:pPr>
        <w:spacing w:line="240" w:lineRule="auto"/>
        <w:ind w:firstLine="720"/>
        <w:jc w:val="both"/>
        <w:rPr>
          <w:del w:id="583" w:author="Chelsea Helion" w:date="2024-10-25T12:17:00Z"/>
          <w:rPrChange w:id="584" w:author="Chelsea Helion" w:date="2024-10-23T10:53:00Z">
            <w:rPr>
              <w:del w:id="585" w:author="Chelsea Helion" w:date="2024-10-25T12:17:00Z"/>
              <w:rFonts w:ascii="Aptos" w:hAnsi="Aptos"/>
            </w:rPr>
          </w:rPrChange>
        </w:rPr>
      </w:pPr>
      <w:del w:id="586" w:author="Chelsea Helion" w:date="2024-10-25T12:17:00Z">
        <w:r w:rsidRPr="006E54B4" w:rsidDel="0076279C">
          <w:rPr>
            <w:b/>
            <w:rPrChange w:id="587" w:author="Chelsea Helion" w:date="2024-10-23T10:53:00Z">
              <w:rPr>
                <w:rFonts w:ascii="Aptos" w:hAnsi="Aptos"/>
                <w:b/>
              </w:rPr>
            </w:rPrChange>
          </w:rPr>
          <w:delText xml:space="preserve">Audio delivery. </w:delText>
        </w:r>
        <w:r w:rsidRPr="006E54B4" w:rsidDel="0076279C">
          <w:rPr>
            <w:rPrChange w:id="588" w:author="Chelsea Helion" w:date="2024-10-23T10:53:00Z">
              <w:rPr>
                <w:rFonts w:ascii="Aptos" w:hAnsi="Aptos"/>
              </w:rPr>
            </w:rPrChange>
          </w:rPr>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6BF3876B" w14:textId="2027F2EE" w:rsidR="00DE0869" w:rsidRPr="006E54B4" w:rsidDel="0076279C" w:rsidRDefault="00000000" w:rsidP="00AF6336">
      <w:pPr>
        <w:spacing w:line="240" w:lineRule="auto"/>
        <w:ind w:firstLine="720"/>
        <w:jc w:val="both"/>
        <w:rPr>
          <w:del w:id="589" w:author="Chelsea Helion" w:date="2024-10-25T12:17:00Z"/>
          <w:rPrChange w:id="590" w:author="Chelsea Helion" w:date="2024-10-23T10:53:00Z">
            <w:rPr>
              <w:del w:id="591" w:author="Chelsea Helion" w:date="2024-10-25T12:17:00Z"/>
              <w:rFonts w:ascii="Aptos" w:hAnsi="Aptos"/>
            </w:rPr>
          </w:rPrChange>
        </w:rPr>
      </w:pPr>
      <w:del w:id="592" w:author="Chelsea Helion" w:date="2024-10-25T12:17:00Z">
        <w:r w:rsidRPr="006E54B4" w:rsidDel="0076279C">
          <w:rPr>
            <w:b/>
            <w:rPrChange w:id="593" w:author="Chelsea Helion" w:date="2024-10-23T10:53:00Z">
              <w:rPr>
                <w:rFonts w:ascii="Aptos" w:hAnsi="Aptos"/>
                <w:b/>
              </w:rPr>
            </w:rPrChange>
          </w:rPr>
          <w:delText xml:space="preserve">fMRI Pre-Processing. </w:delText>
        </w:r>
        <w:r w:rsidRPr="006E54B4" w:rsidDel="0076279C">
          <w:rPr>
            <w:rPrChange w:id="594" w:author="Chelsea Helion" w:date="2024-10-23T10:53:00Z">
              <w:rPr>
                <w:rFonts w:ascii="Aptos" w:hAnsi="Aptos"/>
              </w:rPr>
            </w:rPrChange>
          </w:rPr>
          <w:delText>We first converted all MRI data from DICOM to BIDS-formatted NIfTI files using heudiconv</w:delText>
        </w:r>
        <w:r w:rsidR="00701D6A" w:rsidRPr="006E54B4" w:rsidDel="0076279C">
          <w:rPr>
            <w:rPrChange w:id="595" w:author="Chelsea Helion" w:date="2024-10-23T10:53:00Z">
              <w:rPr>
                <w:rFonts w:ascii="Aptos" w:hAnsi="Aptos"/>
              </w:rPr>
            </w:rPrChange>
          </w:rPr>
          <w:delText xml:space="preserve"> [v0.11.3]</w:delText>
        </w:r>
        <w:r w:rsidRPr="006E54B4" w:rsidDel="0076279C">
          <w:rPr>
            <w:rPrChange w:id="596" w:author="Chelsea Helion" w:date="2024-10-23T10:53:00Z">
              <w:rPr>
                <w:rFonts w:ascii="Aptos" w:hAnsi="Aptos"/>
              </w:rPr>
            </w:rPrChange>
          </w:rPr>
          <w:delText xml:space="preserve"> </w:delText>
        </w:r>
        <w:r w:rsidR="00956966" w:rsidRPr="006E54B4" w:rsidDel="0076279C">
          <w:rPr>
            <w:rPrChange w:id="597" w:author="Chelsea Helion" w:date="2024-10-23T10:53:00Z">
              <w:rPr>
                <w:rFonts w:ascii="Aptos" w:hAnsi="Aptos"/>
              </w:rPr>
            </w:rPrChange>
          </w:rPr>
          <w:fldChar w:fldCharType="begin"/>
        </w:r>
        <w:r w:rsidR="004F2335" w:rsidRPr="006E54B4" w:rsidDel="0076279C">
          <w:rPr>
            <w:rPrChange w:id="598" w:author="Chelsea Helion" w:date="2024-10-23T10:53:00Z">
              <w:rPr>
                <w:rFonts w:ascii="Aptos" w:hAnsi="Aptos"/>
              </w:rPr>
            </w:rPrChange>
          </w:rPr>
          <w:del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delInstrText>
        </w:r>
        <w:r w:rsidR="00956966" w:rsidRPr="006E54B4" w:rsidDel="0076279C">
          <w:rPr>
            <w:rPrChange w:id="599" w:author="Chelsea Helion" w:date="2024-10-23T10:53:00Z">
              <w:rPr>
                <w:rFonts w:ascii="Aptos" w:hAnsi="Aptos"/>
              </w:rPr>
            </w:rPrChange>
          </w:rPr>
          <w:fldChar w:fldCharType="separate"/>
        </w:r>
        <w:r w:rsidR="00956966" w:rsidRPr="006E54B4" w:rsidDel="0076279C">
          <w:rPr>
            <w:rPrChange w:id="600" w:author="Chelsea Helion" w:date="2024-10-23T10:53:00Z">
              <w:rPr>
                <w:rFonts w:ascii="Aptos" w:hAnsi="Aptos"/>
              </w:rPr>
            </w:rPrChange>
          </w:rPr>
          <w:delText>(Halchenko et al., 2021)</w:delText>
        </w:r>
        <w:r w:rsidR="00956966" w:rsidRPr="006E54B4" w:rsidDel="0076279C">
          <w:rPr>
            <w:rPrChange w:id="601" w:author="Chelsea Helion" w:date="2024-10-23T10:53:00Z">
              <w:rPr>
                <w:rFonts w:ascii="Aptos" w:hAnsi="Aptos"/>
              </w:rPr>
            </w:rPrChange>
          </w:rPr>
          <w:fldChar w:fldCharType="end"/>
        </w:r>
        <w:r w:rsidRPr="006E54B4" w:rsidDel="0076279C">
          <w:rPr>
            <w:rPrChange w:id="602" w:author="Chelsea Helion" w:date="2024-10-23T10:53:00Z">
              <w:rPr>
                <w:rFonts w:ascii="Aptos" w:hAnsi="Aptos"/>
              </w:rPr>
            </w:rPrChange>
          </w:rPr>
          <w:delText xml:space="preserve">. Neuroimaging data was preprocessed with the standard fMRIPrep </w:delText>
        </w:r>
        <w:r w:rsidR="009B1B62" w:rsidRPr="006E54B4" w:rsidDel="0076279C">
          <w:rPr>
            <w:rPrChange w:id="603" w:author="Chelsea Helion" w:date="2024-10-23T10:53:00Z">
              <w:rPr>
                <w:rFonts w:ascii="Aptos" w:hAnsi="Aptos"/>
              </w:rPr>
            </w:rPrChange>
          </w:rPr>
          <w:delText>[</w:delText>
        </w:r>
        <w:r w:rsidRPr="006E54B4" w:rsidDel="0076279C">
          <w:rPr>
            <w:rPrChange w:id="604" w:author="Chelsea Helion" w:date="2024-10-23T10:53:00Z">
              <w:rPr>
                <w:rFonts w:ascii="Aptos" w:hAnsi="Aptos"/>
              </w:rPr>
            </w:rPrChange>
          </w:rPr>
          <w:delText>v20.2.6</w:delText>
        </w:r>
        <w:r w:rsidR="009B1B62" w:rsidRPr="006E54B4" w:rsidDel="0076279C">
          <w:rPr>
            <w:rPrChange w:id="605" w:author="Chelsea Helion" w:date="2024-10-23T10:53:00Z">
              <w:rPr>
                <w:rFonts w:ascii="Aptos" w:hAnsi="Aptos"/>
              </w:rPr>
            </w:rPrChange>
          </w:rPr>
          <w:delText>]</w:delText>
        </w:r>
        <w:r w:rsidRPr="006E54B4" w:rsidDel="0076279C">
          <w:rPr>
            <w:rPrChange w:id="606" w:author="Chelsea Helion" w:date="2024-10-23T10:53:00Z">
              <w:rPr>
                <w:rFonts w:ascii="Aptos" w:hAnsi="Aptos"/>
              </w:rPr>
            </w:rPrChange>
          </w:rPr>
          <w:delText xml:space="preserve"> pipeline </w:delText>
        </w:r>
        <w:r w:rsidR="004A536E" w:rsidRPr="006E54B4" w:rsidDel="0076279C">
          <w:rPr>
            <w:rPrChange w:id="607" w:author="Chelsea Helion" w:date="2024-10-23T10:53:00Z">
              <w:rPr>
                <w:rFonts w:ascii="Aptos" w:hAnsi="Aptos"/>
              </w:rPr>
            </w:rPrChange>
          </w:rPr>
          <w:fldChar w:fldCharType="begin"/>
        </w:r>
        <w:r w:rsidR="004F2335" w:rsidRPr="006E54B4" w:rsidDel="0076279C">
          <w:rPr>
            <w:rPrChange w:id="608" w:author="Chelsea Helion" w:date="2024-10-23T10:53:00Z">
              <w:rPr>
                <w:rFonts w:ascii="Aptos" w:hAnsi="Aptos"/>
              </w:rPr>
            </w:rPrChange>
          </w:rPr>
          <w:del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delInstrText>
        </w:r>
        <w:r w:rsidR="004A536E" w:rsidRPr="006E54B4" w:rsidDel="0076279C">
          <w:rPr>
            <w:rPrChange w:id="609" w:author="Chelsea Helion" w:date="2024-10-23T10:53:00Z">
              <w:rPr>
                <w:rFonts w:ascii="Aptos" w:hAnsi="Aptos"/>
              </w:rPr>
            </w:rPrChange>
          </w:rPr>
          <w:fldChar w:fldCharType="separate"/>
        </w:r>
        <w:r w:rsidR="004A536E" w:rsidRPr="006E54B4" w:rsidDel="0076279C">
          <w:rPr>
            <w:rPrChange w:id="610" w:author="Chelsea Helion" w:date="2024-10-23T10:53:00Z">
              <w:rPr>
                <w:rFonts w:ascii="Aptos" w:hAnsi="Aptos"/>
              </w:rPr>
            </w:rPrChange>
          </w:rPr>
          <w:delText>(Esteban et al., 2017)</w:delText>
        </w:r>
        <w:r w:rsidR="004A536E" w:rsidRPr="006E54B4" w:rsidDel="0076279C">
          <w:rPr>
            <w:rPrChange w:id="611" w:author="Chelsea Helion" w:date="2024-10-23T10:53:00Z">
              <w:rPr>
                <w:rFonts w:ascii="Aptos" w:hAnsi="Aptos"/>
              </w:rPr>
            </w:rPrChange>
          </w:rPr>
          <w:fldChar w:fldCharType="end"/>
        </w:r>
        <w:r w:rsidR="004A536E" w:rsidRPr="006E54B4" w:rsidDel="0076279C">
          <w:rPr>
            <w:rPrChange w:id="612" w:author="Chelsea Helion" w:date="2024-10-23T10:53:00Z">
              <w:rPr>
                <w:rFonts w:ascii="Aptos" w:hAnsi="Aptos"/>
              </w:rPr>
            </w:rPrChange>
          </w:rPr>
          <w:delText xml:space="preserve"> </w:delText>
        </w:r>
        <w:r w:rsidRPr="006E54B4" w:rsidDel="0076279C">
          <w:rPr>
            <w:rPrChange w:id="613" w:author="Chelsea Helion" w:date="2024-10-23T10:53:00Z">
              <w:rPr>
                <w:rFonts w:ascii="Aptos" w:hAnsi="Aptos"/>
              </w:rPr>
            </w:rPrChange>
          </w:rPr>
          <w:delText xml:space="preserve">within a Docker </w:delText>
        </w:r>
        <w:r w:rsidR="009B1B62" w:rsidRPr="006E54B4" w:rsidDel="0076279C">
          <w:rPr>
            <w:rPrChange w:id="614" w:author="Chelsea Helion" w:date="2024-10-23T10:53:00Z">
              <w:rPr>
                <w:rFonts w:ascii="Aptos" w:hAnsi="Aptos"/>
              </w:rPr>
            </w:rPrChange>
          </w:rPr>
          <w:delText>[</w:delText>
        </w:r>
        <w:r w:rsidRPr="006E54B4" w:rsidDel="0076279C">
          <w:rPr>
            <w:rPrChange w:id="615" w:author="Chelsea Helion" w:date="2024-10-23T10:53:00Z">
              <w:rPr>
                <w:rFonts w:ascii="Aptos" w:hAnsi="Aptos"/>
              </w:rPr>
            </w:rPrChange>
          </w:rPr>
          <w:delText>v19.03.12</w:delText>
        </w:r>
        <w:r w:rsidR="009B1B62" w:rsidRPr="006E54B4" w:rsidDel="0076279C">
          <w:rPr>
            <w:rPrChange w:id="616" w:author="Chelsea Helion" w:date="2024-10-23T10:53:00Z">
              <w:rPr>
                <w:rFonts w:ascii="Aptos" w:hAnsi="Aptos"/>
              </w:rPr>
            </w:rPrChange>
          </w:rPr>
          <w:delText>]</w:delText>
        </w:r>
        <w:r w:rsidRPr="006E54B4" w:rsidDel="0076279C">
          <w:rPr>
            <w:rPrChange w:id="617" w:author="Chelsea Helion" w:date="2024-10-23T10:53:00Z">
              <w:rPr>
                <w:rFonts w:ascii="Aptos" w:hAnsi="Aptos"/>
              </w:rPr>
            </w:rPrChange>
          </w:rPr>
          <w:delText xml:space="preserve"> container to maintain generalizability. Motion outliers were assessed using the FSL Motion Outlier Tool </w:delText>
        </w:r>
        <w:r w:rsidR="004A536E" w:rsidRPr="006E54B4" w:rsidDel="0076279C">
          <w:rPr>
            <w:rPrChange w:id="618" w:author="Chelsea Helion" w:date="2024-10-23T10:53:00Z">
              <w:rPr>
                <w:rFonts w:ascii="Aptos" w:hAnsi="Aptos"/>
              </w:rPr>
            </w:rPrChange>
          </w:rPr>
          <w:fldChar w:fldCharType="begin"/>
        </w:r>
        <w:r w:rsidR="004F2335" w:rsidRPr="006E54B4" w:rsidDel="0076279C">
          <w:rPr>
            <w:rPrChange w:id="619" w:author="Chelsea Helion" w:date="2024-10-23T10:53:00Z">
              <w:rPr>
                <w:rFonts w:ascii="Aptos" w:hAnsi="Aptos"/>
              </w:rPr>
            </w:rPrChange>
          </w:rPr>
          <w:del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4A536E" w:rsidRPr="006E54B4" w:rsidDel="0076279C">
          <w:rPr>
            <w:rPrChange w:id="620" w:author="Chelsea Helion" w:date="2024-10-23T10:53:00Z">
              <w:rPr>
                <w:rFonts w:ascii="Aptos" w:hAnsi="Aptos"/>
              </w:rPr>
            </w:rPrChange>
          </w:rPr>
          <w:fldChar w:fldCharType="separate"/>
        </w:r>
        <w:r w:rsidR="004A536E" w:rsidRPr="006E54B4" w:rsidDel="0076279C">
          <w:rPr>
            <w:rPrChange w:id="621" w:author="Chelsea Helion" w:date="2024-10-23T10:53:00Z">
              <w:rPr>
                <w:rFonts w:ascii="Aptos" w:hAnsi="Aptos"/>
              </w:rPr>
            </w:rPrChange>
          </w:rPr>
          <w:delText>(Jenkinson et al., 2012)</w:delText>
        </w:r>
        <w:r w:rsidR="004A536E" w:rsidRPr="006E54B4" w:rsidDel="0076279C">
          <w:rPr>
            <w:rPrChange w:id="622" w:author="Chelsea Helion" w:date="2024-10-23T10:53:00Z">
              <w:rPr>
                <w:rFonts w:ascii="Aptos" w:hAnsi="Aptos"/>
              </w:rPr>
            </w:rPrChange>
          </w:rPr>
          <w:fldChar w:fldCharType="end"/>
        </w:r>
        <w:r w:rsidRPr="006E54B4" w:rsidDel="0076279C">
          <w:rPr>
            <w:rPrChange w:id="623" w:author="Chelsea Helion" w:date="2024-10-23T10:53:00Z">
              <w:rPr>
                <w:rFonts w:ascii="Aptos" w:hAnsi="Aptos"/>
              </w:rPr>
            </w:rPrChange>
          </w:rPr>
          <w:delTex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delText>
        </w:r>
        <w:r w:rsidR="00C918C3" w:rsidRPr="006E54B4" w:rsidDel="0076279C">
          <w:rPr>
            <w:rPrChange w:id="624" w:author="Chelsea Helion" w:date="2024-10-23T10:53:00Z">
              <w:rPr>
                <w:rFonts w:ascii="Aptos" w:hAnsi="Aptos"/>
              </w:rPr>
            </w:rPrChange>
          </w:rPr>
          <w:delText>One</w:delText>
        </w:r>
        <w:r w:rsidRPr="006E54B4" w:rsidDel="0076279C">
          <w:rPr>
            <w:rPrChange w:id="625" w:author="Chelsea Helion" w:date="2024-10-23T10:53:00Z">
              <w:rPr>
                <w:rFonts w:ascii="Aptos" w:hAnsi="Aptos"/>
              </w:rPr>
            </w:rPrChange>
          </w:rPr>
          <w:delText xml:space="preserve"> subject w</w:delText>
        </w:r>
        <w:r w:rsidR="00C918C3" w:rsidRPr="006E54B4" w:rsidDel="0076279C">
          <w:rPr>
            <w:rPrChange w:id="626" w:author="Chelsea Helion" w:date="2024-10-23T10:53:00Z">
              <w:rPr>
                <w:rFonts w:ascii="Aptos" w:hAnsi="Aptos"/>
              </w:rPr>
            </w:rPrChange>
          </w:rPr>
          <w:delText>as</w:delText>
        </w:r>
        <w:r w:rsidRPr="006E54B4" w:rsidDel="0076279C">
          <w:rPr>
            <w:rPrChange w:id="627" w:author="Chelsea Helion" w:date="2024-10-23T10:53:00Z">
              <w:rPr>
                <w:rFonts w:ascii="Aptos" w:hAnsi="Aptos"/>
              </w:rPr>
            </w:rPrChange>
          </w:rPr>
          <w:delText xml:space="preserve"> excluded according to this standard. Head motion was generally ideal, with 99.9% of all analyzed TRs (98.1% including the excluded subject) falling within an acceptable range. </w:delText>
        </w:r>
      </w:del>
    </w:p>
    <w:p w14:paraId="789F042F" w14:textId="500648EA" w:rsidR="00DE0869" w:rsidRPr="006E54B4" w:rsidDel="0076279C" w:rsidRDefault="00000000" w:rsidP="00AF6336">
      <w:pPr>
        <w:spacing w:line="240" w:lineRule="auto"/>
        <w:ind w:firstLine="720"/>
        <w:jc w:val="both"/>
        <w:rPr>
          <w:del w:id="628" w:author="Chelsea Helion" w:date="2024-10-25T12:17:00Z"/>
          <w:rPrChange w:id="629" w:author="Chelsea Helion" w:date="2024-10-23T10:53:00Z">
            <w:rPr>
              <w:del w:id="630" w:author="Chelsea Helion" w:date="2024-10-25T12:17:00Z"/>
              <w:rFonts w:ascii="Aptos" w:hAnsi="Aptos"/>
            </w:rPr>
          </w:rPrChange>
        </w:rPr>
      </w:pPr>
      <w:del w:id="631" w:author="Chelsea Helion" w:date="2024-10-25T12:17:00Z">
        <w:r w:rsidRPr="006E54B4" w:rsidDel="0076279C">
          <w:rPr>
            <w:rPrChange w:id="632" w:author="Chelsea Helion" w:date="2024-10-23T10:53:00Z">
              <w:rPr>
                <w:rFonts w:ascii="Aptos" w:hAnsi="Aptos"/>
              </w:rPr>
            </w:rPrChange>
          </w:rPr>
          <w:delText>For the ISC analysis, additional preprocessing was performed using nltools</w:delText>
        </w:r>
        <w:r w:rsidR="00701D6A" w:rsidRPr="006E54B4" w:rsidDel="0076279C">
          <w:rPr>
            <w:rPrChange w:id="633" w:author="Chelsea Helion" w:date="2024-10-23T10:53:00Z">
              <w:rPr>
                <w:rFonts w:ascii="Aptos" w:hAnsi="Aptos"/>
              </w:rPr>
            </w:rPrChange>
          </w:rPr>
          <w:delText xml:space="preserve"> [v0.4.7]</w:delText>
        </w:r>
        <w:r w:rsidRPr="006E54B4" w:rsidDel="0076279C">
          <w:rPr>
            <w:rPrChange w:id="634" w:author="Chelsea Helion" w:date="2024-10-23T10:53:00Z">
              <w:rPr>
                <w:rFonts w:ascii="Aptos" w:hAnsi="Aptos"/>
              </w:rPr>
            </w:rPrChange>
          </w:rPr>
          <w:delText xml:space="preserve"> </w:delText>
        </w:r>
        <w:r w:rsidR="004A536E" w:rsidRPr="006E54B4" w:rsidDel="0076279C">
          <w:rPr>
            <w:rPrChange w:id="635" w:author="Chelsea Helion" w:date="2024-10-23T10:53:00Z">
              <w:rPr>
                <w:rFonts w:ascii="Aptos" w:hAnsi="Aptos"/>
              </w:rPr>
            </w:rPrChange>
          </w:rPr>
          <w:fldChar w:fldCharType="begin"/>
        </w:r>
        <w:r w:rsidR="004F2335" w:rsidRPr="006E54B4" w:rsidDel="0076279C">
          <w:rPr>
            <w:rPrChange w:id="636" w:author="Chelsea Helion" w:date="2024-10-23T10:53:00Z">
              <w:rPr>
                <w:rFonts w:ascii="Aptos" w:hAnsi="Aptos"/>
              </w:rPr>
            </w:rPrChange>
          </w:rPr>
          <w:del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4A536E" w:rsidRPr="006E54B4" w:rsidDel="0076279C">
          <w:rPr>
            <w:rPrChange w:id="637" w:author="Chelsea Helion" w:date="2024-10-23T10:53:00Z">
              <w:rPr>
                <w:rFonts w:ascii="Aptos" w:hAnsi="Aptos"/>
              </w:rPr>
            </w:rPrChange>
          </w:rPr>
          <w:fldChar w:fldCharType="separate"/>
        </w:r>
        <w:r w:rsidR="004A536E" w:rsidRPr="006E54B4" w:rsidDel="0076279C">
          <w:rPr>
            <w:rPrChange w:id="638" w:author="Chelsea Helion" w:date="2024-10-23T10:53:00Z">
              <w:rPr>
                <w:rFonts w:ascii="Aptos" w:hAnsi="Aptos"/>
              </w:rPr>
            </w:rPrChange>
          </w:rPr>
          <w:delText>(Chang et al., 2018)</w:delText>
        </w:r>
        <w:r w:rsidR="004A536E" w:rsidRPr="006E54B4" w:rsidDel="0076279C">
          <w:rPr>
            <w:rPrChange w:id="639" w:author="Chelsea Helion" w:date="2024-10-23T10:53:00Z">
              <w:rPr>
                <w:rFonts w:ascii="Aptos" w:hAnsi="Aptos"/>
              </w:rPr>
            </w:rPrChange>
          </w:rPr>
          <w:fldChar w:fldCharType="end"/>
        </w:r>
        <w:r w:rsidRPr="006E54B4" w:rsidDel="0076279C">
          <w:rPr>
            <w:rPrChange w:id="640" w:author="Chelsea Helion" w:date="2024-10-23T10:53:00Z">
              <w:rPr>
                <w:rFonts w:ascii="Aptos" w:hAnsi="Aptos"/>
              </w:rPr>
            </w:rPrChange>
          </w:rPr>
          <w:delTex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delText>
        </w:r>
        <w:r w:rsidR="004A536E" w:rsidRPr="006E54B4" w:rsidDel="0076279C">
          <w:rPr>
            <w:rPrChange w:id="641" w:author="Chelsea Helion" w:date="2024-10-23T10:53:00Z">
              <w:rPr>
                <w:rFonts w:ascii="Aptos" w:hAnsi="Aptos"/>
              </w:rPr>
            </w:rPrChange>
          </w:rPr>
          <w:fldChar w:fldCharType="begin"/>
        </w:r>
        <w:r w:rsidR="004F2335" w:rsidRPr="006E54B4" w:rsidDel="0076279C">
          <w:rPr>
            <w:rPrChange w:id="642" w:author="Chelsea Helion" w:date="2024-10-23T10:53:00Z">
              <w:rPr>
                <w:rFonts w:ascii="Aptos" w:hAnsi="Aptos"/>
              </w:rPr>
            </w:rPrChange>
          </w:rPr>
          <w:del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4A536E" w:rsidRPr="006E54B4" w:rsidDel="0076279C">
          <w:rPr>
            <w:rPrChange w:id="643" w:author="Chelsea Helion" w:date="2024-10-23T10:53:00Z">
              <w:rPr>
                <w:rFonts w:ascii="Aptos" w:hAnsi="Aptos"/>
              </w:rPr>
            </w:rPrChange>
          </w:rPr>
          <w:fldChar w:fldCharType="separate"/>
        </w:r>
        <w:r w:rsidR="004A536E" w:rsidRPr="006E54B4" w:rsidDel="0076279C">
          <w:rPr>
            <w:rPrChange w:id="644" w:author="Chelsea Helion" w:date="2024-10-23T10:53:00Z">
              <w:rPr>
                <w:rFonts w:ascii="Aptos" w:hAnsi="Aptos"/>
              </w:rPr>
            </w:rPrChange>
          </w:rPr>
          <w:delText>(Schaefer et al., 2018)</w:delText>
        </w:r>
        <w:r w:rsidR="004A536E" w:rsidRPr="006E54B4" w:rsidDel="0076279C">
          <w:rPr>
            <w:rPrChange w:id="645" w:author="Chelsea Helion" w:date="2024-10-23T10:53:00Z">
              <w:rPr>
                <w:rFonts w:ascii="Aptos" w:hAnsi="Aptos"/>
              </w:rPr>
            </w:rPrChange>
          </w:rPr>
          <w:fldChar w:fldCharType="end"/>
        </w:r>
        <w:r w:rsidRPr="006E54B4" w:rsidDel="0076279C">
          <w:rPr>
            <w:rPrChange w:id="646" w:author="Chelsea Helion" w:date="2024-10-23T10:53:00Z">
              <w:rPr>
                <w:rFonts w:ascii="Aptos" w:hAnsi="Aptos"/>
              </w:rPr>
            </w:rPrChange>
          </w:rPr>
          <w:delText xml:space="preserve">. While the Schaefer-Kong Atlas is available in resolutions </w:delText>
        </w:r>
        <w:r w:rsidR="008F5F9D" w:rsidRPr="006E54B4" w:rsidDel="0076279C">
          <w:rPr>
            <w:rPrChange w:id="647" w:author="Chelsea Helion" w:date="2024-10-23T10:53:00Z">
              <w:rPr>
                <w:rFonts w:ascii="Aptos" w:hAnsi="Aptos"/>
              </w:rPr>
            </w:rPrChange>
          </w:rPr>
          <w:delText xml:space="preserve">from </w:delText>
        </w:r>
        <w:r w:rsidRPr="006E54B4" w:rsidDel="0076279C">
          <w:rPr>
            <w:rPrChange w:id="648" w:author="Chelsea Helion" w:date="2024-10-23T10:53:00Z">
              <w:rPr>
                <w:rFonts w:ascii="Aptos" w:hAnsi="Aptos"/>
              </w:rPr>
            </w:rPrChange>
          </w:rPr>
          <w:delText xml:space="preserve">100 </w:delText>
        </w:r>
        <w:r w:rsidR="008F5F9D" w:rsidRPr="006E54B4" w:rsidDel="0076279C">
          <w:rPr>
            <w:rPrChange w:id="649" w:author="Chelsea Helion" w:date="2024-10-23T10:53:00Z">
              <w:rPr>
                <w:rFonts w:ascii="Aptos" w:hAnsi="Aptos"/>
              </w:rPr>
            </w:rPrChange>
          </w:rPr>
          <w:delText>to</w:delText>
        </w:r>
        <w:r w:rsidRPr="006E54B4" w:rsidDel="0076279C">
          <w:rPr>
            <w:rPrChange w:id="650" w:author="Chelsea Helion" w:date="2024-10-23T10:53:00Z">
              <w:rPr>
                <w:rFonts w:ascii="Aptos" w:hAnsi="Aptos"/>
              </w:rPr>
            </w:rPrChange>
          </w:rPr>
          <w:delText xml:space="preserve"> 1000 parcels, 400 parcels is widely used as a standard due to previous work suggesting that the human cortex can be divided into 300 to 400 unique functional regions </w:delText>
        </w:r>
        <w:r w:rsidR="004A536E" w:rsidRPr="006E54B4" w:rsidDel="0076279C">
          <w:rPr>
            <w:rPrChange w:id="651" w:author="Chelsea Helion" w:date="2024-10-23T10:53:00Z">
              <w:rPr>
                <w:rFonts w:ascii="Aptos" w:hAnsi="Aptos"/>
              </w:rPr>
            </w:rPrChange>
          </w:rPr>
          <w:fldChar w:fldCharType="begin"/>
        </w:r>
        <w:r w:rsidR="004F2335" w:rsidRPr="006E54B4" w:rsidDel="0076279C">
          <w:rPr>
            <w:rPrChange w:id="652" w:author="Chelsea Helion" w:date="2024-10-23T10:53:00Z">
              <w:rPr>
                <w:rFonts w:ascii="Aptos" w:hAnsi="Aptos"/>
              </w:rPr>
            </w:rPrChange>
          </w:rPr>
          <w:del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delInstrText>
        </w:r>
        <w:r w:rsidR="004A536E" w:rsidRPr="006E54B4" w:rsidDel="0076279C">
          <w:rPr>
            <w:rPrChange w:id="653" w:author="Chelsea Helion" w:date="2024-10-23T10:53:00Z">
              <w:rPr>
                <w:rFonts w:ascii="Aptos" w:hAnsi="Aptos"/>
              </w:rPr>
            </w:rPrChange>
          </w:rPr>
          <w:fldChar w:fldCharType="separate"/>
        </w:r>
        <w:r w:rsidR="004A536E" w:rsidRPr="006E54B4" w:rsidDel="0076279C">
          <w:rPr>
            <w:rPrChange w:id="654" w:author="Chelsea Helion" w:date="2024-10-23T10:53:00Z">
              <w:rPr>
                <w:rFonts w:ascii="Aptos" w:hAnsi="Aptos"/>
              </w:rPr>
            </w:rPrChange>
          </w:rPr>
          <w:delText>(Van Essen et al., 2012)</w:delText>
        </w:r>
        <w:r w:rsidR="004A536E" w:rsidRPr="006E54B4" w:rsidDel="0076279C">
          <w:rPr>
            <w:rPrChange w:id="655" w:author="Chelsea Helion" w:date="2024-10-23T10:53:00Z">
              <w:rPr>
                <w:rFonts w:ascii="Aptos" w:hAnsi="Aptos"/>
              </w:rPr>
            </w:rPrChange>
          </w:rPr>
          <w:fldChar w:fldCharType="end"/>
        </w:r>
        <w:r w:rsidRPr="006E54B4" w:rsidDel="0076279C">
          <w:rPr>
            <w:rPrChange w:id="656" w:author="Chelsea Helion" w:date="2024-10-23T10:53:00Z">
              <w:rPr>
                <w:rFonts w:ascii="Aptos" w:hAnsi="Aptos"/>
              </w:rPr>
            </w:rPrChange>
          </w:rPr>
          <w:delText xml:space="preserve">. It should be noted that MVPA analyses like ISC, which are sensitive to the voxel-level patterns that spatial smoothing could distort, are robust to the standard gaussian kernel size that fMRIPrep applies during spatial smoothing </w:delText>
        </w:r>
        <w:r w:rsidR="00956966" w:rsidRPr="006E54B4" w:rsidDel="0076279C">
          <w:rPr>
            <w:rPrChange w:id="657" w:author="Chelsea Helion" w:date="2024-10-23T10:53:00Z">
              <w:rPr>
                <w:rFonts w:ascii="Aptos" w:hAnsi="Aptos"/>
              </w:rPr>
            </w:rPrChange>
          </w:rPr>
          <w:fldChar w:fldCharType="begin"/>
        </w:r>
        <w:r w:rsidR="004F2335" w:rsidRPr="006E54B4" w:rsidDel="0076279C">
          <w:rPr>
            <w:rPrChange w:id="658" w:author="Chelsea Helion" w:date="2024-10-23T10:53:00Z">
              <w:rPr>
                <w:rFonts w:ascii="Aptos" w:hAnsi="Aptos"/>
              </w:rPr>
            </w:rPrChange>
          </w:rPr>
          <w:del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delInstrText>
        </w:r>
        <w:r w:rsidR="00956966" w:rsidRPr="006E54B4" w:rsidDel="0076279C">
          <w:rPr>
            <w:rPrChange w:id="659" w:author="Chelsea Helion" w:date="2024-10-23T10:53:00Z">
              <w:rPr>
                <w:rFonts w:ascii="Aptos" w:hAnsi="Aptos"/>
              </w:rPr>
            </w:rPrChange>
          </w:rPr>
          <w:fldChar w:fldCharType="separate"/>
        </w:r>
        <w:r w:rsidR="00956966" w:rsidRPr="006E54B4" w:rsidDel="0076279C">
          <w:rPr>
            <w:rPrChange w:id="660" w:author="Chelsea Helion" w:date="2024-10-23T10:53:00Z">
              <w:rPr>
                <w:rFonts w:ascii="Aptos" w:hAnsi="Aptos"/>
              </w:rPr>
            </w:rPrChange>
          </w:rPr>
          <w:delText>(Hendriks et al., 2017)</w:delText>
        </w:r>
        <w:r w:rsidR="00956966" w:rsidRPr="006E54B4" w:rsidDel="0076279C">
          <w:rPr>
            <w:rPrChange w:id="661" w:author="Chelsea Helion" w:date="2024-10-23T10:53:00Z">
              <w:rPr>
                <w:rFonts w:ascii="Aptos" w:hAnsi="Aptos"/>
              </w:rPr>
            </w:rPrChange>
          </w:rPr>
          <w:fldChar w:fldCharType="end"/>
        </w:r>
        <w:r w:rsidRPr="006E54B4" w:rsidDel="0076279C">
          <w:rPr>
            <w:rPrChange w:id="662" w:author="Chelsea Helion" w:date="2024-10-23T10:53:00Z">
              <w:rPr>
                <w:rFonts w:ascii="Aptos" w:hAnsi="Aptos"/>
              </w:rPr>
            </w:rPrChange>
          </w:rPr>
          <w:delText xml:space="preserve">. </w:delText>
        </w:r>
      </w:del>
    </w:p>
    <w:p w14:paraId="0968AB9D" w14:textId="4C833AF3" w:rsidR="00CF2D02" w:rsidRPr="006E54B4" w:rsidDel="0076279C" w:rsidRDefault="00000000" w:rsidP="00AF6336">
      <w:pPr>
        <w:spacing w:line="240" w:lineRule="auto"/>
        <w:ind w:firstLine="720"/>
        <w:jc w:val="both"/>
        <w:rPr>
          <w:del w:id="663" w:author="Chelsea Helion" w:date="2024-10-25T12:17:00Z"/>
          <w:rPrChange w:id="664" w:author="Chelsea Helion" w:date="2024-10-23T10:53:00Z">
            <w:rPr>
              <w:del w:id="665" w:author="Chelsea Helion" w:date="2024-10-25T12:17:00Z"/>
              <w:rFonts w:ascii="Aptos" w:hAnsi="Aptos"/>
            </w:rPr>
          </w:rPrChange>
        </w:rPr>
      </w:pPr>
      <w:del w:id="666" w:author="Chelsea Helion" w:date="2024-10-25T12:17:00Z">
        <w:r w:rsidRPr="006E54B4" w:rsidDel="0076279C">
          <w:rPr>
            <w:b/>
            <w:rPrChange w:id="667" w:author="Chelsea Helion" w:date="2024-10-23T10:53:00Z">
              <w:rPr>
                <w:rFonts w:ascii="Aptos" w:hAnsi="Aptos"/>
                <w:b/>
              </w:rPr>
            </w:rPrChange>
          </w:rPr>
          <w:delText xml:space="preserve">Univariate Analysis. </w:delText>
        </w:r>
        <w:r w:rsidRPr="006E54B4" w:rsidDel="0076279C">
          <w:rPr>
            <w:rPrChange w:id="668" w:author="Chelsea Helion" w:date="2024-10-23T10:53:00Z">
              <w:rPr>
                <w:rFonts w:ascii="Aptos" w:hAnsi="Aptos"/>
              </w:rPr>
            </w:rPrChange>
          </w:rPr>
          <w:delText xml:space="preserve">FSL's </w:delText>
        </w:r>
        <w:r w:rsidR="009B1B62" w:rsidRPr="006E54B4" w:rsidDel="0076279C">
          <w:rPr>
            <w:rPrChange w:id="669" w:author="Chelsea Helion" w:date="2024-10-23T10:53:00Z">
              <w:rPr>
                <w:rFonts w:ascii="Aptos" w:hAnsi="Aptos"/>
              </w:rPr>
            </w:rPrChange>
          </w:rPr>
          <w:delText>[</w:delText>
        </w:r>
        <w:r w:rsidRPr="006E54B4" w:rsidDel="0076279C">
          <w:rPr>
            <w:rPrChange w:id="670" w:author="Chelsea Helion" w:date="2024-10-23T10:53:00Z">
              <w:rPr>
                <w:rFonts w:ascii="Aptos" w:hAnsi="Aptos"/>
              </w:rPr>
            </w:rPrChange>
          </w:rPr>
          <w:delText>v6.0.5.1</w:delText>
        </w:r>
        <w:r w:rsidR="009B1B62" w:rsidRPr="006E54B4" w:rsidDel="0076279C">
          <w:rPr>
            <w:rPrChange w:id="671" w:author="Chelsea Helion" w:date="2024-10-23T10:53:00Z">
              <w:rPr>
                <w:rFonts w:ascii="Aptos" w:hAnsi="Aptos"/>
              </w:rPr>
            </w:rPrChange>
          </w:rPr>
          <w:delText>]</w:delText>
        </w:r>
        <w:r w:rsidRPr="006E54B4" w:rsidDel="0076279C">
          <w:rPr>
            <w:rPrChange w:id="672" w:author="Chelsea Helion" w:date="2024-10-23T10:53:00Z">
              <w:rPr>
                <w:rFonts w:ascii="Aptos" w:hAnsi="Aptos"/>
              </w:rPr>
            </w:rPrChange>
          </w:rPr>
          <w:delText xml:space="preserve"> FEAT </w:delText>
        </w:r>
        <w:r w:rsidR="009B1B62" w:rsidRPr="006E54B4" w:rsidDel="0076279C">
          <w:rPr>
            <w:rPrChange w:id="673" w:author="Chelsea Helion" w:date="2024-10-23T10:53:00Z">
              <w:rPr>
                <w:rFonts w:ascii="Aptos" w:hAnsi="Aptos"/>
              </w:rPr>
            </w:rPrChange>
          </w:rPr>
          <w:delText>[</w:delText>
        </w:r>
        <w:r w:rsidRPr="006E54B4" w:rsidDel="0076279C">
          <w:rPr>
            <w:rPrChange w:id="674" w:author="Chelsea Helion" w:date="2024-10-23T10:53:00Z">
              <w:rPr>
                <w:rFonts w:ascii="Aptos" w:hAnsi="Aptos"/>
              </w:rPr>
            </w:rPrChange>
          </w:rPr>
          <w:delText>v6.0.0</w:delText>
        </w:r>
        <w:r w:rsidR="009B1B62" w:rsidRPr="006E54B4" w:rsidDel="0076279C">
          <w:rPr>
            <w:rPrChange w:id="675" w:author="Chelsea Helion" w:date="2024-10-23T10:53:00Z">
              <w:rPr>
                <w:rFonts w:ascii="Aptos" w:hAnsi="Aptos"/>
              </w:rPr>
            </w:rPrChange>
          </w:rPr>
          <w:delText>]</w:delText>
        </w:r>
        <w:r w:rsidRPr="006E54B4" w:rsidDel="0076279C">
          <w:rPr>
            <w:rPrChange w:id="676" w:author="Chelsea Helion" w:date="2024-10-23T10:53:00Z">
              <w:rPr>
                <w:rFonts w:ascii="Aptos" w:hAnsi="Aptos"/>
              </w:rPr>
            </w:rPrChange>
          </w:rPr>
          <w:delText xml:space="preserve"> </w:delText>
        </w:r>
        <w:r w:rsidR="005D3927" w:rsidRPr="006E54B4" w:rsidDel="0076279C">
          <w:rPr>
            <w:rPrChange w:id="677" w:author="Chelsea Helion" w:date="2024-10-23T10:53:00Z">
              <w:rPr>
                <w:rFonts w:ascii="Aptos" w:hAnsi="Aptos"/>
              </w:rPr>
            </w:rPrChange>
          </w:rPr>
          <w:fldChar w:fldCharType="begin"/>
        </w:r>
        <w:r w:rsidR="004F2335" w:rsidRPr="006E54B4" w:rsidDel="0076279C">
          <w:rPr>
            <w:rPrChange w:id="678" w:author="Chelsea Helion" w:date="2024-10-23T10:53:00Z">
              <w:rPr>
                <w:rFonts w:ascii="Aptos" w:hAnsi="Aptos"/>
              </w:rPr>
            </w:rPrChange>
          </w:rPr>
          <w:del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5D3927" w:rsidRPr="006E54B4" w:rsidDel="0076279C">
          <w:rPr>
            <w:rPrChange w:id="679" w:author="Chelsea Helion" w:date="2024-10-23T10:53:00Z">
              <w:rPr>
                <w:rFonts w:ascii="Aptos" w:hAnsi="Aptos"/>
              </w:rPr>
            </w:rPrChange>
          </w:rPr>
          <w:fldChar w:fldCharType="separate"/>
        </w:r>
        <w:r w:rsidR="005D3927" w:rsidRPr="006E54B4" w:rsidDel="0076279C">
          <w:rPr>
            <w:rPrChange w:id="680" w:author="Chelsea Helion" w:date="2024-10-23T10:53:00Z">
              <w:rPr>
                <w:rFonts w:ascii="Aptos" w:hAnsi="Aptos"/>
              </w:rPr>
            </w:rPrChange>
          </w:rPr>
          <w:delText>(Jenkinson et al., 2012)</w:delText>
        </w:r>
        <w:r w:rsidR="005D3927" w:rsidRPr="006E54B4" w:rsidDel="0076279C">
          <w:rPr>
            <w:rPrChange w:id="681" w:author="Chelsea Helion" w:date="2024-10-23T10:53:00Z">
              <w:rPr>
                <w:rFonts w:ascii="Aptos" w:hAnsi="Aptos"/>
              </w:rPr>
            </w:rPrChange>
          </w:rPr>
          <w:fldChar w:fldCharType="end"/>
        </w:r>
        <w:r w:rsidR="005D3927" w:rsidRPr="006E54B4" w:rsidDel="0076279C">
          <w:rPr>
            <w:rPrChange w:id="682" w:author="Chelsea Helion" w:date="2024-10-23T10:53:00Z">
              <w:rPr>
                <w:rFonts w:ascii="Aptos" w:hAnsi="Aptos"/>
              </w:rPr>
            </w:rPrChange>
          </w:rPr>
          <w:delText xml:space="preserve"> </w:delText>
        </w:r>
        <w:r w:rsidRPr="006E54B4" w:rsidDel="0076279C">
          <w:rPr>
            <w:rPrChange w:id="683" w:author="Chelsea Helion" w:date="2024-10-23T10:53:00Z">
              <w:rPr>
                <w:rFonts w:ascii="Aptos" w:hAnsi="Aptos"/>
              </w:rPr>
            </w:rPrChange>
          </w:rPr>
          <w:delText>was used to perform a univariate parametric modulation analysis</w:delText>
        </w:r>
        <w:r w:rsidR="0034534F" w:rsidRPr="006E54B4" w:rsidDel="0076279C">
          <w:rPr>
            <w:rPrChange w:id="684" w:author="Chelsea Helion" w:date="2024-10-23T10:53:00Z">
              <w:rPr>
                <w:rFonts w:ascii="Aptos" w:hAnsi="Aptos"/>
              </w:rPr>
            </w:rPrChange>
          </w:rPr>
          <w:delText xml:space="preserve"> </w:delText>
        </w:r>
        <w:r w:rsidRPr="006E54B4" w:rsidDel="0076279C">
          <w:rPr>
            <w:rPrChange w:id="685" w:author="Chelsea Helion" w:date="2024-10-23T10:53:00Z">
              <w:rPr>
                <w:rFonts w:ascii="Aptos" w:hAnsi="Aptos"/>
              </w:rPr>
            </w:rPrChange>
          </w:rPr>
          <w:delText>and contrast</w:delText>
        </w:r>
        <w:r w:rsidR="00400CBA" w:rsidRPr="006E54B4" w:rsidDel="0076279C">
          <w:rPr>
            <w:rPrChange w:id="686" w:author="Chelsea Helion" w:date="2024-10-23T10:53:00Z">
              <w:rPr>
                <w:rFonts w:ascii="Aptos" w:hAnsi="Aptos"/>
              </w:rPr>
            </w:rPrChange>
          </w:rPr>
          <w:delText xml:space="preserve"> analyses</w:delText>
        </w:r>
        <w:r w:rsidRPr="006E54B4" w:rsidDel="0076279C">
          <w:rPr>
            <w:rPrChange w:id="687" w:author="Chelsea Helion" w:date="2024-10-23T10:53:00Z">
              <w:rPr>
                <w:rFonts w:ascii="Aptos" w:hAnsi="Aptos"/>
              </w:rPr>
            </w:rPrChange>
          </w:rPr>
          <w:delText xml:space="preserve"> between conditions</w:delText>
        </w:r>
        <w:r w:rsidR="00CF2D02" w:rsidRPr="006E54B4" w:rsidDel="0076279C">
          <w:rPr>
            <w:rPrChange w:id="688" w:author="Chelsea Helion" w:date="2024-10-23T10:53:00Z">
              <w:rPr>
                <w:rFonts w:ascii="Aptos" w:hAnsi="Aptos"/>
              </w:rPr>
            </w:rPrChange>
          </w:rPr>
          <w:delText xml:space="preserve"> (rating vs. non-rating)</w:delText>
        </w:r>
        <w:r w:rsidRPr="006E54B4" w:rsidDel="0076279C">
          <w:rPr>
            <w:rPrChange w:id="689" w:author="Chelsea Helion" w:date="2024-10-23T10:53:00Z">
              <w:rPr>
                <w:rFonts w:ascii="Aptos" w:hAnsi="Aptos"/>
              </w:rPr>
            </w:rPrChange>
          </w:rPr>
          <w:delText>. For rated runs, three</w:delText>
        </w:r>
        <w:r w:rsidR="00CF2D02" w:rsidRPr="006E54B4" w:rsidDel="0076279C">
          <w:rPr>
            <w:rPrChange w:id="690" w:author="Chelsea Helion" w:date="2024-10-23T10:53:00Z">
              <w:rPr>
                <w:rFonts w:ascii="Aptos" w:hAnsi="Aptos"/>
              </w:rPr>
            </w:rPrChange>
          </w:rPr>
          <w:delText xml:space="preserve"> (3)</w:delText>
        </w:r>
        <w:r w:rsidRPr="006E54B4" w:rsidDel="0076279C">
          <w:rPr>
            <w:rPrChange w:id="691" w:author="Chelsea Helion" w:date="2024-10-23T10:53:00Z">
              <w:rPr>
                <w:rFonts w:ascii="Aptos" w:hAnsi="Aptos"/>
              </w:rPr>
            </w:rPrChange>
          </w:rPr>
          <w:delText xml:space="preserve"> three-column event files were constructed. The first</w:delText>
        </w:r>
        <w:r w:rsidR="00CF2D02" w:rsidRPr="006E54B4" w:rsidDel="0076279C">
          <w:rPr>
            <w:rPrChange w:id="692" w:author="Chelsea Helion" w:date="2024-10-23T10:53:00Z">
              <w:rPr>
                <w:rFonts w:ascii="Aptos" w:hAnsi="Aptos"/>
              </w:rPr>
            </w:rPrChange>
          </w:rPr>
          <w:delText xml:space="preserve"> event file</w:delText>
        </w:r>
        <w:r w:rsidRPr="006E54B4" w:rsidDel="0076279C">
          <w:rPr>
            <w:rPrChange w:id="693" w:author="Chelsea Helion" w:date="2024-10-23T10:53:00Z">
              <w:rPr>
                <w:rFonts w:ascii="Aptos" w:hAnsi="Aptos"/>
              </w:rPr>
            </w:rPrChange>
          </w:rPr>
          <w:delTex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delText>
        </w:r>
      </w:del>
    </w:p>
    <w:p w14:paraId="1E071789" w14:textId="44E430FB" w:rsidR="00CF2D02" w:rsidRPr="006E54B4" w:rsidDel="0076279C" w:rsidRDefault="00000000" w:rsidP="00AF6336">
      <w:pPr>
        <w:spacing w:line="240" w:lineRule="auto"/>
        <w:ind w:firstLine="720"/>
        <w:jc w:val="both"/>
        <w:rPr>
          <w:del w:id="694" w:author="Chelsea Helion" w:date="2024-10-25T12:17:00Z"/>
          <w:rPrChange w:id="695" w:author="Chelsea Helion" w:date="2024-10-23T10:53:00Z">
            <w:rPr>
              <w:del w:id="696" w:author="Chelsea Helion" w:date="2024-10-25T12:17:00Z"/>
              <w:rFonts w:ascii="Aptos" w:hAnsi="Aptos"/>
            </w:rPr>
          </w:rPrChange>
        </w:rPr>
      </w:pPr>
      <w:del w:id="697" w:author="Chelsea Helion" w:date="2024-10-25T12:17:00Z">
        <w:r w:rsidRPr="006E54B4" w:rsidDel="0076279C">
          <w:rPr>
            <w:rPrChange w:id="698" w:author="Chelsea Helion" w:date="2024-10-23T10:53:00Z">
              <w:rPr>
                <w:rFonts w:ascii="Aptos" w:hAnsi="Aptos"/>
              </w:rPr>
            </w:rPrChange>
          </w:rPr>
          <w:delTex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delText>
        </w:r>
      </w:del>
    </w:p>
    <w:p w14:paraId="07708A12" w14:textId="461BE163" w:rsidR="00DE0869" w:rsidRPr="006E54B4" w:rsidDel="0076279C" w:rsidRDefault="00000000" w:rsidP="00AF6336">
      <w:pPr>
        <w:spacing w:line="240" w:lineRule="auto"/>
        <w:ind w:firstLine="720"/>
        <w:jc w:val="both"/>
        <w:rPr>
          <w:del w:id="699" w:author="Chelsea Helion" w:date="2024-10-25T12:17:00Z"/>
          <w:rPrChange w:id="700" w:author="Chelsea Helion" w:date="2024-10-23T10:53:00Z">
            <w:rPr>
              <w:del w:id="701" w:author="Chelsea Helion" w:date="2024-10-25T12:17:00Z"/>
              <w:rFonts w:ascii="Aptos" w:hAnsi="Aptos"/>
            </w:rPr>
          </w:rPrChange>
        </w:rPr>
      </w:pPr>
      <w:del w:id="702" w:author="Chelsea Helion" w:date="2024-10-25T12:17:00Z">
        <w:r w:rsidRPr="006E54B4" w:rsidDel="0076279C">
          <w:rPr>
            <w:rPrChange w:id="703" w:author="Chelsea Helion" w:date="2024-10-23T10:53:00Z">
              <w:rPr>
                <w:rFonts w:ascii="Aptos" w:hAnsi="Aptos"/>
              </w:rPr>
            </w:rPrChange>
          </w:rPr>
          <w:delTex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delText>
        </w:r>
        <w:r w:rsidRPr="006E54B4" w:rsidDel="0076279C">
          <w:rPr>
            <w:rPrChange w:id="704" w:author="Chelsea Helion" w:date="2024-10-23T10:53:00Z">
              <w:rPr>
                <w:rFonts w:ascii="Aptos" w:hAnsi="Aptos"/>
              </w:rPr>
            </w:rPrChange>
          </w:rPr>
          <w:lastRenderedPageBreak/>
          <w:delText xml:space="preserve">with the standard FSL Double-Gamma HRF Temporal derivatives and filtering were applied, but no thresholding was used at this level. Data were then re-registered using the recommended technique for data preprocessed with fMRIPrep and analyzed in FSL </w:delText>
        </w:r>
        <w:r w:rsidR="00CE37A4" w:rsidRPr="006E54B4" w:rsidDel="0076279C">
          <w:fldChar w:fldCharType="begin"/>
        </w:r>
        <w:r w:rsidR="004F2335" w:rsidRPr="006E54B4" w:rsidDel="0076279C">
          <w:del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delInstrText>
        </w:r>
        <w:r w:rsidR="00CE37A4" w:rsidRPr="006E54B4" w:rsidDel="0076279C">
          <w:fldChar w:fldCharType="separate"/>
        </w:r>
        <w:r w:rsidR="005D0E03" w:rsidRPr="006E54B4" w:rsidDel="0076279C">
          <w:delText>(Mumford, 2017)</w:delText>
        </w:r>
        <w:r w:rsidR="00CE37A4" w:rsidRPr="006E54B4" w:rsidDel="0076279C">
          <w:fldChar w:fldCharType="end"/>
        </w:r>
        <w:r w:rsidRPr="006E54B4" w:rsidDel="0076279C">
          <w:rPr>
            <w:rPrChange w:id="705" w:author="Chelsea Helion" w:date="2024-10-23T10:53:00Z">
              <w:rPr>
                <w:rFonts w:ascii="Aptos" w:hAnsi="Aptos"/>
              </w:rPr>
            </w:rPrChange>
          </w:rPr>
          <w:delText>.</w:delText>
        </w:r>
      </w:del>
    </w:p>
    <w:p w14:paraId="036D85EC" w14:textId="06494EA1" w:rsidR="00DE0869" w:rsidRPr="006E54B4" w:rsidDel="0076279C" w:rsidRDefault="00000000" w:rsidP="00AF6336">
      <w:pPr>
        <w:spacing w:line="240" w:lineRule="auto"/>
        <w:ind w:firstLine="720"/>
        <w:jc w:val="both"/>
        <w:rPr>
          <w:del w:id="706" w:author="Chelsea Helion" w:date="2024-10-25T12:17:00Z"/>
          <w:rPrChange w:id="707" w:author="Chelsea Helion" w:date="2024-10-23T10:53:00Z">
            <w:rPr>
              <w:del w:id="708" w:author="Chelsea Helion" w:date="2024-10-25T12:17:00Z"/>
              <w:rFonts w:ascii="Aptos" w:hAnsi="Aptos"/>
            </w:rPr>
          </w:rPrChange>
        </w:rPr>
      </w:pPr>
      <w:del w:id="709" w:author="Chelsea Helion" w:date="2024-10-25T12:17:00Z">
        <w:r w:rsidRPr="006E54B4" w:rsidDel="0076279C">
          <w:rPr>
            <w:rPrChange w:id="710" w:author="Chelsea Helion" w:date="2024-10-23T10:53:00Z">
              <w:rPr>
                <w:rFonts w:ascii="Aptos" w:hAnsi="Aptos"/>
              </w:rPr>
            </w:rPrChange>
          </w:rPr>
          <w:delTex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delText>
        </w:r>
        <w:r w:rsidR="007772F8" w:rsidRPr="006E54B4" w:rsidDel="0076279C">
          <w:rPr>
            <w:rPrChange w:id="711" w:author="Chelsea Helion" w:date="2024-10-23T10:53:00Z">
              <w:rPr>
                <w:rFonts w:ascii="Aptos" w:hAnsi="Aptos"/>
              </w:rPr>
            </w:rPrChange>
          </w:rPr>
          <w:delText xml:space="preserve"> </w:delText>
        </w:r>
        <w:r w:rsidR="00856F17" w:rsidRPr="006E54B4" w:rsidDel="0076279C">
          <w:rPr>
            <w:rPrChange w:id="712" w:author="Chelsea Helion" w:date="2024-10-23T10:53:00Z">
              <w:rPr>
                <w:rFonts w:ascii="Aptos" w:hAnsi="Aptos"/>
              </w:rPr>
            </w:rPrChange>
          </w:rPr>
          <w:fldChar w:fldCharType="begin"/>
        </w:r>
        <w:r w:rsidR="004F2335" w:rsidRPr="006E54B4" w:rsidDel="0076279C">
          <w:rPr>
            <w:rPrChange w:id="713" w:author="Chelsea Helion" w:date="2024-10-23T10:53:00Z">
              <w:rPr>
                <w:rFonts w:ascii="Aptos" w:hAnsi="Aptos"/>
              </w:rPr>
            </w:rPrChange>
          </w:rPr>
          <w:del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delInstrText>
        </w:r>
        <w:r w:rsidR="00856F17" w:rsidRPr="006E54B4" w:rsidDel="0076279C">
          <w:rPr>
            <w:rPrChange w:id="714" w:author="Chelsea Helion" w:date="2024-10-23T10:53:00Z">
              <w:rPr>
                <w:rFonts w:ascii="Aptos" w:hAnsi="Aptos"/>
              </w:rPr>
            </w:rPrChange>
          </w:rPr>
          <w:fldChar w:fldCharType="separate"/>
        </w:r>
        <w:r w:rsidR="00856F17" w:rsidRPr="006E54B4" w:rsidDel="0076279C">
          <w:rPr>
            <w:rPrChange w:id="715" w:author="Chelsea Helion" w:date="2024-10-23T10:53:00Z">
              <w:rPr>
                <w:rFonts w:ascii="Aptos" w:hAnsi="Aptos"/>
              </w:rPr>
            </w:rPrChange>
          </w:rPr>
          <w:delText>(Friston et al., 1995)</w:delText>
        </w:r>
        <w:r w:rsidR="00856F17" w:rsidRPr="006E54B4" w:rsidDel="0076279C">
          <w:rPr>
            <w:rPrChange w:id="716" w:author="Chelsea Helion" w:date="2024-10-23T10:53:00Z">
              <w:rPr>
                <w:rFonts w:ascii="Aptos" w:hAnsi="Aptos"/>
              </w:rPr>
            </w:rPrChange>
          </w:rPr>
          <w:fldChar w:fldCharType="end"/>
        </w:r>
        <w:r w:rsidRPr="006E54B4" w:rsidDel="0076279C">
          <w:rPr>
            <w:rPrChange w:id="717" w:author="Chelsea Helion" w:date="2024-10-23T10:53:00Z">
              <w:rPr>
                <w:rFonts w:ascii="Aptos" w:hAnsi="Aptos"/>
              </w:rPr>
            </w:rPrChange>
          </w:rPr>
          <w:delText xml:space="preserve"> - an especially important adjustment for long duration stimuli </w:delText>
        </w:r>
        <w:r w:rsidR="00FE4EBF" w:rsidRPr="006E54B4" w:rsidDel="0076279C">
          <w:rPr>
            <w:rPrChange w:id="718" w:author="Chelsea Helion" w:date="2024-10-23T10:53:00Z">
              <w:rPr>
                <w:rFonts w:ascii="Aptos" w:hAnsi="Aptos"/>
              </w:rPr>
            </w:rPrChange>
          </w:rPr>
          <w:fldChar w:fldCharType="begin"/>
        </w:r>
        <w:r w:rsidR="004F2335" w:rsidRPr="006E54B4" w:rsidDel="0076279C">
          <w:rPr>
            <w:rPrChange w:id="719" w:author="Chelsea Helion" w:date="2024-10-23T10:53:00Z">
              <w:rPr>
                <w:rFonts w:ascii="Aptos" w:hAnsi="Aptos"/>
              </w:rPr>
            </w:rPrChange>
          </w:rPr>
          <w:del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delInstrText>
        </w:r>
        <w:r w:rsidR="00FE4EBF" w:rsidRPr="006E54B4" w:rsidDel="0076279C">
          <w:rPr>
            <w:rPrChange w:id="720" w:author="Chelsea Helion" w:date="2024-10-23T10:53:00Z">
              <w:rPr>
                <w:rFonts w:ascii="Aptos" w:hAnsi="Aptos"/>
              </w:rPr>
            </w:rPrChange>
          </w:rPr>
          <w:fldChar w:fldCharType="separate"/>
        </w:r>
        <w:r w:rsidR="00FE4EBF" w:rsidRPr="006E54B4" w:rsidDel="0076279C">
          <w:rPr>
            <w:rPrChange w:id="721" w:author="Chelsea Helion" w:date="2024-10-23T10:53:00Z">
              <w:rPr>
                <w:rFonts w:ascii="Aptos" w:hAnsi="Aptos"/>
              </w:rPr>
            </w:rPrChange>
          </w:rPr>
          <w:delText>(Power et al., 2014)</w:delText>
        </w:r>
        <w:r w:rsidR="00FE4EBF" w:rsidRPr="006E54B4" w:rsidDel="0076279C">
          <w:rPr>
            <w:rPrChange w:id="722" w:author="Chelsea Helion" w:date="2024-10-23T10:53:00Z">
              <w:rPr>
                <w:rFonts w:ascii="Aptos" w:hAnsi="Aptos"/>
              </w:rPr>
            </w:rPrChange>
          </w:rPr>
          <w:fldChar w:fldCharType="end"/>
        </w:r>
        <w:r w:rsidRPr="006E54B4" w:rsidDel="0076279C">
          <w:rPr>
            <w:rPrChange w:id="723" w:author="Chelsea Helion" w:date="2024-10-23T10:53:00Z">
              <w:rPr>
                <w:rFonts w:ascii="Aptos" w:hAnsi="Aptos"/>
              </w:rPr>
            </w:rPrChange>
          </w:rPr>
          <w:delTex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w:delText>
        </w:r>
        <w:r w:rsidR="00FE4EBF" w:rsidRPr="006E54B4" w:rsidDel="0076279C">
          <w:rPr>
            <w:rPrChange w:id="724" w:author="Chelsea Helion" w:date="2024-10-23T10:53:00Z">
              <w:rPr>
                <w:rFonts w:ascii="Aptos" w:hAnsi="Aptos"/>
              </w:rPr>
            </w:rPrChange>
          </w:rPr>
          <w:delText>OpenCV</w:delText>
        </w:r>
        <w:r w:rsidR="009B1B62" w:rsidRPr="006E54B4" w:rsidDel="0076279C">
          <w:rPr>
            <w:rPrChange w:id="725" w:author="Chelsea Helion" w:date="2024-10-23T10:53:00Z">
              <w:rPr>
                <w:rFonts w:ascii="Aptos" w:hAnsi="Aptos"/>
              </w:rPr>
            </w:rPrChange>
          </w:rPr>
          <w:delText xml:space="preserve"> [v4.10.0.82] </w:delText>
        </w:r>
        <w:r w:rsidR="00DF18B4" w:rsidRPr="006E54B4" w:rsidDel="0076279C">
          <w:rPr>
            <w:rPrChange w:id="726" w:author="Chelsea Helion" w:date="2024-10-23T10:53:00Z">
              <w:rPr>
                <w:rFonts w:ascii="Aptos" w:hAnsi="Aptos"/>
              </w:rPr>
            </w:rPrChange>
          </w:rPr>
          <w:fldChar w:fldCharType="begin"/>
        </w:r>
        <w:r w:rsidR="004F2335" w:rsidRPr="006E54B4" w:rsidDel="0076279C">
          <w:rPr>
            <w:rPrChange w:id="727" w:author="Chelsea Helion" w:date="2024-10-23T10:53:00Z">
              <w:rPr>
                <w:rFonts w:ascii="Aptos" w:hAnsi="Aptos"/>
              </w:rPr>
            </w:rPrChange>
          </w:rPr>
          <w:del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delInstrText>
        </w:r>
        <w:r w:rsidR="00DF18B4" w:rsidRPr="006E54B4" w:rsidDel="0076279C">
          <w:rPr>
            <w:rPrChange w:id="728" w:author="Chelsea Helion" w:date="2024-10-23T10:53:00Z">
              <w:rPr>
                <w:rFonts w:ascii="Aptos" w:hAnsi="Aptos"/>
              </w:rPr>
            </w:rPrChange>
          </w:rPr>
          <w:fldChar w:fldCharType="separate"/>
        </w:r>
        <w:r w:rsidR="00DF18B4" w:rsidRPr="006E54B4" w:rsidDel="0076279C">
          <w:rPr>
            <w:rPrChange w:id="729" w:author="Chelsea Helion" w:date="2024-10-23T10:53:00Z">
              <w:rPr>
                <w:rFonts w:ascii="Aptos" w:hAnsi="Aptos"/>
              </w:rPr>
            </w:rPrChange>
          </w:rPr>
          <w:delText>(Bradski, 2000)</w:delText>
        </w:r>
        <w:r w:rsidR="00DF18B4" w:rsidRPr="006E54B4" w:rsidDel="0076279C">
          <w:rPr>
            <w:rPrChange w:id="730" w:author="Chelsea Helion" w:date="2024-10-23T10:53:00Z">
              <w:rPr>
                <w:rFonts w:ascii="Aptos" w:hAnsi="Aptos"/>
              </w:rPr>
            </w:rPrChange>
          </w:rPr>
          <w:fldChar w:fldCharType="end"/>
        </w:r>
        <w:r w:rsidRPr="006E54B4" w:rsidDel="0076279C">
          <w:rPr>
            <w:rPrChange w:id="731" w:author="Chelsea Helion" w:date="2024-10-23T10:53:00Z">
              <w:rPr>
                <w:rFonts w:ascii="Aptos" w:hAnsi="Aptos"/>
              </w:rPr>
            </w:rPrChange>
          </w:rPr>
          <w:delText xml:space="preserve"> python library</w:delText>
        </w:r>
        <w:r w:rsidR="009B1B62" w:rsidRPr="006E54B4" w:rsidDel="0076279C">
          <w:rPr>
            <w:rPrChange w:id="732" w:author="Chelsea Helion" w:date="2024-10-23T10:53:00Z">
              <w:rPr>
                <w:rFonts w:ascii="Aptos" w:hAnsi="Aptos"/>
              </w:rPr>
            </w:rPrChange>
          </w:rPr>
          <w:delText xml:space="preserve"> </w:delText>
        </w:r>
        <w:r w:rsidRPr="006E54B4" w:rsidDel="0076279C">
          <w:rPr>
            <w:rPrChange w:id="733" w:author="Chelsea Helion" w:date="2024-10-23T10:53:00Z">
              <w:rPr>
                <w:rFonts w:ascii="Aptos" w:hAnsi="Aptos"/>
              </w:rPr>
            </w:rPrChange>
          </w:rPr>
          <w:delText xml:space="preserve">and averaged within each TR. The average volume in decibels within each TR was calculated using the librosa </w:delText>
        </w:r>
        <w:r w:rsidR="009B1B62" w:rsidRPr="006E54B4" w:rsidDel="0076279C">
          <w:rPr>
            <w:rPrChange w:id="734" w:author="Chelsea Helion" w:date="2024-10-23T10:53:00Z">
              <w:rPr>
                <w:rFonts w:ascii="Aptos" w:hAnsi="Aptos"/>
              </w:rPr>
            </w:rPrChange>
          </w:rPr>
          <w:delText xml:space="preserve">[v0.10.2] </w:delText>
        </w:r>
        <w:r w:rsidR="00DF18B4" w:rsidRPr="006E54B4" w:rsidDel="0076279C">
          <w:rPr>
            <w:rPrChange w:id="735" w:author="Chelsea Helion" w:date="2024-10-23T10:53:00Z">
              <w:rPr>
                <w:rFonts w:ascii="Aptos" w:hAnsi="Aptos"/>
              </w:rPr>
            </w:rPrChange>
          </w:rPr>
          <w:fldChar w:fldCharType="begin"/>
        </w:r>
        <w:r w:rsidR="004F2335" w:rsidRPr="006E54B4" w:rsidDel="0076279C">
          <w:rPr>
            <w:rPrChange w:id="736" w:author="Chelsea Helion" w:date="2024-10-23T10:53:00Z">
              <w:rPr>
                <w:rFonts w:ascii="Aptos" w:hAnsi="Aptos"/>
              </w:rPr>
            </w:rPrChange>
          </w:rPr>
          <w:del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delInstrText>
        </w:r>
        <w:r w:rsidR="00DF18B4" w:rsidRPr="006E54B4" w:rsidDel="0076279C">
          <w:rPr>
            <w:rPrChange w:id="737" w:author="Chelsea Helion" w:date="2024-10-23T10:53:00Z">
              <w:rPr>
                <w:rFonts w:ascii="Aptos" w:hAnsi="Aptos"/>
              </w:rPr>
            </w:rPrChange>
          </w:rPr>
          <w:fldChar w:fldCharType="separate"/>
        </w:r>
        <w:r w:rsidR="00DF18B4" w:rsidRPr="006E54B4" w:rsidDel="0076279C">
          <w:rPr>
            <w:rPrChange w:id="738" w:author="Chelsea Helion" w:date="2024-10-23T10:53:00Z">
              <w:rPr>
                <w:rFonts w:ascii="Aptos" w:hAnsi="Aptos"/>
              </w:rPr>
            </w:rPrChange>
          </w:rPr>
          <w:delText>(McFee et al., 2015)</w:delText>
        </w:r>
        <w:r w:rsidR="00DF18B4" w:rsidRPr="006E54B4" w:rsidDel="0076279C">
          <w:rPr>
            <w:rPrChange w:id="739" w:author="Chelsea Helion" w:date="2024-10-23T10:53:00Z">
              <w:rPr>
                <w:rFonts w:ascii="Aptos" w:hAnsi="Aptos"/>
              </w:rPr>
            </w:rPrChange>
          </w:rPr>
          <w:fldChar w:fldCharType="end"/>
        </w:r>
        <w:r w:rsidRPr="006E54B4" w:rsidDel="0076279C">
          <w:rPr>
            <w:rPrChange w:id="740" w:author="Chelsea Helion" w:date="2024-10-23T10:53:00Z">
              <w:rPr>
                <w:rFonts w:ascii="Aptos" w:hAnsi="Aptos"/>
              </w:rPr>
            </w:rPrChange>
          </w:rPr>
          <w:delText xml:space="preserve"> </w:delText>
        </w:r>
        <w:r w:rsidR="00CF2D02" w:rsidRPr="006E54B4" w:rsidDel="0076279C">
          <w:rPr>
            <w:rPrChange w:id="741" w:author="Chelsea Helion" w:date="2024-10-23T10:53:00Z">
              <w:rPr>
                <w:rFonts w:ascii="Aptos" w:hAnsi="Aptos"/>
              </w:rPr>
            </w:rPrChange>
          </w:rPr>
          <w:delText>P</w:delText>
        </w:r>
        <w:r w:rsidRPr="006E54B4" w:rsidDel="0076279C">
          <w:rPr>
            <w:rPrChange w:id="742" w:author="Chelsea Helion" w:date="2024-10-23T10:53:00Z">
              <w:rPr>
                <w:rFonts w:ascii="Aptos" w:hAnsi="Aptos"/>
              </w:rPr>
            </w:rPrChange>
          </w:rPr>
          <w:delText xml:space="preserve">ython library. The presence of speech and faces were manually coded moment-to-moment by a trained human annotator and confirmed by researcher review. Additional confirmation regarding the presence of faces or speech within each TR was achieved using Whisper </w:delText>
        </w:r>
        <w:r w:rsidR="009B1B62" w:rsidRPr="006E54B4" w:rsidDel="0076279C">
          <w:rPr>
            <w:rPrChange w:id="743" w:author="Chelsea Helion" w:date="2024-10-23T10:53:00Z">
              <w:rPr>
                <w:rFonts w:ascii="Aptos" w:hAnsi="Aptos"/>
              </w:rPr>
            </w:rPrChange>
          </w:rPr>
          <w:delText>[</w:delText>
        </w:r>
        <w:r w:rsidR="003940FC" w:rsidRPr="006E54B4" w:rsidDel="0076279C">
          <w:rPr>
            <w:rPrChange w:id="744" w:author="Chelsea Helion" w:date="2024-10-23T10:53:00Z">
              <w:rPr>
                <w:rFonts w:ascii="Aptos" w:hAnsi="Aptos"/>
              </w:rPr>
            </w:rPrChange>
          </w:rPr>
          <w:delText>v1.1.10</w:delText>
        </w:r>
        <w:r w:rsidR="009B1B62" w:rsidRPr="006E54B4" w:rsidDel="0076279C">
          <w:rPr>
            <w:rPrChange w:id="745" w:author="Chelsea Helion" w:date="2024-10-23T10:53:00Z">
              <w:rPr>
                <w:rFonts w:ascii="Aptos" w:hAnsi="Aptos"/>
              </w:rPr>
            </w:rPrChange>
          </w:rPr>
          <w:delText>]</w:delText>
        </w:r>
        <w:r w:rsidR="003940FC" w:rsidRPr="006E54B4" w:rsidDel="0076279C">
          <w:rPr>
            <w:rPrChange w:id="746" w:author="Chelsea Helion" w:date="2024-10-23T10:53:00Z">
              <w:rPr>
                <w:rFonts w:ascii="Aptos" w:hAnsi="Aptos"/>
              </w:rPr>
            </w:rPrChange>
          </w:rPr>
          <w:delText xml:space="preserve"> </w:delText>
        </w:r>
        <w:r w:rsidR="00DF18B4" w:rsidRPr="006E54B4" w:rsidDel="0076279C">
          <w:rPr>
            <w:rPrChange w:id="747" w:author="Chelsea Helion" w:date="2024-10-23T10:53:00Z">
              <w:rPr>
                <w:rFonts w:ascii="Aptos" w:hAnsi="Aptos"/>
              </w:rPr>
            </w:rPrChange>
          </w:rPr>
          <w:fldChar w:fldCharType="begin"/>
        </w:r>
        <w:r w:rsidR="004F2335" w:rsidRPr="006E54B4" w:rsidDel="0076279C">
          <w:rPr>
            <w:rPrChange w:id="748" w:author="Chelsea Helion" w:date="2024-10-23T10:53:00Z">
              <w:rPr>
                <w:rFonts w:ascii="Aptos" w:hAnsi="Aptos"/>
              </w:rPr>
            </w:rPrChange>
          </w:rPr>
          <w:del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delInstrText>
        </w:r>
        <w:r w:rsidR="00DF18B4" w:rsidRPr="006E54B4" w:rsidDel="0076279C">
          <w:rPr>
            <w:rPrChange w:id="749" w:author="Chelsea Helion" w:date="2024-10-23T10:53:00Z">
              <w:rPr>
                <w:rFonts w:ascii="Aptos" w:hAnsi="Aptos"/>
              </w:rPr>
            </w:rPrChange>
          </w:rPr>
          <w:fldChar w:fldCharType="separate"/>
        </w:r>
        <w:r w:rsidR="00DF18B4" w:rsidRPr="006E54B4" w:rsidDel="0076279C">
          <w:rPr>
            <w:rPrChange w:id="750" w:author="Chelsea Helion" w:date="2024-10-23T10:53:00Z">
              <w:rPr>
                <w:rFonts w:ascii="Aptos" w:hAnsi="Aptos"/>
              </w:rPr>
            </w:rPrChange>
          </w:rPr>
          <w:delText>(OpenAI, 2023)</w:delText>
        </w:r>
        <w:r w:rsidR="00DF18B4" w:rsidRPr="006E54B4" w:rsidDel="0076279C">
          <w:rPr>
            <w:rPrChange w:id="751" w:author="Chelsea Helion" w:date="2024-10-23T10:53:00Z">
              <w:rPr>
                <w:rFonts w:ascii="Aptos" w:hAnsi="Aptos"/>
              </w:rPr>
            </w:rPrChange>
          </w:rPr>
          <w:fldChar w:fldCharType="end"/>
        </w:r>
        <w:r w:rsidR="00DF18B4" w:rsidRPr="006E54B4" w:rsidDel="0076279C">
          <w:rPr>
            <w:rPrChange w:id="752" w:author="Chelsea Helion" w:date="2024-10-23T10:53:00Z">
              <w:rPr>
                <w:rFonts w:ascii="Aptos" w:hAnsi="Aptos"/>
              </w:rPr>
            </w:rPrChange>
          </w:rPr>
          <w:delText xml:space="preserve"> </w:delText>
        </w:r>
        <w:r w:rsidRPr="006E54B4" w:rsidDel="0076279C">
          <w:rPr>
            <w:rPrChange w:id="753" w:author="Chelsea Helion" w:date="2024-10-23T10:53:00Z">
              <w:rPr>
                <w:rFonts w:ascii="Aptos" w:hAnsi="Aptos"/>
              </w:rPr>
            </w:rPrChange>
          </w:rPr>
          <w:delText>and the face_recognition</w:delText>
        </w:r>
        <w:r w:rsidR="009B1B62" w:rsidRPr="006E54B4" w:rsidDel="0076279C">
          <w:rPr>
            <w:rPrChange w:id="754" w:author="Chelsea Helion" w:date="2024-10-23T10:53:00Z">
              <w:rPr>
                <w:rFonts w:ascii="Aptos" w:hAnsi="Aptos"/>
              </w:rPr>
            </w:rPrChange>
          </w:rPr>
          <w:delText xml:space="preserve"> [v1.3.0]</w:delText>
        </w:r>
        <w:r w:rsidRPr="006E54B4" w:rsidDel="0076279C">
          <w:rPr>
            <w:rPrChange w:id="755" w:author="Chelsea Helion" w:date="2024-10-23T10:53:00Z">
              <w:rPr>
                <w:rFonts w:ascii="Aptos" w:hAnsi="Aptos"/>
              </w:rPr>
            </w:rPrChange>
          </w:rPr>
          <w:delText xml:space="preserve"> </w:delText>
        </w:r>
        <w:r w:rsidR="00DF18B4" w:rsidRPr="006E54B4" w:rsidDel="0076279C">
          <w:rPr>
            <w:rPrChange w:id="756" w:author="Chelsea Helion" w:date="2024-10-23T10:53:00Z">
              <w:rPr>
                <w:rFonts w:ascii="Aptos" w:hAnsi="Aptos"/>
              </w:rPr>
            </w:rPrChange>
          </w:rPr>
          <w:fldChar w:fldCharType="begin"/>
        </w:r>
        <w:r w:rsidR="004F2335" w:rsidRPr="006E54B4" w:rsidDel="0076279C">
          <w:rPr>
            <w:rPrChange w:id="757" w:author="Chelsea Helion" w:date="2024-10-23T10:53:00Z">
              <w:rPr>
                <w:rFonts w:ascii="Aptos" w:hAnsi="Aptos"/>
              </w:rPr>
            </w:rPrChange>
          </w:rPr>
          <w:del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delInstrText>
        </w:r>
        <w:r w:rsidR="00DF18B4" w:rsidRPr="006E54B4" w:rsidDel="0076279C">
          <w:rPr>
            <w:rPrChange w:id="758" w:author="Chelsea Helion" w:date="2024-10-23T10:53:00Z">
              <w:rPr>
                <w:rFonts w:ascii="Aptos" w:hAnsi="Aptos"/>
              </w:rPr>
            </w:rPrChange>
          </w:rPr>
          <w:fldChar w:fldCharType="separate"/>
        </w:r>
        <w:r w:rsidR="00DF18B4" w:rsidRPr="006E54B4" w:rsidDel="0076279C">
          <w:rPr>
            <w:rPrChange w:id="759" w:author="Chelsea Helion" w:date="2024-10-23T10:53:00Z">
              <w:rPr>
                <w:rFonts w:ascii="Aptos" w:hAnsi="Aptos"/>
              </w:rPr>
            </w:rPrChange>
          </w:rPr>
          <w:delText>(Ageitgey, 2023)</w:delText>
        </w:r>
        <w:r w:rsidR="00DF18B4" w:rsidRPr="006E54B4" w:rsidDel="0076279C">
          <w:rPr>
            <w:rPrChange w:id="760" w:author="Chelsea Helion" w:date="2024-10-23T10:53:00Z">
              <w:rPr>
                <w:rFonts w:ascii="Aptos" w:hAnsi="Aptos"/>
              </w:rPr>
            </w:rPrChange>
          </w:rPr>
          <w:fldChar w:fldCharType="end"/>
        </w:r>
        <w:r w:rsidR="00DF18B4" w:rsidRPr="006E54B4" w:rsidDel="0076279C">
          <w:rPr>
            <w:rPrChange w:id="761" w:author="Chelsea Helion" w:date="2024-10-23T10:53:00Z">
              <w:rPr>
                <w:rFonts w:ascii="Aptos" w:hAnsi="Aptos"/>
              </w:rPr>
            </w:rPrChange>
          </w:rPr>
          <w:delText xml:space="preserve"> </w:delText>
        </w:r>
        <w:r w:rsidR="00CF2D02" w:rsidRPr="006E54B4" w:rsidDel="0076279C">
          <w:rPr>
            <w:rPrChange w:id="762" w:author="Chelsea Helion" w:date="2024-10-23T10:53:00Z">
              <w:rPr>
                <w:rFonts w:ascii="Aptos" w:hAnsi="Aptos"/>
              </w:rPr>
            </w:rPrChange>
          </w:rPr>
          <w:delText>P</w:delText>
        </w:r>
        <w:r w:rsidRPr="006E54B4" w:rsidDel="0076279C">
          <w:rPr>
            <w:rPrChange w:id="763" w:author="Chelsea Helion" w:date="2024-10-23T10:53:00Z">
              <w:rPr>
                <w:rFonts w:ascii="Aptos" w:hAnsi="Aptos"/>
              </w:rPr>
            </w:rPrChange>
          </w:rPr>
          <w:delText>ython library, which aligned with manual annotations. All stimulus-related confounds were z-scored.</w:delText>
        </w:r>
      </w:del>
    </w:p>
    <w:p w14:paraId="1BB756C0" w14:textId="4E098B0B" w:rsidR="00DE0869" w:rsidRPr="006E54B4" w:rsidDel="0076279C" w:rsidRDefault="00000000" w:rsidP="00AF6336">
      <w:pPr>
        <w:spacing w:line="240" w:lineRule="auto"/>
        <w:ind w:firstLine="720"/>
        <w:jc w:val="both"/>
        <w:rPr>
          <w:del w:id="764" w:author="Chelsea Helion" w:date="2024-10-25T12:17:00Z"/>
          <w:rPrChange w:id="765" w:author="Chelsea Helion" w:date="2024-10-23T10:53:00Z">
            <w:rPr>
              <w:del w:id="766" w:author="Chelsea Helion" w:date="2024-10-25T12:17:00Z"/>
              <w:rFonts w:ascii="Aptos" w:hAnsi="Aptos"/>
            </w:rPr>
          </w:rPrChange>
        </w:rPr>
      </w:pPr>
      <w:del w:id="767" w:author="Chelsea Helion" w:date="2024-10-25T12:17:00Z">
        <w:r w:rsidRPr="006E54B4" w:rsidDel="0076279C">
          <w:rPr>
            <w:rPrChange w:id="768" w:author="Chelsea Helion" w:date="2024-10-23T10:53:00Z">
              <w:rPr>
                <w:rFonts w:ascii="Aptos" w:hAnsi="Aptos"/>
              </w:rPr>
            </w:rPrChange>
          </w:rPr>
          <w:delTex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delText>
        </w:r>
        <w:r w:rsidR="005D0E03" w:rsidRPr="006E54B4" w:rsidDel="0076279C">
          <w:rPr>
            <w:rPrChange w:id="769" w:author="Chelsea Helion" w:date="2024-10-23T10:53:00Z">
              <w:rPr>
                <w:rFonts w:ascii="Aptos" w:hAnsi="Aptos"/>
              </w:rPr>
            </w:rPrChange>
          </w:rPr>
          <w:fldChar w:fldCharType="begin"/>
        </w:r>
        <w:r w:rsidR="004F2335" w:rsidRPr="006E54B4" w:rsidDel="0076279C">
          <w:rPr>
            <w:rPrChange w:id="770" w:author="Chelsea Helion" w:date="2024-10-23T10:53:00Z">
              <w:rPr>
                <w:rFonts w:ascii="Aptos" w:hAnsi="Aptos"/>
              </w:rPr>
            </w:rPrChange>
          </w:rPr>
          <w:del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delInstrText>
        </w:r>
        <w:r w:rsidR="005D0E03" w:rsidRPr="006E54B4" w:rsidDel="0076279C">
          <w:rPr>
            <w:rPrChange w:id="771" w:author="Chelsea Helion" w:date="2024-10-23T10:53:00Z">
              <w:rPr>
                <w:rFonts w:ascii="Aptos" w:hAnsi="Aptos"/>
              </w:rPr>
            </w:rPrChange>
          </w:rPr>
          <w:fldChar w:fldCharType="separate"/>
        </w:r>
        <w:r w:rsidR="005D0E03" w:rsidRPr="006E54B4" w:rsidDel="0076279C">
          <w:rPr>
            <w:rPrChange w:id="772" w:author="Chelsea Helion" w:date="2024-10-23T10:53:00Z">
              <w:rPr>
                <w:rFonts w:ascii="Aptos" w:hAnsi="Aptos"/>
              </w:rPr>
            </w:rPrChange>
          </w:rPr>
          <w:delText>Woo et al. (2014)</w:delText>
        </w:r>
        <w:r w:rsidR="005D0E03" w:rsidRPr="006E54B4" w:rsidDel="0076279C">
          <w:rPr>
            <w:rPrChange w:id="773" w:author="Chelsea Helion" w:date="2024-10-23T10:53:00Z">
              <w:rPr>
                <w:rFonts w:ascii="Aptos" w:hAnsi="Aptos"/>
              </w:rPr>
            </w:rPrChange>
          </w:rPr>
          <w:fldChar w:fldCharType="end"/>
        </w:r>
        <w:r w:rsidRPr="006E54B4" w:rsidDel="0076279C">
          <w:rPr>
            <w:rPrChange w:id="774" w:author="Chelsea Helion" w:date="2024-10-23T10:53:00Z">
              <w:rPr>
                <w:rFonts w:ascii="Aptos" w:hAnsi="Aptos"/>
              </w:rPr>
            </w:rPrChange>
          </w:rPr>
          <w:delTex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delText>
        </w:r>
      </w:del>
    </w:p>
    <w:p w14:paraId="6387B713" w14:textId="472D5BDA" w:rsidR="00DE0869" w:rsidRPr="006E54B4" w:rsidDel="0076279C" w:rsidRDefault="00000000" w:rsidP="00AF6336">
      <w:pPr>
        <w:spacing w:line="240" w:lineRule="auto"/>
        <w:ind w:firstLine="720"/>
        <w:jc w:val="both"/>
        <w:rPr>
          <w:del w:id="775" w:author="Chelsea Helion" w:date="2024-10-25T12:17:00Z"/>
          <w:rPrChange w:id="776" w:author="Chelsea Helion" w:date="2024-10-23T10:53:00Z">
            <w:rPr>
              <w:del w:id="777" w:author="Chelsea Helion" w:date="2024-10-25T12:17:00Z"/>
              <w:rFonts w:ascii="Aptos" w:hAnsi="Aptos"/>
            </w:rPr>
          </w:rPrChange>
        </w:rPr>
      </w:pPr>
      <w:del w:id="778" w:author="Chelsea Helion" w:date="2024-10-25T12:17:00Z">
        <w:r w:rsidRPr="006E54B4" w:rsidDel="0076279C">
          <w:rPr>
            <w:b/>
            <w:rPrChange w:id="779" w:author="Chelsea Helion" w:date="2024-10-23T10:53:00Z">
              <w:rPr>
                <w:rFonts w:ascii="Aptos" w:hAnsi="Aptos"/>
                <w:b/>
              </w:rPr>
            </w:rPrChange>
          </w:rPr>
          <w:delText xml:space="preserve">Intersubject Correlation Analysis. </w:delText>
        </w:r>
        <w:r w:rsidRPr="006E54B4" w:rsidDel="0076279C">
          <w:rPr>
            <w:rPrChange w:id="780" w:author="Chelsea Helion" w:date="2024-10-23T10:53:00Z">
              <w:rPr>
                <w:rFonts w:ascii="Aptos" w:hAnsi="Aptos"/>
              </w:rPr>
            </w:rPrChange>
          </w:rPr>
          <w:delText xml:space="preserve">Intersubject correlations were calculated using the parcel-wise approach that nltool’s isc and isc_group functions </w:delText>
        </w:r>
        <w:r w:rsidR="008926E2" w:rsidRPr="006E54B4" w:rsidDel="0076279C">
          <w:rPr>
            <w:rPrChange w:id="781" w:author="Chelsea Helion" w:date="2024-10-23T10:53:00Z">
              <w:rPr>
                <w:rFonts w:ascii="Aptos" w:hAnsi="Aptos"/>
              </w:rPr>
            </w:rPrChange>
          </w:rPr>
          <w:fldChar w:fldCharType="begin"/>
        </w:r>
        <w:r w:rsidR="004F2335" w:rsidRPr="006E54B4" w:rsidDel="0076279C">
          <w:rPr>
            <w:rPrChange w:id="782" w:author="Chelsea Helion" w:date="2024-10-23T10:53:00Z">
              <w:rPr>
                <w:rFonts w:ascii="Aptos" w:hAnsi="Aptos"/>
              </w:rPr>
            </w:rPrChange>
          </w:rPr>
          <w:del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8926E2" w:rsidRPr="006E54B4" w:rsidDel="0076279C">
          <w:rPr>
            <w:rPrChange w:id="783" w:author="Chelsea Helion" w:date="2024-10-23T10:53:00Z">
              <w:rPr>
                <w:rFonts w:ascii="Aptos" w:hAnsi="Aptos"/>
              </w:rPr>
            </w:rPrChange>
          </w:rPr>
          <w:fldChar w:fldCharType="separate"/>
        </w:r>
        <w:r w:rsidR="008926E2" w:rsidRPr="006E54B4" w:rsidDel="0076279C">
          <w:rPr>
            <w:rPrChange w:id="784" w:author="Chelsea Helion" w:date="2024-10-23T10:53:00Z">
              <w:rPr>
                <w:rFonts w:ascii="Aptos" w:hAnsi="Aptos"/>
              </w:rPr>
            </w:rPrChange>
          </w:rPr>
          <w:delText>(Chang et al., 2018)</w:delText>
        </w:r>
        <w:r w:rsidR="008926E2" w:rsidRPr="006E54B4" w:rsidDel="0076279C">
          <w:rPr>
            <w:rPrChange w:id="785" w:author="Chelsea Helion" w:date="2024-10-23T10:53:00Z">
              <w:rPr>
                <w:rFonts w:ascii="Aptos" w:hAnsi="Aptos"/>
              </w:rPr>
            </w:rPrChange>
          </w:rPr>
          <w:fldChar w:fldCharType="end"/>
        </w:r>
        <w:r w:rsidRPr="006E54B4" w:rsidDel="0076279C">
          <w:rPr>
            <w:rPrChange w:id="786" w:author="Chelsea Helion" w:date="2024-10-23T10:53:00Z">
              <w:rPr>
                <w:rFonts w:ascii="Aptos" w:hAnsi="Aptos"/>
              </w:rPr>
            </w:rPrChange>
          </w:rPr>
          <w:delText xml:space="preserve"> employ</w:delText>
        </w:r>
        <w:r w:rsidR="00CF2D02" w:rsidRPr="006E54B4" w:rsidDel="0076279C">
          <w:rPr>
            <w:rPrChange w:id="787" w:author="Chelsea Helion" w:date="2024-10-23T10:53:00Z">
              <w:rPr>
                <w:rFonts w:ascii="Aptos" w:hAnsi="Aptos"/>
              </w:rPr>
            </w:rPrChange>
          </w:rPr>
          <w:delText>ed</w:delText>
        </w:r>
        <w:r w:rsidRPr="006E54B4" w:rsidDel="0076279C">
          <w:rPr>
            <w:rPrChange w:id="788" w:author="Chelsea Helion" w:date="2024-10-23T10:53:00Z">
              <w:rPr>
                <w:rFonts w:ascii="Aptos" w:hAnsi="Aptos"/>
              </w:rPr>
            </w:rPrChange>
          </w:rPr>
          <w:delText xml:space="preserve">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w:delText>
        </w:r>
        <w:r w:rsidR="008F518E" w:rsidRPr="006E54B4" w:rsidDel="0076279C">
          <w:rPr>
            <w:rPrChange w:id="789" w:author="Chelsea Helion" w:date="2024-10-23T10:53:00Z">
              <w:rPr>
                <w:rFonts w:ascii="Aptos" w:hAnsi="Aptos"/>
              </w:rPr>
            </w:rPrChange>
          </w:rPr>
          <w:fldChar w:fldCharType="begin"/>
        </w:r>
        <w:r w:rsidR="004F2335" w:rsidRPr="006E54B4" w:rsidDel="0076279C">
          <w:rPr>
            <w:rPrChange w:id="790" w:author="Chelsea Helion" w:date="2024-10-23T10:53:00Z">
              <w:rPr>
                <w:rFonts w:ascii="Aptos" w:hAnsi="Aptos"/>
              </w:rPr>
            </w:rPrChange>
          </w:rPr>
          <w:del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791" w:author="Chelsea Helion" w:date="2024-10-23T10:53:00Z">
              <w:rPr>
                <w:rFonts w:ascii="Aptos" w:hAnsi="Aptos"/>
              </w:rPr>
            </w:rPrChange>
          </w:rPr>
          <w:fldChar w:fldCharType="separate"/>
        </w:r>
        <w:r w:rsidR="008F518E" w:rsidRPr="006E54B4" w:rsidDel="0076279C">
          <w:rPr>
            <w:rPrChange w:id="792" w:author="Chelsea Helion" w:date="2024-10-23T10:53:00Z">
              <w:rPr>
                <w:rFonts w:ascii="Aptos" w:hAnsi="Aptos"/>
              </w:rPr>
            </w:rPrChange>
          </w:rPr>
          <w:delText>G. Chen et al., 2016</w:delText>
        </w:r>
        <w:r w:rsidR="008F518E" w:rsidRPr="006E54B4" w:rsidDel="0076279C">
          <w:rPr>
            <w:rPrChange w:id="793" w:author="Chelsea Helion" w:date="2024-10-23T10:53:00Z">
              <w:rPr>
                <w:rFonts w:ascii="Aptos" w:hAnsi="Aptos"/>
              </w:rPr>
            </w:rPrChange>
          </w:rPr>
          <w:fldChar w:fldCharType="end"/>
        </w:r>
        <w:r w:rsidRPr="006E54B4" w:rsidDel="0076279C">
          <w:rPr>
            <w:rPrChange w:id="794" w:author="Chelsea Helion" w:date="2024-10-23T10:53:00Z">
              <w:rPr>
                <w:rFonts w:ascii="Aptos" w:hAnsi="Aptos"/>
              </w:rPr>
            </w:rPrChange>
          </w:rPr>
          <w:delText xml:space="preserve">) representing how similar neural activity patterns are in that ROI among that sample. To assess the significance of differences in neural synchrony between groups (i.e., </w:delText>
        </w:r>
        <w:r w:rsidR="00A57B68" w:rsidRPr="006E54B4" w:rsidDel="0076279C">
          <w:rPr>
            <w:rPrChange w:id="795" w:author="Chelsea Helion" w:date="2024-10-23T10:53:00Z">
              <w:rPr>
                <w:rFonts w:ascii="Aptos" w:hAnsi="Aptos"/>
              </w:rPr>
            </w:rPrChange>
          </w:rPr>
          <w:delText xml:space="preserve">expressive </w:delText>
        </w:r>
        <w:r w:rsidRPr="006E54B4" w:rsidDel="0076279C">
          <w:rPr>
            <w:rPrChange w:id="796" w:author="Chelsea Helion" w:date="2024-10-23T10:53:00Z">
              <w:rPr>
                <w:rFonts w:ascii="Aptos" w:hAnsi="Aptos"/>
              </w:rPr>
            </w:rPrChange>
          </w:rPr>
          <w:delText xml:space="preserve">raters and </w:delText>
        </w:r>
        <w:r w:rsidR="00A57B68" w:rsidRPr="006E54B4" w:rsidDel="0076279C">
          <w:rPr>
            <w:rPrChange w:id="797" w:author="Chelsea Helion" w:date="2024-10-23T10:53:00Z">
              <w:rPr>
                <w:rFonts w:ascii="Aptos" w:hAnsi="Aptos"/>
              </w:rPr>
            </w:rPrChange>
          </w:rPr>
          <w:delText xml:space="preserve">reflective </w:delText>
        </w:r>
        <w:r w:rsidRPr="006E54B4" w:rsidDel="0076279C">
          <w:rPr>
            <w:rPrChange w:id="798" w:author="Chelsea Helion" w:date="2024-10-23T10:53:00Z">
              <w:rPr>
                <w:rFonts w:ascii="Aptos" w:hAnsi="Aptos"/>
              </w:rPr>
            </w:rPrChange>
          </w:rPr>
          <w:delText>non-raters) within each run, we used subject-wise bootstrapping</w:delText>
        </w:r>
        <w:r w:rsidR="00400CBA" w:rsidRPr="006E54B4" w:rsidDel="0076279C">
          <w:rPr>
            <w:rPrChange w:id="799" w:author="Chelsea Helion" w:date="2024-10-23T10:53:00Z">
              <w:rPr>
                <w:rFonts w:ascii="Aptos" w:hAnsi="Aptos"/>
              </w:rPr>
            </w:rPrChange>
          </w:rPr>
          <w:delText>,</w:delText>
        </w:r>
        <w:r w:rsidRPr="006E54B4" w:rsidDel="0076279C">
          <w:rPr>
            <w:rPrChange w:id="800" w:author="Chelsea Helion" w:date="2024-10-23T10:53:00Z">
              <w:rPr>
                <w:rFonts w:ascii="Aptos" w:hAnsi="Aptos"/>
              </w:rPr>
            </w:rPrChange>
          </w:rPr>
          <w:delTex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delText>
        </w:r>
        <w:r w:rsidR="008F518E" w:rsidRPr="006E54B4" w:rsidDel="0076279C">
          <w:rPr>
            <w:rPrChange w:id="801" w:author="Chelsea Helion" w:date="2024-10-23T10:53:00Z">
              <w:rPr>
                <w:rFonts w:ascii="Aptos" w:hAnsi="Aptos"/>
              </w:rPr>
            </w:rPrChange>
          </w:rPr>
          <w:fldChar w:fldCharType="begin"/>
        </w:r>
        <w:r w:rsidR="004F2335" w:rsidRPr="006E54B4" w:rsidDel="0076279C">
          <w:rPr>
            <w:rPrChange w:id="802" w:author="Chelsea Helion" w:date="2024-10-23T10:53:00Z">
              <w:rPr>
                <w:rFonts w:ascii="Aptos" w:hAnsi="Aptos"/>
              </w:rPr>
            </w:rPrChange>
          </w:rPr>
          <w:del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803" w:author="Chelsea Helion" w:date="2024-10-23T10:53:00Z">
              <w:rPr>
                <w:rFonts w:ascii="Aptos" w:hAnsi="Aptos"/>
              </w:rPr>
            </w:rPrChange>
          </w:rPr>
          <w:fldChar w:fldCharType="separate"/>
        </w:r>
        <w:r w:rsidR="008F518E" w:rsidRPr="006E54B4" w:rsidDel="0076279C">
          <w:rPr>
            <w:rPrChange w:id="804" w:author="Chelsea Helion" w:date="2024-10-23T10:53:00Z">
              <w:rPr>
                <w:rFonts w:ascii="Aptos" w:hAnsi="Aptos"/>
              </w:rPr>
            </w:rPrChange>
          </w:rPr>
          <w:delText>(G. Chen et al., 2016)</w:delText>
        </w:r>
        <w:r w:rsidR="008F518E" w:rsidRPr="006E54B4" w:rsidDel="0076279C">
          <w:rPr>
            <w:rPrChange w:id="805" w:author="Chelsea Helion" w:date="2024-10-23T10:53:00Z">
              <w:rPr>
                <w:rFonts w:ascii="Aptos" w:hAnsi="Aptos"/>
              </w:rPr>
            </w:rPrChange>
          </w:rPr>
          <w:fldChar w:fldCharType="end"/>
        </w:r>
        <w:r w:rsidRPr="006E54B4" w:rsidDel="0076279C">
          <w:rPr>
            <w:rPrChange w:id="806" w:author="Chelsea Helion" w:date="2024-10-23T10:53:00Z">
              <w:rPr>
                <w:rFonts w:ascii="Aptos" w:hAnsi="Aptos"/>
              </w:rPr>
            </w:rPrChange>
          </w:rPr>
          <w:delTex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delText>
        </w:r>
      </w:del>
    </w:p>
    <w:p w14:paraId="68873E00" w14:textId="6F0055E3" w:rsidR="00DE0869" w:rsidRPr="006E54B4" w:rsidDel="0076279C" w:rsidRDefault="00000000" w:rsidP="00AF6336">
      <w:pPr>
        <w:spacing w:line="240" w:lineRule="auto"/>
        <w:ind w:firstLine="720"/>
        <w:jc w:val="both"/>
        <w:rPr>
          <w:del w:id="807" w:author="Chelsea Helion" w:date="2024-10-25T12:17:00Z"/>
          <w:rPrChange w:id="808" w:author="Chelsea Helion" w:date="2024-10-23T10:53:00Z">
            <w:rPr>
              <w:del w:id="809" w:author="Chelsea Helion" w:date="2024-10-25T12:17:00Z"/>
              <w:rFonts w:ascii="Aptos" w:hAnsi="Aptos"/>
            </w:rPr>
          </w:rPrChange>
        </w:rPr>
      </w:pPr>
      <w:del w:id="810" w:author="Chelsea Helion" w:date="2024-10-25T12:17:00Z">
        <w:r w:rsidRPr="006E54B4" w:rsidDel="0076279C">
          <w:rPr>
            <w:b/>
            <w:bCs/>
            <w:rPrChange w:id="811" w:author="Chelsea Helion" w:date="2024-10-23T10:53:00Z">
              <w:rPr>
                <w:rFonts w:ascii="Aptos" w:hAnsi="Aptos"/>
                <w:b/>
                <w:bCs/>
              </w:rPr>
            </w:rPrChange>
          </w:rPr>
          <w:delText>Activation Labeling.</w:delText>
        </w:r>
        <w:r w:rsidRPr="006E54B4" w:rsidDel="0076279C">
          <w:rPr>
            <w:rPrChange w:id="812" w:author="Chelsea Helion" w:date="2024-10-23T10:53:00Z">
              <w:rPr>
                <w:rFonts w:ascii="Aptos" w:hAnsi="Aptos"/>
              </w:rPr>
            </w:rPrChange>
          </w:rPr>
          <w:delText xml:space="preserve"> After completing analyses, thresholded z-statistic maps and r-statistic maps were annotated using </w:delText>
        </w:r>
        <w:r w:rsidR="0034534F" w:rsidRPr="006E54B4" w:rsidDel="0076279C">
          <w:rPr>
            <w:rPrChange w:id="813" w:author="Chelsea Helion" w:date="2024-10-23T10:53:00Z">
              <w:rPr>
                <w:rFonts w:ascii="Aptos" w:hAnsi="Aptos"/>
              </w:rPr>
            </w:rPrChange>
          </w:rPr>
          <w:delText>the automated</w:delText>
        </w:r>
        <w:r w:rsidRPr="006E54B4" w:rsidDel="0076279C">
          <w:rPr>
            <w:rPrChange w:id="814" w:author="Chelsea Helion" w:date="2024-10-23T10:53:00Z">
              <w:rPr>
                <w:rFonts w:ascii="Aptos" w:hAnsi="Aptos"/>
              </w:rPr>
            </w:rPrChange>
          </w:rPr>
          <w:delText xml:space="preserve"> anatomical atlas (AAL) </w:delText>
        </w:r>
        <w:r w:rsidR="008F518E" w:rsidRPr="006E54B4" w:rsidDel="0076279C">
          <w:rPr>
            <w:rPrChange w:id="815" w:author="Chelsea Helion" w:date="2024-10-23T10:53:00Z">
              <w:rPr>
                <w:rFonts w:ascii="Aptos" w:hAnsi="Aptos"/>
              </w:rPr>
            </w:rPrChange>
          </w:rPr>
          <w:fldChar w:fldCharType="begin"/>
        </w:r>
        <w:r w:rsidR="004F2335" w:rsidRPr="006E54B4" w:rsidDel="0076279C">
          <w:rPr>
            <w:rPrChange w:id="816" w:author="Chelsea Helion" w:date="2024-10-23T10:53:00Z">
              <w:rPr>
                <w:rFonts w:ascii="Aptos" w:hAnsi="Aptos"/>
              </w:rPr>
            </w:rPrChange>
          </w:rPr>
          <w:del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delInstrText>
        </w:r>
        <w:r w:rsidR="008F518E" w:rsidRPr="006E54B4" w:rsidDel="0076279C">
          <w:rPr>
            <w:rPrChange w:id="817" w:author="Chelsea Helion" w:date="2024-10-23T10:53:00Z">
              <w:rPr>
                <w:rFonts w:ascii="Aptos" w:hAnsi="Aptos"/>
              </w:rPr>
            </w:rPrChange>
          </w:rPr>
          <w:fldChar w:fldCharType="separate"/>
        </w:r>
        <w:r w:rsidR="008F518E" w:rsidRPr="006E54B4" w:rsidDel="0076279C">
          <w:rPr>
            <w:rPrChange w:id="818" w:author="Chelsea Helion" w:date="2024-10-23T10:53:00Z">
              <w:rPr>
                <w:rFonts w:ascii="Aptos" w:hAnsi="Aptos"/>
              </w:rPr>
            </w:rPrChange>
          </w:rPr>
          <w:delText>(Tzourio-Mazoyer et al., 2002)</w:delText>
        </w:r>
        <w:r w:rsidR="008F518E" w:rsidRPr="006E54B4" w:rsidDel="0076279C">
          <w:rPr>
            <w:rPrChange w:id="819" w:author="Chelsea Helion" w:date="2024-10-23T10:53:00Z">
              <w:rPr>
                <w:rFonts w:ascii="Aptos" w:hAnsi="Aptos"/>
              </w:rPr>
            </w:rPrChange>
          </w:rPr>
          <w:fldChar w:fldCharType="end"/>
        </w:r>
        <w:r w:rsidRPr="006E54B4" w:rsidDel="0076279C">
          <w:rPr>
            <w:rPrChange w:id="820" w:author="Chelsea Helion" w:date="2024-10-23T10:53:00Z">
              <w:rPr>
                <w:rFonts w:ascii="Aptos" w:hAnsi="Aptos"/>
              </w:rPr>
            </w:rPrChange>
          </w:rPr>
          <w:delText xml:space="preserve">, which provided probabilistically determined anatomical labels for each significant </w:delText>
        </w:r>
        <w:r w:rsidRPr="006E54B4" w:rsidDel="0076279C">
          <w:rPr>
            <w:rPrChange w:id="821" w:author="Chelsea Helion" w:date="2024-10-23T10:53:00Z">
              <w:rPr>
                <w:rFonts w:ascii="Aptos" w:hAnsi="Aptos"/>
              </w:rPr>
            </w:rPrChange>
          </w:rPr>
          <w:lastRenderedPageBreak/>
          <w:delText xml:space="preserve">cluster. These labels were supplemented with the Schaefer-Kong atlas </w:delText>
        </w:r>
        <w:r w:rsidR="008926E2" w:rsidRPr="006E54B4" w:rsidDel="0076279C">
          <w:rPr>
            <w:rPrChange w:id="822" w:author="Chelsea Helion" w:date="2024-10-23T10:53:00Z">
              <w:rPr>
                <w:rFonts w:ascii="Aptos" w:hAnsi="Aptos"/>
              </w:rPr>
            </w:rPrChange>
          </w:rPr>
          <w:fldChar w:fldCharType="begin"/>
        </w:r>
        <w:r w:rsidR="004F2335" w:rsidRPr="006E54B4" w:rsidDel="0076279C">
          <w:rPr>
            <w:rPrChange w:id="823" w:author="Chelsea Helion" w:date="2024-10-23T10:53:00Z">
              <w:rPr>
                <w:rFonts w:ascii="Aptos" w:hAnsi="Aptos"/>
              </w:rPr>
            </w:rPrChange>
          </w:rPr>
          <w:del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8926E2" w:rsidRPr="006E54B4" w:rsidDel="0076279C">
          <w:rPr>
            <w:rPrChange w:id="824" w:author="Chelsea Helion" w:date="2024-10-23T10:53:00Z">
              <w:rPr>
                <w:rFonts w:ascii="Aptos" w:hAnsi="Aptos"/>
              </w:rPr>
            </w:rPrChange>
          </w:rPr>
          <w:fldChar w:fldCharType="separate"/>
        </w:r>
        <w:r w:rsidR="008F518E" w:rsidRPr="006E54B4" w:rsidDel="0076279C">
          <w:rPr>
            <w:rPrChange w:id="825" w:author="Chelsea Helion" w:date="2024-10-23T10:53:00Z">
              <w:rPr>
                <w:rFonts w:ascii="Aptos" w:hAnsi="Aptos"/>
              </w:rPr>
            </w:rPrChange>
          </w:rPr>
          <w:delText>(Kong et al., 2021; Schaefer et al., 2018)</w:delText>
        </w:r>
        <w:r w:rsidR="008926E2" w:rsidRPr="006E54B4" w:rsidDel="0076279C">
          <w:rPr>
            <w:rPrChange w:id="826" w:author="Chelsea Helion" w:date="2024-10-23T10:53:00Z">
              <w:rPr>
                <w:rFonts w:ascii="Aptos" w:hAnsi="Aptos"/>
              </w:rPr>
            </w:rPrChange>
          </w:rPr>
          <w:fldChar w:fldCharType="end"/>
        </w:r>
        <w:r w:rsidRPr="006E54B4" w:rsidDel="0076279C">
          <w:rPr>
            <w:rPrChange w:id="827" w:author="Chelsea Helion" w:date="2024-10-23T10:53:00Z">
              <w:rPr>
                <w:rFonts w:ascii="Aptos" w:hAnsi="Aptos"/>
              </w:rPr>
            </w:rPrChange>
          </w:rPr>
          <w:delText>, which consists of 400 functionally-defined cortical parcellations and denotes which of 17 network</w:delText>
        </w:r>
        <w:r w:rsidR="008926E2" w:rsidRPr="006E54B4" w:rsidDel="0076279C">
          <w:rPr>
            <w:rPrChange w:id="828" w:author="Chelsea Helion" w:date="2024-10-23T10:53:00Z">
              <w:rPr>
                <w:rFonts w:ascii="Aptos" w:hAnsi="Aptos"/>
              </w:rPr>
            </w:rPrChange>
          </w:rPr>
          <w:delText xml:space="preserve">s </w:delText>
        </w:r>
        <w:r w:rsidR="008926E2" w:rsidRPr="006E54B4" w:rsidDel="0076279C">
          <w:rPr>
            <w:rPrChange w:id="829" w:author="Chelsea Helion" w:date="2024-10-23T10:53:00Z">
              <w:rPr>
                <w:rFonts w:ascii="Aptos" w:hAnsi="Aptos"/>
              </w:rPr>
            </w:rPrChange>
          </w:rPr>
          <w:fldChar w:fldCharType="begin"/>
        </w:r>
        <w:r w:rsidR="004F2335" w:rsidRPr="006E54B4" w:rsidDel="0076279C">
          <w:rPr>
            <w:rPrChange w:id="830" w:author="Chelsea Helion" w:date="2024-10-23T10:53:00Z">
              <w:rPr>
                <w:rFonts w:ascii="Aptos" w:hAnsi="Aptos"/>
              </w:rPr>
            </w:rPrChange>
          </w:rPr>
          <w:del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8926E2" w:rsidRPr="006E54B4" w:rsidDel="0076279C">
          <w:rPr>
            <w:rPrChange w:id="831" w:author="Chelsea Helion" w:date="2024-10-23T10:53:00Z">
              <w:rPr>
                <w:rFonts w:ascii="Aptos" w:hAnsi="Aptos"/>
              </w:rPr>
            </w:rPrChange>
          </w:rPr>
          <w:fldChar w:fldCharType="separate"/>
        </w:r>
        <w:r w:rsidR="008F518E" w:rsidRPr="006E54B4" w:rsidDel="0076279C">
          <w:rPr>
            <w:rPrChange w:id="832" w:author="Chelsea Helion" w:date="2024-10-23T10:53:00Z">
              <w:rPr>
                <w:rFonts w:ascii="Aptos" w:hAnsi="Aptos"/>
              </w:rPr>
            </w:rPrChange>
          </w:rPr>
          <w:delText>(Yeo et al., 2011)</w:delText>
        </w:r>
        <w:r w:rsidR="008926E2" w:rsidRPr="006E54B4" w:rsidDel="0076279C">
          <w:rPr>
            <w:rPrChange w:id="833" w:author="Chelsea Helion" w:date="2024-10-23T10:53:00Z">
              <w:rPr>
                <w:rFonts w:ascii="Aptos" w:hAnsi="Aptos"/>
              </w:rPr>
            </w:rPrChange>
          </w:rPr>
          <w:fldChar w:fldCharType="end"/>
        </w:r>
        <w:r w:rsidR="008926E2" w:rsidRPr="006E54B4" w:rsidDel="0076279C">
          <w:rPr>
            <w:rPrChange w:id="834" w:author="Chelsea Helion" w:date="2024-10-23T10:53:00Z">
              <w:rPr>
                <w:rFonts w:ascii="Aptos" w:hAnsi="Aptos"/>
              </w:rPr>
            </w:rPrChange>
          </w:rPr>
          <w:delText xml:space="preserve"> </w:delText>
        </w:r>
        <w:r w:rsidRPr="006E54B4" w:rsidDel="0076279C">
          <w:rPr>
            <w:rPrChange w:id="835" w:author="Chelsea Helion" w:date="2024-10-23T10:53:00Z">
              <w:rPr>
                <w:rFonts w:ascii="Aptos" w:hAnsi="Aptos"/>
              </w:rPr>
            </w:rPrChange>
          </w:rPr>
          <w:delText xml:space="preserve">each region predominantly participates within. When labeling was ambiguous or unavailable, the anatomical label in question was entered as a term in </w:delText>
        </w:r>
        <w:r w:rsidR="00167DA6" w:rsidRPr="006E54B4" w:rsidDel="0076279C">
          <w:rPr>
            <w:rPrChange w:id="836" w:author="Chelsea Helion" w:date="2024-10-23T10:53:00Z">
              <w:rPr>
                <w:rFonts w:ascii="Aptos" w:hAnsi="Aptos"/>
              </w:rPr>
            </w:rPrChange>
          </w:rPr>
          <w:delText>N</w:delText>
        </w:r>
        <w:r w:rsidRPr="006E54B4" w:rsidDel="0076279C">
          <w:rPr>
            <w:rPrChange w:id="837" w:author="Chelsea Helion" w:date="2024-10-23T10:53:00Z">
              <w:rPr>
                <w:rFonts w:ascii="Aptos" w:hAnsi="Aptos"/>
              </w:rPr>
            </w:rPrChange>
          </w:rPr>
          <w:delText xml:space="preserve">eurosynth and the activation peak of the meta-analysis compared to the activation peak of the cluster in question. Additionally, certain specialized anatomical regions which are widely recognized within the neuroscience </w:delText>
        </w:r>
        <w:r w:rsidR="00CF2D02" w:rsidRPr="006E54B4" w:rsidDel="0076279C">
          <w:rPr>
            <w:rPrChange w:id="838" w:author="Chelsea Helion" w:date="2024-10-23T10:53:00Z">
              <w:rPr>
                <w:rFonts w:ascii="Aptos" w:hAnsi="Aptos"/>
              </w:rPr>
            </w:rPrChange>
          </w:rPr>
          <w:delText>community,</w:delText>
        </w:r>
        <w:r w:rsidRPr="006E54B4" w:rsidDel="0076279C">
          <w:rPr>
            <w:rPrChange w:id="839" w:author="Chelsea Helion" w:date="2024-10-23T10:53:00Z">
              <w:rPr>
                <w:rFonts w:ascii="Aptos" w:hAnsi="Aptos"/>
              </w:rPr>
            </w:rPrChange>
          </w:rPr>
          <w:delText xml:space="preserve"> but which are not used in either of the atlases (e.g., temporoparietal junction) were confirmed using this technique. </w:delText>
        </w:r>
      </w:del>
    </w:p>
    <w:p w14:paraId="276267A2" w14:textId="1A2A318D" w:rsidR="00DE0869" w:rsidRPr="006E54B4" w:rsidDel="0076279C" w:rsidRDefault="00000000" w:rsidP="00FE3980">
      <w:pPr>
        <w:spacing w:line="240" w:lineRule="auto"/>
        <w:ind w:firstLine="720"/>
        <w:jc w:val="both"/>
        <w:rPr>
          <w:del w:id="840" w:author="Chelsea Helion" w:date="2024-10-25T12:17:00Z"/>
          <w:rPrChange w:id="841" w:author="Chelsea Helion" w:date="2024-10-23T10:53:00Z">
            <w:rPr>
              <w:del w:id="842" w:author="Chelsea Helion" w:date="2024-10-25T12:17:00Z"/>
              <w:rFonts w:ascii="Aptos" w:hAnsi="Aptos"/>
            </w:rPr>
          </w:rPrChange>
        </w:rPr>
      </w:pPr>
      <w:del w:id="843" w:author="Chelsea Helion" w:date="2024-10-25T12:17:00Z">
        <w:r w:rsidRPr="006E54B4" w:rsidDel="0076279C">
          <w:rPr>
            <w:b/>
            <w:rPrChange w:id="844" w:author="Chelsea Helion" w:date="2024-10-23T10:53:00Z">
              <w:rPr>
                <w:rFonts w:ascii="Aptos" w:hAnsi="Aptos"/>
                <w:b/>
              </w:rPr>
            </w:rPrChange>
          </w:rPr>
          <w:delText xml:space="preserve">Open Access Statement. </w:delText>
        </w:r>
        <w:r w:rsidRPr="006E54B4" w:rsidDel="0076279C">
          <w:rPr>
            <w:rPrChange w:id="845" w:author="Chelsea Helion" w:date="2024-10-23T10:53:00Z">
              <w:rPr>
                <w:rFonts w:ascii="Aptos" w:hAnsi="Aptos"/>
              </w:rPr>
            </w:rPrChange>
          </w:rPr>
          <w:delText xml:space="preserve">A detailed outline and scripts associated with pre-processing, analyses, and visualizations are publicly available at https://github.com/wj-mitchell/Expressive_V_Reflective. </w:delText>
        </w:r>
      </w:del>
    </w:p>
    <w:p w14:paraId="5ACBD264" w14:textId="5FBBAECF" w:rsidR="00FE3980" w:rsidRPr="006E54B4" w:rsidRDefault="00FE3980">
      <w:pPr>
        <w:rPr>
          <w:b/>
          <w:bCs/>
          <w:rPrChange w:id="846" w:author="Chelsea Helion" w:date="2024-10-23T10:53:00Z">
            <w:rPr>
              <w:rFonts w:ascii="Aptos" w:hAnsi="Aptos"/>
              <w:b/>
              <w:bCs/>
            </w:rPr>
          </w:rPrChange>
        </w:rPr>
      </w:pPr>
      <w:del w:id="847" w:author="Chelsea Helion" w:date="2024-10-25T12:17:00Z">
        <w:r w:rsidRPr="006E54B4" w:rsidDel="0076279C">
          <w:rPr>
            <w:b/>
            <w:bCs/>
            <w:rPrChange w:id="848" w:author="Chelsea Helion" w:date="2024-10-23T10:53:00Z">
              <w:rPr>
                <w:rFonts w:ascii="Aptos" w:hAnsi="Aptos"/>
                <w:b/>
                <w:bCs/>
              </w:rPr>
            </w:rPrChange>
          </w:rPr>
          <w:br w:type="page"/>
        </w:r>
      </w:del>
    </w:p>
    <w:p w14:paraId="4C4B07B5" w14:textId="77777777" w:rsidR="00126307" w:rsidRDefault="00000000" w:rsidP="00126307">
      <w:pPr>
        <w:pStyle w:val="Heading1"/>
        <w:spacing w:before="0" w:after="0" w:line="240" w:lineRule="auto"/>
        <w:jc w:val="both"/>
        <w:rPr>
          <w:ins w:id="849" w:author="Chelsea Helion" w:date="2024-10-25T13:21:00Z"/>
          <w:b/>
          <w:bCs/>
          <w:sz w:val="22"/>
          <w:szCs w:val="22"/>
        </w:rPr>
      </w:pPr>
      <w:del w:id="850" w:author="Chelsea Helion" w:date="2024-10-25T13:02:00Z">
        <w:r w:rsidRPr="006E54B4" w:rsidDel="00321805">
          <w:rPr>
            <w:b/>
            <w:bCs/>
            <w:sz w:val="22"/>
            <w:szCs w:val="22"/>
            <w:rPrChange w:id="851" w:author="Chelsea Helion" w:date="2024-10-23T10:53:00Z">
              <w:rPr>
                <w:rFonts w:ascii="Aptos" w:hAnsi="Aptos"/>
                <w:b/>
                <w:bCs/>
                <w:sz w:val="22"/>
                <w:szCs w:val="22"/>
              </w:rPr>
            </w:rPrChange>
          </w:rPr>
          <w:lastRenderedPageBreak/>
          <w:delText>Results</w:delText>
        </w:r>
      </w:del>
      <w:ins w:id="852" w:author="Chelsea Helion" w:date="2024-10-25T13:02:00Z">
        <w:r w:rsidR="00321805">
          <w:rPr>
            <w:b/>
            <w:bCs/>
            <w:sz w:val="22"/>
            <w:szCs w:val="22"/>
          </w:rPr>
          <w:t>Behavioral task performance</w:t>
        </w:r>
      </w:ins>
    </w:p>
    <w:p w14:paraId="381EA158" w14:textId="494DE4B0" w:rsidR="0076279C" w:rsidRPr="00126307" w:rsidRDefault="00126307" w:rsidP="00126307">
      <w:pPr>
        <w:pStyle w:val="Heading1"/>
        <w:spacing w:before="0" w:after="0" w:line="240" w:lineRule="auto"/>
        <w:jc w:val="both"/>
        <w:rPr>
          <w:b/>
          <w:bCs/>
          <w:sz w:val="22"/>
          <w:szCs w:val="22"/>
          <w:rPrChange w:id="853" w:author="Chelsea Helion" w:date="2024-10-25T13:21:00Z">
            <w:rPr>
              <w:rFonts w:ascii="Aptos" w:hAnsi="Aptos"/>
              <w:b/>
              <w:bCs/>
              <w:sz w:val="22"/>
              <w:szCs w:val="22"/>
            </w:rPr>
          </w:rPrChange>
        </w:rPr>
      </w:pPr>
      <w:r w:rsidRPr="006E54B4">
        <w:rPr>
          <w:noProof/>
        </w:rPr>
        <w:drawing>
          <wp:anchor distT="0" distB="0" distL="114300" distR="114300" simplePos="0" relativeHeight="251657215" behindDoc="0" locked="0" layoutInCell="1" allowOverlap="1" wp14:anchorId="4FDC3904" wp14:editId="49F361C2">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p>
    <w:p w14:paraId="63D78C4F" w14:textId="7584818A" w:rsidR="00DE0869" w:rsidRPr="006E54B4" w:rsidRDefault="00000000" w:rsidP="00FE3980">
      <w:pPr>
        <w:spacing w:line="240" w:lineRule="auto"/>
        <w:ind w:firstLine="720"/>
        <w:jc w:val="both"/>
        <w:rPr>
          <w:rPrChange w:id="854" w:author="Chelsea Helion" w:date="2024-10-23T10:53:00Z">
            <w:rPr>
              <w:rFonts w:ascii="Aptos" w:hAnsi="Aptos"/>
            </w:rPr>
          </w:rPrChange>
        </w:rPr>
      </w:pPr>
      <w:bookmarkStart w:id="855" w:name="_l89pprm7u1jz" w:colFirst="0" w:colLast="0"/>
      <w:bookmarkEnd w:id="855"/>
      <w:del w:id="856" w:author="Chelsea Helion" w:date="2024-10-25T13:27:00Z">
        <w:r w:rsidRPr="006E54B4" w:rsidDel="00126307">
          <w:rPr>
            <w:b/>
            <w:bCs/>
            <w:rPrChange w:id="857" w:author="Chelsea Helion" w:date="2024-10-23T10:53:00Z">
              <w:rPr>
                <w:rFonts w:ascii="Aptos" w:hAnsi="Aptos"/>
                <w:b/>
                <w:bCs/>
              </w:rPr>
            </w:rPrChange>
          </w:rPr>
          <w:delText xml:space="preserve">Rating behavior did not differ between </w:delText>
        </w:r>
        <w:r w:rsidR="00C918C3" w:rsidRPr="006E54B4" w:rsidDel="00126307">
          <w:rPr>
            <w:b/>
            <w:bCs/>
            <w:rPrChange w:id="858" w:author="Chelsea Helion" w:date="2024-10-23T10:53:00Z">
              <w:rPr>
                <w:rFonts w:ascii="Aptos" w:hAnsi="Aptos"/>
                <w:b/>
                <w:bCs/>
              </w:rPr>
            </w:rPrChange>
          </w:rPr>
          <w:delText>stimuli</w:delText>
        </w:r>
        <w:r w:rsidRPr="006E54B4" w:rsidDel="00126307">
          <w:rPr>
            <w:b/>
            <w:bCs/>
            <w:rPrChange w:id="859" w:author="Chelsea Helion" w:date="2024-10-23T10:53:00Z">
              <w:rPr>
                <w:rFonts w:ascii="Aptos" w:hAnsi="Aptos"/>
                <w:b/>
                <w:bCs/>
              </w:rPr>
            </w:rPrChange>
          </w:rPr>
          <w:delText>.</w:delText>
        </w:r>
      </w:del>
      <w:ins w:id="860" w:author="Chelsea Helion" w:date="2024-10-25T13:27:00Z">
        <w:r w:rsidR="00126307">
          <w:rPr>
            <w:b/>
            <w:bCs/>
          </w:rPr>
          <w:t xml:space="preserve">Participants in both </w:t>
        </w:r>
      </w:ins>
      <w:ins w:id="861" w:author="Chelsea Helion" w:date="2024-10-25T13:28:00Z">
        <w:r w:rsidR="00126307">
          <w:rPr>
            <w:b/>
            <w:bCs/>
          </w:rPr>
          <w:t>viewing orders</w:t>
        </w:r>
      </w:ins>
      <w:ins w:id="862" w:author="Chelsea Helion" w:date="2024-10-25T13:27:00Z">
        <w:r w:rsidR="00126307">
          <w:rPr>
            <w:b/>
            <w:bCs/>
          </w:rPr>
          <w:t xml:space="preserve"> exhibited similar level</w:t>
        </w:r>
      </w:ins>
      <w:ins w:id="863" w:author="Chelsea Helion" w:date="2024-10-25T13:28:00Z">
        <w:r w:rsidR="00126307">
          <w:rPr>
            <w:b/>
            <w:bCs/>
          </w:rPr>
          <w:t xml:space="preserve">s of rating frequency. </w:t>
        </w:r>
      </w:ins>
      <w:commentRangeStart w:id="864"/>
      <w:r w:rsidRPr="006E54B4">
        <w:rPr>
          <w:rPrChange w:id="865" w:author="Chelsea Helion" w:date="2024-10-23T10:53:00Z">
            <w:rPr>
              <w:rFonts w:ascii="Aptos" w:hAnsi="Aptos"/>
            </w:rPr>
          </w:rPrChange>
        </w:rPr>
        <w:t xml:space="preserve"> </w:t>
      </w:r>
      <w:commentRangeEnd w:id="864"/>
      <w:r w:rsidR="00400CBA" w:rsidRPr="006E54B4">
        <w:rPr>
          <w:rStyle w:val="CommentReference"/>
        </w:rPr>
        <w:commentReference w:id="864"/>
      </w:r>
      <w:r w:rsidR="00400CBA" w:rsidRPr="006E54B4">
        <w:rPr>
          <w:rPrChange w:id="866" w:author="Chelsea Helion" w:date="2024-10-23T10:53:00Z">
            <w:rPr>
              <w:rFonts w:ascii="Aptos" w:hAnsi="Aptos"/>
            </w:rPr>
          </w:rPrChange>
        </w:rPr>
        <w:t xml:space="preserve">No significant differences were observed between run 1 </w:t>
      </w:r>
      <w:r w:rsidRPr="006E54B4">
        <w:rPr>
          <w:rPrChange w:id="867" w:author="Chelsea Helion" w:date="2024-10-23T10:53:00Z">
            <w:rPr>
              <w:rFonts w:ascii="Aptos" w:hAnsi="Aptos"/>
            </w:rPr>
          </w:rPrChange>
        </w:rPr>
        <w:t>(mean Run 1 = 22.6 ± 22.7 button presses) and run 2 (mean Run 2 = 25.9 ± 27.6 button presses) regarding the average volume of buttons presses per subject (95% CI = (-21.</w:t>
      </w:r>
      <w:proofErr w:type="gramStart"/>
      <w:r w:rsidRPr="006E54B4">
        <w:rPr>
          <w:rPrChange w:id="868" w:author="Chelsea Helion" w:date="2024-10-23T10:53:00Z">
            <w:rPr>
              <w:rFonts w:ascii="Aptos" w:hAnsi="Aptos"/>
            </w:rPr>
          </w:rPrChange>
        </w:rPr>
        <w:t>3 ,</w:t>
      </w:r>
      <w:proofErr w:type="gramEnd"/>
      <w:r w:rsidRPr="006E54B4">
        <w:rPr>
          <w:rPrChange w:id="869" w:author="Chelsea Helion" w:date="2024-10-23T10:53:00Z">
            <w:rPr>
              <w:rFonts w:ascii="Aptos" w:hAnsi="Aptos"/>
            </w:rPr>
          </w:rPrChange>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77777777" w:rsidR="00950C6D" w:rsidRDefault="001D1567" w:rsidP="00FE3980">
      <w:pPr>
        <w:spacing w:line="240" w:lineRule="auto"/>
        <w:ind w:firstLine="720"/>
        <w:jc w:val="both"/>
        <w:rPr>
          <w:ins w:id="870" w:author="Chelsea Helion" w:date="2024-10-25T19:02:00Z"/>
        </w:rPr>
      </w:pPr>
      <w:r w:rsidRPr="006E54B4">
        <w:rPr>
          <w:b/>
          <w:bCs/>
          <w:rPrChange w:id="871" w:author="Chelsea Helion" w:date="2024-10-23T10:53:00Z">
            <w:rPr>
              <w:rFonts w:ascii="Aptos" w:hAnsi="Aptos"/>
              <w:b/>
              <w:bCs/>
            </w:rPr>
          </w:rPrChange>
        </w:rPr>
        <w:t>Subjects report</w:t>
      </w:r>
      <w:ins w:id="872" w:author="Chelsea Helion" w:date="2024-10-25T19:01:00Z">
        <w:r w:rsidR="00950C6D">
          <w:rPr>
            <w:b/>
            <w:bCs/>
          </w:rPr>
          <w:t>ed</w:t>
        </w:r>
      </w:ins>
      <w:r w:rsidRPr="006E54B4">
        <w:rPr>
          <w:b/>
          <w:bCs/>
          <w:rPrChange w:id="873" w:author="Chelsea Helion" w:date="2024-10-23T10:53:00Z">
            <w:rPr>
              <w:rFonts w:ascii="Aptos" w:hAnsi="Aptos"/>
              <w:b/>
              <w:bCs/>
            </w:rPr>
          </w:rPrChange>
        </w:rPr>
        <w:t xml:space="preserve"> high engagement and plot comprehension.</w:t>
      </w:r>
      <w:r w:rsidRPr="006E54B4">
        <w:rPr>
          <w:rPrChange w:id="874" w:author="Chelsea Helion" w:date="2024-10-23T10:53:00Z">
            <w:rPr>
              <w:rFonts w:ascii="Aptos" w:hAnsi="Aptos"/>
            </w:rPr>
          </w:rPrChange>
        </w:rPr>
        <w:t xml:space="preserve"> </w:t>
      </w:r>
      <w:r w:rsidR="00DC2666" w:rsidRPr="006E54B4">
        <w:rPr>
          <w:rPrChange w:id="875" w:author="Chelsea Helion" w:date="2024-10-23T10:53:00Z">
            <w:rPr>
              <w:rFonts w:ascii="Aptos" w:hAnsi="Aptos"/>
            </w:rPr>
          </w:rPrChange>
        </w:rPr>
        <w:t>To identify potential i</w:t>
      </w:r>
      <w:r w:rsidRPr="006E54B4">
        <w:rPr>
          <w:rPrChange w:id="876" w:author="Chelsea Helion" w:date="2024-10-23T10:53:00Z">
            <w:rPr>
              <w:rFonts w:ascii="Aptos" w:hAnsi="Aptos"/>
            </w:rPr>
          </w:rPrChange>
        </w:rPr>
        <w:t xml:space="preserve">mpediments to stimulus engagement and comprehension </w:t>
      </w:r>
      <w:r w:rsidR="00DC2666" w:rsidRPr="006E54B4">
        <w:rPr>
          <w:rPrChange w:id="877" w:author="Chelsea Helion" w:date="2024-10-23T10:53:00Z">
            <w:rPr>
              <w:rFonts w:ascii="Aptos" w:hAnsi="Aptos"/>
            </w:rPr>
          </w:rPrChange>
        </w:rPr>
        <w:t xml:space="preserve">of our stimuli given its length and narrative complexity, </w:t>
      </w:r>
      <w:r w:rsidRPr="006E54B4">
        <w:rPr>
          <w:rPrChange w:id="878" w:author="Chelsea Helion" w:date="2024-10-23T10:53:00Z">
            <w:rPr>
              <w:rFonts w:ascii="Aptos" w:hAnsi="Aptos"/>
            </w:rPr>
          </w:rPrChange>
        </w:rPr>
        <w:t xml:space="preserve">we </w:t>
      </w:r>
      <w:r w:rsidR="00DC2666" w:rsidRPr="006E54B4">
        <w:rPr>
          <w:rPrChange w:id="879" w:author="Chelsea Helion" w:date="2024-10-23T10:53:00Z">
            <w:rPr>
              <w:rFonts w:ascii="Aptos" w:hAnsi="Aptos"/>
            </w:rPr>
          </w:rPrChange>
        </w:rPr>
        <w:t xml:space="preserve">collected a series of </w:t>
      </w:r>
      <w:proofErr w:type="spellStart"/>
      <w:ins w:id="880" w:author="Chelsea Helion" w:date="2024-10-25T13:22:00Z">
        <w:r w:rsidR="00126307">
          <w:t>postscan</w:t>
        </w:r>
        <w:proofErr w:type="spellEnd"/>
        <w:r w:rsidR="00126307">
          <w:t xml:space="preserve"> </w:t>
        </w:r>
      </w:ins>
      <w:r w:rsidR="00DC2666" w:rsidRPr="006E54B4">
        <w:rPr>
          <w:rPrChange w:id="881" w:author="Chelsea Helion" w:date="2024-10-23T10:53:00Z">
            <w:rPr>
              <w:rFonts w:ascii="Aptos" w:hAnsi="Aptos"/>
            </w:rPr>
          </w:rPrChange>
        </w:rPr>
        <w:t xml:space="preserve">self-report measures about participants’ viewing experiences. </w:t>
      </w:r>
      <w:r w:rsidRPr="006E54B4">
        <w:rPr>
          <w:rPrChange w:id="882" w:author="Chelsea Helion" w:date="2024-10-23T10:53:00Z">
            <w:rPr>
              <w:rFonts w:ascii="Aptos" w:hAnsi="Aptos"/>
            </w:rPr>
          </w:rPrChange>
        </w:rPr>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6E54B4">
        <w:rPr>
          <w:rPrChange w:id="883" w:author="Chelsea Helion" w:date="2024-10-23T10:53:00Z">
            <w:rPr>
              <w:rFonts w:ascii="Aptos" w:hAnsi="Aptos"/>
            </w:rPr>
          </w:rPrChange>
        </w:rPr>
        <w:t>r(</w:t>
      </w:r>
      <w:proofErr w:type="gramEnd"/>
      <w:r w:rsidRPr="006E54B4">
        <w:rPr>
          <w:rPrChange w:id="884" w:author="Chelsea Helion" w:date="2024-10-23T10:53:00Z">
            <w:rPr>
              <w:rFonts w:ascii="Aptos" w:hAnsi="Aptos"/>
            </w:rPr>
          </w:rPrChange>
        </w:rPr>
        <w:t>32) = -0.55, p &lt; 0.001).</w:t>
      </w:r>
    </w:p>
    <w:p w14:paraId="09450022" w14:textId="77777777" w:rsidR="00950C6D" w:rsidRDefault="00950C6D" w:rsidP="00FE3980">
      <w:pPr>
        <w:spacing w:line="240" w:lineRule="auto"/>
        <w:ind w:firstLine="720"/>
        <w:jc w:val="both"/>
        <w:rPr>
          <w:ins w:id="885" w:author="Chelsea Helion" w:date="2024-10-25T19:02:00Z"/>
          <w:b/>
          <w:bCs/>
        </w:rPr>
      </w:pPr>
      <w:ins w:id="886" w:author="Chelsea Helion" w:date="2024-10-25T19:02:00Z">
        <w:r>
          <w:rPr>
            <w:b/>
            <w:bCs/>
          </w:rPr>
          <w:t>Insert memory results.</w:t>
        </w:r>
      </w:ins>
    </w:p>
    <w:p w14:paraId="55262788" w14:textId="77777777" w:rsidR="00950C6D" w:rsidRDefault="00950C6D" w:rsidP="00FE3980">
      <w:pPr>
        <w:spacing w:line="240" w:lineRule="auto"/>
        <w:ind w:firstLine="720"/>
        <w:jc w:val="both"/>
        <w:rPr>
          <w:ins w:id="887" w:author="Chelsea Helion" w:date="2024-10-25T19:02:00Z"/>
          <w:b/>
          <w:bCs/>
        </w:rPr>
      </w:pPr>
      <w:commentRangeStart w:id="888"/>
      <w:ins w:id="889" w:author="Chelsea Helion" w:date="2024-10-25T19:02:00Z">
        <w:r>
          <w:rPr>
            <w:b/>
            <w:bCs/>
          </w:rPr>
          <w:t>Insert person perception results.</w:t>
        </w:r>
      </w:ins>
    </w:p>
    <w:p w14:paraId="5F2EA7E3" w14:textId="7FD623BE" w:rsidR="00DE0869" w:rsidRPr="006E54B4" w:rsidRDefault="001D1567" w:rsidP="00FE3980">
      <w:pPr>
        <w:spacing w:line="240" w:lineRule="auto"/>
        <w:ind w:firstLine="720"/>
        <w:jc w:val="both"/>
        <w:rPr>
          <w:rPrChange w:id="890" w:author="Chelsea Helion" w:date="2024-10-23T10:53:00Z">
            <w:rPr>
              <w:rFonts w:ascii="Aptos" w:hAnsi="Aptos"/>
            </w:rPr>
          </w:rPrChange>
        </w:rPr>
      </w:pPr>
      <w:r w:rsidRPr="006E54B4">
        <w:rPr>
          <w:noProof/>
        </w:rPr>
        <w:t xml:space="preserve"> </w:t>
      </w:r>
      <w:commentRangeEnd w:id="888"/>
      <w:r w:rsidR="00297C72">
        <w:rPr>
          <w:rStyle w:val="CommentReference"/>
        </w:rPr>
        <w:commentReference w:id="888"/>
      </w:r>
    </w:p>
    <w:p w14:paraId="6596E5D6" w14:textId="71724415" w:rsidR="00CF2D02" w:rsidDel="00950C6D" w:rsidRDefault="00950C6D" w:rsidP="00CF2D02">
      <w:pPr>
        <w:spacing w:line="240" w:lineRule="auto"/>
        <w:jc w:val="both"/>
        <w:rPr>
          <w:del w:id="891" w:author="Chelsea Helion" w:date="2024-10-25T19:02:00Z"/>
          <w:b/>
          <w:bCs/>
        </w:rPr>
      </w:pPr>
      <w:ins w:id="892" w:author="Chelsea Helion" w:date="2024-10-25T19:02:00Z">
        <w:r>
          <w:rPr>
            <w:b/>
            <w:bCs/>
          </w:rPr>
          <w:t>Neuroimaging results</w:t>
        </w:r>
      </w:ins>
      <w:del w:id="893" w:author="Chelsea Helion" w:date="2024-10-25T19:02:00Z">
        <w:r w:rsidR="00CF2D02" w:rsidRPr="006E54B4" w:rsidDel="00950C6D">
          <w:rPr>
            <w:rPrChange w:id="894" w:author="Chelsea Helion" w:date="2024-10-23T10:53:00Z">
              <w:rPr>
                <w:rFonts w:ascii="Aptos" w:hAnsi="Aptos"/>
              </w:rPr>
            </w:rPrChange>
          </w:rPr>
          <w:delText>Figure 3. Rating as a parametric regressor.</w:delText>
        </w:r>
      </w:del>
    </w:p>
    <w:p w14:paraId="16CE7B58" w14:textId="77777777" w:rsidR="00950C6D" w:rsidRPr="006E54B4" w:rsidRDefault="00950C6D" w:rsidP="00CF2D02">
      <w:pPr>
        <w:spacing w:line="240" w:lineRule="auto"/>
        <w:jc w:val="both"/>
        <w:rPr>
          <w:ins w:id="895" w:author="Chelsea Helion" w:date="2024-10-25T19:02:00Z"/>
          <w:rPrChange w:id="896" w:author="Chelsea Helion" w:date="2024-10-23T10:53:00Z">
            <w:rPr>
              <w:ins w:id="897" w:author="Chelsea Helion" w:date="2024-10-25T19:02:00Z"/>
              <w:rFonts w:ascii="Aptos" w:hAnsi="Aptos"/>
            </w:rPr>
          </w:rPrChange>
        </w:rPr>
      </w:pPr>
    </w:p>
    <w:p w14:paraId="643BEAD1" w14:textId="77777777" w:rsidR="00CF2D02" w:rsidRPr="006E54B4" w:rsidRDefault="00CF2D02" w:rsidP="00CF2D02">
      <w:pPr>
        <w:spacing w:line="240" w:lineRule="auto"/>
        <w:jc w:val="both"/>
        <w:rPr>
          <w:rPrChange w:id="898" w:author="Chelsea Helion" w:date="2024-10-23T10:53:00Z">
            <w:rPr>
              <w:rFonts w:ascii="Aptos" w:hAnsi="Aptos"/>
            </w:rPr>
          </w:rPrChange>
        </w:rPr>
      </w:pPr>
    </w:p>
    <w:p w14:paraId="367DC151" w14:textId="77CF416A" w:rsidR="00DE0869" w:rsidRPr="006E54B4" w:rsidRDefault="00EF26B5" w:rsidP="00FE3980">
      <w:pPr>
        <w:spacing w:line="240" w:lineRule="auto"/>
        <w:ind w:firstLine="720"/>
        <w:jc w:val="both"/>
        <w:rPr>
          <w:rPrChange w:id="899" w:author="Chelsea Helion" w:date="2024-10-23T10:53:00Z">
            <w:rPr>
              <w:rFonts w:ascii="Aptos" w:hAnsi="Aptos"/>
            </w:rPr>
          </w:rPrChange>
        </w:rPr>
      </w:pPr>
      <w:del w:id="900" w:author="Chelsea Helion" w:date="2024-10-25T19:03:00Z">
        <w:r w:rsidRPr="006E54B4" w:rsidDel="00950C6D">
          <w:rPr>
            <w:b/>
            <w:bCs/>
            <w:rPrChange w:id="901" w:author="Chelsea Helion" w:date="2024-10-23T10:53:00Z">
              <w:rPr>
                <w:rFonts w:ascii="Aptos" w:hAnsi="Aptos"/>
                <w:b/>
                <w:bCs/>
              </w:rPr>
            </w:rPrChange>
          </w:rPr>
          <w:lastRenderedPageBreak/>
          <w:delText>As rating behavior increased</w:delText>
        </w:r>
      </w:del>
      <w:ins w:id="902" w:author="Chelsea Helion" w:date="2024-10-25T19:04:00Z">
        <w:r w:rsidR="00950C6D">
          <w:rPr>
            <w:b/>
            <w:bCs/>
          </w:rPr>
          <w:t>Increased rating frequency was positively associated with</w:t>
        </w:r>
      </w:ins>
      <w:del w:id="903" w:author="Chelsea Helion" w:date="2024-10-25T19:04:00Z">
        <w:r w:rsidRPr="006E54B4" w:rsidDel="00950C6D">
          <w:rPr>
            <w:b/>
            <w:bCs/>
            <w:rPrChange w:id="904" w:author="Chelsea Helion" w:date="2024-10-23T10:53:00Z">
              <w:rPr>
                <w:rFonts w:ascii="Aptos" w:hAnsi="Aptos"/>
                <w:b/>
                <w:bCs/>
              </w:rPr>
            </w:rPrChange>
          </w:rPr>
          <w:delText>, so did</w:delText>
        </w:r>
      </w:del>
      <w:r w:rsidRPr="006E54B4">
        <w:rPr>
          <w:b/>
          <w:bCs/>
          <w:rPrChange w:id="905" w:author="Chelsea Helion" w:date="2024-10-23T10:53:00Z">
            <w:rPr>
              <w:rFonts w:ascii="Aptos" w:hAnsi="Aptos"/>
              <w:b/>
              <w:bCs/>
            </w:rPr>
          </w:rPrChange>
        </w:rPr>
        <w:t xml:space="preserve"> </w:t>
      </w:r>
      <w:r w:rsidR="00C64A9F" w:rsidRPr="006E54B4">
        <w:rPr>
          <w:b/>
          <w:bCs/>
          <w:rPrChange w:id="906" w:author="Chelsea Helion" w:date="2024-10-23T10:53:00Z">
            <w:rPr>
              <w:rFonts w:ascii="Aptos" w:hAnsi="Aptos"/>
              <w:b/>
              <w:bCs/>
            </w:rPr>
          </w:rPrChange>
        </w:rPr>
        <w:t xml:space="preserve">activation of neural circuitry implicated in </w:t>
      </w:r>
      <w:r w:rsidRPr="006E54B4">
        <w:rPr>
          <w:b/>
          <w:bCs/>
          <w:rPrChange w:id="907" w:author="Chelsea Helion" w:date="2024-10-23T10:53:00Z">
            <w:rPr>
              <w:rFonts w:ascii="Aptos" w:hAnsi="Aptos"/>
              <w:b/>
              <w:bCs/>
            </w:rPr>
          </w:rPrChange>
        </w:rPr>
        <w:t>sensory integration, attention, and self-monitoring.</w:t>
      </w:r>
      <w:r w:rsidRPr="006E54B4">
        <w:rPr>
          <w:rPrChange w:id="908" w:author="Chelsea Helion" w:date="2024-10-23T10:53:00Z">
            <w:rPr>
              <w:rFonts w:ascii="Aptos" w:hAnsi="Aptos"/>
            </w:rPr>
          </w:rPrChange>
        </w:rPr>
        <w:t xml:space="preserve"> We used parametric modulation to identify regions sensitive to variability in rating behavior. </w:t>
      </w:r>
      <w:r w:rsidR="00FE3980" w:rsidRPr="006E54B4">
        <w:rPr>
          <w:rPrChange w:id="909" w:author="Chelsea Helion" w:date="2024-10-23T10:53:00Z">
            <w:rPr>
              <w:rFonts w:ascii="Aptos" w:hAnsi="Aptos"/>
            </w:rPr>
          </w:rPrChange>
        </w:rPr>
        <w:t>T</w:t>
      </w:r>
      <w:r w:rsidRPr="006E54B4">
        <w:rPr>
          <w:rPrChange w:id="910" w:author="Chelsea Helion" w:date="2024-10-23T10:53:00Z">
            <w:rPr>
              <w:rFonts w:ascii="Aptos" w:hAnsi="Aptos"/>
            </w:rPr>
          </w:rPrChange>
        </w:rPr>
        <w:t>he frequency of our rating proxy (i.e., button presses</w:t>
      </w:r>
      <w:ins w:id="911" w:author="Chelsea Helion" w:date="2024-10-25T19:04:00Z">
        <w:r w:rsidR="00950C6D">
          <w:t xml:space="preserve"> per TR</w:t>
        </w:r>
      </w:ins>
      <w:r w:rsidRPr="006E54B4">
        <w:rPr>
          <w:rPrChange w:id="912" w:author="Chelsea Helion" w:date="2024-10-23T10:53:00Z">
            <w:rPr>
              <w:rFonts w:ascii="Aptos" w:hAnsi="Aptos"/>
            </w:rPr>
          </w:rPrChange>
        </w:rPr>
        <w:t xml:space="preserve">) </w:t>
      </w:r>
      <w:r w:rsidR="00FE3980" w:rsidRPr="006E54B4">
        <w:rPr>
          <w:rPrChange w:id="913" w:author="Chelsea Helion" w:date="2024-10-23T10:53:00Z">
            <w:rPr>
              <w:rFonts w:ascii="Aptos" w:hAnsi="Aptos"/>
            </w:rPr>
          </w:rPrChange>
        </w:rPr>
        <w:t xml:space="preserve">was used </w:t>
      </w:r>
      <w:r w:rsidRPr="006E54B4">
        <w:rPr>
          <w:rPrChange w:id="914" w:author="Chelsea Helion" w:date="2024-10-23T10:53:00Z">
            <w:rPr>
              <w:rFonts w:ascii="Aptos" w:hAnsi="Aptos"/>
            </w:rPr>
          </w:rPrChange>
        </w:rPr>
        <w:t>as a regressor applied to data from each subject’s expressive engagement run</w:t>
      </w:r>
      <w:ins w:id="915" w:author="Chelsea Helion" w:date="2024-10-25T19:05:00Z">
        <w:r w:rsidR="00950C6D">
          <w:t>. This</w:t>
        </w:r>
      </w:ins>
      <w:r w:rsidRPr="006E54B4">
        <w:rPr>
          <w:rPrChange w:id="916" w:author="Chelsea Helion" w:date="2024-10-23T10:53:00Z">
            <w:rPr>
              <w:rFonts w:ascii="Aptos" w:hAnsi="Aptos"/>
            </w:rPr>
          </w:rPrChange>
        </w:rPr>
        <w:t xml:space="preserve"> </w:t>
      </w:r>
      <w:del w:id="917" w:author="Chelsea Helion" w:date="2024-10-25T19:05:00Z">
        <w:r w:rsidR="00DC2666" w:rsidRPr="006E54B4" w:rsidDel="00950C6D">
          <w:rPr>
            <w:rPrChange w:id="918" w:author="Chelsea Helion" w:date="2024-10-23T10:53:00Z">
              <w:rPr>
                <w:rFonts w:ascii="Aptos" w:hAnsi="Aptos"/>
              </w:rPr>
            </w:rPrChange>
          </w:rPr>
          <w:delText>which</w:delText>
        </w:r>
        <w:r w:rsidRPr="006E54B4" w:rsidDel="00950C6D">
          <w:rPr>
            <w:rPrChange w:id="919" w:author="Chelsea Helion" w:date="2024-10-23T10:53:00Z">
              <w:rPr>
                <w:rFonts w:ascii="Aptos" w:hAnsi="Aptos"/>
              </w:rPr>
            </w:rPrChange>
          </w:rPr>
          <w:delText xml:space="preserve"> </w:delText>
        </w:r>
      </w:del>
      <w:r w:rsidRPr="006E54B4">
        <w:rPr>
          <w:rPrChange w:id="920" w:author="Chelsea Helion" w:date="2024-10-23T10:53:00Z">
            <w:rPr>
              <w:rFonts w:ascii="Aptos" w:hAnsi="Aptos"/>
            </w:rPr>
          </w:rPrChange>
        </w:rPr>
        <w:t>revealed significant activation clusters, primarily in the left hemisphere (</w:t>
      </w:r>
      <w:r w:rsidRPr="006E54B4">
        <w:rPr>
          <w:b/>
          <w:bCs/>
          <w:rPrChange w:id="921" w:author="Chelsea Helion" w:date="2024-10-23T10:53:00Z">
            <w:rPr>
              <w:rFonts w:ascii="Aptos" w:hAnsi="Aptos"/>
              <w:b/>
              <w:bCs/>
            </w:rPr>
          </w:rPrChange>
        </w:rPr>
        <w:t>Figure 3</w:t>
      </w:r>
      <w:r w:rsidRPr="006E54B4">
        <w:rPr>
          <w:rPrChange w:id="922" w:author="Chelsea Helion" w:date="2024-10-23T10:53:00Z">
            <w:rPr>
              <w:rFonts w:ascii="Aptos" w:hAnsi="Aptos"/>
            </w:rPr>
          </w:rPrChange>
        </w:rPr>
        <w:t>). Notable activations include</w:t>
      </w:r>
      <w:r w:rsidR="00DC2666" w:rsidRPr="006E54B4">
        <w:rPr>
          <w:rPrChange w:id="923" w:author="Chelsea Helion" w:date="2024-10-23T10:53:00Z">
            <w:rPr>
              <w:rFonts w:ascii="Aptos" w:hAnsi="Aptos"/>
            </w:rPr>
          </w:rPrChange>
        </w:rPr>
        <w:t>d</w:t>
      </w:r>
      <w:r w:rsidRPr="006E54B4">
        <w:rPr>
          <w:rPrChange w:id="924" w:author="Chelsea Helion" w:date="2024-10-23T10:53:00Z">
            <w:rPr>
              <w:rFonts w:ascii="Aptos" w:hAnsi="Aptos"/>
            </w:rPr>
          </w:rPrChange>
        </w:rPr>
        <w:t xml:space="preserve"> the left postcentral gyrus (</w:t>
      </w:r>
      <w:proofErr w:type="spellStart"/>
      <w:r w:rsidRPr="006E54B4">
        <w:rPr>
          <w:rPrChange w:id="925" w:author="Chelsea Helion" w:date="2024-10-23T10:53:00Z">
            <w:rPr>
              <w:rFonts w:ascii="Aptos" w:hAnsi="Aptos"/>
            </w:rPr>
          </w:rPrChange>
        </w:rPr>
        <w:t>PoCG</w:t>
      </w:r>
      <w:proofErr w:type="spellEnd"/>
      <w:r w:rsidRPr="006E54B4">
        <w:rPr>
          <w:rPrChange w:id="926" w:author="Chelsea Helion" w:date="2024-10-23T10:53:00Z">
            <w:rPr>
              <w:rFonts w:ascii="Aptos" w:hAnsi="Aptos"/>
            </w:rPr>
          </w:rPrChange>
        </w:rPr>
        <w:t>) extending into the precentral gyrus (</w:t>
      </w:r>
      <w:proofErr w:type="spellStart"/>
      <w:r w:rsidRPr="006E54B4">
        <w:rPr>
          <w:rPrChange w:id="927" w:author="Chelsea Helion" w:date="2024-10-23T10:53:00Z">
            <w:rPr>
              <w:rFonts w:ascii="Aptos" w:hAnsi="Aptos"/>
            </w:rPr>
          </w:rPrChange>
        </w:rPr>
        <w:t>PrCG</w:t>
      </w:r>
      <w:proofErr w:type="spellEnd"/>
      <w:r w:rsidRPr="006E54B4">
        <w:rPr>
          <w:rPrChange w:id="928" w:author="Chelsea Helion" w:date="2024-10-23T10:53:00Z">
            <w:rPr>
              <w:rFonts w:ascii="Aptos" w:hAnsi="Aptos"/>
            </w:rPr>
          </w:rPrChange>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6E54B4">
        <w:rPr>
          <w:rPrChange w:id="929" w:author="Chelsea Helion" w:date="2024-10-23T10:53:00Z">
            <w:rPr>
              <w:rFonts w:ascii="Aptos" w:hAnsi="Aptos"/>
            </w:rPr>
          </w:rPrChange>
        </w:rPr>
        <w:fldChar w:fldCharType="begin"/>
      </w:r>
      <w:r w:rsidR="00EC62AD">
        <w:instrText xml:space="preserve"> ADDIN ZOTERO_ITEM CSL_CITATION {"citationID":"FGPrz7Cy","properties":{"formattedCitation":"(Kong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930" w:author="Chelsea Helion" w:date="2024-10-23T10:53:00Z">
            <w:rPr>
              <w:rFonts w:ascii="Aptos" w:hAnsi="Aptos"/>
            </w:rPr>
          </w:rPrChange>
        </w:rPr>
        <w:fldChar w:fldCharType="separate"/>
      </w:r>
      <w:r w:rsidR="008926E2" w:rsidRPr="006E54B4">
        <w:rPr>
          <w:rPrChange w:id="931" w:author="Chelsea Helion" w:date="2024-10-23T10:53:00Z">
            <w:rPr>
              <w:rFonts w:ascii="Aptos" w:hAnsi="Aptos"/>
            </w:rPr>
          </w:rPrChange>
        </w:rPr>
        <w:t>(Kong et al., 2021; Schaefer et al., 2018)</w:t>
      </w:r>
      <w:r w:rsidR="008926E2" w:rsidRPr="006E54B4">
        <w:rPr>
          <w:rPrChange w:id="932" w:author="Chelsea Helion" w:date="2024-10-23T10:53:00Z">
            <w:rPr>
              <w:rFonts w:ascii="Aptos" w:hAnsi="Aptos"/>
            </w:rPr>
          </w:rPrChange>
        </w:rPr>
        <w:fldChar w:fldCharType="end"/>
      </w:r>
      <w:r w:rsidRPr="006E54B4">
        <w:rPr>
          <w:rPrChange w:id="933" w:author="Chelsea Helion" w:date="2024-10-23T10:53:00Z">
            <w:rPr>
              <w:rFonts w:ascii="Aptos" w:hAnsi="Aptos"/>
            </w:rPr>
          </w:rPrChange>
        </w:rPr>
        <w:t>. The clusters observed suggest that rating frequency modulated activity in regions associated with attention and sensory integration (</w:t>
      </w:r>
      <w:proofErr w:type="spellStart"/>
      <w:r w:rsidRPr="006E54B4">
        <w:rPr>
          <w:rPrChange w:id="934" w:author="Chelsea Helion" w:date="2024-10-23T10:53:00Z">
            <w:rPr>
              <w:rFonts w:ascii="Aptos" w:hAnsi="Aptos"/>
            </w:rPr>
          </w:rPrChange>
        </w:rPr>
        <w:t>dACC</w:t>
      </w:r>
      <w:proofErr w:type="spellEnd"/>
      <w:r w:rsidRPr="006E54B4">
        <w:rPr>
          <w:rPrChange w:id="935" w:author="Chelsea Helion" w:date="2024-10-23T10:53:00Z">
            <w:rPr>
              <w:rFonts w:ascii="Aptos" w:hAnsi="Aptos"/>
            </w:rPr>
          </w:rPrChange>
        </w:rPr>
        <w:t>, IPL, ROL), motor control (</w:t>
      </w:r>
      <w:proofErr w:type="spellStart"/>
      <w:r w:rsidRPr="006E54B4">
        <w:rPr>
          <w:rPrChange w:id="936" w:author="Chelsea Helion" w:date="2024-10-23T10:53:00Z">
            <w:rPr>
              <w:rFonts w:ascii="Aptos" w:hAnsi="Aptos"/>
            </w:rPr>
          </w:rPrChange>
        </w:rPr>
        <w:t>PoCG</w:t>
      </w:r>
      <w:proofErr w:type="spellEnd"/>
      <w:r w:rsidRPr="006E54B4">
        <w:rPr>
          <w:rPrChange w:id="937" w:author="Chelsea Helion" w:date="2024-10-23T10:53:00Z">
            <w:rPr>
              <w:rFonts w:ascii="Aptos" w:hAnsi="Aptos"/>
            </w:rPr>
          </w:rPrChange>
        </w:rPr>
        <w:t>, SMA, Cereb), and self-monitoring (</w:t>
      </w:r>
      <w:proofErr w:type="spellStart"/>
      <w:r w:rsidRPr="006E54B4">
        <w:rPr>
          <w:rPrChange w:id="938" w:author="Chelsea Helion" w:date="2024-10-23T10:53:00Z">
            <w:rPr>
              <w:rFonts w:ascii="Aptos" w:hAnsi="Aptos"/>
            </w:rPr>
          </w:rPrChange>
        </w:rPr>
        <w:t>dACC</w:t>
      </w:r>
      <w:proofErr w:type="spellEnd"/>
      <w:r w:rsidRPr="006E54B4">
        <w:rPr>
          <w:rPrChange w:id="939" w:author="Chelsea Helion" w:date="2024-10-23T10:53:00Z">
            <w:rPr>
              <w:rFonts w:ascii="Aptos" w:hAnsi="Aptos"/>
            </w:rPr>
          </w:rPrChange>
        </w:rPr>
        <w:t xml:space="preserve">, IPL, </w:t>
      </w:r>
      <w:r w:rsidR="001D1567" w:rsidRPr="006E54B4">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54B4">
        <w:rPr>
          <w:rPrChange w:id="940" w:author="Chelsea Helion" w:date="2024-10-23T10:53:00Z">
            <w:rPr>
              <w:rFonts w:ascii="Aptos" w:hAnsi="Aptos"/>
            </w:rPr>
          </w:rPrChange>
        </w:rPr>
        <w:t>AI).</w:t>
      </w:r>
      <w:r w:rsidR="001D1567" w:rsidRPr="006E54B4">
        <w:t xml:space="preserve"> </w:t>
      </w:r>
    </w:p>
    <w:p w14:paraId="0C6B9370" w14:textId="3D265557" w:rsidR="00CF2D02" w:rsidRPr="006E54B4" w:rsidRDefault="00CF2D02" w:rsidP="00CF2D02">
      <w:pPr>
        <w:spacing w:line="240" w:lineRule="auto"/>
        <w:jc w:val="both"/>
        <w:rPr>
          <w:rPrChange w:id="941" w:author="Chelsea Helion" w:date="2024-10-23T10:53:00Z">
            <w:rPr>
              <w:rFonts w:ascii="Aptos" w:hAnsi="Aptos"/>
            </w:rPr>
          </w:rPrChange>
        </w:rPr>
      </w:pPr>
      <w:r w:rsidRPr="006E54B4">
        <w:rPr>
          <w:rPrChange w:id="942" w:author="Chelsea Helion" w:date="2024-10-23T10:53:00Z">
            <w:rPr>
              <w:rFonts w:ascii="Aptos" w:hAnsi="Aptos"/>
            </w:rPr>
          </w:rPrChange>
        </w:rPr>
        <w:t>Figure 4. Expressive versus reflective rating.</w:t>
      </w:r>
    </w:p>
    <w:p w14:paraId="4A014114" w14:textId="77777777" w:rsidR="00CF2D02" w:rsidRPr="006E54B4" w:rsidRDefault="00CF2D02" w:rsidP="00CF2D02">
      <w:pPr>
        <w:spacing w:line="240" w:lineRule="auto"/>
        <w:jc w:val="both"/>
        <w:rPr>
          <w:b/>
          <w:bCs/>
          <w:rPrChange w:id="943" w:author="Chelsea Helion" w:date="2024-10-23T10:53:00Z">
            <w:rPr>
              <w:rFonts w:ascii="Aptos" w:hAnsi="Aptos"/>
              <w:b/>
              <w:bCs/>
            </w:rPr>
          </w:rPrChange>
        </w:rPr>
      </w:pPr>
    </w:p>
    <w:p w14:paraId="4973A30C" w14:textId="5EC3F586" w:rsidR="00DE0869" w:rsidRPr="006E54B4" w:rsidRDefault="00000000" w:rsidP="00FE3980">
      <w:pPr>
        <w:spacing w:line="240" w:lineRule="auto"/>
        <w:ind w:firstLine="720"/>
        <w:jc w:val="both"/>
        <w:rPr>
          <w:rPrChange w:id="944" w:author="Chelsea Helion" w:date="2024-10-23T10:53:00Z">
            <w:rPr>
              <w:rFonts w:ascii="Aptos" w:hAnsi="Aptos"/>
            </w:rPr>
          </w:rPrChange>
        </w:rPr>
      </w:pPr>
      <w:del w:id="945" w:author="Chelsea Helion" w:date="2024-10-25T14:10:00Z">
        <w:r w:rsidRPr="006E54B4" w:rsidDel="00510A8A">
          <w:rPr>
            <w:b/>
            <w:bCs/>
            <w:rPrChange w:id="946" w:author="Chelsea Helion" w:date="2024-10-23T10:53:00Z">
              <w:rPr>
                <w:rFonts w:ascii="Aptos" w:hAnsi="Aptos"/>
                <w:b/>
                <w:bCs/>
              </w:rPr>
            </w:rPrChange>
          </w:rPr>
          <w:delText>Expressive rating</w:delText>
        </w:r>
      </w:del>
      <w:ins w:id="947" w:author="Chelsea Helion" w:date="2024-10-25T14:45:00Z">
        <w:r w:rsidR="0001532D">
          <w:rPr>
            <w:b/>
            <w:bCs/>
          </w:rPr>
          <w:t>Expressive rating</w:t>
        </w:r>
      </w:ins>
      <w:ins w:id="948" w:author="Chelsea Helion" w:date="2024-10-25T14:10:00Z">
        <w:r w:rsidR="00510A8A">
          <w:rPr>
            <w:b/>
            <w:bCs/>
          </w:rPr>
          <w:t xml:space="preserve"> </w:t>
        </w:r>
      </w:ins>
      <w:del w:id="949" w:author="Chelsea Helion" w:date="2024-10-25T14:10:00Z">
        <w:r w:rsidRPr="006E54B4" w:rsidDel="00510A8A">
          <w:rPr>
            <w:b/>
            <w:bCs/>
            <w:rPrChange w:id="950" w:author="Chelsea Helion" w:date="2024-10-23T10:53:00Z">
              <w:rPr>
                <w:rFonts w:ascii="Aptos" w:hAnsi="Aptos"/>
                <w:b/>
                <w:bCs/>
              </w:rPr>
            </w:rPrChange>
          </w:rPr>
          <w:delText xml:space="preserve">, relative to reflective </w:delText>
        </w:r>
      </w:del>
      <w:del w:id="951" w:author="Chelsea Helion" w:date="2024-10-25T14:09:00Z">
        <w:r w:rsidRPr="006E54B4" w:rsidDel="00510A8A">
          <w:rPr>
            <w:b/>
            <w:bCs/>
            <w:rPrChange w:id="952" w:author="Chelsea Helion" w:date="2024-10-23T10:53:00Z">
              <w:rPr>
                <w:rFonts w:ascii="Aptos" w:hAnsi="Aptos"/>
                <w:b/>
                <w:bCs/>
              </w:rPr>
            </w:rPrChange>
          </w:rPr>
          <w:delText>non-rating</w:delText>
        </w:r>
      </w:del>
      <w:del w:id="953" w:author="Chelsea Helion" w:date="2024-10-25T14:10:00Z">
        <w:r w:rsidRPr="006E54B4" w:rsidDel="00510A8A">
          <w:rPr>
            <w:b/>
            <w:bCs/>
            <w:rPrChange w:id="954" w:author="Chelsea Helion" w:date="2024-10-23T10:53:00Z">
              <w:rPr>
                <w:rFonts w:ascii="Aptos" w:hAnsi="Aptos"/>
                <w:b/>
                <w:bCs/>
              </w:rPr>
            </w:rPrChange>
          </w:rPr>
          <w:delText xml:space="preserve">, </w:delText>
        </w:r>
      </w:del>
      <w:r w:rsidRPr="006E54B4">
        <w:rPr>
          <w:b/>
          <w:bCs/>
          <w:rPrChange w:id="955" w:author="Chelsea Helion" w:date="2024-10-23T10:53:00Z">
            <w:rPr>
              <w:rFonts w:ascii="Aptos" w:hAnsi="Aptos"/>
              <w:b/>
              <w:bCs/>
            </w:rPr>
          </w:rPrChange>
        </w:rPr>
        <w:t>elicits greater activation from attention, sensation, and control regions</w:t>
      </w:r>
      <w:ins w:id="956" w:author="Chelsea Helion" w:date="2024-10-25T14:10:00Z">
        <w:r w:rsidR="00510A8A">
          <w:rPr>
            <w:b/>
            <w:bCs/>
          </w:rPr>
          <w:t xml:space="preserve"> relative to </w:t>
        </w:r>
      </w:ins>
      <w:ins w:id="957" w:author="Chelsea Helion" w:date="2024-10-25T14:46:00Z">
        <w:r w:rsidR="0001532D">
          <w:rPr>
            <w:b/>
            <w:bCs/>
          </w:rPr>
          <w:t xml:space="preserve">expressive non-rating and </w:t>
        </w:r>
      </w:ins>
      <w:ins w:id="958" w:author="Chelsea Helion" w:date="2024-10-25T14:10:00Z">
        <w:r w:rsidR="00510A8A">
          <w:rPr>
            <w:b/>
            <w:bCs/>
          </w:rPr>
          <w:t>reflective viewing</w:t>
        </w:r>
      </w:ins>
      <w:r w:rsidR="00AF6336" w:rsidRPr="006E54B4">
        <w:rPr>
          <w:b/>
          <w:bCs/>
          <w:rPrChange w:id="959" w:author="Chelsea Helion" w:date="2024-10-23T10:53:00Z">
            <w:rPr>
              <w:rFonts w:ascii="Aptos" w:hAnsi="Aptos"/>
              <w:b/>
              <w:bCs/>
            </w:rPr>
          </w:rPrChange>
        </w:rPr>
        <w:t xml:space="preserve">. </w:t>
      </w:r>
      <w:r w:rsidRPr="006E54B4">
        <w:rPr>
          <w:rPrChange w:id="960" w:author="Chelsea Helion" w:date="2024-10-23T10:53:00Z">
            <w:rPr>
              <w:rFonts w:ascii="Aptos" w:hAnsi="Aptos"/>
            </w:rPr>
          </w:rPrChange>
        </w:rPr>
        <w:t xml:space="preserve">To examine the effects of rating during expressive </w:t>
      </w:r>
      <w:del w:id="961" w:author="Chelsea Helion" w:date="2024-10-25T14:46:00Z">
        <w:r w:rsidRPr="006E54B4" w:rsidDel="0001532D">
          <w:rPr>
            <w:rPrChange w:id="962" w:author="Chelsea Helion" w:date="2024-10-23T10:53:00Z">
              <w:rPr>
                <w:rFonts w:ascii="Aptos" w:hAnsi="Aptos"/>
              </w:rPr>
            </w:rPrChange>
          </w:rPr>
          <w:delText>engagement</w:delText>
        </w:r>
      </w:del>
      <w:ins w:id="963" w:author="Chelsea Helion" w:date="2024-10-25T14:46:00Z">
        <w:r w:rsidR="0001532D">
          <w:t>viewing</w:t>
        </w:r>
      </w:ins>
      <w:r w:rsidRPr="006E54B4">
        <w:rPr>
          <w:rPrChange w:id="964" w:author="Chelsea Helion" w:date="2024-10-23T10:53:00Z">
            <w:rPr>
              <w:rFonts w:ascii="Aptos" w:hAnsi="Aptos"/>
            </w:rPr>
          </w:rPrChange>
        </w:rPr>
        <w:t xml:space="preserve">, we conducted two types of contrasts: </w:t>
      </w:r>
      <w:commentRangeStart w:id="965"/>
      <w:r w:rsidRPr="006E54B4">
        <w:rPr>
          <w:rPrChange w:id="966" w:author="Chelsea Helion" w:date="2024-10-23T10:53:00Z">
            <w:rPr>
              <w:rFonts w:ascii="Aptos" w:hAnsi="Aptos"/>
            </w:rPr>
          </w:rPrChange>
        </w:rPr>
        <w:t xml:space="preserve">1) </w:t>
      </w:r>
      <w:r w:rsidR="00EF3E33" w:rsidRPr="006E54B4">
        <w:rPr>
          <w:rPrChange w:id="967" w:author="Chelsea Helion" w:date="2024-10-23T10:53:00Z">
            <w:rPr>
              <w:rFonts w:ascii="Aptos" w:hAnsi="Aptos"/>
            </w:rPr>
          </w:rPrChange>
        </w:rPr>
        <w:t xml:space="preserve">a contrast comparing rated TRs while expressively </w:t>
      </w:r>
      <w:del w:id="968" w:author="Chelsea Helion" w:date="2024-10-25T14:46:00Z">
        <w:r w:rsidR="00EF3E33" w:rsidRPr="006E54B4" w:rsidDel="0001532D">
          <w:rPr>
            <w:rPrChange w:id="969" w:author="Chelsea Helion" w:date="2024-10-23T10:53:00Z">
              <w:rPr>
                <w:rFonts w:ascii="Aptos" w:hAnsi="Aptos"/>
              </w:rPr>
            </w:rPrChange>
          </w:rPr>
          <w:delText xml:space="preserve">engaged </w:delText>
        </w:r>
      </w:del>
      <w:ins w:id="970" w:author="Chelsea Helion" w:date="2024-10-25T14:46:00Z">
        <w:r w:rsidR="0001532D">
          <w:t>viewing</w:t>
        </w:r>
        <w:r w:rsidR="0001532D" w:rsidRPr="006E54B4">
          <w:rPr>
            <w:rPrChange w:id="971" w:author="Chelsea Helion" w:date="2024-10-23T10:53:00Z">
              <w:rPr>
                <w:rFonts w:ascii="Aptos" w:hAnsi="Aptos"/>
              </w:rPr>
            </w:rPrChange>
          </w:rPr>
          <w:t xml:space="preserve"> </w:t>
        </w:r>
      </w:ins>
      <w:r w:rsidR="00EF3E33" w:rsidRPr="006E54B4">
        <w:rPr>
          <w:rPrChange w:id="972" w:author="Chelsea Helion" w:date="2024-10-23T10:53:00Z">
            <w:rPr>
              <w:rFonts w:ascii="Aptos" w:hAnsi="Aptos"/>
            </w:rPr>
          </w:rPrChange>
        </w:rPr>
        <w:t xml:space="preserve">to non-rated TRs while expressively </w:t>
      </w:r>
      <w:del w:id="973" w:author="Chelsea Helion" w:date="2024-10-25T14:46:00Z">
        <w:r w:rsidR="00EF3E33" w:rsidRPr="006E54B4" w:rsidDel="0001532D">
          <w:rPr>
            <w:rPrChange w:id="974" w:author="Chelsea Helion" w:date="2024-10-23T10:53:00Z">
              <w:rPr>
                <w:rFonts w:ascii="Aptos" w:hAnsi="Aptos"/>
              </w:rPr>
            </w:rPrChange>
          </w:rPr>
          <w:delText xml:space="preserve">engaged </w:delText>
        </w:r>
      </w:del>
      <w:ins w:id="975" w:author="Chelsea Helion" w:date="2024-10-25T14:46:00Z">
        <w:r w:rsidR="0001532D">
          <w:t>viewing</w:t>
        </w:r>
        <w:r w:rsidR="0001532D" w:rsidRPr="006E54B4">
          <w:rPr>
            <w:rPrChange w:id="976" w:author="Chelsea Helion" w:date="2024-10-23T10:53:00Z">
              <w:rPr>
                <w:rFonts w:ascii="Aptos" w:hAnsi="Aptos"/>
              </w:rPr>
            </w:rPrChange>
          </w:rPr>
          <w:t xml:space="preserve"> </w:t>
        </w:r>
      </w:ins>
      <w:r w:rsidR="00EF3E33" w:rsidRPr="006E54B4">
        <w:rPr>
          <w:rPrChange w:id="977" w:author="Chelsea Helion" w:date="2024-10-23T10:53:00Z">
            <w:rPr>
              <w:rFonts w:ascii="Aptos" w:hAnsi="Aptos"/>
            </w:rPr>
          </w:rPrChange>
        </w:rPr>
        <w:t>(i.e., within subject</w:t>
      </w:r>
      <w:ins w:id="978" w:author="Chelsea Helion" w:date="2024-10-25T19:06:00Z">
        <w:r w:rsidR="00950C6D">
          <w:t>, within the same stimulus run</w:t>
        </w:r>
      </w:ins>
      <w:r w:rsidR="00EF3E33" w:rsidRPr="006E54B4">
        <w:rPr>
          <w:rPrChange w:id="979" w:author="Chelsea Helion" w:date="2024-10-23T10:53:00Z">
            <w:rPr>
              <w:rFonts w:ascii="Aptos" w:hAnsi="Aptos"/>
            </w:rPr>
          </w:rPrChange>
        </w:rPr>
        <w:t xml:space="preserve">), and 2) </w:t>
      </w:r>
      <w:r w:rsidRPr="006E54B4">
        <w:rPr>
          <w:rPrChange w:id="980" w:author="Chelsea Helion" w:date="2024-10-23T10:53:00Z">
            <w:rPr>
              <w:rFonts w:ascii="Aptos" w:hAnsi="Aptos"/>
            </w:rPr>
          </w:rPrChange>
        </w:rPr>
        <w:t xml:space="preserve">a contrast comparing rated TRs while expressively </w:t>
      </w:r>
      <w:del w:id="981" w:author="Chelsea Helion" w:date="2024-10-25T14:46:00Z">
        <w:r w:rsidRPr="006E54B4" w:rsidDel="0001532D">
          <w:rPr>
            <w:rPrChange w:id="982" w:author="Chelsea Helion" w:date="2024-10-23T10:53:00Z">
              <w:rPr>
                <w:rFonts w:ascii="Aptos" w:hAnsi="Aptos"/>
              </w:rPr>
            </w:rPrChange>
          </w:rPr>
          <w:delText xml:space="preserve">engaged </w:delText>
        </w:r>
      </w:del>
      <w:ins w:id="983" w:author="Chelsea Helion" w:date="2024-10-25T14:46:00Z">
        <w:r w:rsidR="0001532D">
          <w:t>viewing</w:t>
        </w:r>
        <w:r w:rsidR="0001532D" w:rsidRPr="006E54B4">
          <w:rPr>
            <w:rPrChange w:id="984" w:author="Chelsea Helion" w:date="2024-10-23T10:53:00Z">
              <w:rPr>
                <w:rFonts w:ascii="Aptos" w:hAnsi="Aptos"/>
              </w:rPr>
            </w:rPrChange>
          </w:rPr>
          <w:t xml:space="preserve"> </w:t>
        </w:r>
      </w:ins>
      <w:r w:rsidRPr="006E54B4">
        <w:rPr>
          <w:rPrChange w:id="985" w:author="Chelsea Helion" w:date="2024-10-23T10:53:00Z">
            <w:rPr>
              <w:rFonts w:ascii="Aptos" w:hAnsi="Aptos"/>
            </w:rPr>
          </w:rPrChange>
        </w:rPr>
        <w:t>to non-rated TRs while reflectively engaged</w:t>
      </w:r>
      <w:r w:rsidR="00EF3E33" w:rsidRPr="006E54B4">
        <w:rPr>
          <w:rPrChange w:id="986" w:author="Chelsea Helion" w:date="2024-10-23T10:53:00Z">
            <w:rPr>
              <w:rFonts w:ascii="Aptos" w:hAnsi="Aptos"/>
            </w:rPr>
          </w:rPrChange>
        </w:rPr>
        <w:t xml:space="preserve"> (i.e., between subjects</w:t>
      </w:r>
      <w:ins w:id="987" w:author="Chelsea Helion" w:date="2024-10-25T19:06:00Z">
        <w:r w:rsidR="00950C6D">
          <w:t>, within the same stimulus run</w:t>
        </w:r>
      </w:ins>
      <w:r w:rsidR="00EF3E33" w:rsidRPr="006E54B4">
        <w:rPr>
          <w:rPrChange w:id="988" w:author="Chelsea Helion" w:date="2024-10-23T10:53:00Z">
            <w:rPr>
              <w:rFonts w:ascii="Aptos" w:hAnsi="Aptos"/>
            </w:rPr>
          </w:rPrChange>
        </w:rPr>
        <w:t>)</w:t>
      </w:r>
      <w:r w:rsidRPr="006E54B4">
        <w:rPr>
          <w:rPrChange w:id="989" w:author="Chelsea Helion" w:date="2024-10-23T10:53:00Z">
            <w:rPr>
              <w:rFonts w:ascii="Aptos" w:hAnsi="Aptos"/>
            </w:rPr>
          </w:rPrChange>
        </w:rPr>
        <w:t xml:space="preserve">. </w:t>
      </w:r>
      <w:commentRangeEnd w:id="965"/>
      <w:r w:rsidR="00E75ABA">
        <w:rPr>
          <w:rStyle w:val="CommentReference"/>
        </w:rPr>
        <w:commentReference w:id="965"/>
      </w:r>
      <w:r w:rsidR="00EF3E33" w:rsidRPr="006E54B4">
        <w:rPr>
          <w:rPrChange w:id="990" w:author="Chelsea Helion" w:date="2024-10-23T10:53:00Z">
            <w:rPr>
              <w:rFonts w:ascii="Aptos" w:hAnsi="Aptos"/>
            </w:rPr>
          </w:rPrChange>
        </w:rPr>
        <w:t xml:space="preserve">Contrasting all three task components allows us to identify which neural circuitry is engaged when task demands are more (i.e., expressive non-rating) or less (i.e., reflective </w:t>
      </w:r>
      <w:del w:id="991" w:author="Chelsea Helion" w:date="2024-10-25T19:06:00Z">
        <w:r w:rsidR="00EF3E33" w:rsidRPr="006E54B4" w:rsidDel="00950C6D">
          <w:rPr>
            <w:rPrChange w:id="992" w:author="Chelsea Helion" w:date="2024-10-23T10:53:00Z">
              <w:rPr>
                <w:rFonts w:ascii="Aptos" w:hAnsi="Aptos"/>
              </w:rPr>
            </w:rPrChange>
          </w:rPr>
          <w:delText>non-rating</w:delText>
        </w:r>
      </w:del>
      <w:ins w:id="993" w:author="Chelsea Helion" w:date="2024-10-25T19:06:00Z">
        <w:r w:rsidR="00950C6D">
          <w:t>viewing</w:t>
        </w:r>
      </w:ins>
      <w:r w:rsidR="00EF3E33" w:rsidRPr="006E54B4">
        <w:rPr>
          <w:rPrChange w:id="994" w:author="Chelsea Helion" w:date="2024-10-23T10:53:00Z">
            <w:rPr>
              <w:rFonts w:ascii="Aptos" w:hAnsi="Aptos"/>
            </w:rPr>
          </w:rPrChange>
        </w:rPr>
        <w:t xml:space="preserve">) similar to expressive rating, thereby offering insights into how </w:t>
      </w:r>
      <w:del w:id="995" w:author="Chelsea Helion" w:date="2024-10-25T19:07:00Z">
        <w:r w:rsidR="00EF3E33" w:rsidRPr="006E54B4" w:rsidDel="00950C6D">
          <w:rPr>
            <w:rPrChange w:id="996" w:author="Chelsea Helion" w:date="2024-10-23T10:53:00Z">
              <w:rPr>
                <w:rFonts w:ascii="Aptos" w:hAnsi="Aptos"/>
              </w:rPr>
            </w:rPrChange>
          </w:rPr>
          <w:delText xml:space="preserve">attention </w:delText>
        </w:r>
      </w:del>
      <w:ins w:id="997" w:author="Chelsea Helion" w:date="2024-10-25T19:07:00Z">
        <w:r w:rsidR="00950C6D">
          <w:t>the act of explicitly rating subjective experience</w:t>
        </w:r>
        <w:r w:rsidR="00950C6D" w:rsidRPr="006E54B4">
          <w:rPr>
            <w:rPrChange w:id="998" w:author="Chelsea Helion" w:date="2024-10-23T10:53:00Z">
              <w:rPr>
                <w:rFonts w:ascii="Aptos" w:hAnsi="Aptos"/>
              </w:rPr>
            </w:rPrChange>
          </w:rPr>
          <w:t xml:space="preserve"> </w:t>
        </w:r>
      </w:ins>
      <w:r w:rsidR="00EF3E33" w:rsidRPr="006E54B4">
        <w:rPr>
          <w:rPrChange w:id="999" w:author="Chelsea Helion" w:date="2024-10-23T10:53:00Z">
            <w:rPr>
              <w:rFonts w:ascii="Aptos" w:hAnsi="Aptos"/>
            </w:rPr>
          </w:rPrChange>
        </w:rPr>
        <w:t>modulates brain responses</w:t>
      </w:r>
      <w:ins w:id="1000" w:author="Chelsea Helion" w:date="2024-10-25T19:07:00Z">
        <w:r w:rsidR="00950C6D">
          <w:t xml:space="preserve"> </w:t>
        </w:r>
      </w:ins>
      <w:ins w:id="1001" w:author="Chelsea Helion" w:date="2024-10-25T19:08:00Z">
        <w:r w:rsidR="00950C6D">
          <w:t xml:space="preserve">when the viewing goal is held constant </w:t>
        </w:r>
      </w:ins>
      <w:del w:id="1002" w:author="Chelsea Helion" w:date="2024-10-25T19:08:00Z">
        <w:r w:rsidR="00EF3E33" w:rsidRPr="006E54B4" w:rsidDel="00950C6D">
          <w:rPr>
            <w:rPrChange w:id="1003" w:author="Chelsea Helion" w:date="2024-10-23T10:53:00Z">
              <w:rPr>
                <w:rFonts w:ascii="Aptos" w:hAnsi="Aptos"/>
              </w:rPr>
            </w:rPrChange>
          </w:rPr>
          <w:delText xml:space="preserve"> </w:delText>
        </w:r>
      </w:del>
      <w:del w:id="1004" w:author="Chelsea Helion" w:date="2024-10-25T19:07:00Z">
        <w:r w:rsidR="00EF3E33" w:rsidRPr="006E54B4" w:rsidDel="00950C6D">
          <w:rPr>
            <w:rPrChange w:id="1005" w:author="Chelsea Helion" w:date="2024-10-23T10:53:00Z">
              <w:rPr>
                <w:rFonts w:ascii="Aptos" w:hAnsi="Aptos"/>
              </w:rPr>
            </w:rPrChange>
          </w:rPr>
          <w:delText xml:space="preserve">under varying task loads </w:delText>
        </w:r>
      </w:del>
      <w:r w:rsidRPr="006E54B4">
        <w:rPr>
          <w:rPrChange w:id="1006" w:author="Chelsea Helion" w:date="2024-10-23T10:53:00Z">
            <w:rPr>
              <w:rFonts w:ascii="Aptos" w:hAnsi="Aptos"/>
            </w:rPr>
          </w:rPrChange>
        </w:rPr>
        <w:t>(</w:t>
      </w:r>
      <w:r w:rsidRPr="006E54B4">
        <w:rPr>
          <w:b/>
          <w:rPrChange w:id="1007" w:author="Chelsea Helion" w:date="2024-10-23T10:53:00Z">
            <w:rPr>
              <w:rFonts w:ascii="Aptos" w:hAnsi="Aptos"/>
              <w:b/>
            </w:rPr>
          </w:rPrChange>
        </w:rPr>
        <w:t>Figure 4</w:t>
      </w:r>
      <w:r w:rsidRPr="006E54B4">
        <w:rPr>
          <w:rPrChange w:id="1008" w:author="Chelsea Helion" w:date="2024-10-23T10:53:00Z">
            <w:rPr>
              <w:rFonts w:ascii="Aptos" w:hAnsi="Aptos"/>
            </w:rPr>
          </w:rPrChange>
        </w:rPr>
        <w:t>).</w:t>
      </w:r>
    </w:p>
    <w:p w14:paraId="2501B31B" w14:textId="77777777" w:rsidR="00950C6D" w:rsidRDefault="00000000" w:rsidP="00FE3980">
      <w:pPr>
        <w:spacing w:line="240" w:lineRule="auto"/>
        <w:ind w:firstLine="720"/>
        <w:jc w:val="both"/>
        <w:rPr>
          <w:ins w:id="1009" w:author="Chelsea Helion" w:date="2024-10-25T19:09:00Z"/>
        </w:rPr>
      </w:pPr>
      <w:r w:rsidRPr="006E54B4">
        <w:rPr>
          <w:rPrChange w:id="1010" w:author="Chelsea Helion" w:date="2024-10-23T10:53:00Z">
            <w:rPr>
              <w:rFonts w:ascii="Aptos" w:hAnsi="Aptos"/>
            </w:rPr>
          </w:rPrChange>
        </w:rPr>
        <w:t xml:space="preserve">Both contrasts </w:t>
      </w:r>
      <w:r w:rsidR="00C64A9F" w:rsidRPr="006E54B4">
        <w:rPr>
          <w:rPrChange w:id="1011" w:author="Chelsea Helion" w:date="2024-10-23T10:53:00Z">
            <w:rPr>
              <w:rFonts w:ascii="Aptos" w:hAnsi="Aptos"/>
            </w:rPr>
          </w:rPrChange>
        </w:rPr>
        <w:t>indicated</w:t>
      </w:r>
      <w:r w:rsidRPr="006E54B4">
        <w:rPr>
          <w:rPrChange w:id="1012" w:author="Chelsea Helion" w:date="2024-10-23T10:53:00Z">
            <w:rPr>
              <w:rFonts w:ascii="Aptos" w:hAnsi="Aptos"/>
            </w:rPr>
          </w:rPrChange>
        </w:rPr>
        <w:t xml:space="preserve"> significant activations primarily in parietal, frontal, and occipital regions, but more extensive frontal activation was observed within the expressive</w:t>
      </w:r>
      <w:r w:rsidR="00C64A9F" w:rsidRPr="006E54B4">
        <w:rPr>
          <w:rPrChange w:id="1013" w:author="Chelsea Helion" w:date="2024-10-23T10:53:00Z">
            <w:rPr>
              <w:rFonts w:ascii="Aptos" w:hAnsi="Aptos"/>
            </w:rPr>
          </w:rPrChange>
        </w:rPr>
        <w:t xml:space="preserve"> rating – </w:t>
      </w:r>
      <w:r w:rsidRPr="006E54B4">
        <w:rPr>
          <w:rPrChange w:id="1014" w:author="Chelsea Helion" w:date="2024-10-23T10:53:00Z">
            <w:rPr>
              <w:rFonts w:ascii="Aptos" w:hAnsi="Aptos"/>
            </w:rPr>
          </w:rPrChange>
        </w:rPr>
        <w:t>reflective</w:t>
      </w:r>
      <w:r w:rsidR="00C64A9F" w:rsidRPr="006E54B4">
        <w:rPr>
          <w:rPrChange w:id="1015" w:author="Chelsea Helion" w:date="2024-10-23T10:53:00Z">
            <w:rPr>
              <w:rFonts w:ascii="Aptos" w:hAnsi="Aptos"/>
            </w:rPr>
          </w:rPrChange>
        </w:rPr>
        <w:t xml:space="preserve"> </w:t>
      </w:r>
      <w:del w:id="1016" w:author="Chelsea Helion" w:date="2024-10-25T19:08:00Z">
        <w:r w:rsidR="00C64A9F" w:rsidRPr="006E54B4" w:rsidDel="00950C6D">
          <w:rPr>
            <w:rPrChange w:id="1017" w:author="Chelsea Helion" w:date="2024-10-23T10:53:00Z">
              <w:rPr>
                <w:rFonts w:ascii="Aptos" w:hAnsi="Aptos"/>
              </w:rPr>
            </w:rPrChange>
          </w:rPr>
          <w:delText>non-rating</w:delText>
        </w:r>
        <w:r w:rsidRPr="006E54B4" w:rsidDel="00950C6D">
          <w:rPr>
            <w:rPrChange w:id="1018" w:author="Chelsea Helion" w:date="2024-10-23T10:53:00Z">
              <w:rPr>
                <w:rFonts w:ascii="Aptos" w:hAnsi="Aptos"/>
              </w:rPr>
            </w:rPrChange>
          </w:rPr>
          <w:delText xml:space="preserve"> </w:delText>
        </w:r>
      </w:del>
      <w:ins w:id="1019" w:author="Chelsea Helion" w:date="2024-10-25T19:08:00Z">
        <w:r w:rsidR="00950C6D">
          <w:t xml:space="preserve">viewing </w:t>
        </w:r>
      </w:ins>
      <w:r w:rsidRPr="006E54B4">
        <w:rPr>
          <w:rPrChange w:id="1020" w:author="Chelsea Helion" w:date="2024-10-23T10:53:00Z">
            <w:rPr>
              <w:rFonts w:ascii="Aptos" w:hAnsi="Aptos"/>
            </w:rPr>
          </w:rPrChange>
        </w:rPr>
        <w:t>contrast.</w:t>
      </w:r>
      <w:ins w:id="1021" w:author="Chelsea Helion" w:date="2024-10-25T19:09:00Z">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ins>
    </w:p>
    <w:p w14:paraId="41D6DA19" w14:textId="3087F421" w:rsidR="00DE0869" w:rsidRPr="006E54B4" w:rsidRDefault="00000000" w:rsidP="00FE3980">
      <w:pPr>
        <w:spacing w:line="240" w:lineRule="auto"/>
        <w:ind w:firstLine="720"/>
        <w:jc w:val="both"/>
        <w:rPr>
          <w:rPrChange w:id="1022" w:author="Chelsea Helion" w:date="2024-10-23T10:53:00Z">
            <w:rPr>
              <w:rFonts w:ascii="Aptos" w:hAnsi="Aptos"/>
            </w:rPr>
          </w:rPrChange>
        </w:rPr>
      </w:pPr>
      <w:del w:id="1023" w:author="Chelsea Helion" w:date="2024-10-25T19:09:00Z">
        <w:r w:rsidRPr="006E54B4" w:rsidDel="00950C6D">
          <w:rPr>
            <w:rPrChange w:id="1024" w:author="Chelsea Helion" w:date="2024-10-23T10:53:00Z">
              <w:rPr>
                <w:rFonts w:ascii="Aptos" w:hAnsi="Aptos"/>
              </w:rPr>
            </w:rPrChange>
          </w:rPr>
          <w:lastRenderedPageBreak/>
          <w:delText xml:space="preserve"> </w:delText>
        </w:r>
      </w:del>
      <w:r w:rsidRPr="006E54B4">
        <w:rPr>
          <w:rPrChange w:id="1025" w:author="Chelsea Helion" w:date="2024-10-23T10:53:00Z">
            <w:rPr>
              <w:rFonts w:ascii="Aptos" w:hAnsi="Aptos"/>
            </w:rPr>
          </w:rPrChange>
        </w:rPr>
        <w:t>Key clusters of the expressive</w:t>
      </w:r>
      <w:ins w:id="1026" w:author="Chelsea Helion" w:date="2024-10-25T19:08:00Z">
        <w:r w:rsidR="00950C6D">
          <w:t xml:space="preserve"> rating</w:t>
        </w:r>
      </w:ins>
      <w:r w:rsidRPr="006E54B4">
        <w:rPr>
          <w:rPrChange w:id="1027" w:author="Chelsea Helion" w:date="2024-10-23T10:53:00Z">
            <w:rPr>
              <w:rFonts w:ascii="Aptos" w:hAnsi="Aptos"/>
            </w:rPr>
          </w:rPrChange>
        </w:rPr>
        <w:t xml:space="preserve">-expressive </w:t>
      </w:r>
      <w:ins w:id="1028" w:author="Chelsea Helion" w:date="2024-10-25T19:08:00Z">
        <w:r w:rsidR="00950C6D">
          <w:t xml:space="preserve">non-rating </w:t>
        </w:r>
      </w:ins>
      <w:r w:rsidRPr="006E54B4">
        <w:rPr>
          <w:rPrChange w:id="1029" w:author="Chelsea Helion" w:date="2024-10-23T10:53:00Z">
            <w:rPr>
              <w:rFonts w:ascii="Aptos" w:hAnsi="Aptos"/>
            </w:rPr>
          </w:rPrChange>
        </w:rPr>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6E54B4">
        <w:rPr>
          <w:rPrChange w:id="1030" w:author="Chelsea Helion" w:date="2024-10-23T10:53:00Z">
            <w:rPr>
              <w:rFonts w:ascii="Aptos" w:hAnsi="Aptos"/>
            </w:rPr>
          </w:rPrChange>
        </w:rPr>
        <w:t>,</w:t>
      </w:r>
      <w:r w:rsidRPr="006E54B4">
        <w:rPr>
          <w:rPrChange w:id="1031" w:author="Chelsea Helion" w:date="2024-10-23T10:53:00Z">
            <w:rPr>
              <w:rFonts w:ascii="Aptos" w:hAnsi="Aptos"/>
            </w:rPr>
          </w:rPrChange>
        </w:rPr>
        <w:t xml:space="preserve"> and bilateral anterior cingulate cortex. Major activations in the expressive</w:t>
      </w:r>
      <w:r w:rsidR="00C64A9F" w:rsidRPr="006E54B4">
        <w:rPr>
          <w:rPrChange w:id="1032" w:author="Chelsea Helion" w:date="2024-10-23T10:53:00Z">
            <w:rPr>
              <w:rFonts w:ascii="Aptos" w:hAnsi="Aptos"/>
            </w:rPr>
          </w:rPrChange>
        </w:rPr>
        <w:t xml:space="preserve"> rating – </w:t>
      </w:r>
      <w:r w:rsidRPr="006E54B4">
        <w:rPr>
          <w:rPrChange w:id="1033" w:author="Chelsea Helion" w:date="2024-10-23T10:53:00Z">
            <w:rPr>
              <w:rFonts w:ascii="Aptos" w:hAnsi="Aptos"/>
            </w:rPr>
          </w:rPrChange>
        </w:rPr>
        <w:t>reflective</w:t>
      </w:r>
      <w:r w:rsidR="00C64A9F" w:rsidRPr="006E54B4">
        <w:rPr>
          <w:rPrChange w:id="1034" w:author="Chelsea Helion" w:date="2024-10-23T10:53:00Z">
            <w:rPr>
              <w:rFonts w:ascii="Aptos" w:hAnsi="Aptos"/>
            </w:rPr>
          </w:rPrChange>
        </w:rPr>
        <w:t xml:space="preserve"> non-rating</w:t>
      </w:r>
      <w:r w:rsidRPr="006E54B4">
        <w:rPr>
          <w:rPrChange w:id="1035" w:author="Chelsea Helion" w:date="2024-10-23T10:53:00Z">
            <w:rPr>
              <w:rFonts w:ascii="Aptos" w:hAnsi="Aptos"/>
            </w:rPr>
          </w:rPrChange>
        </w:rPr>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ins w:id="1036" w:author="Chelsea Helion" w:date="2024-10-25T19:19:00Z">
        <w:r w:rsidR="00D611D6">
          <w:t xml:space="preserve"> </w:t>
        </w:r>
      </w:ins>
      <w:del w:id="1037" w:author="Chelsea Helion" w:date="2024-10-25T19:19:00Z">
        <w:r w:rsidRPr="006E54B4" w:rsidDel="00D611D6">
          <w:rPr>
            <w:rPrChange w:id="1038" w:author="Chelsea Helion" w:date="2024-10-23T10:53:00Z">
              <w:rPr>
                <w:rFonts w:ascii="Aptos" w:hAnsi="Aptos"/>
              </w:rPr>
            </w:rPrChange>
          </w:rPr>
          <w:delText xml:space="preserve">  </w:delText>
        </w:r>
      </w:del>
      <w:r w:rsidRPr="006E54B4">
        <w:rPr>
          <w:rPrChange w:id="1039" w:author="Chelsea Helion" w:date="2024-10-23T10:53:00Z">
            <w:rPr>
              <w:rFonts w:ascii="Aptos" w:hAnsi="Aptos"/>
            </w:rPr>
          </w:rPrChange>
        </w:rPr>
        <w:t>While precise spatial coordinates varied slightly between contrasts, almost all regions activated by the expressive</w:t>
      </w:r>
      <w:r w:rsidR="00C64A9F" w:rsidRPr="006E54B4">
        <w:rPr>
          <w:rPrChange w:id="1040" w:author="Chelsea Helion" w:date="2024-10-23T10:53:00Z">
            <w:rPr>
              <w:rFonts w:ascii="Aptos" w:hAnsi="Aptos"/>
            </w:rPr>
          </w:rPrChange>
        </w:rPr>
        <w:t xml:space="preserve"> rating </w:t>
      </w:r>
      <w:r w:rsidRPr="006E54B4">
        <w:rPr>
          <w:rPrChange w:id="1041" w:author="Chelsea Helion" w:date="2024-10-23T10:53:00Z">
            <w:rPr>
              <w:rFonts w:ascii="Aptos" w:hAnsi="Aptos"/>
            </w:rPr>
          </w:rPrChange>
        </w:rPr>
        <w:t>-</w:t>
      </w:r>
      <w:r w:rsidR="00C64A9F" w:rsidRPr="006E54B4">
        <w:rPr>
          <w:rPrChange w:id="1042" w:author="Chelsea Helion" w:date="2024-10-23T10:53:00Z">
            <w:rPr>
              <w:rFonts w:ascii="Aptos" w:hAnsi="Aptos"/>
            </w:rPr>
          </w:rPrChange>
        </w:rPr>
        <w:t xml:space="preserve"> </w:t>
      </w:r>
      <w:r w:rsidRPr="006E54B4">
        <w:rPr>
          <w:rPrChange w:id="1043" w:author="Chelsea Helion" w:date="2024-10-23T10:53:00Z">
            <w:rPr>
              <w:rFonts w:ascii="Aptos" w:hAnsi="Aptos"/>
            </w:rPr>
          </w:rPrChange>
        </w:rPr>
        <w:t xml:space="preserve">expressive </w:t>
      </w:r>
      <w:r w:rsidR="00C64A9F" w:rsidRPr="006E54B4">
        <w:rPr>
          <w:rPrChange w:id="1044" w:author="Chelsea Helion" w:date="2024-10-23T10:53:00Z">
            <w:rPr>
              <w:rFonts w:ascii="Aptos" w:hAnsi="Aptos"/>
            </w:rPr>
          </w:rPrChange>
        </w:rPr>
        <w:t xml:space="preserve">non-rating </w:t>
      </w:r>
      <w:r w:rsidRPr="006E54B4">
        <w:rPr>
          <w:rPrChange w:id="1045" w:author="Chelsea Helion" w:date="2024-10-23T10:53:00Z">
            <w:rPr>
              <w:rFonts w:ascii="Aptos" w:hAnsi="Aptos"/>
            </w:rPr>
          </w:rPrChange>
        </w:rPr>
        <w:t>contrast were activated by the expressive</w:t>
      </w:r>
      <w:r w:rsidR="00C64A9F" w:rsidRPr="006E54B4">
        <w:rPr>
          <w:rPrChange w:id="1046" w:author="Chelsea Helion" w:date="2024-10-23T10:53:00Z">
            <w:rPr>
              <w:rFonts w:ascii="Aptos" w:hAnsi="Aptos"/>
            </w:rPr>
          </w:rPrChange>
        </w:rPr>
        <w:t xml:space="preserve"> rating </w:t>
      </w:r>
      <w:r w:rsidRPr="006E54B4">
        <w:rPr>
          <w:rPrChange w:id="1047" w:author="Chelsea Helion" w:date="2024-10-23T10:53:00Z">
            <w:rPr>
              <w:rFonts w:ascii="Aptos" w:hAnsi="Aptos"/>
            </w:rPr>
          </w:rPrChange>
        </w:rPr>
        <w:t>-</w:t>
      </w:r>
      <w:r w:rsidR="00C64A9F" w:rsidRPr="006E54B4">
        <w:rPr>
          <w:rPrChange w:id="1048" w:author="Chelsea Helion" w:date="2024-10-23T10:53:00Z">
            <w:rPr>
              <w:rFonts w:ascii="Aptos" w:hAnsi="Aptos"/>
            </w:rPr>
          </w:rPrChange>
        </w:rPr>
        <w:t xml:space="preserve"> </w:t>
      </w:r>
      <w:r w:rsidRPr="006E54B4">
        <w:rPr>
          <w:rPrChange w:id="1049" w:author="Chelsea Helion" w:date="2024-10-23T10:53:00Z">
            <w:rPr>
              <w:rFonts w:ascii="Aptos" w:hAnsi="Aptos"/>
            </w:rPr>
          </w:rPrChange>
        </w:rPr>
        <w:t xml:space="preserve">reflective </w:t>
      </w:r>
      <w:del w:id="1050" w:author="Chelsea Helion" w:date="2024-10-25T19:19:00Z">
        <w:r w:rsidR="00C64A9F" w:rsidRPr="006E54B4" w:rsidDel="00D611D6">
          <w:rPr>
            <w:rPrChange w:id="1051" w:author="Chelsea Helion" w:date="2024-10-23T10:53:00Z">
              <w:rPr>
                <w:rFonts w:ascii="Aptos" w:hAnsi="Aptos"/>
              </w:rPr>
            </w:rPrChange>
          </w:rPr>
          <w:delText xml:space="preserve">non-rating </w:delText>
        </w:r>
      </w:del>
      <w:ins w:id="1052" w:author="Chelsea Helion" w:date="2024-10-25T19:19:00Z">
        <w:r w:rsidR="00D611D6">
          <w:t xml:space="preserve">viewing </w:t>
        </w:r>
      </w:ins>
      <w:r w:rsidRPr="006E54B4">
        <w:rPr>
          <w:rPrChange w:id="1053" w:author="Chelsea Helion" w:date="2024-10-23T10:53:00Z">
            <w:rPr>
              <w:rFonts w:ascii="Aptos" w:hAnsi="Aptos"/>
            </w:rPr>
          </w:rPrChange>
        </w:rPr>
        <w:t>contrast. However, expressive</w:t>
      </w:r>
      <w:r w:rsidR="00C64A9F" w:rsidRPr="006E54B4">
        <w:rPr>
          <w:rPrChange w:id="1054" w:author="Chelsea Helion" w:date="2024-10-23T10:53:00Z">
            <w:rPr>
              <w:rFonts w:ascii="Aptos" w:hAnsi="Aptos"/>
            </w:rPr>
          </w:rPrChange>
        </w:rPr>
        <w:t xml:space="preserve"> rating – </w:t>
      </w:r>
      <w:r w:rsidRPr="006E54B4">
        <w:rPr>
          <w:rPrChange w:id="1055" w:author="Chelsea Helion" w:date="2024-10-23T10:53:00Z">
            <w:rPr>
              <w:rFonts w:ascii="Aptos" w:hAnsi="Aptos"/>
            </w:rPr>
          </w:rPrChange>
        </w:rPr>
        <w:t>reflective</w:t>
      </w:r>
      <w:r w:rsidR="00C64A9F" w:rsidRPr="006E54B4">
        <w:rPr>
          <w:rPrChange w:id="1056" w:author="Chelsea Helion" w:date="2024-10-23T10:53:00Z">
            <w:rPr>
              <w:rFonts w:ascii="Aptos" w:hAnsi="Aptos"/>
            </w:rPr>
          </w:rPrChange>
        </w:rPr>
        <w:t xml:space="preserve"> </w:t>
      </w:r>
      <w:del w:id="1057" w:author="Chelsea Helion" w:date="2024-10-25T19:19:00Z">
        <w:r w:rsidR="00C64A9F" w:rsidRPr="006E54B4" w:rsidDel="00D611D6">
          <w:rPr>
            <w:rPrChange w:id="1058" w:author="Chelsea Helion" w:date="2024-10-23T10:53:00Z">
              <w:rPr>
                <w:rFonts w:ascii="Aptos" w:hAnsi="Aptos"/>
              </w:rPr>
            </w:rPrChange>
          </w:rPr>
          <w:delText>non-rating</w:delText>
        </w:r>
      </w:del>
      <w:ins w:id="1059" w:author="Chelsea Helion" w:date="2024-10-25T19:19:00Z">
        <w:r w:rsidR="00D611D6">
          <w:t>viewing</w:t>
        </w:r>
      </w:ins>
      <w:r w:rsidRPr="006E54B4">
        <w:rPr>
          <w:rPrChange w:id="1060" w:author="Chelsea Helion" w:date="2024-10-23T10:53:00Z">
            <w:rPr>
              <w:rFonts w:ascii="Aptos" w:hAnsi="Aptos"/>
            </w:rPr>
          </w:rPrChange>
        </w:rPr>
        <w:t xml:space="preserve"> contrasts</w:t>
      </w:r>
      <w:ins w:id="1061" w:author="Chelsea Helion" w:date="2024-10-25T19:19:00Z">
        <w:r w:rsidR="00D611D6">
          <w:t xml:space="preserve"> uniquely</w:t>
        </w:r>
      </w:ins>
      <w:r w:rsidRPr="006E54B4">
        <w:rPr>
          <w:rPrChange w:id="1062" w:author="Chelsea Helion" w:date="2024-10-23T10:53:00Z">
            <w:rPr>
              <w:rFonts w:ascii="Aptos" w:hAnsi="Aptos"/>
            </w:rPr>
          </w:rPrChange>
        </w:rPr>
        <w:t xml:space="preserve"> </w:t>
      </w:r>
      <w:r w:rsidR="00C64A9F" w:rsidRPr="006E54B4">
        <w:rPr>
          <w:rPrChange w:id="1063" w:author="Chelsea Helion" w:date="2024-10-23T10:53:00Z">
            <w:rPr>
              <w:rFonts w:ascii="Aptos" w:hAnsi="Aptos"/>
            </w:rPr>
          </w:rPrChange>
        </w:rPr>
        <w:t>indicated</w:t>
      </w:r>
      <w:r w:rsidRPr="006E54B4">
        <w:rPr>
          <w:rPrChange w:id="1064" w:author="Chelsea Helion" w:date="2024-10-23T10:53:00Z">
            <w:rPr>
              <w:rFonts w:ascii="Aptos" w:hAnsi="Aptos"/>
            </w:rPr>
          </w:rPrChange>
        </w:rPr>
        <w:t xml:space="preserve"> activation in the bilateral fusiform gyri, bilateral hippocampi, and motor regions such as the supplementary motor area and precentral gyrus, none of which achieved significance in the expressive</w:t>
      </w:r>
      <w:r w:rsidR="00C64A9F" w:rsidRPr="006E54B4">
        <w:rPr>
          <w:rPrChange w:id="1065" w:author="Chelsea Helion" w:date="2024-10-23T10:53:00Z">
            <w:rPr>
              <w:rFonts w:ascii="Aptos" w:hAnsi="Aptos"/>
            </w:rPr>
          </w:rPrChange>
        </w:rPr>
        <w:t xml:space="preserve"> rating </w:t>
      </w:r>
      <w:r w:rsidRPr="006E54B4">
        <w:rPr>
          <w:rPrChange w:id="1066" w:author="Chelsea Helion" w:date="2024-10-23T10:53:00Z">
            <w:rPr>
              <w:rFonts w:ascii="Aptos" w:hAnsi="Aptos"/>
            </w:rPr>
          </w:rPrChange>
        </w:rPr>
        <w:t>-</w:t>
      </w:r>
      <w:r w:rsidR="00C64A9F" w:rsidRPr="006E54B4">
        <w:rPr>
          <w:rPrChange w:id="1067" w:author="Chelsea Helion" w:date="2024-10-23T10:53:00Z">
            <w:rPr>
              <w:rFonts w:ascii="Aptos" w:hAnsi="Aptos"/>
            </w:rPr>
          </w:rPrChange>
        </w:rPr>
        <w:t xml:space="preserve"> </w:t>
      </w:r>
      <w:r w:rsidRPr="006E54B4">
        <w:rPr>
          <w:rPrChange w:id="1068" w:author="Chelsea Helion" w:date="2024-10-23T10:53:00Z">
            <w:rPr>
              <w:rFonts w:ascii="Aptos" w:hAnsi="Aptos"/>
            </w:rPr>
          </w:rPrChange>
        </w:rPr>
        <w:t xml:space="preserve">expressive </w:t>
      </w:r>
      <w:r w:rsidR="00C64A9F" w:rsidRPr="006E54B4">
        <w:rPr>
          <w:rPrChange w:id="1069" w:author="Chelsea Helion" w:date="2024-10-23T10:53:00Z">
            <w:rPr>
              <w:rFonts w:ascii="Aptos" w:hAnsi="Aptos"/>
            </w:rPr>
          </w:rPrChange>
        </w:rPr>
        <w:t xml:space="preserve">non-rating </w:t>
      </w:r>
      <w:r w:rsidRPr="006E54B4">
        <w:rPr>
          <w:rPrChange w:id="1070" w:author="Chelsea Helion" w:date="2024-10-23T10:53:00Z">
            <w:rPr>
              <w:rFonts w:ascii="Aptos" w:hAnsi="Aptos"/>
            </w:rPr>
          </w:rPrChange>
        </w:rPr>
        <w:t>contrast. T</w:t>
      </w:r>
      <w:ins w:id="1071" w:author="Chelsea Helion" w:date="2024-10-25T19:21:00Z">
        <w:r w:rsidR="00D611D6">
          <w:t>aken together, these results</w:t>
        </w:r>
      </w:ins>
      <w:del w:id="1072" w:author="Chelsea Helion" w:date="2024-10-25T19:21:00Z">
        <w:r w:rsidRPr="006E54B4" w:rsidDel="00D611D6">
          <w:rPr>
            <w:rPrChange w:id="1073" w:author="Chelsea Helion" w:date="2024-10-23T10:53:00Z">
              <w:rPr>
                <w:rFonts w:ascii="Aptos" w:hAnsi="Aptos"/>
              </w:rPr>
            </w:rPrChange>
          </w:rPr>
          <w:delText xml:space="preserve">hese results </w:delText>
        </w:r>
      </w:del>
      <w:r w:rsidR="001D1567" w:rsidRPr="006E54B4">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id="1074" w:author="Chelsea Helion" w:date="2024-10-25T19:21:00Z">
        <w:r w:rsidRPr="006E54B4" w:rsidDel="00D611D6">
          <w:rPr>
            <w:rPrChange w:id="1075" w:author="Chelsea Helion" w:date="2024-10-23T10:53:00Z">
              <w:rPr>
                <w:rFonts w:ascii="Aptos" w:hAnsi="Aptos"/>
              </w:rPr>
            </w:rPrChange>
          </w:rPr>
          <w:delText>again</w:delText>
        </w:r>
      </w:del>
      <w:r w:rsidRPr="006E54B4">
        <w:rPr>
          <w:rPrChange w:id="1076" w:author="Chelsea Helion" w:date="2024-10-23T10:53:00Z">
            <w:rPr>
              <w:rFonts w:ascii="Aptos" w:hAnsi="Aptos"/>
            </w:rPr>
          </w:rPrChange>
        </w:rPr>
        <w:t xml:space="preserve"> indicate recruitment of attentional, sensory, and motor processes during rating</w:t>
      </w:r>
      <w:ins w:id="1077" w:author="Chelsea Helion" w:date="2024-10-25T19:21:00Z">
        <w:r w:rsidR="00D611D6">
          <w:t xml:space="preserve"> relative to non-rating, even in the context of a similar viewing goal</w:t>
        </w:r>
      </w:ins>
      <w:r w:rsidRPr="006E54B4">
        <w:rPr>
          <w:rPrChange w:id="1078" w:author="Chelsea Helion" w:date="2024-10-23T10:53:00Z">
            <w:rPr>
              <w:rFonts w:ascii="Aptos" w:hAnsi="Aptos"/>
            </w:rPr>
          </w:rPrChange>
        </w:rPr>
        <w:t>.</w:t>
      </w:r>
    </w:p>
    <w:p w14:paraId="5C691287" w14:textId="6705490B" w:rsidR="001D1567" w:rsidRPr="006E54B4" w:rsidRDefault="001D1567" w:rsidP="00CF2D02">
      <w:pPr>
        <w:spacing w:line="240" w:lineRule="auto"/>
        <w:jc w:val="both"/>
        <w:rPr>
          <w:bCs/>
          <w:rPrChange w:id="1079" w:author="Chelsea Helion" w:date="2024-10-23T10:53:00Z">
            <w:rPr>
              <w:rFonts w:ascii="Aptos" w:hAnsi="Aptos"/>
              <w:bCs/>
            </w:rPr>
          </w:rPrChange>
        </w:rPr>
      </w:pPr>
    </w:p>
    <w:p w14:paraId="174AE305" w14:textId="6D9A883A" w:rsidR="00CF2D02" w:rsidRPr="006E54B4" w:rsidRDefault="00CF2D02" w:rsidP="00CF2D02">
      <w:pPr>
        <w:spacing w:line="240" w:lineRule="auto"/>
        <w:jc w:val="both"/>
        <w:rPr>
          <w:bCs/>
          <w:rPrChange w:id="1080" w:author="Chelsea Helion" w:date="2024-10-23T10:53:00Z">
            <w:rPr>
              <w:rFonts w:ascii="Aptos" w:hAnsi="Aptos"/>
              <w:bCs/>
            </w:rPr>
          </w:rPrChange>
        </w:rPr>
      </w:pPr>
      <w:r w:rsidRPr="006E54B4">
        <w:rPr>
          <w:bCs/>
          <w:rPrChange w:id="1081" w:author="Chelsea Helion" w:date="2024-10-23T10:53:00Z">
            <w:rPr>
              <w:rFonts w:ascii="Aptos" w:hAnsi="Aptos"/>
              <w:bCs/>
            </w:rPr>
          </w:rPrChange>
        </w:rPr>
        <w:t>Figure 5. Reflective versus expressive rating.</w:t>
      </w:r>
    </w:p>
    <w:p w14:paraId="60CE95A1" w14:textId="77777777" w:rsidR="00CF2D02" w:rsidRPr="006E54B4" w:rsidRDefault="00CF2D02" w:rsidP="00CF2D02">
      <w:pPr>
        <w:spacing w:line="240" w:lineRule="auto"/>
        <w:jc w:val="both"/>
        <w:rPr>
          <w:b/>
          <w:rPrChange w:id="1082" w:author="Chelsea Helion" w:date="2024-10-23T10:53:00Z">
            <w:rPr>
              <w:rFonts w:ascii="Aptos" w:hAnsi="Aptos"/>
              <w:b/>
            </w:rPr>
          </w:rPrChange>
        </w:rPr>
      </w:pPr>
    </w:p>
    <w:p w14:paraId="7836EC6A" w14:textId="6259717B" w:rsidR="00D611D6" w:rsidRDefault="00000000">
      <w:pPr>
        <w:spacing w:line="240" w:lineRule="auto"/>
        <w:ind w:firstLine="720"/>
        <w:jc w:val="both"/>
        <w:rPr>
          <w:ins w:id="1083" w:author="Chelsea Helion" w:date="2024-10-25T19:26:00Z"/>
        </w:rPr>
        <w:pPrChange w:id="1084" w:author="Chelsea Helion" w:date="2024-10-25T19:43:00Z">
          <w:pPr>
            <w:spacing w:line="240" w:lineRule="auto"/>
            <w:jc w:val="both"/>
          </w:pPr>
        </w:pPrChange>
      </w:pPr>
      <w:r w:rsidRPr="006E54B4">
        <w:rPr>
          <w:b/>
          <w:rPrChange w:id="1085" w:author="Chelsea Helion" w:date="2024-10-23T10:53:00Z">
            <w:rPr>
              <w:rFonts w:ascii="Aptos" w:hAnsi="Aptos"/>
              <w:b/>
            </w:rPr>
          </w:rPrChange>
        </w:rPr>
        <w:t xml:space="preserve">Reflective </w:t>
      </w:r>
      <w:del w:id="1086" w:author="Chelsea Helion" w:date="2024-10-25T19:21:00Z">
        <w:r w:rsidRPr="006E54B4" w:rsidDel="00D611D6">
          <w:rPr>
            <w:b/>
            <w:rPrChange w:id="1087" w:author="Chelsea Helion" w:date="2024-10-23T10:53:00Z">
              <w:rPr>
                <w:rFonts w:ascii="Aptos" w:hAnsi="Aptos"/>
                <w:b/>
              </w:rPr>
            </w:rPrChange>
          </w:rPr>
          <w:delText>non-rating</w:delText>
        </w:r>
      </w:del>
      <w:ins w:id="1088" w:author="Chelsea Helion" w:date="2024-10-25T19:21:00Z">
        <w:r w:rsidR="00D611D6">
          <w:rPr>
            <w:b/>
          </w:rPr>
          <w:t>viewing</w:t>
        </w:r>
      </w:ins>
      <w:r w:rsidRPr="006E54B4">
        <w:rPr>
          <w:b/>
          <w:rPrChange w:id="1089" w:author="Chelsea Helion" w:date="2024-10-23T10:53:00Z">
            <w:rPr>
              <w:rFonts w:ascii="Aptos" w:hAnsi="Aptos"/>
              <w:b/>
            </w:rPr>
          </w:rPrChange>
        </w:rPr>
        <w:t>, relative to expressive rating, elicits greater activation from default mode network</w:t>
      </w:r>
      <w:del w:id="1090" w:author="Chelsea Helion" w:date="2024-10-25T19:26:00Z">
        <w:r w:rsidRPr="006E54B4" w:rsidDel="00D611D6">
          <w:rPr>
            <w:b/>
            <w:rPrChange w:id="1091" w:author="Chelsea Helion" w:date="2024-10-23T10:53:00Z">
              <w:rPr>
                <w:rFonts w:ascii="Aptos" w:hAnsi="Aptos"/>
                <w:b/>
              </w:rPr>
            </w:rPrChange>
          </w:rPr>
          <w:delText xml:space="preserve"> and alters sensory processing</w:delText>
        </w:r>
      </w:del>
      <w:r w:rsidRPr="006E54B4">
        <w:rPr>
          <w:b/>
          <w:rPrChange w:id="1092" w:author="Chelsea Helion" w:date="2024-10-23T10:53:00Z">
            <w:rPr>
              <w:rFonts w:ascii="Aptos" w:hAnsi="Aptos"/>
              <w:b/>
            </w:rPr>
          </w:rPrChange>
        </w:rPr>
        <w:t xml:space="preserve">. </w:t>
      </w:r>
      <w:r w:rsidRPr="006E54B4">
        <w:rPr>
          <w:rPrChange w:id="1093" w:author="Chelsea Helion" w:date="2024-10-23T10:53:00Z">
            <w:rPr>
              <w:rFonts w:ascii="Aptos" w:hAnsi="Aptos"/>
            </w:rPr>
          </w:rPrChange>
        </w:rPr>
        <w:t xml:space="preserve">When examining regions which demonstrated greater activation while not rating, we </w:t>
      </w:r>
      <w:r w:rsidR="00405EA4" w:rsidRPr="006E54B4">
        <w:rPr>
          <w:rPrChange w:id="1094" w:author="Chelsea Helion" w:date="2024-10-23T10:53:00Z">
            <w:rPr>
              <w:rFonts w:ascii="Aptos" w:hAnsi="Aptos"/>
            </w:rPr>
          </w:rPrChange>
        </w:rPr>
        <w:t xml:space="preserve">identified </w:t>
      </w:r>
      <w:r w:rsidRPr="006E54B4">
        <w:rPr>
          <w:rPrChange w:id="1095" w:author="Chelsea Helion" w:date="2024-10-23T10:53:00Z">
            <w:rPr>
              <w:rFonts w:ascii="Aptos" w:hAnsi="Aptos"/>
            </w:rPr>
          </w:rPrChange>
        </w:rPr>
        <w:t>a similar pattern: both contrasts i</w:t>
      </w:r>
      <w:r w:rsidR="00405EA4" w:rsidRPr="006E54B4">
        <w:rPr>
          <w:rPrChange w:id="1096" w:author="Chelsea Helion" w:date="2024-10-23T10:53:00Z">
            <w:rPr>
              <w:rFonts w:ascii="Aptos" w:hAnsi="Aptos"/>
            </w:rPr>
          </w:rPrChange>
        </w:rPr>
        <w:t>ndicated</w:t>
      </w:r>
      <w:r w:rsidRPr="006E54B4">
        <w:rPr>
          <w:rPrChange w:id="1097" w:author="Chelsea Helion" w:date="2024-10-23T10:53:00Z">
            <w:rPr>
              <w:rFonts w:ascii="Aptos" w:hAnsi="Aptos"/>
            </w:rPr>
          </w:rPrChange>
        </w:rPr>
        <w:t xml:space="preserve"> significant activation in default mode network regions, but </w:t>
      </w:r>
      <w:ins w:id="1098" w:author="Chelsea Helion" w:date="2024-10-25T19:22:00Z">
        <w:r w:rsidR="00D611D6">
          <w:t xml:space="preserve">the </w:t>
        </w:r>
      </w:ins>
      <w:r w:rsidRPr="006E54B4">
        <w:rPr>
          <w:rPrChange w:id="1099" w:author="Chelsea Helion" w:date="2024-10-23T10:53:00Z">
            <w:rPr>
              <w:rFonts w:ascii="Aptos" w:hAnsi="Aptos"/>
            </w:rPr>
          </w:rPrChange>
        </w:rPr>
        <w:t>reflective</w:t>
      </w:r>
      <w:ins w:id="1100" w:author="Chelsea Helion" w:date="2024-10-25T19:22:00Z">
        <w:r w:rsidR="00D611D6">
          <w:t xml:space="preserve"> viewing </w:t>
        </w:r>
      </w:ins>
      <w:r w:rsidRPr="006E54B4">
        <w:rPr>
          <w:rPrChange w:id="1101" w:author="Chelsea Helion" w:date="2024-10-23T10:53:00Z">
            <w:rPr>
              <w:rFonts w:ascii="Aptos" w:hAnsi="Aptos"/>
            </w:rPr>
          </w:rPrChange>
        </w:rPr>
        <w:t xml:space="preserve">-expressive </w:t>
      </w:r>
      <w:r w:rsidR="00405EA4" w:rsidRPr="006E54B4">
        <w:rPr>
          <w:rPrChange w:id="1102" w:author="Chelsea Helion" w:date="2024-10-23T10:53:00Z">
            <w:rPr>
              <w:rFonts w:ascii="Aptos" w:hAnsi="Aptos"/>
            </w:rPr>
          </w:rPrChange>
        </w:rPr>
        <w:t xml:space="preserve">rating </w:t>
      </w:r>
      <w:r w:rsidRPr="006E54B4">
        <w:rPr>
          <w:rPrChange w:id="1103" w:author="Chelsea Helion" w:date="2024-10-23T10:53:00Z">
            <w:rPr>
              <w:rFonts w:ascii="Aptos" w:hAnsi="Aptos"/>
            </w:rPr>
          </w:rPrChange>
        </w:rPr>
        <w:t>differences were more extensive and robust (</w:t>
      </w:r>
      <w:r w:rsidRPr="006E54B4">
        <w:rPr>
          <w:b/>
          <w:rPrChange w:id="1104" w:author="Chelsea Helion" w:date="2024-10-23T10:53:00Z">
            <w:rPr>
              <w:rFonts w:ascii="Aptos" w:hAnsi="Aptos"/>
              <w:b/>
            </w:rPr>
          </w:rPrChange>
        </w:rPr>
        <w:t>Figure 5</w:t>
      </w:r>
      <w:r w:rsidRPr="006E54B4">
        <w:rPr>
          <w:rPrChange w:id="1105" w:author="Chelsea Helion" w:date="2024-10-23T10:53:00Z">
            <w:rPr>
              <w:rFonts w:ascii="Aptos" w:hAnsi="Aptos"/>
            </w:rPr>
          </w:rPrChange>
        </w:rPr>
        <w:t>). We specifically observed engagement of the bilateral precuneus (</w:t>
      </w:r>
      <w:proofErr w:type="spellStart"/>
      <w:r w:rsidRPr="006E54B4">
        <w:rPr>
          <w:rPrChange w:id="1106" w:author="Chelsea Helion" w:date="2024-10-23T10:53:00Z">
            <w:rPr>
              <w:rFonts w:ascii="Aptos" w:hAnsi="Aptos"/>
            </w:rPr>
          </w:rPrChange>
        </w:rPr>
        <w:t>pCUN</w:t>
      </w:r>
      <w:proofErr w:type="spellEnd"/>
      <w:r w:rsidRPr="006E54B4">
        <w:rPr>
          <w:rPrChange w:id="1107" w:author="Chelsea Helion" w:date="2024-10-23T10:53:00Z">
            <w:rPr>
              <w:rFonts w:ascii="Aptos" w:hAnsi="Aptos"/>
            </w:rPr>
          </w:rPrChange>
        </w:rPr>
        <w:t>), cuneus (CUN), calcarine cortex, temporoparietal junction (TPJ), middle temporal gyrus (MTG), the temporal poles (TP), and superior temporal sulcus (STS) across both designs.</w:t>
      </w:r>
      <w:ins w:id="1108" w:author="Chelsea Helion" w:date="2024-10-25T19:27:00Z">
        <w:r w:rsidR="00D611D6">
          <w:t xml:space="preserve"> We also found increased activation in </w:t>
        </w:r>
      </w:ins>
      <w:ins w:id="1109" w:author="Chelsea Helion" w:date="2024-10-25T19:28:00Z">
        <w:r w:rsidR="00D611D6">
          <w:t>regions associated with sensory</w:t>
        </w:r>
      </w:ins>
      <w:ins w:id="1110" w:author="Chelsea Helion" w:date="2024-10-25T19:29:00Z">
        <w:r w:rsidR="00D611D6">
          <w:t xml:space="preserve"> processing (see Supplemental Materials for full activation details).</w:t>
        </w:r>
      </w:ins>
      <w:ins w:id="1111" w:author="Chelsea Helion" w:date="2024-10-25T19:27:00Z">
        <w:r w:rsidR="00D611D6">
          <w:t xml:space="preserve"> </w:t>
        </w:r>
      </w:ins>
    </w:p>
    <w:p w14:paraId="5F58FB29" w14:textId="01D6B81C" w:rsidR="00DE0869" w:rsidRPr="006E54B4" w:rsidDel="00FE49C0" w:rsidRDefault="00000000" w:rsidP="00FE3980">
      <w:pPr>
        <w:spacing w:line="240" w:lineRule="auto"/>
        <w:ind w:firstLine="720"/>
        <w:jc w:val="both"/>
        <w:rPr>
          <w:del w:id="1112" w:author="Chelsea Helion" w:date="2024-10-25T20:08:00Z"/>
          <w:rPrChange w:id="1113" w:author="Chelsea Helion" w:date="2024-10-23T10:53:00Z">
            <w:rPr>
              <w:del w:id="1114" w:author="Chelsea Helion" w:date="2024-10-25T20:08:00Z"/>
              <w:rFonts w:ascii="Aptos" w:hAnsi="Aptos"/>
            </w:rPr>
          </w:rPrChange>
        </w:rPr>
      </w:pPr>
      <w:commentRangeStart w:id="1115"/>
      <w:del w:id="1116" w:author="Chelsea Helion" w:date="2024-10-25T19:29:00Z">
        <w:r w:rsidRPr="006E54B4" w:rsidDel="00D611D6">
          <w:rPr>
            <w:rPrChange w:id="1117" w:author="Chelsea Helion" w:date="2024-10-23T10:53:00Z">
              <w:rPr>
                <w:rFonts w:ascii="Aptos" w:hAnsi="Aptos"/>
              </w:rPr>
            </w:rPrChange>
          </w:rPr>
          <w:delText xml:space="preserve"> However, the reflective-expressive </w:delText>
        </w:r>
      </w:del>
      <w:del w:id="1118" w:author="Chelsea Helion" w:date="2024-10-25T19:23:00Z">
        <w:r w:rsidRPr="006E54B4" w:rsidDel="00D611D6">
          <w:rPr>
            <w:rPrChange w:id="1119" w:author="Chelsea Helion" w:date="2024-10-23T10:53:00Z">
              <w:rPr>
                <w:rFonts w:ascii="Aptos" w:hAnsi="Aptos"/>
              </w:rPr>
            </w:rPrChange>
          </w:rPr>
          <w:delText xml:space="preserve">design exhibited </w:delText>
        </w:r>
      </w:del>
      <w:del w:id="1120" w:author="Chelsea Helion" w:date="2024-10-25T19:29:00Z">
        <w:r w:rsidRPr="006E54B4" w:rsidDel="00D611D6">
          <w:rPr>
            <w:rPrChange w:id="1121" w:author="Chelsea Helion" w:date="2024-10-23T10:53:00Z">
              <w:rPr>
                <w:rFonts w:ascii="Aptos" w:hAnsi="Aptos"/>
              </w:rPr>
            </w:rPrChange>
          </w:rPr>
          <w:delText>larger and more extensive clusters in auditory (right superior temporal lobe (STL), left middle temporal lobe</w:delText>
        </w:r>
        <w:r w:rsidR="009027B2" w:rsidRPr="006E54B4" w:rsidDel="00D611D6">
          <w:rPr>
            <w:rPrChange w:id="1122" w:author="Chelsea Helion" w:date="2024-10-23T10:53:00Z">
              <w:rPr>
                <w:rFonts w:ascii="Aptos" w:hAnsi="Aptos"/>
              </w:rPr>
            </w:rPrChange>
          </w:rPr>
          <w:delText xml:space="preserve"> </w:delText>
        </w:r>
        <w:r w:rsidRPr="006E54B4" w:rsidDel="00D611D6">
          <w:rPr>
            <w:rPrChange w:id="1123" w:author="Chelsea Helion" w:date="2024-10-23T10:53:00Z">
              <w:rPr>
                <w:rFonts w:ascii="Aptos" w:hAnsi="Aptos"/>
              </w:rPr>
            </w:rPrChange>
          </w:rPr>
          <w:delText>(MTL)), visual (superior occipital lobe (Occ), fusiform gyrus (FFG), lingual gyrus (LING), CUN) and language (left posterior MTL) networks</w:delText>
        </w:r>
      </w:del>
      <w:del w:id="1124" w:author="Chelsea Helion" w:date="2024-10-25T19:23:00Z">
        <w:r w:rsidRPr="006E54B4" w:rsidDel="00D611D6">
          <w:rPr>
            <w:rPrChange w:id="1125" w:author="Chelsea Helion" w:date="2024-10-23T10:53:00Z">
              <w:rPr>
                <w:rFonts w:ascii="Aptos" w:hAnsi="Aptos"/>
              </w:rPr>
            </w:rPrChange>
          </w:rPr>
          <w:delText xml:space="preserve"> that lacked parallels in the expressive</w:delText>
        </w:r>
        <w:r w:rsidR="00406D36" w:rsidRPr="006E54B4" w:rsidDel="00D611D6">
          <w:rPr>
            <w:rPrChange w:id="1126" w:author="Chelsea Helion" w:date="2024-10-23T10:53:00Z">
              <w:rPr>
                <w:rFonts w:ascii="Aptos" w:hAnsi="Aptos"/>
              </w:rPr>
            </w:rPrChange>
          </w:rPr>
          <w:delText xml:space="preserve"> rating – </w:delText>
        </w:r>
        <w:r w:rsidRPr="006E54B4" w:rsidDel="00D611D6">
          <w:rPr>
            <w:rPrChange w:id="1127" w:author="Chelsea Helion" w:date="2024-10-23T10:53:00Z">
              <w:rPr>
                <w:rFonts w:ascii="Aptos" w:hAnsi="Aptos"/>
              </w:rPr>
            </w:rPrChange>
          </w:rPr>
          <w:delText>expressive</w:delText>
        </w:r>
        <w:r w:rsidR="00406D36" w:rsidRPr="006E54B4" w:rsidDel="00D611D6">
          <w:rPr>
            <w:rPrChange w:id="1128" w:author="Chelsea Helion" w:date="2024-10-23T10:53:00Z">
              <w:rPr>
                <w:rFonts w:ascii="Aptos" w:hAnsi="Aptos"/>
              </w:rPr>
            </w:rPrChange>
          </w:rPr>
          <w:delText xml:space="preserve"> non-rating</w:delText>
        </w:r>
        <w:r w:rsidRPr="006E54B4" w:rsidDel="00D611D6">
          <w:rPr>
            <w:rPrChange w:id="1129" w:author="Chelsea Helion" w:date="2024-10-23T10:53:00Z">
              <w:rPr>
                <w:rFonts w:ascii="Aptos" w:hAnsi="Aptos"/>
              </w:rPr>
            </w:rPrChange>
          </w:rPr>
          <w:delText xml:space="preserve"> contrast</w:delText>
        </w:r>
      </w:del>
      <w:del w:id="1130" w:author="Chelsea Helion" w:date="2024-10-25T19:29:00Z">
        <w:r w:rsidRPr="006E54B4" w:rsidDel="00D611D6">
          <w:rPr>
            <w:rPrChange w:id="1131" w:author="Chelsea Helion" w:date="2024-10-23T10:53:00Z">
              <w:rPr>
                <w:rFonts w:ascii="Aptos" w:hAnsi="Aptos"/>
              </w:rPr>
            </w:rPrChange>
          </w:rPr>
          <w:delText xml:space="preserve">. </w:delText>
        </w:r>
      </w:del>
      <w:del w:id="1132" w:author="Chelsea Helion" w:date="2024-10-25T19:45:00Z">
        <w:r w:rsidR="00405EA4" w:rsidRPr="006E54B4" w:rsidDel="00E75ABA">
          <w:rPr>
            <w:rPrChange w:id="1133" w:author="Chelsea Helion" w:date="2024-10-23T10:53:00Z">
              <w:rPr>
                <w:rFonts w:ascii="Aptos" w:hAnsi="Aptos"/>
              </w:rPr>
            </w:rPrChange>
          </w:rPr>
          <w:delText>When</w:delText>
        </w:r>
      </w:del>
      <w:del w:id="1134" w:author="Chelsea Helion" w:date="2024-10-25T20:08:00Z">
        <w:r w:rsidR="00405EA4" w:rsidRPr="006E54B4" w:rsidDel="00FE49C0">
          <w:rPr>
            <w:rPrChange w:id="1135" w:author="Chelsea Helion" w:date="2024-10-23T10:53:00Z">
              <w:rPr>
                <w:rFonts w:ascii="Aptos" w:hAnsi="Aptos"/>
              </w:rPr>
            </w:rPrChange>
          </w:rPr>
          <w:delText xml:space="preserve"> we matched activation clusters by peak voxel coordinates</w:delText>
        </w:r>
      </w:del>
      <w:del w:id="1136" w:author="Chelsea Helion" w:date="2024-10-25T19:46:00Z">
        <w:r w:rsidR="00405EA4" w:rsidRPr="006E54B4" w:rsidDel="00E75ABA">
          <w:rPr>
            <w:rPrChange w:id="1137" w:author="Chelsea Helion" w:date="2024-10-23T10:53:00Z">
              <w:rPr>
                <w:rFonts w:ascii="Aptos" w:hAnsi="Aptos"/>
              </w:rPr>
            </w:rPrChange>
          </w:rPr>
          <w:delText>,</w:delText>
        </w:r>
      </w:del>
      <w:del w:id="1138" w:author="Chelsea Helion" w:date="2024-10-25T20:08:00Z">
        <w:r w:rsidR="00405EA4" w:rsidRPr="006E54B4" w:rsidDel="00FE49C0">
          <w:rPr>
            <w:rPrChange w:id="1139" w:author="Chelsea Helion" w:date="2024-10-23T10:53:00Z">
              <w:rPr>
                <w:rFonts w:ascii="Aptos" w:hAnsi="Aptos"/>
              </w:rPr>
            </w:rPrChange>
          </w:rPr>
          <w:delText xml:space="preserve"> 11 default mode clusters from the expressive</w:delText>
        </w:r>
        <w:r w:rsidR="00406D36" w:rsidRPr="006E54B4" w:rsidDel="00FE49C0">
          <w:rPr>
            <w:rPrChange w:id="1140" w:author="Chelsea Helion" w:date="2024-10-23T10:53:00Z">
              <w:rPr>
                <w:rFonts w:ascii="Aptos" w:hAnsi="Aptos"/>
              </w:rPr>
            </w:rPrChange>
          </w:rPr>
          <w:delText xml:space="preserve"> non-rating – </w:delText>
        </w:r>
        <w:r w:rsidR="00405EA4" w:rsidRPr="006E54B4" w:rsidDel="00FE49C0">
          <w:rPr>
            <w:rPrChange w:id="1141" w:author="Chelsea Helion" w:date="2024-10-23T10:53:00Z">
              <w:rPr>
                <w:rFonts w:ascii="Aptos" w:hAnsi="Aptos"/>
              </w:rPr>
            </w:rPrChange>
          </w:rPr>
          <w:delText>expressive</w:delText>
        </w:r>
        <w:r w:rsidR="00406D36" w:rsidRPr="006E54B4" w:rsidDel="00FE49C0">
          <w:rPr>
            <w:rPrChange w:id="1142" w:author="Chelsea Helion" w:date="2024-10-23T10:53:00Z">
              <w:rPr>
                <w:rFonts w:ascii="Aptos" w:hAnsi="Aptos"/>
              </w:rPr>
            </w:rPrChange>
          </w:rPr>
          <w:delText xml:space="preserve"> rating</w:delText>
        </w:r>
        <w:r w:rsidR="00405EA4" w:rsidRPr="006E54B4" w:rsidDel="00FE49C0">
          <w:rPr>
            <w:rPrChange w:id="1143" w:author="Chelsea Helion" w:date="2024-10-23T10:53:00Z">
              <w:rPr>
                <w:rFonts w:ascii="Aptos" w:hAnsi="Aptos"/>
              </w:rPr>
            </w:rPrChange>
          </w:rPr>
          <w:delText xml:space="preserve"> contrast corresponded with 14 in the reflective</w:delText>
        </w:r>
        <w:r w:rsidR="00406D36" w:rsidRPr="006E54B4" w:rsidDel="00FE49C0">
          <w:rPr>
            <w:rPrChange w:id="1144" w:author="Chelsea Helion" w:date="2024-10-23T10:53:00Z">
              <w:rPr>
                <w:rFonts w:ascii="Aptos" w:hAnsi="Aptos"/>
              </w:rPr>
            </w:rPrChange>
          </w:rPr>
          <w:delText xml:space="preserve"> </w:delText>
        </w:r>
      </w:del>
      <w:del w:id="1145" w:author="Chelsea Helion" w:date="2024-10-25T19:24:00Z">
        <w:r w:rsidR="00406D36" w:rsidRPr="006E54B4" w:rsidDel="00D611D6">
          <w:rPr>
            <w:rPrChange w:id="1146" w:author="Chelsea Helion" w:date="2024-10-23T10:53:00Z">
              <w:rPr>
                <w:rFonts w:ascii="Aptos" w:hAnsi="Aptos"/>
              </w:rPr>
            </w:rPrChange>
          </w:rPr>
          <w:delText>non-rating</w:delText>
        </w:r>
      </w:del>
      <w:del w:id="1147" w:author="Chelsea Helion" w:date="2024-10-25T20:08:00Z">
        <w:r w:rsidR="00406D36" w:rsidRPr="006E54B4" w:rsidDel="00FE49C0">
          <w:rPr>
            <w:rPrChange w:id="1148" w:author="Chelsea Helion" w:date="2024-10-23T10:53:00Z">
              <w:rPr>
                <w:rFonts w:ascii="Aptos" w:hAnsi="Aptos"/>
              </w:rPr>
            </w:rPrChange>
          </w:rPr>
          <w:delText xml:space="preserve"> </w:delText>
        </w:r>
        <w:r w:rsidR="00405EA4" w:rsidRPr="006E54B4" w:rsidDel="00FE49C0">
          <w:rPr>
            <w:rPrChange w:id="1149" w:author="Chelsea Helion" w:date="2024-10-23T10:53:00Z">
              <w:rPr>
                <w:rFonts w:ascii="Aptos" w:hAnsi="Aptos"/>
              </w:rPr>
            </w:rPrChange>
          </w:rPr>
          <w:delText>-expressive</w:delText>
        </w:r>
        <w:r w:rsidR="00406D36" w:rsidRPr="006E54B4" w:rsidDel="00FE49C0">
          <w:rPr>
            <w:rPrChange w:id="1150" w:author="Chelsea Helion" w:date="2024-10-23T10:53:00Z">
              <w:rPr>
                <w:rFonts w:ascii="Aptos" w:hAnsi="Aptos"/>
              </w:rPr>
            </w:rPrChange>
          </w:rPr>
          <w:delText xml:space="preserve"> rating</w:delText>
        </w:r>
        <w:r w:rsidR="00405EA4" w:rsidRPr="006E54B4" w:rsidDel="00FE49C0">
          <w:rPr>
            <w:rPrChange w:id="1151" w:author="Chelsea Helion" w:date="2024-10-23T10:53:00Z">
              <w:rPr>
                <w:rFonts w:ascii="Aptos" w:hAnsi="Aptos"/>
              </w:rPr>
            </w:rPrChange>
          </w:rPr>
          <w:delText xml:space="preserve"> contrast. </w:delText>
        </w:r>
        <w:commentRangeEnd w:id="1115"/>
        <w:r w:rsidR="00E75ABA" w:rsidDel="00FE49C0">
          <w:rPr>
            <w:rStyle w:val="CommentReference"/>
          </w:rPr>
          <w:commentReference w:id="1115"/>
        </w:r>
        <w:r w:rsidR="00405EA4" w:rsidRPr="006E54B4" w:rsidDel="00FE49C0">
          <w:rPr>
            <w:rPrChange w:id="1152" w:author="Chelsea Helion" w:date="2024-10-23T10:53:00Z">
              <w:rPr>
                <w:rFonts w:ascii="Aptos" w:hAnsi="Aptos"/>
              </w:rPr>
            </w:rPrChange>
          </w:rPr>
          <w:delText>However, only two auditory and one language cluster from the expressive</w:delText>
        </w:r>
        <w:r w:rsidR="00406D36" w:rsidRPr="006E54B4" w:rsidDel="00FE49C0">
          <w:rPr>
            <w:rPrChange w:id="1153" w:author="Chelsea Helion" w:date="2024-10-23T10:53:00Z">
              <w:rPr>
                <w:rFonts w:ascii="Aptos" w:hAnsi="Aptos"/>
              </w:rPr>
            </w:rPrChange>
          </w:rPr>
          <w:delText xml:space="preserve"> non-rating – </w:delText>
        </w:r>
        <w:r w:rsidR="00405EA4" w:rsidRPr="006E54B4" w:rsidDel="00FE49C0">
          <w:rPr>
            <w:rPrChange w:id="1154" w:author="Chelsea Helion" w:date="2024-10-23T10:53:00Z">
              <w:rPr>
                <w:rFonts w:ascii="Aptos" w:hAnsi="Aptos"/>
              </w:rPr>
            </w:rPrChange>
          </w:rPr>
          <w:delText>expressive</w:delText>
        </w:r>
        <w:r w:rsidR="00406D36" w:rsidRPr="006E54B4" w:rsidDel="00FE49C0">
          <w:rPr>
            <w:rPrChange w:id="1155" w:author="Chelsea Helion" w:date="2024-10-23T10:53:00Z">
              <w:rPr>
                <w:rFonts w:ascii="Aptos" w:hAnsi="Aptos"/>
              </w:rPr>
            </w:rPrChange>
          </w:rPr>
          <w:delText xml:space="preserve"> rating</w:delText>
        </w:r>
        <w:r w:rsidR="00405EA4" w:rsidRPr="006E54B4" w:rsidDel="00FE49C0">
          <w:rPr>
            <w:rPrChange w:id="1156" w:author="Chelsea Helion" w:date="2024-10-23T10:53:00Z">
              <w:rPr>
                <w:rFonts w:ascii="Aptos" w:hAnsi="Aptos"/>
              </w:rPr>
            </w:rPrChange>
          </w:rPr>
          <w:delText xml:space="preserve"> contrast had counterparts, compared to seven auditory, </w:delText>
        </w:r>
        <w:r w:rsidR="00405EA4" w:rsidRPr="006E54B4" w:rsidDel="00FE49C0">
          <w:rPr>
            <w:rPrChange w:id="1157" w:author="Chelsea Helion" w:date="2024-10-23T10:53:00Z">
              <w:rPr>
                <w:rFonts w:ascii="Aptos" w:hAnsi="Aptos"/>
              </w:rPr>
            </w:rPrChange>
          </w:rPr>
          <w:lastRenderedPageBreak/>
          <w:delText>five visual, and two language clusters in the reflective</w:delText>
        </w:r>
        <w:r w:rsidR="00406D36" w:rsidRPr="006E54B4" w:rsidDel="00FE49C0">
          <w:rPr>
            <w:rPrChange w:id="1158" w:author="Chelsea Helion" w:date="2024-10-23T10:53:00Z">
              <w:rPr>
                <w:rFonts w:ascii="Aptos" w:hAnsi="Aptos"/>
              </w:rPr>
            </w:rPrChange>
          </w:rPr>
          <w:delText xml:space="preserve"> non-rating – </w:delText>
        </w:r>
        <w:r w:rsidR="00405EA4" w:rsidRPr="006E54B4" w:rsidDel="00FE49C0">
          <w:rPr>
            <w:rPrChange w:id="1159" w:author="Chelsea Helion" w:date="2024-10-23T10:53:00Z">
              <w:rPr>
                <w:rFonts w:ascii="Aptos" w:hAnsi="Aptos"/>
              </w:rPr>
            </w:rPrChange>
          </w:rPr>
          <w:delText>expressive</w:delText>
        </w:r>
        <w:r w:rsidR="00406D36" w:rsidRPr="006E54B4" w:rsidDel="00FE49C0">
          <w:rPr>
            <w:rPrChange w:id="1160" w:author="Chelsea Helion" w:date="2024-10-23T10:53:00Z">
              <w:rPr>
                <w:rFonts w:ascii="Aptos" w:hAnsi="Aptos"/>
              </w:rPr>
            </w:rPrChange>
          </w:rPr>
          <w:delText xml:space="preserve"> rating</w:delText>
        </w:r>
        <w:r w:rsidR="00405EA4" w:rsidRPr="006E54B4" w:rsidDel="00FE49C0">
          <w:rPr>
            <w:rPrChange w:id="1161" w:author="Chelsea Helion" w:date="2024-10-23T10:53:00Z">
              <w:rPr>
                <w:rFonts w:ascii="Aptos" w:hAnsi="Aptos"/>
              </w:rPr>
            </w:rPrChange>
          </w:rPr>
          <w:delText xml:space="preserve"> contrast. </w:delText>
        </w:r>
        <w:r w:rsidRPr="006E54B4" w:rsidDel="00FE49C0">
          <w:rPr>
            <w:rPrChange w:id="1162" w:author="Chelsea Helion" w:date="2024-10-23T10:53:00Z">
              <w:rPr>
                <w:rFonts w:ascii="Aptos" w:hAnsi="Aptos"/>
              </w:rPr>
            </w:rPrChange>
          </w:rPr>
          <w:delText>Both contrasts also showed activations in the ventromedial prefrontal cortex (vmPFC), though these activations were again more extensive in the reflective</w:delText>
        </w:r>
        <w:r w:rsidR="00406D36" w:rsidRPr="006E54B4" w:rsidDel="00FE49C0">
          <w:rPr>
            <w:rPrChange w:id="1163" w:author="Chelsea Helion" w:date="2024-10-23T10:53:00Z">
              <w:rPr>
                <w:rFonts w:ascii="Aptos" w:hAnsi="Aptos"/>
              </w:rPr>
            </w:rPrChange>
          </w:rPr>
          <w:delText xml:space="preserve"> </w:delText>
        </w:r>
        <w:r w:rsidRPr="006E54B4" w:rsidDel="00FE49C0">
          <w:rPr>
            <w:rPrChange w:id="1164" w:author="Chelsea Helion" w:date="2024-10-23T10:53:00Z">
              <w:rPr>
                <w:rFonts w:ascii="Aptos" w:hAnsi="Aptos"/>
              </w:rPr>
            </w:rPrChange>
          </w:rPr>
          <w:delText>-</w:delText>
        </w:r>
        <w:r w:rsidR="00406D36" w:rsidRPr="006E54B4" w:rsidDel="00FE49C0">
          <w:rPr>
            <w:rPrChange w:id="1165" w:author="Chelsea Helion" w:date="2024-10-23T10:53:00Z">
              <w:rPr>
                <w:rFonts w:ascii="Aptos" w:hAnsi="Aptos"/>
              </w:rPr>
            </w:rPrChange>
          </w:rPr>
          <w:delText xml:space="preserve"> </w:delText>
        </w:r>
        <w:r w:rsidRPr="006E54B4" w:rsidDel="00FE49C0">
          <w:rPr>
            <w:rPrChange w:id="1166" w:author="Chelsea Helion" w:date="2024-10-23T10:53:00Z">
              <w:rPr>
                <w:rFonts w:ascii="Aptos" w:hAnsi="Aptos"/>
              </w:rPr>
            </w:rPrChange>
          </w:rPr>
          <w:delText xml:space="preserve">expressive </w:delText>
        </w:r>
        <w:r w:rsidR="00406D36" w:rsidRPr="006E54B4" w:rsidDel="00FE49C0">
          <w:rPr>
            <w:rPrChange w:id="1167" w:author="Chelsea Helion" w:date="2024-10-23T10:53:00Z">
              <w:rPr>
                <w:rFonts w:ascii="Aptos" w:hAnsi="Aptos"/>
              </w:rPr>
            </w:rPrChange>
          </w:rPr>
          <w:delText>rating contrast</w:delText>
        </w:r>
        <w:r w:rsidRPr="006E54B4" w:rsidDel="00FE49C0">
          <w:rPr>
            <w:rPrChange w:id="1168" w:author="Chelsea Helion" w:date="2024-10-23T10:53:00Z">
              <w:rPr>
                <w:rFonts w:ascii="Aptos" w:hAnsi="Aptos"/>
              </w:rPr>
            </w:rPrChange>
          </w:rPr>
          <w:delText>. These findings underscore the consistent involvement of the default mode network in periods of passive engagement or non-task-related mental processes. However, these findings also suggest that</w:delText>
        </w:r>
        <w:r w:rsidR="00406D36" w:rsidRPr="006E54B4" w:rsidDel="00FE49C0">
          <w:rPr>
            <w:rPrChange w:id="1169" w:author="Chelsea Helion" w:date="2024-10-23T10:53:00Z">
              <w:rPr>
                <w:rFonts w:ascii="Aptos" w:hAnsi="Aptos"/>
              </w:rPr>
            </w:rPrChange>
          </w:rPr>
          <w:delText xml:space="preserve"> being in the mental state</w:delText>
        </w:r>
        <w:r w:rsidRPr="006E54B4" w:rsidDel="00FE49C0">
          <w:rPr>
            <w:rPrChange w:id="1170" w:author="Chelsea Helion" w:date="2024-10-23T10:53:00Z">
              <w:rPr>
                <w:rFonts w:ascii="Aptos" w:hAnsi="Aptos"/>
              </w:rPr>
            </w:rPrChange>
          </w:rPr>
          <w:delText xml:space="preserve"> of rating can produce differences in sensory processing, relative to reflective engagement, even when </w:delText>
        </w:r>
        <w:r w:rsidR="00406D36" w:rsidRPr="006E54B4" w:rsidDel="00FE49C0">
          <w:rPr>
            <w:rPrChange w:id="1171" w:author="Chelsea Helion" w:date="2024-10-23T10:53:00Z">
              <w:rPr>
                <w:rFonts w:ascii="Aptos" w:hAnsi="Aptos"/>
              </w:rPr>
            </w:rPrChange>
          </w:rPr>
          <w:delText xml:space="preserve">the physical act of </w:delText>
        </w:r>
        <w:r w:rsidRPr="006E54B4" w:rsidDel="00FE49C0">
          <w:rPr>
            <w:rPrChange w:id="1172" w:author="Chelsea Helion" w:date="2024-10-23T10:53:00Z">
              <w:rPr>
                <w:rFonts w:ascii="Aptos" w:hAnsi="Aptos"/>
              </w:rPr>
            </w:rPrChange>
          </w:rPr>
          <w:delText>rating is not actively happening.</w:delText>
        </w:r>
      </w:del>
    </w:p>
    <w:p w14:paraId="304EDBD1" w14:textId="7A99D1E6" w:rsidR="0034534F" w:rsidRPr="006E54B4" w:rsidRDefault="00000000" w:rsidP="00FE3980">
      <w:pPr>
        <w:spacing w:line="240" w:lineRule="auto"/>
        <w:ind w:firstLine="720"/>
        <w:jc w:val="both"/>
        <w:rPr>
          <w:rPrChange w:id="1173" w:author="Chelsea Helion" w:date="2024-10-23T10:53:00Z">
            <w:rPr>
              <w:rFonts w:ascii="Aptos" w:hAnsi="Aptos"/>
            </w:rPr>
          </w:rPrChange>
        </w:rPr>
      </w:pPr>
      <w:r w:rsidRPr="006E54B4">
        <w:rPr>
          <w:b/>
          <w:rPrChange w:id="1174" w:author="Chelsea Helion" w:date="2024-10-23T10:53:00Z">
            <w:rPr>
              <w:rFonts w:ascii="Aptos" w:hAnsi="Aptos"/>
              <w:b/>
            </w:rPr>
          </w:rPrChange>
        </w:rPr>
        <w:t xml:space="preserve">Reflective </w:t>
      </w:r>
      <w:del w:id="1175" w:author="Chelsea Helion" w:date="2024-10-25T19:22:00Z">
        <w:r w:rsidRPr="006E54B4" w:rsidDel="00D611D6">
          <w:rPr>
            <w:b/>
            <w:rPrChange w:id="1176" w:author="Chelsea Helion" w:date="2024-10-23T10:53:00Z">
              <w:rPr>
                <w:rFonts w:ascii="Aptos" w:hAnsi="Aptos"/>
                <w:b/>
              </w:rPr>
            </w:rPrChange>
          </w:rPr>
          <w:delText>non-rating</w:delText>
        </w:r>
      </w:del>
      <w:ins w:id="1177" w:author="Chelsea Helion" w:date="2024-10-25T19:22:00Z">
        <w:r w:rsidR="00D611D6">
          <w:rPr>
            <w:b/>
          </w:rPr>
          <w:t>viewing</w:t>
        </w:r>
      </w:ins>
      <w:r w:rsidRPr="006E54B4">
        <w:rPr>
          <w:b/>
          <w:rPrChange w:id="1178" w:author="Chelsea Helion" w:date="2024-10-23T10:53:00Z">
            <w:rPr>
              <w:rFonts w:ascii="Aptos" w:hAnsi="Aptos"/>
              <w:b/>
            </w:rPr>
          </w:rPrChange>
        </w:rPr>
        <w:t>, relative to expressive non-rating, recruited greater default mode network activation</w:t>
      </w:r>
      <w:r w:rsidRPr="006E54B4">
        <w:rPr>
          <w:rPrChange w:id="1179" w:author="Chelsea Helion" w:date="2024-10-23T10:53:00Z">
            <w:rPr>
              <w:rFonts w:ascii="Aptos" w:hAnsi="Aptos"/>
            </w:rPr>
          </w:rPrChange>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6E54B4">
        <w:rPr>
          <w:rPrChange w:id="1180" w:author="Chelsea Helion" w:date="2024-10-23T10:53:00Z">
            <w:rPr>
              <w:rFonts w:ascii="Aptos" w:hAnsi="Aptos"/>
            </w:rPr>
          </w:rPrChange>
        </w:rPr>
        <w:t xml:space="preserve">examine </w:t>
      </w:r>
      <w:r w:rsidRPr="006E54B4">
        <w:rPr>
          <w:rPrChange w:id="1181" w:author="Chelsea Helion" w:date="2024-10-23T10:53:00Z">
            <w:rPr>
              <w:rFonts w:ascii="Aptos" w:hAnsi="Aptos"/>
            </w:rPr>
          </w:rPrChange>
        </w:rPr>
        <w:t xml:space="preserve">how reflective and expressive engagement alter viewing experiences, we contrasted non-rating activity during reflective </w:t>
      </w:r>
      <w:ins w:id="1182" w:author="Chelsea Helion" w:date="2024-10-25T20:08:00Z">
        <w:r w:rsidR="00FE49C0">
          <w:t xml:space="preserve">viewing </w:t>
        </w:r>
      </w:ins>
      <w:r w:rsidRPr="006E54B4">
        <w:rPr>
          <w:rPrChange w:id="1183" w:author="Chelsea Helion" w:date="2024-10-23T10:53:00Z">
            <w:rPr>
              <w:rFonts w:ascii="Aptos" w:hAnsi="Aptos"/>
            </w:rPr>
          </w:rPrChange>
        </w:rPr>
        <w:t xml:space="preserve">runs with non-rating activity during expressive </w:t>
      </w:r>
      <w:ins w:id="1184" w:author="Chelsea Helion" w:date="2024-10-25T20:08:00Z">
        <w:r w:rsidR="00FE49C0">
          <w:t xml:space="preserve">viewing </w:t>
        </w:r>
      </w:ins>
      <w:r w:rsidRPr="006E54B4">
        <w:rPr>
          <w:rPrChange w:id="1185" w:author="Chelsea Helion" w:date="2024-10-23T10:53:00Z">
            <w:rPr>
              <w:rFonts w:ascii="Aptos" w:hAnsi="Aptos"/>
            </w:rPr>
          </w:rPrChange>
        </w:rPr>
        <w:t xml:space="preserve">runs. </w:t>
      </w:r>
    </w:p>
    <w:p w14:paraId="523D917E" w14:textId="611C5889" w:rsidR="00A77E81" w:rsidRDefault="00167DA6" w:rsidP="00A77E81">
      <w:pPr>
        <w:spacing w:line="240" w:lineRule="auto"/>
        <w:ind w:firstLine="720"/>
        <w:jc w:val="both"/>
        <w:rPr>
          <w:ins w:id="1186" w:author="Chelsea Helion" w:date="2024-10-25T20:08:00Z"/>
        </w:rPr>
      </w:pPr>
      <w:r w:rsidRPr="006E54B4">
        <w:rPr>
          <w:rPrChange w:id="1187" w:author="Chelsea Helion" w:date="2024-10-23T10:53:00Z">
            <w:rPr>
              <w:rFonts w:ascii="Aptos" w:hAnsi="Aptos"/>
            </w:rPr>
          </w:rPrChange>
        </w:rPr>
        <w:t xml:space="preserve">Subjects who reflectively watched the video stimuli demonstrated activation clusters of a </w:t>
      </w:r>
      <w:commentRangeStart w:id="1188"/>
      <w:r w:rsidRPr="006E54B4">
        <w:rPr>
          <w:rPrChange w:id="1189" w:author="Chelsea Helion" w:date="2024-10-23T10:53:00Z">
            <w:rPr>
              <w:rFonts w:ascii="Aptos" w:hAnsi="Aptos"/>
            </w:rPr>
          </w:rPrChange>
        </w:rPr>
        <w:t xml:space="preserve">greater magnitude </w:t>
      </w:r>
      <w:commentRangeEnd w:id="1188"/>
      <w:r w:rsidR="00FE49C0">
        <w:rPr>
          <w:rStyle w:val="CommentReference"/>
        </w:rPr>
        <w:commentReference w:id="1188"/>
      </w:r>
      <w:r w:rsidRPr="006E54B4">
        <w:rPr>
          <w:rPrChange w:id="1190" w:author="Chelsea Helion" w:date="2024-10-23T10:53:00Z">
            <w:rPr>
              <w:rFonts w:ascii="Aptos" w:hAnsi="Aptos"/>
            </w:rPr>
          </w:rPrChange>
        </w:rPr>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6E54B4">
        <w:rPr>
          <w:rPrChange w:id="1191" w:author="Chelsea Helion" w:date="2024-10-23T10:53:00Z">
            <w:rPr>
              <w:rFonts w:ascii="Aptos" w:hAnsi="Aptos"/>
            </w:rPr>
          </w:rPrChange>
        </w:rPr>
        <w:fldChar w:fldCharType="begin"/>
      </w:r>
      <w:r w:rsidR="00EC62AD">
        <w:instrText xml:space="preserve"> ADDIN ZOTERO_ITEM CSL_CITATION {"citationID":"Em62Ysuq","properties":{"formattedCitation":"(Kong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1192" w:author="Chelsea Helion" w:date="2024-10-23T10:53:00Z">
            <w:rPr>
              <w:rFonts w:ascii="Aptos" w:hAnsi="Aptos"/>
            </w:rPr>
          </w:rPrChange>
        </w:rPr>
        <w:fldChar w:fldCharType="separate"/>
      </w:r>
      <w:r w:rsidR="008926E2" w:rsidRPr="006E54B4">
        <w:rPr>
          <w:rPrChange w:id="1193" w:author="Chelsea Helion" w:date="2024-10-23T10:53:00Z">
            <w:rPr>
              <w:rFonts w:ascii="Aptos" w:hAnsi="Aptos"/>
            </w:rPr>
          </w:rPrChange>
        </w:rPr>
        <w:t>(Kong et al., 2021; Schaefer et al., 2018)</w:t>
      </w:r>
      <w:r w:rsidR="008926E2" w:rsidRPr="006E54B4">
        <w:rPr>
          <w:rPrChange w:id="1194" w:author="Chelsea Helion" w:date="2024-10-23T10:53:00Z">
            <w:rPr>
              <w:rFonts w:ascii="Aptos" w:hAnsi="Aptos"/>
            </w:rPr>
          </w:rPrChange>
        </w:rPr>
        <w:fldChar w:fldCharType="end"/>
      </w:r>
      <w:r w:rsidRPr="006E54B4">
        <w:rPr>
          <w:rPrChange w:id="1195" w:author="Chelsea Helion" w:date="2024-10-23T10:53:00Z">
            <w:rPr>
              <w:rFonts w:ascii="Aptos" w:hAnsi="Aptos"/>
            </w:rPr>
          </w:rPrChange>
        </w:rPr>
        <w:t xml:space="preserve">. Although many of the structures which appeared significant are typically also considered part of the default mode network (i.e., </w:t>
      </w:r>
      <w:proofErr w:type="spellStart"/>
      <w:r w:rsidRPr="006E54B4">
        <w:rPr>
          <w:rPrChange w:id="1196" w:author="Chelsea Helion" w:date="2024-10-23T10:53:00Z">
            <w:rPr>
              <w:rFonts w:ascii="Aptos" w:hAnsi="Aptos"/>
            </w:rPr>
          </w:rPrChange>
        </w:rPr>
        <w:t>pCUN</w:t>
      </w:r>
      <w:proofErr w:type="spellEnd"/>
      <w:r w:rsidRPr="006E54B4">
        <w:rPr>
          <w:rPrChange w:id="1197" w:author="Chelsea Helion" w:date="2024-10-23T10:53:00Z">
            <w:rPr>
              <w:rFonts w:ascii="Aptos" w:hAnsi="Aptos"/>
            </w:rPr>
          </w:rPrChange>
        </w:rPr>
        <w:t xml:space="preserve">, </w:t>
      </w:r>
      <w:proofErr w:type="spellStart"/>
      <w:r w:rsidRPr="006E54B4">
        <w:rPr>
          <w:rPrChange w:id="1198" w:author="Chelsea Helion" w:date="2024-10-23T10:53:00Z">
            <w:rPr>
              <w:rFonts w:ascii="Aptos" w:hAnsi="Aptos"/>
            </w:rPr>
          </w:rPrChange>
        </w:rPr>
        <w:t>mPFC</w:t>
      </w:r>
      <w:proofErr w:type="spellEnd"/>
      <w:r w:rsidRPr="006E54B4">
        <w:rPr>
          <w:rPrChange w:id="1199" w:author="Chelsea Helion" w:date="2024-10-23T10:53:00Z">
            <w:rPr>
              <w:rFonts w:ascii="Aptos" w:hAnsi="Aptos"/>
            </w:rPr>
          </w:rPrChange>
        </w:rPr>
        <w:t>, IPL), under the Schaefer-Kong functional parcellation schema (2022), their peak activations were within control networks B and C as well as part of the salience / ventral attention network B, in the case of the IPS. Regardless, these results (</w:t>
      </w:r>
      <w:r w:rsidRPr="006E54B4">
        <w:rPr>
          <w:b/>
          <w:bCs/>
          <w:rPrChange w:id="1200" w:author="Chelsea Helion" w:date="2024-10-23T10:53:00Z">
            <w:rPr>
              <w:rFonts w:ascii="Aptos" w:hAnsi="Aptos"/>
              <w:b/>
              <w:bCs/>
            </w:rPr>
          </w:rPrChange>
        </w:rPr>
        <w:t>Figure 6</w:t>
      </w:r>
      <w:r w:rsidRPr="006E54B4">
        <w:rPr>
          <w:rPrChange w:id="1201"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1202" w:author="Chelsea Helion" w:date="2024-10-23T10:53:00Z">
            <w:rPr>
              <w:rFonts w:ascii="Aptos" w:hAnsi="Aptos"/>
            </w:rPr>
          </w:rPrChange>
        </w:rPr>
        <w:t>pCUN</w:t>
      </w:r>
      <w:proofErr w:type="spellEnd"/>
      <w:r w:rsidRPr="006E54B4">
        <w:rPr>
          <w:rPrChange w:id="1203" w:author="Chelsea Helion" w:date="2024-10-23T10:53:00Z">
            <w:rPr>
              <w:rFonts w:ascii="Aptos" w:hAnsi="Aptos"/>
            </w:rPr>
          </w:rPrChange>
        </w:rPr>
        <w:t xml:space="preserve">, </w:t>
      </w:r>
      <w:proofErr w:type="spellStart"/>
      <w:r w:rsidRPr="006E54B4">
        <w:rPr>
          <w:rPrChange w:id="1204" w:author="Chelsea Helion" w:date="2024-10-23T10:53:00Z">
            <w:rPr>
              <w:rFonts w:ascii="Aptos" w:hAnsi="Aptos"/>
            </w:rPr>
          </w:rPrChange>
        </w:rPr>
        <w:t>mPFC</w:t>
      </w:r>
      <w:proofErr w:type="spellEnd"/>
      <w:r w:rsidRPr="006E54B4">
        <w:rPr>
          <w:rPrChange w:id="1205" w:author="Chelsea Helion" w:date="2024-10-23T10:53:00Z">
            <w:rPr>
              <w:rFonts w:ascii="Aptos" w:hAnsi="Aptos"/>
            </w:rPr>
          </w:rPrChange>
        </w:rPr>
        <w:t xml:space="preserve">, IPL) than expressive watchers, even when </w:t>
      </w:r>
      <w:r w:rsidR="00405EA4" w:rsidRPr="006E54B4">
        <w:rPr>
          <w:rPrChange w:id="1206" w:author="Chelsea Helion" w:date="2024-10-23T10:53:00Z">
            <w:rPr>
              <w:rFonts w:ascii="Aptos" w:hAnsi="Aptos"/>
            </w:rPr>
          </w:rPrChange>
        </w:rPr>
        <w:t xml:space="preserve">the latter were </w:t>
      </w:r>
      <w:r w:rsidRPr="006E54B4">
        <w:rPr>
          <w:rPrChange w:id="1207" w:author="Chelsea Helion" w:date="2024-10-23T10:53:00Z">
            <w:rPr>
              <w:rFonts w:ascii="Aptos" w:hAnsi="Aptos"/>
            </w:rPr>
          </w:rPrChange>
        </w:rPr>
        <w:t xml:space="preserve">not </w:t>
      </w:r>
      <w:r w:rsidR="00405EA4" w:rsidRPr="006E54B4">
        <w:rPr>
          <w:rPrChange w:id="1208" w:author="Chelsea Helion" w:date="2024-10-23T10:53:00Z">
            <w:rPr>
              <w:rFonts w:ascii="Aptos" w:hAnsi="Aptos"/>
            </w:rPr>
          </w:rPrChange>
        </w:rPr>
        <w:t xml:space="preserve">actively providing </w:t>
      </w:r>
      <w:r w:rsidRPr="006E54B4">
        <w:rPr>
          <w:rPrChange w:id="1209" w:author="Chelsea Helion" w:date="2024-10-23T10:53:00Z">
            <w:rPr>
              <w:rFonts w:ascii="Aptos" w:hAnsi="Aptos"/>
            </w:rPr>
          </w:rPrChange>
        </w:rPr>
        <w:t>rating</w:t>
      </w:r>
      <w:r w:rsidR="00405EA4" w:rsidRPr="006E54B4">
        <w:rPr>
          <w:rPrChange w:id="1210" w:author="Chelsea Helion" w:date="2024-10-23T10:53:00Z">
            <w:rPr>
              <w:rFonts w:ascii="Aptos" w:hAnsi="Aptos"/>
            </w:rPr>
          </w:rPrChange>
        </w:rPr>
        <w:t>s</w:t>
      </w:r>
      <w:r w:rsidRPr="006E54B4">
        <w:rPr>
          <w:rPrChange w:id="1211"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rPr>
          <w:ins w:id="1212" w:author="Chelsea Helion" w:date="2024-10-25T20:08:00Z"/>
        </w:rPr>
      </w:pPr>
      <w:ins w:id="1213" w:author="Chelsea Helion" w:date="2024-10-25T20:08:00Z">
        <w:r>
          <w:rPr>
            <w:b/>
            <w:bCs/>
          </w:rPr>
          <w:t xml:space="preserve">Having the opportunity to rate may be a distinct mental state, even in the absence of </w:t>
        </w:r>
        <w:proofErr w:type="gramStart"/>
        <w:r>
          <w:rPr>
            <w:b/>
            <w:bCs/>
          </w:rPr>
          <w:t>explicitly rating</w:t>
        </w:r>
        <w:proofErr w:type="gramEnd"/>
        <w:r>
          <w:rPr>
            <w:b/>
            <w:bCs/>
          </w:rPr>
          <w:t xml:space="preserve">. </w:t>
        </w:r>
        <w:r>
          <w:t>Next, we aimed to assess whether being able to rate subjective experience evoked different patterns of neural activity, regardless of whether one was actively rating at the time</w:t>
        </w:r>
        <w:commentRangeStart w:id="1214"/>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1214"/>
        <w:r>
          <w:rPr>
            <w:rStyle w:val="CommentReference"/>
          </w:rPr>
          <w:commentReference w:id="1214"/>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ins>
    </w:p>
    <w:p w14:paraId="64BDE5D1" w14:textId="77777777" w:rsidR="00FE49C0" w:rsidRPr="006E54B4" w:rsidRDefault="00FE49C0" w:rsidP="00A77E81">
      <w:pPr>
        <w:spacing w:line="240" w:lineRule="auto"/>
        <w:ind w:firstLine="720"/>
        <w:jc w:val="both"/>
        <w:rPr>
          <w:rPrChange w:id="1215" w:author="Chelsea Helion" w:date="2024-10-23T10:53:00Z">
            <w:rPr>
              <w:rFonts w:ascii="Aptos" w:hAnsi="Aptos"/>
            </w:rPr>
          </w:rPrChange>
        </w:rPr>
      </w:pPr>
    </w:p>
    <w:p w14:paraId="7F027D4B" w14:textId="746B7A74" w:rsidR="001D1567" w:rsidRPr="006E54B4" w:rsidRDefault="001D1567" w:rsidP="00A77E81">
      <w:pPr>
        <w:spacing w:line="240" w:lineRule="auto"/>
        <w:jc w:val="both"/>
        <w:rPr>
          <w:rPrChange w:id="1216" w:author="Chelsea Helion" w:date="2024-10-23T10:53:00Z">
            <w:rPr>
              <w:rFonts w:ascii="Aptos" w:hAnsi="Aptos"/>
            </w:rPr>
          </w:rPrChange>
        </w:rPr>
      </w:pPr>
      <w:r w:rsidRPr="006E54B4">
        <w:rPr>
          <w:noProof/>
        </w:rPr>
        <w:lastRenderedPageBreak/>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Pr="006E54B4" w:rsidRDefault="001D1567" w:rsidP="00A77E81">
      <w:pPr>
        <w:spacing w:line="240" w:lineRule="auto"/>
        <w:jc w:val="both"/>
        <w:rPr>
          <w:rPrChange w:id="1217" w:author="Chelsea Helion" w:date="2024-10-23T10:53:00Z">
            <w:rPr>
              <w:rFonts w:ascii="Aptos" w:hAnsi="Aptos"/>
            </w:rPr>
          </w:rPrChange>
        </w:rPr>
      </w:pPr>
    </w:p>
    <w:p w14:paraId="18E07517" w14:textId="1D8D9644" w:rsidR="00DE0869" w:rsidRPr="006E54B4" w:rsidRDefault="00A77E81" w:rsidP="00A77E81">
      <w:pPr>
        <w:spacing w:line="240" w:lineRule="auto"/>
        <w:jc w:val="both"/>
        <w:rPr>
          <w:rPrChange w:id="1218" w:author="Chelsea Helion" w:date="2024-10-23T10:53:00Z">
            <w:rPr>
              <w:rFonts w:ascii="Aptos" w:hAnsi="Aptos"/>
            </w:rPr>
          </w:rPrChange>
        </w:rPr>
      </w:pPr>
      <w:r w:rsidRPr="006E54B4">
        <w:rPr>
          <w:rPrChange w:id="1219" w:author="Chelsea Helion" w:date="2024-10-23T10:53:00Z">
            <w:rPr>
              <w:rFonts w:ascii="Aptos" w:hAnsi="Aptos"/>
            </w:rPr>
          </w:rPrChange>
        </w:rPr>
        <w:t xml:space="preserve">Figure 6. Comparing non-rating related activation between reflective and expressive viewing. </w:t>
      </w:r>
      <w:r w:rsidR="00167DA6" w:rsidRPr="006E54B4">
        <w:rPr>
          <w:rPrChange w:id="1220" w:author="Chelsea Helion" w:date="2024-10-23T10:53:00Z">
            <w:rPr>
              <w:rFonts w:ascii="Aptos" w:hAnsi="Aptos"/>
            </w:rPr>
          </w:rPrChange>
        </w:rPr>
        <w:t xml:space="preserve"> </w:t>
      </w:r>
    </w:p>
    <w:p w14:paraId="5F1EBA97" w14:textId="77777777" w:rsidR="00A77E81" w:rsidRPr="006E54B4" w:rsidRDefault="00A77E81" w:rsidP="00FE3980">
      <w:pPr>
        <w:spacing w:line="240" w:lineRule="auto"/>
        <w:ind w:firstLine="720"/>
        <w:jc w:val="both"/>
        <w:rPr>
          <w:b/>
          <w:rPrChange w:id="1221" w:author="Chelsea Helion" w:date="2024-10-23T10:53:00Z">
            <w:rPr>
              <w:rFonts w:ascii="Aptos" w:hAnsi="Aptos"/>
              <w:b/>
            </w:rPr>
          </w:rPrChange>
        </w:rPr>
      </w:pPr>
    </w:p>
    <w:p w14:paraId="618FE3B4" w14:textId="77777777" w:rsidR="00A77E81" w:rsidRPr="006E54B4" w:rsidRDefault="00A77E81" w:rsidP="00FE3980">
      <w:pPr>
        <w:spacing w:line="240" w:lineRule="auto"/>
        <w:ind w:firstLine="720"/>
        <w:jc w:val="both"/>
        <w:rPr>
          <w:b/>
          <w:rPrChange w:id="1222" w:author="Chelsea Helion" w:date="2024-10-23T10:53:00Z">
            <w:rPr>
              <w:rFonts w:ascii="Aptos" w:hAnsi="Aptos"/>
              <w:b/>
            </w:rPr>
          </w:rPrChange>
        </w:rPr>
      </w:pPr>
    </w:p>
    <w:p w14:paraId="14865E90" w14:textId="77777777" w:rsidR="00A77E81" w:rsidRPr="006E54B4" w:rsidRDefault="00A77E81" w:rsidP="00FE3980">
      <w:pPr>
        <w:spacing w:line="240" w:lineRule="auto"/>
        <w:ind w:firstLine="720"/>
        <w:jc w:val="both"/>
        <w:rPr>
          <w:b/>
          <w:rPrChange w:id="1223" w:author="Chelsea Helion" w:date="2024-10-23T10:53:00Z">
            <w:rPr>
              <w:rFonts w:ascii="Aptos" w:hAnsi="Aptos"/>
              <w:b/>
            </w:rPr>
          </w:rPrChange>
        </w:rPr>
      </w:pPr>
    </w:p>
    <w:p w14:paraId="03532A6D" w14:textId="77777777" w:rsidR="00A77E81" w:rsidRPr="006E54B4" w:rsidRDefault="00A77E81" w:rsidP="00FE3980">
      <w:pPr>
        <w:spacing w:line="240" w:lineRule="auto"/>
        <w:ind w:firstLine="720"/>
        <w:jc w:val="both"/>
        <w:rPr>
          <w:b/>
          <w:rPrChange w:id="1224" w:author="Chelsea Helion" w:date="2024-10-23T10:53:00Z">
            <w:rPr>
              <w:rFonts w:ascii="Aptos" w:hAnsi="Aptos"/>
              <w:b/>
            </w:rPr>
          </w:rPrChange>
        </w:rPr>
      </w:pPr>
    </w:p>
    <w:p w14:paraId="1AB0728D" w14:textId="77777777" w:rsidR="00A77E81" w:rsidRPr="006E54B4" w:rsidRDefault="00A77E81" w:rsidP="00FE3980">
      <w:pPr>
        <w:spacing w:line="240" w:lineRule="auto"/>
        <w:ind w:firstLine="720"/>
        <w:jc w:val="both"/>
        <w:rPr>
          <w:b/>
          <w:rPrChange w:id="1225" w:author="Chelsea Helion" w:date="2024-10-23T10:53:00Z">
            <w:rPr>
              <w:rFonts w:ascii="Aptos" w:hAnsi="Aptos"/>
              <w:b/>
            </w:rPr>
          </w:rPrChange>
        </w:rPr>
      </w:pPr>
    </w:p>
    <w:p w14:paraId="45660AA0" w14:textId="77777777" w:rsidR="00A77E81" w:rsidRPr="006E54B4" w:rsidRDefault="00A77E81" w:rsidP="00FE3980">
      <w:pPr>
        <w:spacing w:line="240" w:lineRule="auto"/>
        <w:ind w:firstLine="720"/>
        <w:jc w:val="both"/>
        <w:rPr>
          <w:b/>
          <w:rPrChange w:id="1226" w:author="Chelsea Helion" w:date="2024-10-23T10:53:00Z">
            <w:rPr>
              <w:rFonts w:ascii="Aptos" w:hAnsi="Aptos"/>
              <w:b/>
            </w:rPr>
          </w:rPrChange>
        </w:rPr>
      </w:pPr>
    </w:p>
    <w:p w14:paraId="3969BF20" w14:textId="77777777" w:rsidR="00A77E81" w:rsidRPr="006E54B4" w:rsidRDefault="00A77E81" w:rsidP="00FE3980">
      <w:pPr>
        <w:spacing w:line="240" w:lineRule="auto"/>
        <w:ind w:firstLine="720"/>
        <w:jc w:val="both"/>
        <w:rPr>
          <w:b/>
          <w:rPrChange w:id="1227" w:author="Chelsea Helion" w:date="2024-10-23T10:53:00Z">
            <w:rPr>
              <w:rFonts w:ascii="Aptos" w:hAnsi="Aptos"/>
              <w:b/>
            </w:rPr>
          </w:rPrChange>
        </w:rPr>
      </w:pPr>
    </w:p>
    <w:p w14:paraId="3415A5AA" w14:textId="77777777" w:rsidR="00A77E81" w:rsidRPr="006E54B4" w:rsidRDefault="00A77E81" w:rsidP="00FE3980">
      <w:pPr>
        <w:spacing w:line="240" w:lineRule="auto"/>
        <w:ind w:firstLine="720"/>
        <w:jc w:val="both"/>
        <w:rPr>
          <w:b/>
          <w:rPrChange w:id="1228" w:author="Chelsea Helion" w:date="2024-10-23T10:53:00Z">
            <w:rPr>
              <w:rFonts w:ascii="Aptos" w:hAnsi="Aptos"/>
              <w:b/>
            </w:rPr>
          </w:rPrChange>
        </w:rPr>
      </w:pPr>
    </w:p>
    <w:p w14:paraId="22963A3D" w14:textId="77777777" w:rsidR="00A77E81" w:rsidRPr="006E54B4" w:rsidRDefault="00A77E81" w:rsidP="00FE3980">
      <w:pPr>
        <w:spacing w:line="240" w:lineRule="auto"/>
        <w:ind w:firstLine="720"/>
        <w:jc w:val="both"/>
        <w:rPr>
          <w:b/>
          <w:rPrChange w:id="1229" w:author="Chelsea Helion" w:date="2024-10-23T10:53:00Z">
            <w:rPr>
              <w:rFonts w:ascii="Aptos" w:hAnsi="Aptos"/>
              <w:b/>
            </w:rPr>
          </w:rPrChange>
        </w:rPr>
      </w:pPr>
    </w:p>
    <w:p w14:paraId="0B4D2FA5" w14:textId="77777777" w:rsidR="00A77E81" w:rsidRPr="006E54B4" w:rsidRDefault="00A77E81" w:rsidP="00FE3980">
      <w:pPr>
        <w:spacing w:line="240" w:lineRule="auto"/>
        <w:ind w:firstLine="720"/>
        <w:jc w:val="both"/>
        <w:rPr>
          <w:b/>
          <w:rPrChange w:id="1230" w:author="Chelsea Helion" w:date="2024-10-23T10:53:00Z">
            <w:rPr>
              <w:rFonts w:ascii="Aptos" w:hAnsi="Aptos"/>
              <w:b/>
            </w:rPr>
          </w:rPrChange>
        </w:rPr>
      </w:pPr>
    </w:p>
    <w:p w14:paraId="276F0BE9" w14:textId="77777777" w:rsidR="001D1567" w:rsidRPr="006E54B4" w:rsidRDefault="001D1567" w:rsidP="00A77E81">
      <w:pPr>
        <w:spacing w:line="240" w:lineRule="auto"/>
        <w:jc w:val="both"/>
        <w:rPr>
          <w:bCs/>
          <w:noProof/>
          <w:rPrChange w:id="1231" w:author="Chelsea Helion" w:date="2024-10-23T10:53:00Z">
            <w:rPr>
              <w:rFonts w:ascii="Aptos" w:hAnsi="Aptos"/>
              <w:bCs/>
              <w:noProof/>
            </w:rPr>
          </w:rPrChange>
        </w:rPr>
      </w:pPr>
    </w:p>
    <w:p w14:paraId="6FDA7571" w14:textId="25B8B8D5" w:rsidR="00A77E81" w:rsidRPr="006E54B4" w:rsidRDefault="001D1567" w:rsidP="00A77E81">
      <w:pPr>
        <w:spacing w:line="240" w:lineRule="auto"/>
        <w:jc w:val="both"/>
        <w:rPr>
          <w:bCs/>
          <w:rPrChange w:id="1232" w:author="Chelsea Helion" w:date="2024-10-23T10:53:00Z">
            <w:rPr>
              <w:rFonts w:ascii="Aptos" w:hAnsi="Aptos"/>
              <w:bCs/>
            </w:rPr>
          </w:rPrChange>
        </w:rPr>
      </w:pPr>
      <w:r w:rsidRPr="006E54B4">
        <w:rPr>
          <w:noProof/>
        </w:rPr>
        <w:lastRenderedPageBreak/>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6E54B4">
        <w:rPr>
          <w:bCs/>
          <w:rPrChange w:id="1233" w:author="Chelsea Helion" w:date="2024-10-23T10:53:00Z">
            <w:rPr>
              <w:rFonts w:ascii="Aptos" w:hAnsi="Aptos"/>
              <w:bCs/>
            </w:rPr>
          </w:rPrChange>
        </w:rPr>
        <w:t>Figure 7. Differences in neural synchrony during expressive and reflective rating.</w:t>
      </w:r>
    </w:p>
    <w:p w14:paraId="48802B97" w14:textId="77777777" w:rsidR="00A77E81" w:rsidRPr="006E54B4" w:rsidRDefault="00A77E81" w:rsidP="00FE3980">
      <w:pPr>
        <w:spacing w:line="240" w:lineRule="auto"/>
        <w:ind w:firstLine="720"/>
        <w:jc w:val="both"/>
        <w:rPr>
          <w:b/>
          <w:rPrChange w:id="1234" w:author="Chelsea Helion" w:date="2024-10-23T10:53:00Z">
            <w:rPr>
              <w:rFonts w:ascii="Aptos" w:hAnsi="Aptos"/>
              <w:b/>
            </w:rPr>
          </w:rPrChange>
        </w:rPr>
      </w:pPr>
    </w:p>
    <w:p w14:paraId="75F8A0D5" w14:textId="566DFEE9" w:rsidR="00DE0869" w:rsidRPr="006E54B4" w:rsidRDefault="00167DA6" w:rsidP="00FE3980">
      <w:pPr>
        <w:spacing w:line="240" w:lineRule="auto"/>
        <w:ind w:firstLine="720"/>
        <w:jc w:val="both"/>
        <w:rPr>
          <w:b/>
          <w:rPrChange w:id="1235" w:author="Chelsea Helion" w:date="2024-10-23T10:53:00Z">
            <w:rPr>
              <w:rFonts w:ascii="Aptos" w:hAnsi="Aptos"/>
              <w:b/>
            </w:rPr>
          </w:rPrChange>
        </w:rPr>
      </w:pPr>
      <w:del w:id="1236" w:author="Chelsea Helion" w:date="2024-10-25T20:15:00Z">
        <w:r w:rsidRPr="006E54B4" w:rsidDel="00FE49C0">
          <w:rPr>
            <w:b/>
            <w:rPrChange w:id="1237" w:author="Chelsea Helion" w:date="2024-10-23T10:53:00Z">
              <w:rPr>
                <w:rFonts w:ascii="Aptos" w:hAnsi="Aptos"/>
                <w:b/>
              </w:rPr>
            </w:rPrChange>
          </w:rPr>
          <w:delText xml:space="preserve">Raters </w:delText>
        </w:r>
      </w:del>
      <w:ins w:id="1238" w:author="Chelsea Helion" w:date="2024-10-25T20:15:00Z">
        <w:r w:rsidR="00FE49C0" w:rsidRPr="006E54B4">
          <w:rPr>
            <w:b/>
            <w:rPrChange w:id="1239" w:author="Chelsea Helion" w:date="2024-10-23T10:53:00Z">
              <w:rPr>
                <w:rFonts w:ascii="Aptos" w:hAnsi="Aptos"/>
                <w:b/>
              </w:rPr>
            </w:rPrChange>
          </w:rPr>
          <w:t>Rat</w:t>
        </w:r>
        <w:r w:rsidR="00FE49C0">
          <w:rPr>
            <w:b/>
          </w:rPr>
          <w:t>ing was associated with increased</w:t>
        </w:r>
        <w:r w:rsidR="00FE49C0" w:rsidRPr="006E54B4">
          <w:rPr>
            <w:b/>
            <w:rPrChange w:id="1240" w:author="Chelsea Helion" w:date="2024-10-23T10:53:00Z">
              <w:rPr>
                <w:rFonts w:ascii="Aptos" w:hAnsi="Aptos"/>
                <w:b/>
              </w:rPr>
            </w:rPrChange>
          </w:rPr>
          <w:t xml:space="preserve"> </w:t>
        </w:r>
        <w:r w:rsidR="00FE49C0">
          <w:rPr>
            <w:b/>
          </w:rPr>
          <w:t xml:space="preserve">inter-subject </w:t>
        </w:r>
      </w:ins>
      <w:r w:rsidRPr="006E54B4">
        <w:rPr>
          <w:b/>
          <w:rPrChange w:id="1241" w:author="Chelsea Helion" w:date="2024-10-23T10:53:00Z">
            <w:rPr>
              <w:rFonts w:ascii="Aptos" w:hAnsi="Aptos"/>
              <w:b/>
            </w:rPr>
          </w:rPrChange>
        </w:rPr>
        <w:t>synchroniz</w:t>
      </w:r>
      <w:ins w:id="1242" w:author="Chelsea Helion" w:date="2024-10-25T20:15:00Z">
        <w:r w:rsidR="00FE49C0">
          <w:rPr>
            <w:b/>
          </w:rPr>
          <w:t>ation</w:t>
        </w:r>
      </w:ins>
      <w:del w:id="1243" w:author="Chelsea Helion" w:date="2024-10-25T20:15:00Z">
        <w:r w:rsidRPr="006E54B4" w:rsidDel="00FE49C0">
          <w:rPr>
            <w:b/>
            <w:rPrChange w:id="1244" w:author="Chelsea Helion" w:date="2024-10-23T10:53:00Z">
              <w:rPr>
                <w:rFonts w:ascii="Aptos" w:hAnsi="Aptos"/>
                <w:b/>
              </w:rPr>
            </w:rPrChange>
          </w:rPr>
          <w:delText>ed</w:delText>
        </w:r>
      </w:del>
      <w:r w:rsidRPr="006E54B4">
        <w:rPr>
          <w:b/>
          <w:rPrChange w:id="1245" w:author="Chelsea Helion" w:date="2024-10-23T10:53:00Z">
            <w:rPr>
              <w:rFonts w:ascii="Aptos" w:hAnsi="Aptos"/>
              <w:b/>
            </w:rPr>
          </w:rPrChange>
        </w:rPr>
        <w:t xml:space="preserve"> in control networks, while non-rat</w:t>
      </w:r>
      <w:ins w:id="1246" w:author="Chelsea Helion" w:date="2024-10-25T20:15:00Z">
        <w:r w:rsidR="00FE49C0">
          <w:rPr>
            <w:b/>
          </w:rPr>
          <w:t>ing was associated with increased</w:t>
        </w:r>
      </w:ins>
      <w:del w:id="1247" w:author="Chelsea Helion" w:date="2024-10-25T20:15:00Z">
        <w:r w:rsidRPr="006E54B4" w:rsidDel="00FE49C0">
          <w:rPr>
            <w:b/>
            <w:rPrChange w:id="1248" w:author="Chelsea Helion" w:date="2024-10-23T10:53:00Z">
              <w:rPr>
                <w:rFonts w:ascii="Aptos" w:hAnsi="Aptos"/>
                <w:b/>
              </w:rPr>
            </w:rPrChange>
          </w:rPr>
          <w:delText>ers</w:delText>
        </w:r>
      </w:del>
      <w:r w:rsidRPr="006E54B4">
        <w:rPr>
          <w:b/>
          <w:rPrChange w:id="1249" w:author="Chelsea Helion" w:date="2024-10-23T10:53:00Z">
            <w:rPr>
              <w:rFonts w:ascii="Aptos" w:hAnsi="Aptos"/>
              <w:b/>
            </w:rPr>
          </w:rPrChange>
        </w:rPr>
        <w:t xml:space="preserve"> synchron</w:t>
      </w:r>
      <w:ins w:id="1250" w:author="Chelsea Helion" w:date="2024-10-25T20:15:00Z">
        <w:r w:rsidR="00FE49C0">
          <w:rPr>
            <w:b/>
          </w:rPr>
          <w:t>y</w:t>
        </w:r>
      </w:ins>
      <w:del w:id="1251" w:author="Chelsea Helion" w:date="2024-10-25T20:15:00Z">
        <w:r w:rsidRPr="006E54B4" w:rsidDel="00FE49C0">
          <w:rPr>
            <w:b/>
            <w:rPrChange w:id="1252" w:author="Chelsea Helion" w:date="2024-10-23T10:53:00Z">
              <w:rPr>
                <w:rFonts w:ascii="Aptos" w:hAnsi="Aptos"/>
                <w:b/>
              </w:rPr>
            </w:rPrChange>
          </w:rPr>
          <w:delText>ized</w:delText>
        </w:r>
      </w:del>
      <w:r w:rsidRPr="006E54B4">
        <w:rPr>
          <w:b/>
          <w:rPrChange w:id="1253" w:author="Chelsea Helion" w:date="2024-10-23T10:53:00Z">
            <w:rPr>
              <w:rFonts w:ascii="Aptos" w:hAnsi="Aptos"/>
              <w:b/>
            </w:rPr>
          </w:rPrChange>
        </w:rPr>
        <w:t xml:space="preserve"> in attention and default mode networks. </w:t>
      </w:r>
      <w:r w:rsidRPr="006E54B4">
        <w:rPr>
          <w:bCs/>
          <w:rPrChange w:id="1254" w:author="Chelsea Helion" w:date="2024-10-23T10:53:00Z">
            <w:rPr>
              <w:rFonts w:ascii="Aptos" w:hAnsi="Aptos"/>
              <w:bCs/>
            </w:rPr>
          </w:rPrChange>
        </w:rPr>
        <w:t xml:space="preserve">The results of our ISC analysis, which examined intra-condition synchrony during expressive rating and reflective </w:t>
      </w:r>
      <w:del w:id="1255" w:author="Chelsea Helion" w:date="2024-10-25T20:13:00Z">
        <w:r w:rsidRPr="006E54B4" w:rsidDel="00FE49C0">
          <w:rPr>
            <w:bCs/>
            <w:rPrChange w:id="1256" w:author="Chelsea Helion" w:date="2024-10-23T10:53:00Z">
              <w:rPr>
                <w:rFonts w:ascii="Aptos" w:hAnsi="Aptos"/>
                <w:bCs/>
              </w:rPr>
            </w:rPrChange>
          </w:rPr>
          <w:delText>non-rating</w:delText>
        </w:r>
      </w:del>
      <w:ins w:id="1257" w:author="Chelsea Helion" w:date="2024-10-25T20:13:00Z">
        <w:r w:rsidR="00FE49C0">
          <w:rPr>
            <w:bCs/>
          </w:rPr>
          <w:t>viewing</w:t>
        </w:r>
      </w:ins>
      <w:r w:rsidRPr="006E54B4">
        <w:rPr>
          <w:bCs/>
          <w:rPrChange w:id="1258" w:author="Chelsea Helion" w:date="2024-10-23T10:53:00Z">
            <w:rPr>
              <w:rFonts w:ascii="Aptos" w:hAnsi="Aptos"/>
              <w:bCs/>
            </w:rPr>
          </w:rPrChange>
        </w:rPr>
        <w:t>, followed trends seen in previous analyses (</w:t>
      </w:r>
      <w:r w:rsidRPr="006E54B4">
        <w:rPr>
          <w:b/>
          <w:rPrChange w:id="1259" w:author="Chelsea Helion" w:date="2024-10-23T10:53:00Z">
            <w:rPr>
              <w:rFonts w:ascii="Aptos" w:hAnsi="Aptos"/>
              <w:b/>
            </w:rPr>
          </w:rPrChange>
        </w:rPr>
        <w:t>Figure 7</w:t>
      </w:r>
      <w:r w:rsidRPr="006E54B4">
        <w:rPr>
          <w:bCs/>
          <w:rPrChange w:id="1260" w:author="Chelsea Helion" w:date="2024-10-23T10:53:00Z">
            <w:rPr>
              <w:rFonts w:ascii="Aptos" w:hAnsi="Aptos"/>
              <w:bCs/>
            </w:rPr>
          </w:rPrChange>
        </w:rPr>
        <w:t>). When subjects were reflectively engaged with a stimulus, they demonstrated significantly greater synchrony (i.e., neural dynamics) than</w:t>
      </w:r>
      <w:r w:rsidR="00A57B68" w:rsidRPr="006E54B4">
        <w:rPr>
          <w:bCs/>
          <w:rPrChange w:id="1261" w:author="Chelsea Helion" w:date="2024-10-23T10:53:00Z">
            <w:rPr>
              <w:rFonts w:ascii="Aptos" w:hAnsi="Aptos"/>
              <w:bCs/>
            </w:rPr>
          </w:rPrChange>
        </w:rPr>
        <w:t xml:space="preserve"> expressive</w:t>
      </w:r>
      <w:r w:rsidRPr="006E54B4">
        <w:rPr>
          <w:bCs/>
          <w:rPrChange w:id="1262" w:author="Chelsea Helion" w:date="2024-10-23T10:53:00Z">
            <w:rPr>
              <w:rFonts w:ascii="Aptos" w:hAnsi="Aptos"/>
              <w:bCs/>
            </w:rPr>
          </w:rPrChange>
        </w:rPr>
        <w:t xml:space="preserve"> raters in the right </w:t>
      </w:r>
      <w:proofErr w:type="spellStart"/>
      <w:r w:rsidRPr="006E54B4">
        <w:rPr>
          <w:bCs/>
          <w:rPrChange w:id="1263" w:author="Chelsea Helion" w:date="2024-10-23T10:53:00Z">
            <w:rPr>
              <w:rFonts w:ascii="Aptos" w:hAnsi="Aptos"/>
              <w:bCs/>
            </w:rPr>
          </w:rPrChange>
        </w:rPr>
        <w:t>pCUN</w:t>
      </w:r>
      <w:proofErr w:type="spellEnd"/>
      <w:r w:rsidRPr="006E54B4">
        <w:rPr>
          <w:bCs/>
          <w:rPrChange w:id="1264" w:author="Chelsea Helion" w:date="2024-10-23T10:53:00Z">
            <w:rPr>
              <w:rFonts w:ascii="Aptos" w:hAnsi="Aptos"/>
              <w:bCs/>
            </w:rPr>
          </w:rPrChange>
        </w:rPr>
        <w:t xml:space="preserve"> (Schaefer-Kong parcellation 225 of 400), </w:t>
      </w:r>
      <w:r w:rsidR="00405EA4" w:rsidRPr="006E54B4">
        <w:rPr>
          <w:bCs/>
          <w:rPrChange w:id="1265" w:author="Chelsea Helion" w:date="2024-10-23T10:53:00Z">
            <w:rPr>
              <w:rFonts w:ascii="Aptos" w:hAnsi="Aptos"/>
              <w:bCs/>
            </w:rPr>
          </w:rPrChange>
        </w:rPr>
        <w:t xml:space="preserve">and </w:t>
      </w:r>
      <w:r w:rsidRPr="006E54B4">
        <w:rPr>
          <w:bCs/>
          <w:rPrChange w:id="1266" w:author="Chelsea Helion" w:date="2024-10-23T10:53:00Z">
            <w:rPr>
              <w:rFonts w:ascii="Aptos" w:hAnsi="Aptos"/>
              <w:bCs/>
            </w:rPr>
          </w:rPrChange>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6E54B4">
        <w:rPr>
          <w:bCs/>
          <w:rPrChange w:id="1267" w:author="Chelsea Helion" w:date="2024-10-23T10:53:00Z">
            <w:rPr>
              <w:rFonts w:ascii="Aptos" w:hAnsi="Aptos"/>
              <w:bCs/>
            </w:rPr>
          </w:rPrChange>
        </w:rPr>
        <w:t xml:space="preserve">expressive </w:t>
      </w:r>
      <w:r w:rsidRPr="006E54B4">
        <w:rPr>
          <w:bCs/>
          <w:rPrChange w:id="1268" w:author="Chelsea Helion" w:date="2024-10-23T10:53:00Z">
            <w:rPr>
              <w:rFonts w:ascii="Aptos" w:hAnsi="Aptos"/>
              <w:bCs/>
            </w:rPr>
          </w:rPrChange>
        </w:rPr>
        <w:t xml:space="preserve">raters demonstrated greater synchrony than </w:t>
      </w:r>
      <w:r w:rsidR="00A57B68" w:rsidRPr="006E54B4">
        <w:rPr>
          <w:bCs/>
          <w:rPrChange w:id="1269" w:author="Chelsea Helion" w:date="2024-10-23T10:53:00Z">
            <w:rPr>
              <w:rFonts w:ascii="Aptos" w:hAnsi="Aptos"/>
              <w:bCs/>
            </w:rPr>
          </w:rPrChange>
        </w:rPr>
        <w:t xml:space="preserve">reflective </w:t>
      </w:r>
      <w:r w:rsidRPr="006E54B4">
        <w:rPr>
          <w:bCs/>
          <w:rPrChange w:id="1270" w:author="Chelsea Helion" w:date="2024-10-23T10:53:00Z">
            <w:rPr>
              <w:rFonts w:ascii="Aptos" w:hAnsi="Aptos"/>
              <w:bCs/>
            </w:rPr>
          </w:rPrChange>
        </w:rPr>
        <w:t>non-raters in the left AI (Schaefer-Kong parcellation 56 of 400) and right IPS (Schaefer-Kong parcellation 248 of 400). Both are considered part of the control network (A).</w:t>
      </w:r>
      <w:r w:rsidRPr="006E54B4">
        <w:rPr>
          <w:b/>
          <w:rPrChange w:id="1271" w:author="Chelsea Helion" w:date="2024-10-23T10:53:00Z">
            <w:rPr>
              <w:rFonts w:ascii="Aptos" w:hAnsi="Aptos"/>
              <w:b/>
            </w:rPr>
          </w:rPrChange>
        </w:rPr>
        <w:t xml:space="preserve"> </w:t>
      </w:r>
    </w:p>
    <w:p w14:paraId="366B5A97" w14:textId="77777777" w:rsidR="00FE3980" w:rsidRPr="006E54B4" w:rsidRDefault="00FE3980">
      <w:pPr>
        <w:rPr>
          <w:b/>
          <w:bCs/>
        </w:rPr>
      </w:pPr>
      <w:bookmarkStart w:id="1272" w:name="_ff7ui3r811kl" w:colFirst="0" w:colLast="0"/>
      <w:bookmarkEnd w:id="1272"/>
      <w:r w:rsidRPr="006E54B4">
        <w:rPr>
          <w:b/>
          <w:bCs/>
        </w:rPr>
        <w:br w:type="page"/>
      </w:r>
    </w:p>
    <w:p w14:paraId="3524B403" w14:textId="1BB97FDF" w:rsidR="00DE0869" w:rsidRPr="006E54B4" w:rsidRDefault="00000000" w:rsidP="00FE3980">
      <w:pPr>
        <w:rPr>
          <w:b/>
          <w:bCs/>
        </w:rPr>
      </w:pPr>
      <w:r w:rsidRPr="006E54B4">
        <w:rPr>
          <w:b/>
          <w:bCs/>
        </w:rPr>
        <w:lastRenderedPageBreak/>
        <w:t>Discussion</w:t>
      </w:r>
    </w:p>
    <w:p w14:paraId="4E7EA768" w14:textId="733C089D" w:rsidR="00DE3855" w:rsidRPr="00FE49C0" w:rsidRDefault="00DE3855" w:rsidP="00DE3855">
      <w:pPr>
        <w:spacing w:line="240" w:lineRule="auto"/>
        <w:ind w:firstLine="720"/>
        <w:jc w:val="both"/>
        <w:rPr>
          <w:rFonts w:eastAsia="Times New Roman"/>
          <w:color w:val="000000"/>
          <w:lang w:val="en-US"/>
        </w:rPr>
      </w:pPr>
      <w:commentRangeStart w:id="1273"/>
      <w:r w:rsidRPr="00FE49C0">
        <w:t xml:space="preserve">The present study aimed to characterize how neural activity differed while continuously rating or not rating a video stimulus under otherwise identical instructional conditions and focal topics. </w:t>
      </w:r>
      <w:commentRangeEnd w:id="1273"/>
      <w:r w:rsidR="00297C72">
        <w:rPr>
          <w:rStyle w:val="CommentReference"/>
        </w:rPr>
        <w:commentReference w:id="1273"/>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1274"/>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1274"/>
      <w:r w:rsidR="00297C72">
        <w:rPr>
          <w:rStyle w:val="CommentReference"/>
        </w:rPr>
        <w:commentReference w:id="1274"/>
      </w:r>
      <w:r w:rsidRPr="00FE49C0">
        <w:t xml:space="preserve">In doing so, this study extends </w:t>
      </w:r>
      <w:ins w:id="1275" w:author="Chelsea Helion" w:date="2024-10-25T20:18:00Z">
        <w:r w:rsidR="00297C72">
          <w:t xml:space="preserve">prior </w:t>
        </w:r>
      </w:ins>
      <w:r w:rsidRPr="00FE49C0">
        <w:t>results</w:t>
      </w:r>
      <w:ins w:id="1276" w:author="Chelsea Helion" w:date="2024-10-25T20:18:00Z">
        <w:r w:rsidR="00297C72">
          <w:t xml:space="preserve"> examining</w:t>
        </w:r>
      </w:ins>
      <w:ins w:id="1277" w:author="Chelsea Helion" w:date="2024-10-25T20:19:00Z">
        <w:r w:rsidR="00297C72">
          <w:t xml:space="preserve"> studies that exclusively examined passive viewing (cites), or contrasted passive and expressive viewing </w:t>
        </w:r>
      </w:ins>
      <w:ins w:id="1278" w:author="Chelsea Helion" w:date="2024-10-25T20:20:00Z">
        <w:r w:rsidR="00297C72">
          <w:t xml:space="preserve">without maintaining goal </w:t>
        </w:r>
        <w:proofErr w:type="spellStart"/>
        <w:r w:rsidR="00297C72">
          <w:t>congurency</w:t>
        </w:r>
      </w:ins>
      <w:proofErr w:type="spellEnd"/>
      <w:ins w:id="1279" w:author="Chelsea Helion" w:date="2024-10-25T20:19:00Z">
        <w:r w:rsidR="00297C72">
          <w:t xml:space="preserve"> (Hutcherson cite). </w:t>
        </w:r>
      </w:ins>
      <w:commentRangeStart w:id="1280"/>
      <w:del w:id="1281" w:author="Chelsea Helion" w:date="2024-10-25T20:19:00Z">
        <w:r w:rsidRPr="00FE49C0" w:rsidDel="00297C72">
          <w:delText xml:space="preserve"> first reported by </w:delText>
        </w:r>
        <w:r w:rsidR="00891EB6" w:rsidRPr="00FE49C0" w:rsidDel="00297C72">
          <w:fldChar w:fldCharType="begin"/>
        </w:r>
        <w:r w:rsidR="004F2335" w:rsidRPr="00FE49C0" w:rsidDel="00297C72">
          <w:del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297C72">
          <w:fldChar w:fldCharType="separate"/>
        </w:r>
        <w:r w:rsidR="00891EB6" w:rsidRPr="00FE49C0" w:rsidDel="00297C72">
          <w:delText>Hutcherson et al., 2005</w:delText>
        </w:r>
        <w:r w:rsidR="00891EB6" w:rsidRPr="00FE49C0" w:rsidDel="00297C72">
          <w:fldChar w:fldCharType="end"/>
        </w:r>
        <w:r w:rsidRPr="00FE49C0" w:rsidDel="00297C72">
          <w:delText xml:space="preserve">, which, to our knowledge, is the only other direct assessment of the effects of rating behavior itself upon neural activity. </w:delText>
        </w:r>
      </w:del>
      <w:r w:rsidRPr="00FE49C0">
        <w:rPr>
          <w:rFonts w:eastAsia="Times New Roman"/>
          <w:color w:val="000000"/>
          <w:lang w:val="en-US"/>
        </w:rPr>
        <w:t>Based upon this previous work and supplemental priors from an automated meta-analysis, we expected rating to demonstrate increased activity in</w:t>
      </w:r>
      <w:ins w:id="1282" w:author="Chelsea Helion" w:date="2024-10-25T20:20:00Z">
        <w:r w:rsidR="00297C72">
          <w:rPr>
            <w:rFonts w:eastAsia="Times New Roman"/>
            <w:color w:val="000000"/>
            <w:lang w:val="en-US"/>
          </w:rPr>
          <w:t xml:space="preserve"> circuitry associated with</w:t>
        </w:r>
      </w:ins>
      <w:ins w:id="1283" w:author="Chelsea Helion" w:date="2024-10-25T20:21:00Z">
        <w:r w:rsidR="00297C72">
          <w:rPr>
            <w:rFonts w:eastAsia="Times New Roman"/>
            <w:color w:val="000000"/>
            <w:lang w:val="en-US"/>
          </w:rPr>
          <w:t xml:space="preserve"> X (), Y (), and Z ().</w:t>
        </w:r>
      </w:ins>
      <w:ins w:id="1284" w:author="Chelsea Helion" w:date="2024-10-25T20:20:00Z">
        <w:r w:rsidR="00297C72">
          <w:rPr>
            <w:rFonts w:eastAsia="Times New Roman"/>
            <w:color w:val="000000"/>
            <w:lang w:val="en-US"/>
          </w:rPr>
          <w:t xml:space="preserve"> </w:t>
        </w:r>
      </w:ins>
      <w:r w:rsidRPr="00FE49C0">
        <w:rPr>
          <w:rFonts w:eastAsia="Times New Roman"/>
          <w:color w:val="000000"/>
          <w:lang w:val="en-US"/>
        </w:rPr>
        <w:t xml:space="preserve"> </w:t>
      </w:r>
      <w:commentRangeStart w:id="1285"/>
      <w:r w:rsidRPr="00FE49C0">
        <w:rPr>
          <w:rFonts w:eastAsia="Times New Roman"/>
          <w:color w:val="000000"/>
          <w:lang w:val="en-US"/>
        </w:rPr>
        <w:t xml:space="preserve">ACC, AI, IPS SPL, STG, Occ, TPJ and FFG </w:t>
      </w:r>
      <w:commentRangeEnd w:id="1285"/>
      <w:r w:rsidR="00297C72">
        <w:rPr>
          <w:rStyle w:val="CommentReference"/>
        </w:rPr>
        <w:commentReference w:id="1285"/>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1286"/>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1286"/>
      <w:proofErr w:type="spellEnd"/>
      <w:r w:rsidR="00297C72">
        <w:rPr>
          <w:rStyle w:val="CommentReference"/>
        </w:rPr>
        <w:commentReference w:id="1286"/>
      </w:r>
      <w:r w:rsidRPr="00FE49C0">
        <w:rPr>
          <w:rFonts w:eastAsia="Times New Roman"/>
          <w:color w:val="000000"/>
          <w:lang w:val="en-US"/>
        </w:rPr>
        <w:t xml:space="preserve">. </w:t>
      </w:r>
      <w:del w:id="1287" w:author="Chelsea Helion" w:date="2024-10-25T20:22:00Z">
        <w:r w:rsidRPr="00FE49C0" w:rsidDel="00297C72">
          <w:rPr>
            <w:rFonts w:eastAsia="Times New Roman"/>
            <w:color w:val="000000"/>
            <w:lang w:val="en-US"/>
          </w:rPr>
          <w:delText>Though, we</w:delText>
        </w:r>
      </w:del>
      <w:ins w:id="1288" w:author="Chelsea Helion" w:date="2024-10-25T20:22:00Z">
        <w:r w:rsidR="00297C72">
          <w:rPr>
            <w:rFonts w:eastAsia="Times New Roman"/>
            <w:color w:val="000000"/>
            <w:lang w:val="en-US"/>
          </w:rPr>
          <w:t>We</w:t>
        </w:r>
      </w:ins>
      <w:r w:rsidRPr="00FE49C0">
        <w:rPr>
          <w:rFonts w:eastAsia="Times New Roman"/>
          <w:color w:val="000000"/>
          <w:lang w:val="en-US"/>
        </w:rPr>
        <w:t xml:space="preserve"> also expected</w:t>
      </w:r>
      <w:ins w:id="1289" w:author="Chelsea Helion" w:date="2024-10-25T20:22:00Z">
        <w:r w:rsidR="00297C72">
          <w:rPr>
            <w:rFonts w:eastAsia="Times New Roman"/>
            <w:color w:val="000000"/>
            <w:lang w:val="en-US"/>
          </w:rPr>
          <w:t xml:space="preserve"> that being in the mental state of rating – even when not physically doing so – would be associated with</w:t>
        </w:r>
      </w:ins>
      <w:r w:rsidRPr="00FE49C0">
        <w:rPr>
          <w:rFonts w:eastAsia="Times New Roman"/>
          <w:color w:val="000000"/>
          <w:lang w:val="en-US"/>
        </w:rPr>
        <w:t xml:space="preserve"> increased activation from attention and salience regions</w:t>
      </w:r>
      <w:del w:id="1290" w:author="Chelsea Helion" w:date="2024-10-25T20:23:00Z">
        <w:r w:rsidRPr="00FE49C0" w:rsidDel="00297C72">
          <w:rPr>
            <w:rFonts w:eastAsia="Times New Roman"/>
            <w:color w:val="000000"/>
            <w:lang w:val="en-US"/>
          </w:rPr>
          <w:delText xml:space="preserve"> during expressive non-rating relative to </w:delText>
        </w:r>
        <w:r w:rsidR="009C0CFA" w:rsidRPr="00FE49C0" w:rsidDel="00297C72">
          <w:rPr>
            <w:rFonts w:eastAsia="Times New Roman"/>
            <w:color w:val="000000"/>
            <w:lang w:val="en-US"/>
          </w:rPr>
          <w:delText xml:space="preserve">reflective </w:delText>
        </w:r>
      </w:del>
      <w:del w:id="1291" w:author="Chelsea Helion" w:date="2024-10-25T20:22:00Z">
        <w:r w:rsidRPr="00FE49C0" w:rsidDel="00297C72">
          <w:rPr>
            <w:rFonts w:eastAsia="Times New Roman"/>
            <w:color w:val="000000"/>
            <w:lang w:val="en-US"/>
          </w:rPr>
          <w:delText>non-rating</w:delText>
        </w:r>
      </w:del>
      <w:r w:rsidRPr="00FE49C0">
        <w:rPr>
          <w:rFonts w:eastAsia="Times New Roman"/>
          <w:color w:val="000000"/>
          <w:lang w:val="en-US"/>
        </w:rPr>
        <w:t>.</w:t>
      </w:r>
    </w:p>
    <w:p w14:paraId="19A60C29" w14:textId="30F0E425"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ins w:id="1292" w:author="Chelsea Helion" w:date="2024-10-25T20:23:00Z">
        <w:r w:rsidR="00297C72">
          <w:rPr>
            <w:rFonts w:eastAsia="Times New Roman"/>
            <w:color w:val="000000"/>
            <w:lang w:val="en-US"/>
          </w:rPr>
          <w:t>e</w:t>
        </w:r>
      </w:ins>
      <w:del w:id="1293" w:author="Chelsea Helion" w:date="2024-10-25T20:23:00Z">
        <w:r w:rsidRPr="00FE49C0" w:rsidDel="00297C72">
          <w:rPr>
            <w:rFonts w:eastAsia="Times New Roman"/>
            <w:color w:val="000000"/>
            <w:lang w:val="en-US"/>
          </w:rPr>
          <w:delText>i</w:delText>
        </w:r>
      </w:del>
      <w:r w:rsidRPr="00FE49C0">
        <w:rPr>
          <w:rFonts w:eastAsia="Times New Roman"/>
          <w:color w:val="000000"/>
          <w:lang w:val="en-US"/>
        </w:rPr>
        <w:t xml:space="preserve">s, we found that rating did recruit greater activation from </w:t>
      </w:r>
      <w:commentRangeStart w:id="1294"/>
      <w:r w:rsidRPr="00FE49C0">
        <w:rPr>
          <w:rFonts w:eastAsia="Times New Roman"/>
          <w:color w:val="000000"/>
          <w:lang w:val="en-US"/>
        </w:rPr>
        <w:t>IPS, SPL, Occ, and FFG</w:t>
      </w:r>
      <w:commentRangeEnd w:id="1294"/>
      <w:r w:rsidR="00A41260">
        <w:rPr>
          <w:rStyle w:val="CommentReference"/>
        </w:rPr>
        <w:commentReference w:id="1294"/>
      </w:r>
      <w:r w:rsidRPr="00FE49C0">
        <w:rPr>
          <w:rFonts w:eastAsia="Times New Roman"/>
          <w:color w:val="000000"/>
          <w:lang w:val="en-US"/>
        </w:rPr>
        <w:t xml:space="preserve">,  relative to reflective </w:t>
      </w:r>
      <w:del w:id="1295" w:author="Chelsea Helion" w:date="2024-10-25T20:23:00Z">
        <w:r w:rsidRPr="00FE49C0" w:rsidDel="00297C72">
          <w:rPr>
            <w:rFonts w:eastAsia="Times New Roman"/>
            <w:color w:val="000000"/>
            <w:lang w:val="en-US"/>
          </w:rPr>
          <w:delText>non-rating</w:delText>
        </w:r>
      </w:del>
      <w:ins w:id="1296" w:author="Chelsea Helion" w:date="2024-10-25T20:23:00Z">
        <w:r w:rsidR="00297C72">
          <w:rPr>
            <w:rFonts w:eastAsia="Times New Roman"/>
            <w:color w:val="000000"/>
            <w:lang w:val="en-US"/>
          </w:rPr>
          <w:t>viewing</w:t>
        </w:r>
      </w:ins>
      <w:r w:rsidRPr="00FE49C0">
        <w:rPr>
          <w:rFonts w:eastAsia="Times New Roman"/>
          <w:color w:val="000000"/>
          <w:lang w:val="en-US"/>
        </w:rPr>
        <w:t xml:space="preserve">, while </w:t>
      </w:r>
      <w:ins w:id="1297" w:author="Chelsea Helion" w:date="2024-10-25T20:23:00Z">
        <w:r w:rsidR="00297C72">
          <w:rPr>
            <w:rFonts w:eastAsia="Times New Roman"/>
            <w:color w:val="000000"/>
            <w:lang w:val="en-US"/>
          </w:rPr>
          <w:t xml:space="preserve">expressive </w:t>
        </w:r>
      </w:ins>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ins w:id="1298" w:author="Chelsea Helion" w:date="2024-10-25T20:23:00Z">
        <w:r w:rsidR="00297C72">
          <w:rPr>
            <w:rFonts w:eastAsia="Times New Roman"/>
            <w:color w:val="000000"/>
            <w:lang w:val="en-US"/>
          </w:rPr>
          <w:t xml:space="preserve">expressive </w:t>
        </w:r>
      </w:ins>
      <w:r w:rsidRPr="00FE49C0">
        <w:rPr>
          <w:rFonts w:eastAsia="Times New Roman"/>
          <w:color w:val="000000"/>
          <w:lang w:val="en-US"/>
        </w:rPr>
        <w:t>rating. However, contrary to our hypothes</w:t>
      </w:r>
      <w:ins w:id="1299" w:author="Chelsea Helion" w:date="2024-10-25T20:32:00Z">
        <w:r w:rsidR="00A41260">
          <w:rPr>
            <w:rFonts w:eastAsia="Times New Roman"/>
            <w:color w:val="000000"/>
            <w:lang w:val="en-US"/>
          </w:rPr>
          <w:t>e</w:t>
        </w:r>
      </w:ins>
      <w:del w:id="1300" w:author="Chelsea Helion" w:date="2024-10-25T20:32:00Z">
        <w:r w:rsidRPr="00FE49C0" w:rsidDel="00A41260">
          <w:rPr>
            <w:rFonts w:eastAsia="Times New Roman"/>
            <w:color w:val="000000"/>
            <w:lang w:val="en-US"/>
          </w:rPr>
          <w:delText>i</w:delText>
        </w:r>
      </w:del>
      <w:r w:rsidRPr="00FE49C0">
        <w:rPr>
          <w:rFonts w:eastAsia="Times New Roman"/>
          <w:color w:val="000000"/>
          <w:lang w:val="en-US"/>
        </w:rPr>
        <w:t xml:space="preserve">s, we did not find differences between the </w:t>
      </w:r>
      <w:commentRangeStart w:id="1301"/>
      <w:r w:rsidRPr="00FE49C0">
        <w:rPr>
          <w:rFonts w:eastAsia="Times New Roman"/>
          <w:color w:val="000000"/>
          <w:lang w:val="en-US"/>
        </w:rPr>
        <w:t xml:space="preserve">two conditions </w:t>
      </w:r>
      <w:commentRangeEnd w:id="1301"/>
      <w:r w:rsidR="00297C72">
        <w:rPr>
          <w:rStyle w:val="CommentReference"/>
        </w:rPr>
        <w:commentReference w:id="1301"/>
      </w:r>
      <w:r w:rsidRPr="00FE49C0">
        <w:rPr>
          <w:rFonts w:eastAsia="Times New Roman"/>
          <w:color w:val="000000"/>
          <w:lang w:val="en-US"/>
        </w:rPr>
        <w:t xml:space="preserve">in activation of the ACC, AI, or STG. Additionally, we found that </w:t>
      </w:r>
      <w:commentRangeStart w:id="1302"/>
      <w:r w:rsidRPr="00FE49C0">
        <w:rPr>
          <w:rFonts w:eastAsia="Times New Roman"/>
          <w:color w:val="000000"/>
          <w:lang w:val="en-US"/>
        </w:rPr>
        <w:t xml:space="preserve">non-rating </w:t>
      </w:r>
      <w:commentRangeEnd w:id="1302"/>
      <w:r w:rsidR="00297C72">
        <w:rPr>
          <w:rStyle w:val="CommentReference"/>
        </w:rPr>
        <w:commentReference w:id="1302"/>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del w:id="1303" w:author="Chelsea Helion" w:date="2024-10-25T20:24:00Z">
        <w:r w:rsidRPr="00FE49C0" w:rsidDel="00297C72">
          <w:rPr>
            <w:rFonts w:eastAsia="Times New Roman"/>
            <w:color w:val="000000"/>
            <w:lang w:val="en-US"/>
          </w:rPr>
          <w:delText xml:space="preserve">non-raters </w:delText>
        </w:r>
      </w:del>
      <w:ins w:id="1304" w:author="Chelsea Helion" w:date="2024-10-25T20:24:00Z">
        <w:r w:rsidR="00297C72">
          <w:rPr>
            <w:rFonts w:eastAsia="Times New Roman"/>
            <w:color w:val="000000"/>
            <w:lang w:val="en-US"/>
          </w:rPr>
          <w:t xml:space="preserve">viewers </w:t>
        </w:r>
      </w:ins>
      <w:r w:rsidRPr="00FE49C0">
        <w:rPr>
          <w:rFonts w:eastAsia="Times New Roman"/>
          <w:color w:val="000000"/>
          <w:lang w:val="en-US"/>
        </w:rPr>
        <w:t>in portions of the IPS and AI</w:t>
      </w:r>
      <w:ins w:id="1305" w:author="Chelsea Helion" w:date="2024-10-25T20:24:00Z">
        <w:r w:rsidR="00297C72">
          <w:rPr>
            <w:rFonts w:eastAsia="Times New Roman"/>
            <w:color w:val="000000"/>
            <w:lang w:val="en-US"/>
          </w:rPr>
          <w:t>,</w:t>
        </w:r>
      </w:ins>
      <w:r w:rsidRPr="00FE49C0">
        <w:rPr>
          <w:rFonts w:eastAsia="Times New Roman"/>
          <w:color w:val="000000"/>
          <w:lang w:val="en-US"/>
        </w:rPr>
        <w:t xml:space="preserve"> while </w:t>
      </w:r>
      <w:r w:rsidR="00A57B68" w:rsidRPr="00FE49C0">
        <w:rPr>
          <w:rFonts w:eastAsia="Times New Roman"/>
          <w:color w:val="000000"/>
          <w:lang w:val="en-US"/>
        </w:rPr>
        <w:t xml:space="preserve">reflective </w:t>
      </w:r>
      <w:del w:id="1306" w:author="Chelsea Helion" w:date="2024-10-25T20:24:00Z">
        <w:r w:rsidRPr="00FE49C0" w:rsidDel="00297C72">
          <w:rPr>
            <w:rFonts w:eastAsia="Times New Roman"/>
            <w:color w:val="000000"/>
            <w:lang w:val="en-US"/>
          </w:rPr>
          <w:delText>non-raters</w:delText>
        </w:r>
      </w:del>
      <w:ins w:id="1307" w:author="Chelsea Helion" w:date="2024-10-25T20:24:00Z">
        <w:r w:rsidR="00297C72">
          <w:rPr>
            <w:rFonts w:eastAsia="Times New Roman"/>
            <w:color w:val="000000"/>
            <w:lang w:val="en-US"/>
          </w:rPr>
          <w:t>viewers</w:t>
        </w:r>
      </w:ins>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1280"/>
      <w:r w:rsidR="00A41260">
        <w:rPr>
          <w:rStyle w:val="CommentReference"/>
        </w:rPr>
        <w:commentReference w:id="1280"/>
      </w:r>
    </w:p>
    <w:p w14:paraId="5C1A9547" w14:textId="505A0753"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del w:id="1308" w:author="Chelsea Helion" w:date="2024-10-25T20:37:00Z">
        <w:r w:rsidR="00C918C3" w:rsidRPr="00FE49C0" w:rsidDel="00F21D6A">
          <w:delTex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delText>
        </w:r>
      </w:del>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1309"/>
      <w:r w:rsidR="00C918C3" w:rsidRPr="00FE49C0">
        <w:t xml:space="preserve"> </w:t>
      </w:r>
      <w:r w:rsidR="00DE3855" w:rsidRPr="00FE49C0">
        <w:rPr>
          <w:bCs/>
        </w:rPr>
        <w:t>One interpretation of these results</w:t>
      </w:r>
      <w:del w:id="1310" w:author="Chelsea Helion" w:date="2024-10-25T20:38:00Z">
        <w:r w:rsidR="00DE3855" w:rsidRPr="00FE49C0" w:rsidDel="00F21D6A">
          <w:rPr>
            <w:bCs/>
          </w:rPr>
          <w:delText xml:space="preserve">, informed in part by the associations tied to Kong's 17 discrete networks </w:delText>
        </w:r>
        <w:r w:rsidR="00446140" w:rsidRPr="00FE49C0" w:rsidDel="00F21D6A">
          <w:rPr>
            <w:bCs/>
          </w:rPr>
          <w:fldChar w:fldCharType="begin"/>
        </w:r>
        <w:r w:rsidR="004F2335" w:rsidRPr="00FE49C0" w:rsidDel="00F21D6A">
          <w:rPr>
            <w:bCs/>
          </w:rPr>
          <w:del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delInstrText>
        </w:r>
        <w:r w:rsidR="00446140" w:rsidRPr="00FE49C0" w:rsidDel="00F21D6A">
          <w:rPr>
            <w:bCs/>
          </w:rPr>
          <w:fldChar w:fldCharType="separate"/>
        </w:r>
        <w:r w:rsidR="00446140" w:rsidRPr="00FE49C0" w:rsidDel="00F21D6A">
          <w:delText>(Kong et al., 2021)</w:delText>
        </w:r>
        <w:r w:rsidR="00446140" w:rsidRPr="00FE49C0" w:rsidDel="00F21D6A">
          <w:rPr>
            <w:bCs/>
          </w:rPr>
          <w:fldChar w:fldCharType="end"/>
        </w:r>
        <w:r w:rsidR="00DE3855" w:rsidRPr="00FE49C0" w:rsidDel="00F21D6A">
          <w:rPr>
            <w:bCs/>
          </w:rPr>
          <w:delText>,</w:delText>
        </w:r>
      </w:del>
      <w:r w:rsidR="00DE3855" w:rsidRPr="00FE49C0">
        <w:rPr>
          <w:bCs/>
        </w:rPr>
        <w:t xml:space="preserve"> is that rating demanded complex problem-solving </w:t>
      </w:r>
      <w:del w:id="1311" w:author="Chelsea Helion" w:date="2024-10-25T20:38:00Z">
        <w:r w:rsidR="00DE3855" w:rsidRPr="00FE49C0" w:rsidDel="00F21D6A">
          <w:rPr>
            <w:bCs/>
          </w:rPr>
          <w:delText xml:space="preserve">(ContA) </w:delText>
        </w:r>
      </w:del>
      <w:r w:rsidR="00DE3855" w:rsidRPr="00FE49C0">
        <w:rPr>
          <w:bCs/>
        </w:rPr>
        <w:t xml:space="preserve">and error monitoring </w:t>
      </w:r>
      <w:del w:id="1312" w:author="Chelsea Helion" w:date="2024-10-25T20:38:00Z">
        <w:r w:rsidR="00DE3855" w:rsidRPr="00FE49C0" w:rsidDel="00F21D6A">
          <w:rPr>
            <w:bCs/>
          </w:rPr>
          <w:delText xml:space="preserve">(ContB) </w:delText>
        </w:r>
      </w:del>
      <w:r w:rsidR="00DE3855" w:rsidRPr="00FE49C0">
        <w:rPr>
          <w:bCs/>
        </w:rPr>
        <w:t xml:space="preserve">via top-down, </w:t>
      </w:r>
      <w:del w:id="1313" w:author="Chelsea Helion" w:date="2024-10-25T20:38:00Z">
        <w:r w:rsidR="00DE3855" w:rsidRPr="00FE49C0" w:rsidDel="00F21D6A">
          <w:rPr>
            <w:bCs/>
          </w:rPr>
          <w:delText xml:space="preserve"> </w:delText>
        </w:r>
      </w:del>
      <w:r w:rsidR="00DE3855" w:rsidRPr="00FE49C0">
        <w:rPr>
          <w:bCs/>
        </w:rPr>
        <w:t xml:space="preserve">voluntary attention </w:t>
      </w:r>
      <w:del w:id="1314" w:author="Chelsea Helion" w:date="2024-10-25T20:38:00Z">
        <w:r w:rsidR="00DE3855" w:rsidRPr="00FE49C0" w:rsidDel="00F21D6A">
          <w:rPr>
            <w:bCs/>
          </w:rPr>
          <w:delText xml:space="preserve">(DorsAttnA) </w:delText>
        </w:r>
      </w:del>
      <w:r w:rsidR="00DE3855" w:rsidRPr="00FE49C0">
        <w:rPr>
          <w:bCs/>
        </w:rPr>
        <w:t xml:space="preserve">for sustained periods of time </w:t>
      </w:r>
      <w:del w:id="1315" w:author="Chelsea Helion" w:date="2024-10-25T20:38:00Z">
        <w:r w:rsidR="00DE3855" w:rsidRPr="00FE49C0" w:rsidDel="00F21D6A">
          <w:rPr>
            <w:bCs/>
          </w:rPr>
          <w:delText xml:space="preserve">(DorsAttnB) </w:delText>
        </w:r>
      </w:del>
      <w:r w:rsidR="00DE3855" w:rsidRPr="00FE49C0">
        <w:rPr>
          <w:bCs/>
        </w:rPr>
        <w:t xml:space="preserve">in search of unexpected, decision-relevant </w:t>
      </w:r>
      <w:del w:id="1316" w:author="Chelsea Helion" w:date="2024-10-25T20:38:00Z">
        <w:r w:rsidR="00DE3855" w:rsidRPr="00FE49C0" w:rsidDel="00F21D6A">
          <w:rPr>
            <w:bCs/>
          </w:rPr>
          <w:delText xml:space="preserve">(SVAN B) </w:delText>
        </w:r>
      </w:del>
      <w:r w:rsidR="00DE3855" w:rsidRPr="00FE49C0">
        <w:rPr>
          <w:bCs/>
        </w:rPr>
        <w:t>stimuli. Reflective viewing</w:t>
      </w:r>
      <w:ins w:id="1317" w:author="Chelsea Helion" w:date="2024-10-25T20:40:00Z">
        <w:r w:rsidR="00F21D6A">
          <w:rPr>
            <w:bCs/>
          </w:rPr>
          <w:t xml:space="preserve"> instead potentially</w:t>
        </w:r>
      </w:ins>
      <w:r w:rsidR="00DE3855" w:rsidRPr="00FE49C0">
        <w:rPr>
          <w:bCs/>
        </w:rPr>
        <w:t xml:space="preserve"> generated more mind-wandering</w:t>
      </w:r>
      <w:ins w:id="1318" w:author="Chelsea Helion" w:date="2024-10-25T20:38:00Z">
        <w:r w:rsidR="00F21D6A">
          <w:rPr>
            <w:bCs/>
          </w:rPr>
          <w:t xml:space="preserve">, </w:t>
        </w:r>
      </w:ins>
      <w:del w:id="1319" w:author="Chelsea Helion" w:date="2024-10-25T20:38:00Z">
        <w:r w:rsidR="00DE3855" w:rsidRPr="00FE49C0" w:rsidDel="00F21D6A">
          <w:rPr>
            <w:bCs/>
          </w:rPr>
          <w:delText xml:space="preserve"> (DMN A), </w:delText>
        </w:r>
      </w:del>
      <w:r w:rsidR="00DE3855" w:rsidRPr="00FE49C0">
        <w:rPr>
          <w:bCs/>
        </w:rPr>
        <w:t>mentalizing</w:t>
      </w:r>
      <w:ins w:id="1320" w:author="Chelsea Helion" w:date="2024-10-25T20:38:00Z">
        <w:r w:rsidR="00F21D6A">
          <w:rPr>
            <w:bCs/>
          </w:rPr>
          <w:t xml:space="preserve">, </w:t>
        </w:r>
      </w:ins>
      <w:del w:id="1321" w:author="Chelsea Helion" w:date="2024-10-25T20:38:00Z">
        <w:r w:rsidR="00DE3855" w:rsidRPr="00FE49C0" w:rsidDel="00F21D6A">
          <w:rPr>
            <w:bCs/>
          </w:rPr>
          <w:delText xml:space="preserve"> (DMN B) </w:delText>
        </w:r>
      </w:del>
      <w:r w:rsidR="00DE3855" w:rsidRPr="00FE49C0">
        <w:rPr>
          <w:bCs/>
        </w:rPr>
        <w:t xml:space="preserve">and may have promoted broader sensory processing </w:t>
      </w:r>
      <w:del w:id="1322" w:author="Chelsea Helion" w:date="2024-10-25T20:38:00Z">
        <w:r w:rsidR="00DE3855" w:rsidRPr="00FE49C0" w:rsidDel="00F21D6A">
          <w:rPr>
            <w:bCs/>
          </w:rPr>
          <w:delText xml:space="preserve">(Aud, VisualA, VisualB) </w:delText>
        </w:r>
      </w:del>
      <w:r w:rsidR="00DE3855" w:rsidRPr="00FE49C0">
        <w:rPr>
          <w:bCs/>
        </w:rPr>
        <w:t xml:space="preserve">while noting unexpected, decision-relevant </w:t>
      </w:r>
      <w:del w:id="1323" w:author="Chelsea Helion" w:date="2024-10-25T20:38:00Z">
        <w:r w:rsidR="00DE3855" w:rsidRPr="00FE49C0" w:rsidDel="00F21D6A">
          <w:rPr>
            <w:bCs/>
          </w:rPr>
          <w:delText xml:space="preserve">(SVAN B) </w:delText>
        </w:r>
      </w:del>
      <w:r w:rsidR="00DE3855" w:rsidRPr="00FE49C0">
        <w:rPr>
          <w:bCs/>
        </w:rPr>
        <w:t xml:space="preserve">stimuli. </w:t>
      </w:r>
      <w:commentRangeEnd w:id="1309"/>
      <w:r w:rsidR="00F21D6A">
        <w:rPr>
          <w:rStyle w:val="CommentReference"/>
        </w:rPr>
        <w:commentReference w:id="1309"/>
      </w:r>
      <w:del w:id="1324" w:author="Chelsea Helion" w:date="2024-10-25T20:39:00Z">
        <w:r w:rsidR="00DE3855" w:rsidRPr="00FE49C0" w:rsidDel="00F21D6A">
          <w:rPr>
            <w:bCs/>
          </w:rPr>
          <w:delText>Notably absent networks within this analysis include DefaultC, ContC, SVAN A, and Visual C which are involved in future planning, flexible behavioral regulation, bottom-up salience detection, and visual integration across different modalities, respectively</w:delText>
        </w:r>
        <w:r w:rsidR="00167DA6" w:rsidRPr="00FE49C0" w:rsidDel="00F21D6A">
          <w:rPr>
            <w:bCs/>
          </w:rPr>
          <w:delText xml:space="preserve"> </w:delText>
        </w:r>
        <w:r w:rsidR="00F209AB" w:rsidRPr="00FE49C0" w:rsidDel="00F21D6A">
          <w:rPr>
            <w:bCs/>
          </w:rPr>
          <w:fldChar w:fldCharType="begin"/>
        </w:r>
        <w:r w:rsidR="004F2335" w:rsidRPr="00FE49C0" w:rsidDel="00F21D6A">
          <w:rPr>
            <w:bCs/>
          </w:rPr>
          <w:del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F209AB" w:rsidRPr="00FE49C0" w:rsidDel="00F21D6A">
          <w:rPr>
            <w:bCs/>
          </w:rPr>
          <w:fldChar w:fldCharType="separate"/>
        </w:r>
        <w:r w:rsidR="00F209AB" w:rsidRPr="00FE49C0" w:rsidDel="00F21D6A">
          <w:delText xml:space="preserve">(Power et al., </w:delText>
        </w:r>
        <w:r w:rsidR="00F209AB" w:rsidRPr="00FE49C0" w:rsidDel="00F21D6A">
          <w:lastRenderedPageBreak/>
          <w:delText>2011; Yeo et al., 2011)</w:delText>
        </w:r>
        <w:r w:rsidR="00F209AB" w:rsidRPr="00FE49C0" w:rsidDel="00F21D6A">
          <w:rPr>
            <w:bCs/>
          </w:rPr>
          <w:fldChar w:fldCharType="end"/>
        </w:r>
        <w:r w:rsidR="00DE3855" w:rsidRPr="00FE49C0" w:rsidDel="00F21D6A">
          <w:rPr>
            <w:bCs/>
          </w:rPr>
          <w:delText>. Their absence suggests that these processes may be less relevant to or relatively unaffected by rating in this context.</w:delText>
        </w:r>
      </w:del>
    </w:p>
    <w:p w14:paraId="6BE2844C" w14:textId="757E457C" w:rsidR="004C0767" w:rsidRPr="00FE49C0" w:rsidRDefault="008D4759" w:rsidP="007C01F4">
      <w:pPr>
        <w:spacing w:line="240" w:lineRule="auto"/>
        <w:ind w:firstLine="720"/>
        <w:jc w:val="both"/>
        <w:rPr>
          <w:bCs/>
        </w:rPr>
      </w:pPr>
      <w:del w:id="1325" w:author="Chelsea Helion" w:date="2024-10-25T20:57:00Z">
        <w:r w:rsidRPr="00FE49C0" w:rsidDel="00745330">
          <w:rPr>
            <w:bCs/>
          </w:rPr>
          <w:delText>These results</w:delText>
        </w:r>
      </w:del>
      <w:ins w:id="1326" w:author="Chelsea Helion" w:date="2024-10-25T20:57:00Z">
        <w:r w:rsidR="00745330">
          <w:rPr>
            <w:bCs/>
          </w:rPr>
          <w:t>Many of these results</w:t>
        </w:r>
      </w:ins>
      <w:r w:rsidRPr="00FE49C0">
        <w:rPr>
          <w:bCs/>
        </w:rPr>
        <w:t xml:space="preserve"> largely aligned with</w:t>
      </w:r>
      <w:ins w:id="1327" w:author="Chelsea Helion" w:date="2024-10-25T20:41:00Z">
        <w:r w:rsidR="00F21D6A">
          <w:rPr>
            <w:bCs/>
          </w:rPr>
          <w:t xml:space="preserve"> earli</w:t>
        </w:r>
      </w:ins>
      <w:ins w:id="1328" w:author="Chelsea Helion" w:date="2024-10-25T20:42:00Z">
        <w:r w:rsidR="00F21D6A">
          <w:rPr>
            <w:bCs/>
          </w:rPr>
          <w:t>er work contrasting passive viewing with expressive viewing (Hutcherson et al., 2005). However,</w:t>
        </w:r>
      </w:ins>
      <w:ins w:id="1329" w:author="Chelsea Helion" w:date="2024-10-25T20:48:00Z">
        <w:r w:rsidR="00745330">
          <w:rPr>
            <w:bCs/>
          </w:rPr>
          <w:t xml:space="preserve"> </w:t>
        </w:r>
      </w:ins>
      <w:ins w:id="1330" w:author="Chelsea Helion" w:date="2024-10-25T20:55:00Z">
        <w:r w:rsidR="00745330">
          <w:rPr>
            <w:bCs/>
          </w:rPr>
          <w:t xml:space="preserve">the inclusion of the </w:t>
        </w:r>
      </w:ins>
      <w:ins w:id="1331" w:author="Chelsea Helion" w:date="2024-10-25T20:56:00Z">
        <w:r w:rsidR="00745330">
          <w:rPr>
            <w:bCs/>
          </w:rPr>
          <w:t>reflective viewing, or holding a consistent goal across both rating and</w:t>
        </w:r>
      </w:ins>
      <w:ins w:id="1332" w:author="Chelsea Helion" w:date="2024-10-25T20:57:00Z">
        <w:r w:rsidR="00745330">
          <w:rPr>
            <w:bCs/>
          </w:rPr>
          <w:t xml:space="preserve"> non-rating runs, yielded a distinct pattern of results.</w:t>
        </w:r>
      </w:ins>
      <w:del w:id="1333" w:author="Chelsea Helion" w:date="2024-10-25T20:43:00Z">
        <w:r w:rsidRPr="00FE49C0" w:rsidDel="00F21D6A">
          <w:rPr>
            <w:bCs/>
          </w:rPr>
          <w:delText xml:space="preserve"> </w:delText>
        </w:r>
        <w:r w:rsidR="004C0767" w:rsidRPr="00FE49C0" w:rsidDel="00F21D6A">
          <w:rPr>
            <w:bCs/>
          </w:rPr>
          <w:delText>Hutcherson and colleagues</w:delText>
        </w:r>
        <w:r w:rsidRPr="00FE49C0" w:rsidDel="00F21D6A">
          <w:rPr>
            <w:bCs/>
          </w:rPr>
          <w:delText>’ contrast of a passive and expressive viewing study design, though we witnessed much broader activation across our contrasts. Hutcherson et al.</w:delText>
        </w:r>
        <w:r w:rsidR="004C0767" w:rsidRPr="00FE49C0" w:rsidDel="00F21D6A">
          <w:rPr>
            <w:bCs/>
          </w:rPr>
          <w:delText xml:space="preserve"> concl</w:delText>
        </w:r>
        <w:r w:rsidRPr="00FE49C0" w:rsidDel="00F21D6A">
          <w:rPr>
            <w:bCs/>
          </w:rPr>
          <w:delText xml:space="preserve">uded </w:delText>
        </w:r>
        <w:r w:rsidR="004C0767" w:rsidRPr="00FE49C0" w:rsidDel="00F21D6A">
          <w:rPr>
            <w:bCs/>
          </w:rPr>
          <w:delText xml:space="preserve">that active rating may alter attention and sensory integration based upon research suggesting that the dACC and dmPFC were heavily involved in introspection </w:delText>
        </w:r>
        <w:r w:rsidR="00891EB6" w:rsidRPr="00FE49C0" w:rsidDel="00F21D6A">
          <w:rPr>
            <w:bCs/>
          </w:rPr>
          <w:fldChar w:fldCharType="begin"/>
        </w:r>
        <w:r w:rsidR="004F2335" w:rsidRPr="00FE49C0" w:rsidDel="00F21D6A">
          <w:rPr>
            <w:bCs/>
          </w:rPr>
          <w:del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delInstrText>
        </w:r>
        <w:r w:rsidR="00891EB6" w:rsidRPr="00FE49C0" w:rsidDel="00F21D6A">
          <w:rPr>
            <w:bCs/>
          </w:rPr>
          <w:fldChar w:fldCharType="separate"/>
        </w:r>
        <w:r w:rsidR="00891EB6" w:rsidRPr="00FE49C0" w:rsidDel="00F21D6A">
          <w:delText>(Ochsner et al., 2004)</w:delText>
        </w:r>
        <w:r w:rsidR="00891EB6" w:rsidRPr="00FE49C0" w:rsidDel="00F21D6A">
          <w:rPr>
            <w:bCs/>
          </w:rPr>
          <w:fldChar w:fldCharType="end"/>
        </w:r>
        <w:r w:rsidR="004C0767" w:rsidRPr="00FE49C0" w:rsidDel="00F21D6A">
          <w:rPr>
            <w:bCs/>
          </w:rPr>
          <w:delText xml:space="preserve"> and AI, ACC, and IPL were involved in attention </w:delText>
        </w:r>
        <w:r w:rsidR="00891EB6" w:rsidRPr="00FE49C0" w:rsidDel="00F21D6A">
          <w:rPr>
            <w:bCs/>
          </w:rPr>
          <w:fldChar w:fldCharType="begin"/>
        </w:r>
        <w:r w:rsidR="004F2335" w:rsidRPr="00FE49C0" w:rsidDel="00F21D6A">
          <w:rPr>
            <w:bCs/>
          </w:rPr>
          <w:del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delInstrText>
        </w:r>
        <w:r w:rsidR="00891EB6" w:rsidRPr="00FE49C0" w:rsidDel="00F21D6A">
          <w:rPr>
            <w:bCs/>
          </w:rPr>
          <w:fldChar w:fldCharType="separate"/>
        </w:r>
        <w:r w:rsidR="00891EB6" w:rsidRPr="00FE49C0" w:rsidDel="00F21D6A">
          <w:delText>(Wager et al., 2004)</w:delText>
        </w:r>
        <w:r w:rsidR="00891EB6" w:rsidRPr="00FE49C0" w:rsidDel="00F21D6A">
          <w:rPr>
            <w:bCs/>
          </w:rPr>
          <w:fldChar w:fldCharType="end"/>
        </w:r>
        <w:r w:rsidR="004C0767" w:rsidRPr="00FE49C0" w:rsidDel="00F21D6A">
          <w:rPr>
            <w:bCs/>
          </w:rPr>
          <w:delText xml:space="preserve">, but found little evidence to suggest that rating affected regions responsible for emotion response </w:delText>
        </w:r>
        <w:r w:rsidR="00446140" w:rsidRPr="00FE49C0" w:rsidDel="00F21D6A">
          <w:rPr>
            <w:bCs/>
          </w:rPr>
          <w:fldChar w:fldCharType="begin"/>
        </w:r>
        <w:r w:rsidR="004F2335" w:rsidRPr="00FE49C0" w:rsidDel="00F21D6A">
          <w:rPr>
            <w:bCs/>
          </w:rPr>
          <w:del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46140" w:rsidRPr="00FE49C0" w:rsidDel="00F21D6A">
          <w:rPr>
            <w:bCs/>
          </w:rPr>
          <w:fldChar w:fldCharType="separate"/>
        </w:r>
        <w:r w:rsidR="00986859" w:rsidRPr="00FE49C0" w:rsidDel="00F21D6A">
          <w:delText>(Hutcherson et al., 2005)</w:delText>
        </w:r>
        <w:r w:rsidR="00446140" w:rsidRPr="00FE49C0" w:rsidDel="00F21D6A">
          <w:rPr>
            <w:bCs/>
          </w:rPr>
          <w:fldChar w:fldCharType="end"/>
        </w:r>
        <w:r w:rsidR="004C0767" w:rsidRPr="00FE49C0" w:rsidDel="00F21D6A">
          <w:rPr>
            <w:bCs/>
          </w:rPr>
          <w:delText xml:space="preserve">. </w:delText>
        </w:r>
        <w:r w:rsidRPr="00FE49C0" w:rsidDel="00F21D6A">
          <w:rPr>
            <w:bCs/>
          </w:rPr>
          <w:delText>While we also failed to find evidence to suggest differences in emotion response</w:delText>
        </w:r>
        <w:r w:rsidR="004C0767" w:rsidRPr="00FE49C0" w:rsidDel="00F21D6A">
          <w:rPr>
            <w:bCs/>
          </w:rPr>
          <w:delText xml:space="preserve">, evidence from </w:delText>
        </w:r>
      </w:del>
      <w:del w:id="1334" w:author="Chelsea Helion" w:date="2024-10-25T20:46:00Z">
        <w:r w:rsidR="004C0767" w:rsidRPr="00FE49C0" w:rsidDel="00F21D6A">
          <w:rPr>
            <w:bCs/>
          </w:rPr>
          <w:delText>our univariate contrasts</w:delText>
        </w:r>
      </w:del>
      <w:del w:id="1335" w:author="Chelsea Helion" w:date="2024-10-25T20:57:00Z">
        <w:r w:rsidR="004C0767" w:rsidRPr="00FE49C0" w:rsidDel="007C01F4">
          <w:rPr>
            <w:bCs/>
          </w:rPr>
          <w:delText xml:space="preserve"> between reflective and expressive </w:delText>
        </w:r>
        <w:commentRangeStart w:id="1336"/>
        <w:r w:rsidR="004C0767" w:rsidRPr="00FE49C0" w:rsidDel="007C01F4">
          <w:rPr>
            <w:bCs/>
          </w:rPr>
          <w:delText>engagement</w:delText>
        </w:r>
        <w:commentRangeEnd w:id="1336"/>
        <w:r w:rsidR="00F21D6A" w:rsidDel="007C01F4">
          <w:rPr>
            <w:rStyle w:val="CommentReference"/>
          </w:rPr>
          <w:commentReference w:id="1336"/>
        </w:r>
        <w:r w:rsidR="004C0767" w:rsidRPr="00FE49C0" w:rsidDel="007C01F4">
          <w:rPr>
            <w:bCs/>
          </w:rPr>
          <w:delText xml:space="preserve"> may suggest more extensive differences between rating and not-rating than what had been found by Hutcherson and colleagues</w:delText>
        </w:r>
        <w:r w:rsidR="00891EB6" w:rsidRPr="00FE49C0" w:rsidDel="007C01F4">
          <w:rPr>
            <w:bCs/>
          </w:rPr>
          <w:delText xml:space="preserve"> </w:delText>
        </w:r>
        <w:r w:rsidR="00891EB6" w:rsidRPr="00FE49C0" w:rsidDel="007C01F4">
          <w:rPr>
            <w:bCs/>
          </w:rPr>
          <w:fldChar w:fldCharType="begin"/>
        </w:r>
        <w:r w:rsidR="004F2335" w:rsidRPr="00FE49C0" w:rsidDel="007C01F4">
          <w:rPr>
            <w:bCs/>
          </w:rPr>
          <w:del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7C01F4">
          <w:rPr>
            <w:bCs/>
          </w:rPr>
          <w:fldChar w:fldCharType="separate"/>
        </w:r>
        <w:r w:rsidR="00891EB6" w:rsidRPr="00FE49C0" w:rsidDel="007C01F4">
          <w:delText>(2005)</w:delText>
        </w:r>
        <w:r w:rsidR="00891EB6" w:rsidRPr="00FE49C0" w:rsidDel="007C01F4">
          <w:rPr>
            <w:bCs/>
          </w:rPr>
          <w:fldChar w:fldCharType="end"/>
        </w:r>
        <w:r w:rsidRPr="00FE49C0" w:rsidDel="007C01F4">
          <w:rPr>
            <w:bCs/>
          </w:rPr>
          <w:delText>.</w:delText>
        </w:r>
      </w:del>
      <w:r w:rsidRPr="00FE49C0">
        <w:rPr>
          <w:bCs/>
        </w:rPr>
        <w:t xml:space="preserve"> For example, activation of the TPJ, TP, and </w:t>
      </w:r>
      <w:proofErr w:type="spellStart"/>
      <w:r w:rsidRPr="00FE49C0">
        <w:rPr>
          <w:bCs/>
        </w:rPr>
        <w:t>pCUN</w:t>
      </w:r>
      <w:proofErr w:type="spellEnd"/>
      <w:r w:rsidRPr="00FE49C0">
        <w:rPr>
          <w:bCs/>
        </w:rPr>
        <w:t xml:space="preserve"> may suggest differences in social cognition as a product of </w:t>
      </w:r>
      <w:del w:id="1337" w:author="Chelsea Helion" w:date="2024-10-25T20:58:00Z">
        <w:r w:rsidRPr="00FE49C0" w:rsidDel="007C01F4">
          <w:rPr>
            <w:bCs/>
          </w:rPr>
          <w:delText>condition</w:delText>
        </w:r>
      </w:del>
      <w:ins w:id="1338" w:author="Chelsea Helion" w:date="2024-10-25T20:58:00Z">
        <w:r w:rsidR="007C01F4">
          <w:rPr>
            <w:bCs/>
          </w:rPr>
          <w:t>maintaining an active viewing goal</w:t>
        </w:r>
      </w:ins>
      <w:r w:rsidRPr="00FE49C0">
        <w:rPr>
          <w:bCs/>
        </w:rPr>
        <w:t xml:space="preserve">. </w:t>
      </w:r>
      <w:commentRangeStart w:id="1339"/>
      <w:r w:rsidRPr="00FE49C0">
        <w:rPr>
          <w:bCs/>
        </w:rPr>
        <w:t xml:space="preserve">The extent to which this </w:t>
      </w:r>
      <w:r w:rsidR="00167DA6" w:rsidRPr="00FE49C0">
        <w:rPr>
          <w:bCs/>
        </w:rPr>
        <w:t>may be</w:t>
      </w:r>
      <w:r w:rsidRPr="00FE49C0">
        <w:rPr>
          <w:bCs/>
        </w:rPr>
        <w:t xml:space="preserve"> a </w:t>
      </w:r>
      <w:r w:rsidR="008E6275" w:rsidRPr="00FE49C0">
        <w:rPr>
          <w:bCs/>
        </w:rPr>
        <w:t>consequence</w:t>
      </w:r>
      <w:r w:rsidRPr="00FE49C0">
        <w:rPr>
          <w:bCs/>
        </w:rPr>
        <w:t xml:space="preserve"> of </w:t>
      </w:r>
      <w:r w:rsidR="008E6275" w:rsidRPr="00FE49C0">
        <w:rPr>
          <w:bCs/>
        </w:rPr>
        <w:t xml:space="preserve">social </w:t>
      </w:r>
      <w:r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character interactions. This might not be equally true for emotions. </w:t>
      </w:r>
      <w:commentRangeEnd w:id="1339"/>
      <w:r w:rsidR="007C01F4">
        <w:rPr>
          <w:rStyle w:val="CommentReference"/>
        </w:rPr>
        <w:commentReference w:id="1339"/>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34D519C0" w:rsidR="004C0767" w:rsidRPr="006E54B4" w:rsidRDefault="00785A46" w:rsidP="00DE3855">
      <w:pPr>
        <w:spacing w:line="240" w:lineRule="auto"/>
        <w:ind w:firstLine="720"/>
        <w:jc w:val="both"/>
        <w:rPr>
          <w:bCs/>
          <w:rPrChange w:id="1340" w:author="Chelsea Helion" w:date="2024-10-23T10:53:00Z">
            <w:rPr>
              <w:rFonts w:ascii="Aptos" w:hAnsi="Aptos"/>
              <w:bCs/>
            </w:rPr>
          </w:rPrChange>
        </w:rPr>
      </w:pPr>
      <w:commentRangeStart w:id="1341"/>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6E54B4">
        <w:rPr>
          <w:bCs/>
          <w:rPrChange w:id="1342" w:author="Chelsea Helion" w:date="2024-10-23T10:53:00Z">
            <w:rPr>
              <w:rFonts w:ascii="Aptos" w:hAnsi="Aptos"/>
              <w:bCs/>
            </w:rPr>
          </w:rPrChange>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w:t>
      </w:r>
      <w:proofErr w:type="gramStart"/>
      <w:r w:rsidR="004C0767" w:rsidRPr="006E54B4">
        <w:rPr>
          <w:bCs/>
          <w:rPrChange w:id="1343" w:author="Chelsea Helion" w:date="2024-10-23T10:53:00Z">
            <w:rPr>
              <w:rFonts w:ascii="Aptos" w:hAnsi="Aptos"/>
              <w:bCs/>
            </w:rPr>
          </w:rPrChange>
        </w:rPr>
        <w:t>differences</w:t>
      </w:r>
      <w:proofErr w:type="gramEnd"/>
      <w:r w:rsidR="004C0767" w:rsidRPr="006E54B4">
        <w:rPr>
          <w:bCs/>
          <w:rPrChange w:id="1344" w:author="Chelsea Helion" w:date="2024-10-23T10:53:00Z">
            <w:rPr>
              <w:rFonts w:ascii="Aptos" w:hAnsi="Aptos"/>
              <w:bCs/>
            </w:rPr>
          </w:rPrChange>
        </w:rPr>
        <w:t xml:space="preserve"> could be observed depending upon whether subjects expressively or reflectively viewed a scene. </w:t>
      </w:r>
      <w:ins w:id="1345" w:author="Chelsea Helion" w:date="2024-10-25T21:05:00Z">
        <w:r w:rsidR="007C01F4">
          <w:rPr>
            <w:bCs/>
          </w:rPr>
          <w:t xml:space="preserve">We did not find a significant difference in the proportion of scenes recalled from expressive viewing runs (M, SD) and reflective viewing runs (M, SD). </w:t>
        </w:r>
      </w:ins>
      <w:del w:id="1346" w:author="Chelsea Helion" w:date="2024-10-25T21:05:00Z">
        <w:r w:rsidR="004C0767" w:rsidRPr="006E54B4" w:rsidDel="007C01F4">
          <w:rPr>
            <w:bCs/>
            <w:rPrChange w:id="1347" w:author="Chelsea Helion" w:date="2024-10-23T10:53:00Z">
              <w:rPr>
                <w:rFonts w:ascii="Aptos" w:hAnsi="Aptos"/>
                <w:bCs/>
              </w:rPr>
            </w:rPrChange>
          </w:rPr>
          <w:delText xml:space="preserve">Subjects did recall more scenes from their expressive engagement run than their reflective engagement run, but the difference did not rise to the level of statistical significance </w:delText>
        </w:r>
      </w:del>
      <w:r w:rsidR="004C0767" w:rsidRPr="006E54B4">
        <w:rPr>
          <w:bCs/>
          <w:rPrChange w:id="1348" w:author="Chelsea Helion" w:date="2024-10-23T10:53:00Z">
            <w:rPr>
              <w:rFonts w:ascii="Aptos" w:hAnsi="Aptos"/>
              <w:bCs/>
            </w:rPr>
          </w:rPrChange>
        </w:rPr>
        <w:t>(</w:t>
      </w:r>
      <w:r w:rsidR="004C0767" w:rsidRPr="006E54B4">
        <w:rPr>
          <w:bCs/>
          <w:i/>
          <w:iCs/>
          <w:rPrChange w:id="1349" w:author="Chelsea Helion" w:date="2024-10-23T10:53:00Z">
            <w:rPr>
              <w:rFonts w:ascii="Aptos" w:hAnsi="Aptos"/>
              <w:bCs/>
              <w:i/>
              <w:iCs/>
            </w:rPr>
          </w:rPrChange>
        </w:rPr>
        <w:t>x</w:t>
      </w:r>
      <w:r w:rsidR="004C0767" w:rsidRPr="006E54B4">
        <w:rPr>
          <w:bCs/>
          <w:vertAlign w:val="superscript"/>
          <w:rPrChange w:id="1350" w:author="Chelsea Helion" w:date="2024-10-23T10:53:00Z">
            <w:rPr>
              <w:rFonts w:ascii="Aptos" w:hAnsi="Aptos"/>
              <w:bCs/>
              <w:vertAlign w:val="superscript"/>
            </w:rPr>
          </w:rPrChange>
        </w:rPr>
        <w:t>2</w:t>
      </w:r>
      <w:r w:rsidR="004C0767" w:rsidRPr="006E54B4">
        <w:rPr>
          <w:bCs/>
          <w:rPrChange w:id="1351" w:author="Chelsea Helion" w:date="2024-10-23T10:53:00Z">
            <w:rPr>
              <w:rFonts w:ascii="Aptos" w:hAnsi="Aptos"/>
              <w:bCs/>
            </w:rPr>
          </w:rPrChange>
        </w:rPr>
        <w:t xml:space="preserve"> (1, N = 980) = 1.1004, </w:t>
      </w:r>
      <w:r w:rsidR="004C0767" w:rsidRPr="006E54B4">
        <w:rPr>
          <w:bCs/>
          <w:i/>
          <w:iCs/>
          <w:rPrChange w:id="1352" w:author="Chelsea Helion" w:date="2024-10-23T10:53:00Z">
            <w:rPr>
              <w:rFonts w:ascii="Aptos" w:hAnsi="Aptos"/>
              <w:bCs/>
              <w:i/>
              <w:iCs/>
            </w:rPr>
          </w:rPrChange>
        </w:rPr>
        <w:t>p</w:t>
      </w:r>
      <w:r w:rsidR="004C0767" w:rsidRPr="006E54B4">
        <w:rPr>
          <w:bCs/>
          <w:rPrChange w:id="1353" w:author="Chelsea Helion" w:date="2024-10-23T10:53:00Z">
            <w:rPr>
              <w:rFonts w:ascii="Aptos" w:hAnsi="Aptos"/>
              <w:bCs/>
            </w:rPr>
          </w:rPrChange>
        </w:rPr>
        <w:t xml:space="preserve"> = 0.294). Though we could not demonstrate memory differences by condition with this analysis, scene recall variability was overall low, which may limit our power to detect significant differences. </w:t>
      </w:r>
      <w:del w:id="1354" w:author="Chelsea Helion" w:date="2024-10-25T21:22:00Z">
        <w:r w:rsidR="004C0767" w:rsidRPr="006E54B4" w:rsidDel="003F1AFF">
          <w:rPr>
            <w:bCs/>
            <w:rPrChange w:id="1355" w:author="Chelsea Helion" w:date="2024-10-23T10:53:00Z">
              <w:rPr>
                <w:rFonts w:ascii="Aptos" w:hAnsi="Aptos"/>
                <w:bCs/>
              </w:rPr>
            </w:rPrChange>
          </w:rPr>
          <w:delText xml:space="preserve">A </w:delText>
        </w:r>
        <w:r w:rsidR="00A77E81" w:rsidRPr="006E54B4" w:rsidDel="003F1AFF">
          <w:rPr>
            <w:bCs/>
            <w:rPrChange w:id="1356" w:author="Chelsea Helion" w:date="2024-10-23T10:53:00Z">
              <w:rPr>
                <w:rFonts w:ascii="Aptos" w:hAnsi="Aptos"/>
                <w:bCs/>
              </w:rPr>
            </w:rPrChange>
          </w:rPr>
          <w:delText xml:space="preserve">companion </w:delText>
        </w:r>
        <w:r w:rsidR="004C0767" w:rsidRPr="006E54B4" w:rsidDel="003F1AFF">
          <w:rPr>
            <w:bCs/>
            <w:rPrChange w:id="1357" w:author="Chelsea Helion" w:date="2024-10-23T10:53:00Z">
              <w:rPr>
                <w:rFonts w:ascii="Aptos" w:hAnsi="Aptos"/>
                <w:bCs/>
              </w:rPr>
            </w:rPrChange>
          </w:rPr>
          <w:delText xml:space="preserve">manuscript currently in preparation focused specifically upon memory in this experiment may be better suited to examine more granular (i.e., event details, episodic accuracy, etc.) facets of memory by condition. </w:delText>
        </w:r>
        <w:commentRangeEnd w:id="1341"/>
        <w:r w:rsidR="007C01F4" w:rsidDel="003F1AFF">
          <w:rPr>
            <w:rStyle w:val="CommentReference"/>
          </w:rPr>
          <w:commentReference w:id="1341"/>
        </w:r>
      </w:del>
    </w:p>
    <w:p w14:paraId="71A4EC42" w14:textId="3BE9C6A8" w:rsidR="004C0767" w:rsidRPr="006E54B4" w:rsidRDefault="004C0767" w:rsidP="004C0767">
      <w:pPr>
        <w:spacing w:line="240" w:lineRule="auto"/>
        <w:ind w:firstLine="720"/>
        <w:jc w:val="both"/>
        <w:rPr>
          <w:bCs/>
          <w:rPrChange w:id="1358" w:author="Chelsea Helion" w:date="2024-10-23T10:53:00Z">
            <w:rPr>
              <w:rFonts w:ascii="Aptos" w:hAnsi="Aptos"/>
              <w:bCs/>
            </w:rPr>
          </w:rPrChange>
        </w:rPr>
      </w:pPr>
      <w:r w:rsidRPr="006E54B4">
        <w:rPr>
          <w:bCs/>
          <w:rPrChange w:id="1359" w:author="Chelsea Helion" w:date="2024-10-23T10:53:00Z">
            <w:rPr>
              <w:rFonts w:ascii="Aptos" w:hAnsi="Aptos"/>
              <w:bCs/>
            </w:rPr>
          </w:rPrChange>
        </w:rPr>
        <w:t xml:space="preserve">Another noted trend was the activation of </w:t>
      </w:r>
      <w:ins w:id="1360" w:author="Chelsea Helion" w:date="2024-10-25T21:20:00Z">
        <w:r w:rsidR="003F1AFF">
          <w:rPr>
            <w:bCs/>
          </w:rPr>
          <w:t xml:space="preserve">distinct areas of the </w:t>
        </w:r>
      </w:ins>
      <w:r w:rsidRPr="006E54B4">
        <w:rPr>
          <w:bCs/>
          <w:rPrChange w:id="1361" w:author="Chelsea Helion" w:date="2024-10-23T10:53:00Z">
            <w:rPr>
              <w:rFonts w:ascii="Aptos" w:hAnsi="Aptos"/>
              <w:bCs/>
            </w:rPr>
          </w:rPrChange>
        </w:rPr>
        <w:t xml:space="preserve">control </w:t>
      </w:r>
      <w:del w:id="1362" w:author="Chelsea Helion" w:date="2024-10-25T21:20:00Z">
        <w:r w:rsidRPr="006E54B4" w:rsidDel="003F1AFF">
          <w:rPr>
            <w:bCs/>
            <w:rPrChange w:id="1363" w:author="Chelsea Helion" w:date="2024-10-23T10:53:00Z">
              <w:rPr>
                <w:rFonts w:ascii="Aptos" w:hAnsi="Aptos"/>
                <w:bCs/>
              </w:rPr>
            </w:rPrChange>
          </w:rPr>
          <w:delText xml:space="preserve">network C </w:delText>
        </w:r>
      </w:del>
      <w:r w:rsidRPr="006E54B4">
        <w:rPr>
          <w:bCs/>
          <w:rPrChange w:id="1364" w:author="Chelsea Helion" w:date="2024-10-23T10:53:00Z">
            <w:rPr>
              <w:rFonts w:ascii="Aptos" w:hAnsi="Aptos"/>
              <w:bCs/>
            </w:rPr>
          </w:rPrChange>
        </w:rPr>
        <w:t>and salience network</w:t>
      </w:r>
      <w:ins w:id="1365" w:author="Chelsea Helion" w:date="2024-10-25T21:20:00Z">
        <w:r w:rsidR="003F1AFF">
          <w:rPr>
            <w:bCs/>
          </w:rPr>
          <w:t>s</w:t>
        </w:r>
      </w:ins>
      <w:del w:id="1366" w:author="Chelsea Helion" w:date="2024-10-25T21:20:00Z">
        <w:r w:rsidRPr="006E54B4" w:rsidDel="003F1AFF">
          <w:rPr>
            <w:bCs/>
            <w:rPrChange w:id="1367" w:author="Chelsea Helion" w:date="2024-10-23T10:53:00Z">
              <w:rPr>
                <w:rFonts w:ascii="Aptos" w:hAnsi="Aptos"/>
                <w:bCs/>
              </w:rPr>
            </w:rPrChange>
          </w:rPr>
          <w:delText xml:space="preserve"> A</w:delText>
        </w:r>
      </w:del>
      <w:r w:rsidRPr="006E54B4">
        <w:rPr>
          <w:bCs/>
          <w:rPrChange w:id="1368" w:author="Chelsea Helion" w:date="2024-10-23T10:53:00Z">
            <w:rPr>
              <w:rFonts w:ascii="Aptos" w:hAnsi="Aptos"/>
              <w:bCs/>
            </w:rPr>
          </w:rPrChange>
        </w:rPr>
        <w:t xml:space="preserve"> within the expressive rating and non-rating contrast, but not </w:t>
      </w:r>
      <w:ins w:id="1369" w:author="Chelsea Helion" w:date="2024-10-25T21:20:00Z">
        <w:r w:rsidR="003F1AFF">
          <w:rPr>
            <w:bCs/>
          </w:rPr>
          <w:t xml:space="preserve">within </w:t>
        </w:r>
      </w:ins>
      <w:r w:rsidRPr="006E54B4">
        <w:rPr>
          <w:bCs/>
          <w:rPrChange w:id="1370" w:author="Chelsea Helion" w:date="2024-10-23T10:53:00Z">
            <w:rPr>
              <w:rFonts w:ascii="Aptos" w:hAnsi="Aptos"/>
              <w:bCs/>
            </w:rPr>
          </w:rPrChange>
        </w:rPr>
        <w:t xml:space="preserve">the expressive rating and reflective </w:t>
      </w:r>
      <w:del w:id="1371" w:author="Chelsea Helion" w:date="2024-10-25T21:20:00Z">
        <w:r w:rsidRPr="006E54B4" w:rsidDel="003F1AFF">
          <w:rPr>
            <w:bCs/>
            <w:rPrChange w:id="1372" w:author="Chelsea Helion" w:date="2024-10-23T10:53:00Z">
              <w:rPr>
                <w:rFonts w:ascii="Aptos" w:hAnsi="Aptos"/>
                <w:bCs/>
              </w:rPr>
            </w:rPrChange>
          </w:rPr>
          <w:delText>non-rating</w:delText>
        </w:r>
      </w:del>
      <w:ins w:id="1373" w:author="Chelsea Helion" w:date="2024-10-25T21:20:00Z">
        <w:r w:rsidR="003F1AFF">
          <w:rPr>
            <w:bCs/>
          </w:rPr>
          <w:t>viewing</w:t>
        </w:r>
      </w:ins>
      <w:r w:rsidRPr="006E54B4">
        <w:rPr>
          <w:bCs/>
          <w:rPrChange w:id="1374" w:author="Chelsea Helion" w:date="2024-10-23T10:53:00Z">
            <w:rPr>
              <w:rFonts w:ascii="Aptos" w:hAnsi="Aptos"/>
              <w:bCs/>
            </w:rPr>
          </w:rPrChange>
        </w:rPr>
        <w:t xml:space="preserve"> contrast. </w:t>
      </w:r>
      <w:del w:id="1375" w:author="Chelsea Helion" w:date="2024-10-25T21:20:00Z">
        <w:r w:rsidRPr="006E54B4" w:rsidDel="003F1AFF">
          <w:rPr>
            <w:bCs/>
            <w:rPrChange w:id="1376" w:author="Chelsea Helion" w:date="2024-10-23T10:53:00Z">
              <w:rPr>
                <w:rFonts w:ascii="Aptos" w:hAnsi="Aptos"/>
                <w:bCs/>
              </w:rPr>
            </w:rPrChange>
          </w:rPr>
          <w:delText xml:space="preserve">With the exception of these two networks, network activation was otherwise mirrored between these two contrasts. </w:delText>
        </w:r>
      </w:del>
      <w:del w:id="1377" w:author="Chelsea Helion" w:date="2024-10-25T21:21:00Z">
        <w:r w:rsidRPr="006E54B4" w:rsidDel="003F1AFF">
          <w:rPr>
            <w:bCs/>
            <w:rPrChange w:id="1378" w:author="Chelsea Helion" w:date="2024-10-23T10:53:00Z">
              <w:rPr>
                <w:rFonts w:ascii="Aptos" w:hAnsi="Aptos"/>
                <w:bCs/>
              </w:rPr>
            </w:rPrChange>
          </w:rPr>
          <w:delText>The activation of control network C and salience network A, again,</w:delText>
        </w:r>
      </w:del>
      <w:ins w:id="1379" w:author="Chelsea Helion" w:date="2024-10-25T21:21:00Z">
        <w:r w:rsidR="003F1AFF">
          <w:rPr>
            <w:bCs/>
          </w:rPr>
          <w:t>This</w:t>
        </w:r>
      </w:ins>
      <w:r w:rsidRPr="006E54B4">
        <w:rPr>
          <w:bCs/>
          <w:rPrChange w:id="1380" w:author="Chelsea Helion" w:date="2024-10-23T10:53:00Z">
            <w:rPr>
              <w:rFonts w:ascii="Aptos" w:hAnsi="Aptos"/>
              <w:bCs/>
            </w:rPr>
          </w:rPrChange>
        </w:rPr>
        <w:t xml:space="preserve"> suggests the need for flexible behavioral regulation under changing conditions and bottom-up salience detection</w:t>
      </w:r>
      <w:ins w:id="1381" w:author="Chelsea Helion" w:date="2024-10-25T21:21:00Z">
        <w:r w:rsidR="003F1AFF">
          <w:rPr>
            <w:bCs/>
          </w:rPr>
          <w:t xml:space="preserve"> when tasked with explicitly rating subjective experience</w:t>
        </w:r>
      </w:ins>
      <w:r w:rsidRPr="006E54B4">
        <w:rPr>
          <w:bCs/>
          <w:rPrChange w:id="1382" w:author="Chelsea Helion" w:date="2024-10-23T10:53:00Z">
            <w:rPr>
              <w:rFonts w:ascii="Aptos" w:hAnsi="Aptos"/>
              <w:bCs/>
            </w:rPr>
          </w:rPrChange>
        </w:rPr>
        <w:t xml:space="preserve"> </w:t>
      </w:r>
      <w:r w:rsidR="00F209AB" w:rsidRPr="006E54B4">
        <w:rPr>
          <w:bCs/>
          <w:rPrChange w:id="1383" w:author="Chelsea Helion" w:date="2024-10-23T10:53:00Z">
            <w:rPr>
              <w:rFonts w:ascii="Aptos" w:hAnsi="Aptos"/>
              <w:bCs/>
            </w:rPr>
          </w:rPrChange>
        </w:rPr>
        <w:fldChar w:fldCharType="begin"/>
      </w:r>
      <w:r w:rsidR="00EC62AD">
        <w:rPr>
          <w:bCs/>
        </w:rPr>
        <w:instrText xml:space="preserve"> ADDIN ZOTERO_ITEM CSL_CITATION {"citationID":"SH97KzVp","properties":{"formattedCitation":"(Power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6E54B4">
        <w:rPr>
          <w:bCs/>
          <w:rPrChange w:id="1384" w:author="Chelsea Helion" w:date="2024-10-23T10:53:00Z">
            <w:rPr>
              <w:rFonts w:ascii="Aptos" w:hAnsi="Aptos"/>
              <w:bCs/>
            </w:rPr>
          </w:rPrChange>
        </w:rPr>
        <w:fldChar w:fldCharType="separate"/>
      </w:r>
      <w:r w:rsidR="00F209AB" w:rsidRPr="006E54B4">
        <w:rPr>
          <w:rPrChange w:id="1385" w:author="Chelsea Helion" w:date="2024-10-23T10:53:00Z">
            <w:rPr>
              <w:rFonts w:ascii="Aptos" w:hAnsi="Aptos"/>
            </w:rPr>
          </w:rPrChange>
        </w:rPr>
        <w:t>(Power et al., 2011; Yeo et al., 2011)</w:t>
      </w:r>
      <w:r w:rsidR="00F209AB" w:rsidRPr="006E54B4">
        <w:rPr>
          <w:bCs/>
          <w:rPrChange w:id="1386" w:author="Chelsea Helion" w:date="2024-10-23T10:53:00Z">
            <w:rPr>
              <w:rFonts w:ascii="Aptos" w:hAnsi="Aptos"/>
              <w:bCs/>
            </w:rPr>
          </w:rPrChange>
        </w:rPr>
        <w:fldChar w:fldCharType="end"/>
      </w:r>
      <w:r w:rsidRPr="006E54B4">
        <w:rPr>
          <w:bCs/>
          <w:rPrChange w:id="1387" w:author="Chelsea Helion" w:date="2024-10-23T10:53:00Z">
            <w:rPr>
              <w:rFonts w:ascii="Aptos" w:hAnsi="Aptos"/>
              <w:bCs/>
            </w:rPr>
          </w:rPrChange>
        </w:rPr>
        <w:t>. This ma</w:t>
      </w:r>
      <w:r w:rsidR="008E6275" w:rsidRPr="006E54B4">
        <w:rPr>
          <w:bCs/>
          <w:rPrChange w:id="1388" w:author="Chelsea Helion" w:date="2024-10-23T10:53:00Z">
            <w:rPr>
              <w:rFonts w:ascii="Aptos" w:hAnsi="Aptos"/>
              <w:bCs/>
            </w:rPr>
          </w:rPrChange>
        </w:rPr>
        <w:t>y</w:t>
      </w:r>
      <w:r w:rsidRPr="006E54B4">
        <w:rPr>
          <w:bCs/>
          <w:rPrChange w:id="1389" w:author="Chelsea Helion" w:date="2024-10-23T10:53:00Z">
            <w:rPr>
              <w:rFonts w:ascii="Aptos" w:hAnsi="Aptos"/>
              <w:bCs/>
            </w:rPr>
          </w:rPrChange>
        </w:rPr>
        <w:t xml:space="preserve"> represent </w:t>
      </w:r>
      <w:r w:rsidRPr="006E54B4">
        <w:rPr>
          <w:bCs/>
          <w:rPrChange w:id="1390" w:author="Chelsea Helion" w:date="2024-10-23T10:53:00Z">
            <w:rPr>
              <w:rFonts w:ascii="Aptos" w:hAnsi="Aptos"/>
              <w:bCs/>
            </w:rPr>
          </w:rPrChange>
        </w:rPr>
        <w:lastRenderedPageBreak/>
        <w:t xml:space="preserve">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1391"/>
      <w:r w:rsidRPr="006E54B4">
        <w:rPr>
          <w:bCs/>
          <w:rPrChange w:id="1392" w:author="Chelsea Helion" w:date="2024-10-23T10:53:00Z">
            <w:rPr>
              <w:rFonts w:ascii="Aptos" w:hAnsi="Aptos"/>
              <w:bCs/>
            </w:rPr>
          </w:rPrChange>
        </w:rPr>
        <w:t xml:space="preserve">As previously noted, most regions activated within the reflective non-rating and expressive rating contrast were also activated within the expressive non-rating and </w:t>
      </w:r>
      <w:ins w:id="1393" w:author="Chelsea Helion" w:date="2024-10-25T21:26:00Z">
        <w:r w:rsidR="003F1AFF">
          <w:rPr>
            <w:bCs/>
          </w:rPr>
          <w:t xml:space="preserve">expressive </w:t>
        </w:r>
      </w:ins>
      <w:r w:rsidRPr="006E54B4">
        <w:rPr>
          <w:bCs/>
          <w:rPrChange w:id="1394" w:author="Chelsea Helion" w:date="2024-10-23T10:53:00Z">
            <w:rPr>
              <w:rFonts w:ascii="Aptos" w:hAnsi="Aptos"/>
              <w:bCs/>
            </w:rPr>
          </w:rPrChange>
        </w:rPr>
        <w:t xml:space="preserve">rating contrast with the noted exception of sensory processing regions. </w:t>
      </w:r>
      <w:commentRangeEnd w:id="1391"/>
      <w:r w:rsidR="003F1AFF">
        <w:rPr>
          <w:rStyle w:val="CommentReference"/>
        </w:rPr>
        <w:commentReference w:id="1391"/>
      </w:r>
      <w:r w:rsidRPr="006E54B4">
        <w:rPr>
          <w:bCs/>
          <w:rPrChange w:id="1395" w:author="Chelsea Helion" w:date="2024-10-23T10:53:00Z">
            <w:rPr>
              <w:rFonts w:ascii="Aptos" w:hAnsi="Aptos"/>
              <w:bCs/>
            </w:rPr>
          </w:rPrChange>
        </w:rPr>
        <w:t>Elevated activation in sensory regions might be interpreted as more focused or broader attention to audio or video features of the stimulus while reflectively, not expressively, viewing</w:t>
      </w:r>
      <w:r w:rsidR="008E6275" w:rsidRPr="006E54B4">
        <w:rPr>
          <w:bCs/>
          <w:rPrChange w:id="1396" w:author="Chelsea Helion" w:date="2024-10-23T10:53:00Z">
            <w:rPr>
              <w:rFonts w:ascii="Aptos" w:hAnsi="Aptos"/>
              <w:bCs/>
            </w:rPr>
          </w:rPrChange>
        </w:rPr>
        <w:t xml:space="preserve"> </w:t>
      </w:r>
      <w:r w:rsidR="005466D0" w:rsidRPr="006E54B4">
        <w:rPr>
          <w:bCs/>
          <w:rPrChange w:id="1397" w:author="Chelsea Helion" w:date="2024-10-23T10:53:00Z">
            <w:rPr>
              <w:rFonts w:ascii="Aptos" w:hAnsi="Aptos"/>
              <w:bCs/>
            </w:rPr>
          </w:rPrChange>
        </w:rPr>
        <w:fldChar w:fldCharType="begin"/>
      </w:r>
      <w:r w:rsidR="00EC62AD">
        <w:rPr>
          <w:bCs/>
        </w:rPr>
        <w:instrText xml:space="preserve"> ADDIN ZOTERO_ITEM CSL_CITATION {"citationID":"StiEtIGC","properties":{"formattedCitation":"(Posner &amp; Petersen, 1990)","plainCitation":"(Posner &amp; Petersen, 1990)","noteIndex":0},"citationItems":[{"id":18155,"uris":["http://zotero.org/users/6239255/items/68XCT968"],"itemData":{"id":18155,"type":"article-journal","container-title":"Annual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6E54B4">
        <w:rPr>
          <w:bCs/>
          <w:rPrChange w:id="1398" w:author="Chelsea Helion" w:date="2024-10-23T10:53:00Z">
            <w:rPr>
              <w:rFonts w:ascii="Aptos" w:hAnsi="Aptos"/>
              <w:bCs/>
            </w:rPr>
          </w:rPrChange>
        </w:rPr>
        <w:fldChar w:fldCharType="separate"/>
      </w:r>
      <w:r w:rsidR="005466D0" w:rsidRPr="006E54B4">
        <w:rPr>
          <w:rPrChange w:id="1399" w:author="Chelsea Helion" w:date="2024-10-23T10:53:00Z">
            <w:rPr>
              <w:rFonts w:ascii="Aptos" w:hAnsi="Aptos"/>
            </w:rPr>
          </w:rPrChange>
        </w:rPr>
        <w:t>(Posner &amp; Petersen, 1990)</w:t>
      </w:r>
      <w:r w:rsidR="005466D0" w:rsidRPr="006E54B4">
        <w:rPr>
          <w:bCs/>
          <w:rPrChange w:id="1400" w:author="Chelsea Helion" w:date="2024-10-23T10:53:00Z">
            <w:rPr>
              <w:rFonts w:ascii="Aptos" w:hAnsi="Aptos"/>
              <w:bCs/>
            </w:rPr>
          </w:rPrChange>
        </w:rPr>
        <w:fldChar w:fldCharType="end"/>
      </w:r>
      <w:r w:rsidRPr="006E54B4">
        <w:rPr>
          <w:bCs/>
          <w:rPrChange w:id="1401" w:author="Chelsea Helion" w:date="2024-10-23T10:53:00Z">
            <w:rPr>
              <w:rFonts w:ascii="Aptos" w:hAnsi="Aptos"/>
              <w:bCs/>
            </w:rPr>
          </w:rPrChange>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6E54B4">
        <w:rPr>
          <w:bCs/>
          <w:rPrChange w:id="1402" w:author="Chelsea Helion" w:date="2024-10-23T10:53:00Z">
            <w:rPr>
              <w:rFonts w:ascii="Aptos" w:hAnsi="Aptos"/>
              <w:bCs/>
            </w:rPr>
          </w:rPrChange>
        </w:rPr>
        <w:fldChar w:fldCharType="begin"/>
      </w:r>
      <w:r w:rsidR="00EC62AD">
        <w:rPr>
          <w:bCs/>
        </w:rPr>
        <w:instrText xml:space="preserve"> ADDIN ZOTERO_ITEM CSL_CITATION {"citationID":"rjNqfnm2","properties":{"formattedCitation":"(Kong et al., 2019; Laumann et al., 2015; Mueller et al., 2013)","plainCitation":"(Kong et al., 2019; Laumann et al., 2015; Mueller et al., 2013)","noteIndex":0},"citationItems":[{"id":18119,"uris":["http://zotero.org/users/6239255/items/TJQDNGZX"],"itemData":{"id":18119,"type":"article-journal","abstract":"Resting-state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6E54B4">
        <w:rPr>
          <w:bCs/>
          <w:rPrChange w:id="1403" w:author="Chelsea Helion" w:date="2024-10-23T10:53:00Z">
            <w:rPr>
              <w:rFonts w:ascii="Aptos" w:hAnsi="Aptos"/>
              <w:bCs/>
            </w:rPr>
          </w:rPrChange>
        </w:rPr>
        <w:fldChar w:fldCharType="separate"/>
      </w:r>
      <w:r w:rsidR="00446140" w:rsidRPr="006E54B4">
        <w:rPr>
          <w:rPrChange w:id="1404" w:author="Chelsea Helion" w:date="2024-10-23T10:53:00Z">
            <w:rPr>
              <w:rFonts w:ascii="Aptos" w:hAnsi="Aptos"/>
            </w:rPr>
          </w:rPrChange>
        </w:rPr>
        <w:t>(Kong et al., 2019; Laumann et al., 2015; Mueller et al., 2013)</w:t>
      </w:r>
      <w:r w:rsidR="00446140" w:rsidRPr="006E54B4">
        <w:rPr>
          <w:bCs/>
          <w:rPrChange w:id="1405" w:author="Chelsea Helion" w:date="2024-10-23T10:53:00Z">
            <w:rPr>
              <w:rFonts w:ascii="Aptos" w:hAnsi="Aptos"/>
              <w:bCs/>
            </w:rPr>
          </w:rPrChange>
        </w:rPr>
        <w:fldChar w:fldCharType="end"/>
      </w:r>
      <w:r w:rsidRPr="006E54B4">
        <w:rPr>
          <w:bCs/>
          <w:rPrChange w:id="1406" w:author="Chelsea Helion" w:date="2024-10-23T10:53:00Z">
            <w:rPr>
              <w:rFonts w:ascii="Aptos" w:hAnsi="Aptos"/>
              <w:bCs/>
            </w:rPr>
          </w:rPrChange>
        </w:rPr>
        <w:t>. As such, statistically significant activation under between subject contrasts, but not within subject contrasts, may simply reflect reduced between-subject activation variability.</w:t>
      </w:r>
    </w:p>
    <w:p w14:paraId="02DDBBDC" w14:textId="4DD4333F" w:rsidR="00DE0869" w:rsidRPr="006E54B4" w:rsidRDefault="004C0767" w:rsidP="008D4759">
      <w:pPr>
        <w:spacing w:line="240" w:lineRule="auto"/>
        <w:ind w:firstLine="720"/>
        <w:jc w:val="both"/>
        <w:rPr>
          <w:bCs/>
          <w:rPrChange w:id="1407" w:author="Chelsea Helion" w:date="2024-10-23T10:53:00Z">
            <w:rPr>
              <w:rFonts w:ascii="Aptos" w:hAnsi="Aptos"/>
              <w:bCs/>
            </w:rPr>
          </w:rPrChange>
        </w:rPr>
      </w:pPr>
      <w:r w:rsidRPr="006E54B4">
        <w:rPr>
          <w:bCs/>
          <w:rPrChange w:id="1408" w:author="Chelsea Helion" w:date="2024-10-23T10:53:00Z">
            <w:rPr>
              <w:rFonts w:ascii="Aptos" w:hAnsi="Aptos"/>
              <w:bCs/>
            </w:rPr>
          </w:rPrChange>
        </w:rPr>
        <w:t xml:space="preserve">We hypothesized that expressive rating would yield significantly greater </w:t>
      </w:r>
      <w:proofErr w:type="spellStart"/>
      <w:r w:rsidRPr="006E54B4">
        <w:rPr>
          <w:bCs/>
          <w:rPrChange w:id="1409" w:author="Chelsea Helion" w:date="2024-10-23T10:53:00Z">
            <w:rPr>
              <w:rFonts w:ascii="Aptos" w:hAnsi="Aptos"/>
              <w:bCs/>
            </w:rPr>
          </w:rPrChange>
        </w:rPr>
        <w:t>dACC</w:t>
      </w:r>
      <w:proofErr w:type="spellEnd"/>
      <w:r w:rsidRPr="006E54B4">
        <w:rPr>
          <w:bCs/>
          <w:rPrChange w:id="1410" w:author="Chelsea Helion" w:date="2024-10-23T10:53:00Z">
            <w:rPr>
              <w:rFonts w:ascii="Aptos" w:hAnsi="Aptos"/>
              <w:bCs/>
            </w:rPr>
          </w:rPrChange>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6E54B4">
        <w:rPr>
          <w:bCs/>
          <w:rPrChange w:id="1411" w:author="Chelsea Helion" w:date="2024-10-23T10:53:00Z">
            <w:rPr>
              <w:rFonts w:ascii="Aptos" w:hAnsi="Aptos"/>
              <w:bCs/>
            </w:rPr>
          </w:rPrChange>
        </w:rPr>
        <w:t>dACC</w:t>
      </w:r>
      <w:proofErr w:type="spellEnd"/>
      <w:r w:rsidRPr="006E54B4">
        <w:rPr>
          <w:bCs/>
          <w:rPrChange w:id="1412" w:author="Chelsea Helion" w:date="2024-10-23T10:53:00Z">
            <w:rPr>
              <w:rFonts w:ascii="Aptos" w:hAnsi="Aptos"/>
              <w:bCs/>
            </w:rPr>
          </w:rPrChange>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6E54B4">
        <w:rPr>
          <w:bCs/>
          <w:rPrChange w:id="1413" w:author="Chelsea Helion" w:date="2024-10-23T10:53:00Z">
            <w:rPr>
              <w:rFonts w:ascii="Aptos" w:hAnsi="Aptos"/>
              <w:bCs/>
            </w:rPr>
          </w:rPrChange>
        </w:rPr>
        <w:t xml:space="preserve"> which </w:t>
      </w:r>
      <w:r w:rsidRPr="006E54B4">
        <w:rPr>
          <w:bCs/>
          <w:rPrChange w:id="1414" w:author="Chelsea Helion" w:date="2024-10-23T10:53:00Z">
            <w:rPr>
              <w:rFonts w:ascii="Aptos" w:hAnsi="Aptos"/>
              <w:bCs/>
            </w:rPr>
          </w:rPrChange>
        </w:rPr>
        <w:t xml:space="preserve">found that increased rating behavior positively correlated with increased </w:t>
      </w:r>
      <w:proofErr w:type="spellStart"/>
      <w:r w:rsidRPr="006E54B4">
        <w:rPr>
          <w:bCs/>
          <w:rPrChange w:id="1415" w:author="Chelsea Helion" w:date="2024-10-23T10:53:00Z">
            <w:rPr>
              <w:rFonts w:ascii="Aptos" w:hAnsi="Aptos"/>
              <w:bCs/>
            </w:rPr>
          </w:rPrChange>
        </w:rPr>
        <w:t>dACC</w:t>
      </w:r>
      <w:proofErr w:type="spellEnd"/>
      <w:r w:rsidRPr="006E54B4">
        <w:rPr>
          <w:bCs/>
          <w:rPrChange w:id="1416" w:author="Chelsea Helion" w:date="2024-10-23T10:53:00Z">
            <w:rPr>
              <w:rFonts w:ascii="Aptos" w:hAnsi="Aptos"/>
              <w:bCs/>
            </w:rPr>
          </w:rPrChange>
        </w:rPr>
        <w:t xml:space="preserve"> activity</w:t>
      </w:r>
      <w:r w:rsidR="00A77E81" w:rsidRPr="006E54B4">
        <w:rPr>
          <w:bCs/>
          <w:rPrChange w:id="1417" w:author="Chelsea Helion" w:date="2024-10-23T10:53:00Z">
            <w:rPr>
              <w:rFonts w:ascii="Aptos" w:hAnsi="Aptos"/>
              <w:bCs/>
            </w:rPr>
          </w:rPrChange>
        </w:rPr>
        <w:t xml:space="preserve">. </w:t>
      </w:r>
      <w:ins w:id="1418" w:author="Chelsea Helion" w:date="2024-10-25T21:28:00Z">
        <w:r w:rsidR="003F1AFF">
          <w:rPr>
            <w:bCs/>
          </w:rPr>
          <w:t xml:space="preserve"> </w:t>
        </w:r>
      </w:ins>
      <w:r w:rsidR="00A77E81" w:rsidRPr="006E54B4">
        <w:rPr>
          <w:bCs/>
          <w:rPrChange w:id="1419" w:author="Chelsea Helion" w:date="2024-10-23T10:53:00Z">
            <w:rPr>
              <w:rFonts w:ascii="Aptos" w:hAnsi="Aptos"/>
              <w:bCs/>
            </w:rPr>
          </w:rPrChange>
        </w:rPr>
        <w:t>T</w:t>
      </w:r>
      <w:r w:rsidRPr="006E54B4">
        <w:rPr>
          <w:bCs/>
          <w:rPrChange w:id="1420" w:author="Chelsea Helion" w:date="2024-10-23T10:53:00Z">
            <w:rPr>
              <w:rFonts w:ascii="Aptos" w:hAnsi="Aptos"/>
              <w:bCs/>
            </w:rPr>
          </w:rPrChange>
        </w:rPr>
        <w:t>he contrast between reflective and expressive non-rating</w:t>
      </w:r>
      <w:r w:rsidR="00A77E81" w:rsidRPr="006E54B4">
        <w:rPr>
          <w:bCs/>
          <w:rPrChange w:id="1421" w:author="Chelsea Helion" w:date="2024-10-23T10:53:00Z">
            <w:rPr>
              <w:rFonts w:ascii="Aptos" w:hAnsi="Aptos"/>
              <w:bCs/>
            </w:rPr>
          </w:rPrChange>
        </w:rPr>
        <w:t xml:space="preserve"> f</w:t>
      </w:r>
      <w:r w:rsidRPr="006E54B4">
        <w:rPr>
          <w:bCs/>
          <w:rPrChange w:id="1422" w:author="Chelsea Helion" w:date="2024-10-23T10:53:00Z">
            <w:rPr>
              <w:rFonts w:ascii="Aptos" w:hAnsi="Aptos"/>
              <w:bCs/>
            </w:rPr>
          </w:rPrChange>
        </w:rPr>
        <w:t xml:space="preserve">ound greater activation of some task-related regions, including the </w:t>
      </w:r>
      <w:proofErr w:type="spellStart"/>
      <w:r w:rsidRPr="006E54B4">
        <w:rPr>
          <w:bCs/>
          <w:rPrChange w:id="1423" w:author="Chelsea Helion" w:date="2024-10-23T10:53:00Z">
            <w:rPr>
              <w:rFonts w:ascii="Aptos" w:hAnsi="Aptos"/>
              <w:bCs/>
            </w:rPr>
          </w:rPrChange>
        </w:rPr>
        <w:t>dPFC</w:t>
      </w:r>
      <w:proofErr w:type="spellEnd"/>
      <w:r w:rsidRPr="006E54B4">
        <w:rPr>
          <w:bCs/>
          <w:rPrChange w:id="1424" w:author="Chelsea Helion" w:date="2024-10-23T10:53:00Z">
            <w:rPr>
              <w:rFonts w:ascii="Aptos" w:hAnsi="Aptos"/>
              <w:bCs/>
            </w:rPr>
          </w:rPrChange>
        </w:rPr>
        <w:t>, IPL, and SMG, under reflective viewing</w:t>
      </w:r>
      <w:r w:rsidR="00A77E81" w:rsidRPr="006E54B4">
        <w:rPr>
          <w:bCs/>
          <w:rPrChange w:id="1425" w:author="Chelsea Helion" w:date="2024-10-23T10:53:00Z">
            <w:rPr>
              <w:rFonts w:ascii="Aptos" w:hAnsi="Aptos"/>
              <w:bCs/>
            </w:rPr>
          </w:rPrChange>
        </w:rPr>
        <w:t>, which also supports this interpretation</w:t>
      </w:r>
      <w:r w:rsidRPr="006E54B4">
        <w:rPr>
          <w:bCs/>
          <w:rPrChange w:id="1426" w:author="Chelsea Helion" w:date="2024-10-23T10:53:00Z">
            <w:rPr>
              <w:rFonts w:ascii="Aptos" w:hAnsi="Aptos"/>
              <w:bCs/>
            </w:rPr>
          </w:rPrChange>
        </w:rPr>
        <w:t xml:space="preserve">. This ACC activation also differs notably from what the </w:t>
      </w:r>
      <w:ins w:id="1427" w:author="Chelsea Helion" w:date="2024-10-25T21:28:00Z">
        <w:r w:rsidR="003F1AFF">
          <w:rPr>
            <w:bCs/>
          </w:rPr>
          <w:t>N</w:t>
        </w:r>
      </w:ins>
      <w:del w:id="1428" w:author="Chelsea Helion" w:date="2024-10-25T21:28:00Z">
        <w:r w:rsidRPr="006E54B4" w:rsidDel="003F1AFF">
          <w:rPr>
            <w:bCs/>
            <w:rPrChange w:id="1429" w:author="Chelsea Helion" w:date="2024-10-23T10:53:00Z">
              <w:rPr>
                <w:rFonts w:ascii="Aptos" w:hAnsi="Aptos"/>
                <w:bCs/>
              </w:rPr>
            </w:rPrChange>
          </w:rPr>
          <w:delText>n</w:delText>
        </w:r>
      </w:del>
      <w:r w:rsidRPr="006E54B4">
        <w:rPr>
          <w:bCs/>
          <w:rPrChange w:id="1430" w:author="Chelsea Helion" w:date="2024-10-23T10:53:00Z">
            <w:rPr>
              <w:rFonts w:ascii="Aptos" w:hAnsi="Aptos"/>
              <w:bCs/>
            </w:rPr>
          </w:rPrChange>
        </w:rPr>
        <w:t xml:space="preserve">eurosynth meta-analysis suggested might activate while rating, as the portions of the ACC that were active in that analysis (i.e., pregenual and </w:t>
      </w:r>
      <w:proofErr w:type="spellStart"/>
      <w:r w:rsidRPr="006E54B4">
        <w:rPr>
          <w:bCs/>
          <w:rPrChange w:id="1431" w:author="Chelsea Helion" w:date="2024-10-23T10:53:00Z">
            <w:rPr>
              <w:rFonts w:ascii="Aptos" w:hAnsi="Aptos"/>
              <w:bCs/>
            </w:rPr>
          </w:rPrChange>
        </w:rPr>
        <w:t>subgenual</w:t>
      </w:r>
      <w:proofErr w:type="spellEnd"/>
      <w:r w:rsidRPr="006E54B4">
        <w:rPr>
          <w:bCs/>
          <w:rPrChange w:id="1432" w:author="Chelsea Helion" w:date="2024-10-23T10:53:00Z">
            <w:rPr>
              <w:rFonts w:ascii="Aptos" w:hAnsi="Aptos"/>
              <w:bCs/>
            </w:rPr>
          </w:rPrChange>
        </w:rPr>
        <w:t xml:space="preserve"> ACC) would reflect altered emotional responses</w:t>
      </w:r>
      <w:r w:rsidR="008E6275" w:rsidRPr="006E54B4">
        <w:rPr>
          <w:bCs/>
          <w:rPrChange w:id="1433" w:author="Chelsea Helion" w:date="2024-10-23T10:53:00Z">
            <w:rPr>
              <w:rFonts w:ascii="Aptos" w:hAnsi="Aptos"/>
              <w:bCs/>
            </w:rPr>
          </w:rPrChange>
        </w:rPr>
        <w:t xml:space="preserve"> </w:t>
      </w:r>
      <w:r w:rsidR="005466D0" w:rsidRPr="006E54B4">
        <w:rPr>
          <w:bCs/>
          <w:rPrChange w:id="1434" w:author="Chelsea Helion" w:date="2024-10-23T10:53:00Z">
            <w:rPr>
              <w:rFonts w:ascii="Aptos" w:hAnsi="Aptos"/>
              <w:bCs/>
            </w:rPr>
          </w:rPrChange>
        </w:rPr>
        <w:fldChar w:fldCharType="begin"/>
      </w:r>
      <w:r w:rsidR="00EC62AD">
        <w:rPr>
          <w:bCs/>
        </w:rPr>
        <w:instrText xml:space="preserve"> ADDIN ZOTERO_ITEM CSL_CITATION {"citationID":"e6yXAfm5","properties":{"formattedCitation":"(Etkin et al., 2011)","plainCitation":"(Etkin et al., 2011)","noteIndex":0},"citationItems":[{"id":18183,"uris":["http://zotero.org/users/6239255/items/ECRZQ2M5"],"itemData":{"id":18183,"type":"article-journal","abstract":"Negative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6E54B4">
        <w:rPr>
          <w:bCs/>
          <w:rPrChange w:id="1435" w:author="Chelsea Helion" w:date="2024-10-23T10:53:00Z">
            <w:rPr>
              <w:rFonts w:ascii="Aptos" w:hAnsi="Aptos"/>
              <w:bCs/>
            </w:rPr>
          </w:rPrChange>
        </w:rPr>
        <w:fldChar w:fldCharType="separate"/>
      </w:r>
      <w:r w:rsidR="00227A75" w:rsidRPr="006E54B4">
        <w:rPr>
          <w:rPrChange w:id="1436" w:author="Chelsea Helion" w:date="2024-10-23T10:53:00Z">
            <w:rPr>
              <w:rFonts w:ascii="Aptos" w:hAnsi="Aptos"/>
            </w:rPr>
          </w:rPrChange>
        </w:rPr>
        <w:t>(Etkin et al., 2011)</w:t>
      </w:r>
      <w:r w:rsidR="005466D0" w:rsidRPr="006E54B4">
        <w:rPr>
          <w:bCs/>
          <w:rPrChange w:id="1437" w:author="Chelsea Helion" w:date="2024-10-23T10:53:00Z">
            <w:rPr>
              <w:rFonts w:ascii="Aptos" w:hAnsi="Aptos"/>
              <w:bCs/>
            </w:rPr>
          </w:rPrChange>
        </w:rPr>
        <w:fldChar w:fldCharType="end"/>
      </w:r>
      <w:r w:rsidRPr="006E54B4">
        <w:rPr>
          <w:bCs/>
          <w:rPrChange w:id="1438" w:author="Chelsea Helion" w:date="2024-10-23T10:53:00Z">
            <w:rPr>
              <w:rFonts w:ascii="Aptos" w:hAnsi="Aptos"/>
              <w:bCs/>
            </w:rPr>
          </w:rPrChange>
        </w:rPr>
        <w:t xml:space="preserve">. In line with </w:t>
      </w:r>
      <w:del w:id="1439" w:author="Chelsea Helion" w:date="2024-10-25T21:29:00Z">
        <w:r w:rsidRPr="006E54B4" w:rsidDel="003F1AFF">
          <w:rPr>
            <w:bCs/>
            <w:rPrChange w:id="1440" w:author="Chelsea Helion" w:date="2024-10-23T10:53:00Z">
              <w:rPr>
                <w:rFonts w:ascii="Aptos" w:hAnsi="Aptos"/>
                <w:bCs/>
              </w:rPr>
            </w:rPrChange>
          </w:rPr>
          <w:delText>Hutcherson et al.'s findings</w:delText>
        </w:r>
      </w:del>
      <w:ins w:id="1441" w:author="Chelsea Helion" w:date="2024-10-25T21:29:00Z">
        <w:r w:rsidR="003F1AFF">
          <w:rPr>
            <w:bCs/>
          </w:rPr>
          <w:t xml:space="preserve">prior work </w:t>
        </w:r>
        <w:r w:rsidR="003F1AFF" w:rsidRPr="002947A3">
          <w:rPr>
            <w:bCs/>
          </w:rPr>
          <w:t>(Hutcherson et al., 2005)</w:t>
        </w:r>
      </w:ins>
      <w:r w:rsidRPr="006E54B4">
        <w:rPr>
          <w:bCs/>
          <w:rPrChange w:id="1442" w:author="Chelsea Helion" w:date="2024-10-23T10:53:00Z">
            <w:rPr>
              <w:rFonts w:ascii="Aptos" w:hAnsi="Aptos"/>
              <w:bCs/>
            </w:rPr>
          </w:rPrChange>
        </w:rPr>
        <w:t>, we have little evidence to suggest substantiative differences between emotion responses while expressively and reflectively viewing a stimulus</w:t>
      </w:r>
      <w:ins w:id="1443" w:author="Chelsea Helion" w:date="2024-10-25T21:29:00Z">
        <w:r w:rsidR="003F1AFF">
          <w:rPr>
            <w:bCs/>
          </w:rPr>
          <w:t>.</w:t>
        </w:r>
      </w:ins>
      <w:del w:id="1444" w:author="Chelsea Helion" w:date="2024-10-25T21:29:00Z">
        <w:r w:rsidRPr="006E54B4" w:rsidDel="003F1AFF">
          <w:rPr>
            <w:bCs/>
            <w:rPrChange w:id="1445" w:author="Chelsea Helion" w:date="2024-10-23T10:53:00Z">
              <w:rPr>
                <w:rFonts w:ascii="Aptos" w:hAnsi="Aptos"/>
                <w:bCs/>
              </w:rPr>
            </w:rPrChange>
          </w:rPr>
          <w:delText xml:space="preserve"> (Hutcherson et al., 2005).   </w:delText>
        </w:r>
      </w:del>
    </w:p>
    <w:p w14:paraId="51E48605" w14:textId="77777777" w:rsidR="00A77E81" w:rsidRPr="006E54B4" w:rsidRDefault="008E6275" w:rsidP="008E6275">
      <w:pPr>
        <w:spacing w:line="240" w:lineRule="auto"/>
        <w:ind w:firstLine="720"/>
        <w:jc w:val="both"/>
        <w:rPr>
          <w:bCs/>
          <w:rPrChange w:id="1446" w:author="Chelsea Helion" w:date="2024-10-23T10:53:00Z">
            <w:rPr>
              <w:rFonts w:ascii="Aptos" w:hAnsi="Aptos"/>
              <w:bCs/>
            </w:rPr>
          </w:rPrChange>
        </w:rPr>
      </w:pPr>
      <w:r w:rsidRPr="006E54B4">
        <w:rPr>
          <w:b/>
          <w:rPrChange w:id="1447" w:author="Chelsea Helion" w:date="2024-10-23T10:53:00Z">
            <w:rPr>
              <w:rFonts w:ascii="Aptos" w:hAnsi="Aptos"/>
              <w:b/>
            </w:rPr>
          </w:rPrChange>
        </w:rPr>
        <w:t xml:space="preserve">Relevance to Other Research. </w:t>
      </w:r>
      <w:r w:rsidRPr="006E54B4">
        <w:rPr>
          <w:bCs/>
          <w:rPrChange w:id="1448" w:author="Chelsea Helion" w:date="2024-10-23T10:53:00Z">
            <w:rPr>
              <w:rFonts w:ascii="Aptos" w:hAnsi="Aptos"/>
              <w:bCs/>
            </w:rPr>
          </w:rPrChange>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6E54B4">
        <w:rPr>
          <w:bCs/>
          <w:u w:val="single"/>
          <w:rPrChange w:id="1449" w:author="Chelsea Helion" w:date="2024-10-23T10:53:00Z">
            <w:rPr>
              <w:rFonts w:ascii="Aptos" w:hAnsi="Aptos"/>
              <w:bCs/>
              <w:u w:val="single"/>
            </w:rPr>
          </w:rPrChange>
        </w:rPr>
        <w:t>In other words, we found little evidence to suggest that active online rating alone substantively alters emotion responding or higher cognition, though it may alter what we pay attention to and how engaged we are with the stimulus</w:t>
      </w:r>
      <w:r w:rsidRPr="006E54B4">
        <w:rPr>
          <w:bCs/>
          <w:rPrChange w:id="1450" w:author="Chelsea Helion" w:date="2024-10-23T10:53:00Z">
            <w:rPr>
              <w:rFonts w:ascii="Aptos" w:hAnsi="Aptos"/>
              <w:bCs/>
            </w:rPr>
          </w:rPrChange>
        </w:rPr>
        <w:t xml:space="preserve">. </w:t>
      </w:r>
    </w:p>
    <w:p w14:paraId="1EB2A508" w14:textId="37DA6F17" w:rsidR="008E6275" w:rsidRPr="006E54B4" w:rsidRDefault="008E6275" w:rsidP="008E6275">
      <w:pPr>
        <w:spacing w:line="240" w:lineRule="auto"/>
        <w:ind w:firstLine="720"/>
        <w:jc w:val="both"/>
        <w:rPr>
          <w:bCs/>
          <w:rPrChange w:id="1451" w:author="Chelsea Helion" w:date="2024-10-23T10:53:00Z">
            <w:rPr>
              <w:rFonts w:ascii="Aptos" w:hAnsi="Aptos"/>
              <w:bCs/>
            </w:rPr>
          </w:rPrChange>
        </w:rPr>
      </w:pPr>
      <w:commentRangeStart w:id="1452"/>
      <w:r w:rsidRPr="006E54B4">
        <w:rPr>
          <w:bCs/>
          <w:rPrChange w:id="1453" w:author="Chelsea Helion" w:date="2024-10-23T10:53:00Z">
            <w:rPr>
              <w:rFonts w:ascii="Aptos" w:hAnsi="Aptos"/>
              <w:bCs/>
            </w:rPr>
          </w:rPrChange>
        </w:rPr>
        <w:t xml:space="preserve">If altered neural activity in a specific region is a substantial concern when using this approach, it may be possible to regress out rating-related activation during pre-processing using a study design </w:t>
      </w:r>
      <w:proofErr w:type="gramStart"/>
      <w:r w:rsidRPr="006E54B4">
        <w:rPr>
          <w:bCs/>
          <w:rPrChange w:id="1454" w:author="Chelsea Helion" w:date="2024-10-23T10:53:00Z">
            <w:rPr>
              <w:rFonts w:ascii="Aptos" w:hAnsi="Aptos"/>
              <w:bCs/>
            </w:rPr>
          </w:rPrChange>
        </w:rPr>
        <w:t>similar to</w:t>
      </w:r>
      <w:proofErr w:type="gramEnd"/>
      <w:r w:rsidRPr="006E54B4">
        <w:rPr>
          <w:bCs/>
          <w:rPrChange w:id="1455" w:author="Chelsea Helion" w:date="2024-10-23T10:53:00Z">
            <w:rPr>
              <w:rFonts w:ascii="Aptos" w:hAnsi="Aptos"/>
              <w:bCs/>
            </w:rPr>
          </w:rPrChange>
        </w:rPr>
        <w:t xml:space="preserve"> what we had used here (i.e., contrasting a rating and non-rating group to the same stimulus). </w:t>
      </w:r>
      <w:commentRangeEnd w:id="1452"/>
      <w:r w:rsidR="00EC6475">
        <w:rPr>
          <w:rStyle w:val="CommentReference"/>
        </w:rPr>
        <w:commentReference w:id="1452"/>
      </w:r>
      <w:r w:rsidRPr="006E54B4">
        <w:rPr>
          <w:bCs/>
          <w:rPrChange w:id="1456" w:author="Chelsea Helion" w:date="2024-10-23T10:53:00Z">
            <w:rPr>
              <w:rFonts w:ascii="Aptos" w:hAnsi="Aptos"/>
              <w:bCs/>
            </w:rPr>
          </w:rPrChange>
        </w:rPr>
        <w:t xml:space="preserve">Such statistical adjustments may better isolate the neural responses specific to the social and affective processes they intend to target. These results and this </w:t>
      </w:r>
      <w:r w:rsidRPr="006E54B4">
        <w:rPr>
          <w:bCs/>
          <w:rPrChange w:id="1457" w:author="Chelsea Helion" w:date="2024-10-23T10:53:00Z">
            <w:rPr>
              <w:rFonts w:ascii="Aptos" w:hAnsi="Aptos"/>
              <w:bCs/>
            </w:rPr>
          </w:rPrChange>
        </w:rPr>
        <w:lastRenderedPageBreak/>
        <w:t>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A018DB1" w:rsidR="00DE0869" w:rsidRPr="006E54B4" w:rsidRDefault="00000000" w:rsidP="00FE3980">
      <w:pPr>
        <w:spacing w:line="240" w:lineRule="auto"/>
        <w:ind w:firstLine="720"/>
        <w:jc w:val="both"/>
        <w:rPr>
          <w:rPrChange w:id="1458" w:author="Chelsea Helion" w:date="2024-10-23T10:53:00Z">
            <w:rPr>
              <w:rFonts w:ascii="Aptos" w:hAnsi="Aptos"/>
            </w:rPr>
          </w:rPrChange>
        </w:rPr>
      </w:pPr>
      <w:r w:rsidRPr="006E54B4">
        <w:rPr>
          <w:b/>
          <w:rPrChange w:id="1459" w:author="Chelsea Helion" w:date="2024-10-23T10:53:00Z">
            <w:rPr>
              <w:rFonts w:ascii="Aptos" w:hAnsi="Aptos"/>
              <w:b/>
            </w:rPr>
          </w:rPrChange>
        </w:rPr>
        <w:t xml:space="preserve">Limitations. </w:t>
      </w:r>
      <w:r w:rsidRPr="006E54B4">
        <w:rPr>
          <w:rPrChange w:id="1460" w:author="Chelsea Helion" w:date="2024-10-23T10:53:00Z">
            <w:rPr>
              <w:rFonts w:ascii="Aptos" w:hAnsi="Aptos"/>
            </w:rPr>
          </w:rPrChange>
        </w:rPr>
        <w:t xml:space="preserve">Several limitations should be acknowledged </w:t>
      </w:r>
      <w:proofErr w:type="gramStart"/>
      <w:r w:rsidRPr="006E54B4">
        <w:rPr>
          <w:rPrChange w:id="1461" w:author="Chelsea Helion" w:date="2024-10-23T10:53:00Z">
            <w:rPr>
              <w:rFonts w:ascii="Aptos" w:hAnsi="Aptos"/>
            </w:rPr>
          </w:rPrChange>
        </w:rPr>
        <w:t>in light of</w:t>
      </w:r>
      <w:proofErr w:type="gramEnd"/>
      <w:r w:rsidRPr="006E54B4">
        <w:rPr>
          <w:rPrChange w:id="1462" w:author="Chelsea Helion" w:date="2024-10-23T10:53:00Z">
            <w:rPr>
              <w:rFonts w:ascii="Aptos" w:hAnsi="Aptos"/>
            </w:rPr>
          </w:rPrChange>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ins w:id="1463" w:author="Chelsea Helion" w:date="2024-10-25T21:30:00Z">
        <w:r w:rsidR="00EC6475">
          <w:t>te</w:t>
        </w:r>
      </w:ins>
      <w:ins w:id="1464" w:author="Chelsea Helion" w:date="2024-10-25T21:31:00Z">
        <w:r w:rsidR="00EC6475">
          <w:t>l</w:t>
        </w:r>
      </w:ins>
      <w:ins w:id="1465" w:author="Chelsea Helion" w:date="2024-10-25T21:30:00Z">
        <w:r w:rsidR="00EC6475">
          <w:t xml:space="preserve">evision </w:t>
        </w:r>
      </w:ins>
      <w:r w:rsidRPr="006E54B4">
        <w:rPr>
          <w:rPrChange w:id="1466" w:author="Chelsea Helion" w:date="2024-10-23T10:53:00Z">
            <w:rPr>
              <w:rFonts w:ascii="Aptos" w:hAnsi="Aptos"/>
            </w:rPr>
          </w:rPrChange>
        </w:rPr>
        <w:t>episode</w:t>
      </w:r>
      <w:del w:id="1467" w:author="Chelsea Helion" w:date="2024-10-25T21:31:00Z">
        <w:r w:rsidRPr="006E54B4" w:rsidDel="00EC6475">
          <w:rPr>
            <w:rPrChange w:id="1468" w:author="Chelsea Helion" w:date="2024-10-23T10:53:00Z">
              <w:rPr>
                <w:rFonts w:ascii="Aptos" w:hAnsi="Aptos"/>
              </w:rPr>
            </w:rPrChange>
          </w:rPr>
          <w:delText xml:space="preserve"> from </w:delText>
        </w:r>
        <w:r w:rsidRPr="006E54B4" w:rsidDel="00EC6475">
          <w:rPr>
            <w:i/>
            <w:rPrChange w:id="1469" w:author="Chelsea Helion" w:date="2024-10-23T10:53:00Z">
              <w:rPr>
                <w:rFonts w:ascii="Aptos" w:hAnsi="Aptos"/>
                <w:i/>
              </w:rPr>
            </w:rPrChange>
          </w:rPr>
          <w:delText>The Undoing</w:delText>
        </w:r>
      </w:del>
      <w:r w:rsidRPr="006E54B4">
        <w:rPr>
          <w:rPrChange w:id="1470" w:author="Chelsea Helion" w:date="2024-10-23T10:53:00Z">
            <w:rPr>
              <w:rFonts w:ascii="Aptos" w:hAnsi="Aptos"/>
            </w:rPr>
          </w:rPrChange>
        </w:rPr>
        <w:t xml:space="preserve">, also constrains the generalizability of our findings. </w:t>
      </w:r>
      <w:commentRangeStart w:id="1471"/>
      <w:r w:rsidRPr="006E54B4">
        <w:rPr>
          <w:rPrChange w:id="1472" w:author="Chelsea Helion" w:date="2024-10-23T10:53:00Z">
            <w:rPr>
              <w:rFonts w:ascii="Aptos" w:hAnsi="Aptos"/>
            </w:rPr>
          </w:rPrChange>
        </w:rPr>
        <w:t>Different mediums, genres, emotional tones, or narrative complexities might elicit distinct neural activation patterns</w:t>
      </w:r>
      <w:r w:rsidR="008D4759" w:rsidRPr="006E54B4">
        <w:rPr>
          <w:rPrChange w:id="1473" w:author="Chelsea Helion" w:date="2024-10-23T10:53:00Z">
            <w:rPr>
              <w:rFonts w:ascii="Aptos" w:hAnsi="Aptos"/>
            </w:rPr>
          </w:rPrChange>
        </w:rPr>
        <w:t xml:space="preserve"> </w:t>
      </w:r>
      <w:r w:rsidR="00227A75" w:rsidRPr="006E54B4">
        <w:rPr>
          <w:rPrChange w:id="1474" w:author="Chelsea Helion" w:date="2024-10-23T10:53:00Z">
            <w:rPr>
              <w:rFonts w:ascii="Aptos" w:hAnsi="Aptos"/>
            </w:rPr>
          </w:rPrChange>
        </w:rPr>
        <w:fldChar w:fldCharType="begin"/>
      </w:r>
      <w:r w:rsidR="00EC62AD">
        <w:instrText xml:space="preserve"> ADDIN ZOTERO_ITEM CSL_CITATION {"citationID":"utpBOYuT","properties":{"formattedCitation":"(Hasson, Landesman, et al., 2008)","plainCitation":"(Hasson, Landesman, et al., 2008)","noteIndex":0},"citationItems":[{"id":18185,"uris":["http://zotero.org/users/6239255/items/QFG6FRZH"],"itemData":{"id":18185,"type":"article-journal","abstract":"This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6E54B4">
        <w:rPr>
          <w:rPrChange w:id="1475" w:author="Chelsea Helion" w:date="2024-10-23T10:53:00Z">
            <w:rPr>
              <w:rFonts w:ascii="Aptos" w:hAnsi="Aptos"/>
            </w:rPr>
          </w:rPrChange>
        </w:rPr>
        <w:fldChar w:fldCharType="separate"/>
      </w:r>
      <w:r w:rsidR="00127A38" w:rsidRPr="006E54B4">
        <w:rPr>
          <w:rPrChange w:id="1476" w:author="Chelsea Helion" w:date="2024-10-23T10:53:00Z">
            <w:rPr>
              <w:rFonts w:ascii="Aptos" w:hAnsi="Aptos"/>
            </w:rPr>
          </w:rPrChange>
        </w:rPr>
        <w:t>(Hasson, Landesman, et al., 2008)</w:t>
      </w:r>
      <w:r w:rsidR="00227A75" w:rsidRPr="006E54B4">
        <w:rPr>
          <w:rPrChange w:id="1477" w:author="Chelsea Helion" w:date="2024-10-23T10:53:00Z">
            <w:rPr>
              <w:rFonts w:ascii="Aptos" w:hAnsi="Aptos"/>
            </w:rPr>
          </w:rPrChange>
        </w:rPr>
        <w:fldChar w:fldCharType="end"/>
      </w:r>
      <w:r w:rsidRPr="006E54B4">
        <w:rPr>
          <w:rPrChange w:id="1478" w:author="Chelsea Helion" w:date="2024-10-23T10:53:00Z">
            <w:rPr>
              <w:rFonts w:ascii="Aptos" w:hAnsi="Aptos"/>
            </w:rPr>
          </w:rPrChange>
        </w:rPr>
        <w:t xml:space="preserve">. </w:t>
      </w:r>
      <w:commentRangeEnd w:id="1471"/>
      <w:r w:rsidR="00EC6475">
        <w:rPr>
          <w:rStyle w:val="CommentReference"/>
        </w:rPr>
        <w:commentReference w:id="1471"/>
      </w:r>
      <w:proofErr w:type="spellStart"/>
      <w:ins w:id="1479" w:author="Chelsea Helion" w:date="2024-10-25T21:31:00Z">
        <w:r w:rsidR="00EC6475">
          <w:t>I</w:t>
        </w:r>
      </w:ins>
      <w:r w:rsidRPr="006E54B4">
        <w:rPr>
          <w:rPrChange w:id="1480" w:author="Chelsea Helion" w:date="2024-10-23T10:53:00Z">
            <w:rPr>
              <w:rFonts w:ascii="Aptos" w:hAnsi="Aptos"/>
            </w:rPr>
          </w:rPrChange>
        </w:rPr>
        <w:t>While</w:t>
      </w:r>
      <w:proofErr w:type="spellEnd"/>
      <w:r w:rsidRPr="006E54B4">
        <w:rPr>
          <w:rPrChange w:id="1481" w:author="Chelsea Helion" w:date="2024-10-23T10:53:00Z">
            <w:rPr>
              <w:rFonts w:ascii="Aptos" w:hAnsi="Aptos"/>
            </w:rPr>
          </w:rPrChange>
        </w:rPr>
        <w:t xml:space="preserve"> the duration of our selected stimulus is in some ways a strength of the study, as it allowed for greater narrative complexity, it also limited the quantity and type of </w:t>
      </w:r>
      <w:proofErr w:type="gramStart"/>
      <w:r w:rsidRPr="006E54B4">
        <w:rPr>
          <w:rPrChange w:id="1482" w:author="Chelsea Helion" w:date="2024-10-23T10:53:00Z">
            <w:rPr>
              <w:rFonts w:ascii="Aptos" w:hAnsi="Aptos"/>
            </w:rPr>
          </w:rPrChange>
        </w:rPr>
        <w:t>stimuli</w:t>
      </w:r>
      <w:proofErr w:type="gramEnd"/>
      <w:r w:rsidRPr="006E54B4">
        <w:rPr>
          <w:rPrChange w:id="1483" w:author="Chelsea Helion" w:date="2024-10-23T10:53:00Z">
            <w:rPr>
              <w:rFonts w:ascii="Aptos" w:hAnsi="Aptos"/>
            </w:rPr>
          </w:rPrChange>
        </w:rPr>
        <w:t xml:space="preserve"> which we were able to test this behavior within. The stimulus choice also affected the rate of rating changes. The average number of </w:t>
      </w:r>
      <w:proofErr w:type="gramStart"/>
      <w:r w:rsidRPr="006E54B4">
        <w:rPr>
          <w:rPrChange w:id="1484" w:author="Chelsea Helion" w:date="2024-10-23T10:53:00Z">
            <w:rPr>
              <w:rFonts w:ascii="Aptos" w:hAnsi="Aptos"/>
            </w:rPr>
          </w:rPrChange>
        </w:rPr>
        <w:t>button</w:t>
      </w:r>
      <w:proofErr w:type="gramEnd"/>
      <w:r w:rsidRPr="006E54B4">
        <w:rPr>
          <w:rPrChange w:id="1485" w:author="Chelsea Helion" w:date="2024-10-23T10:53:00Z">
            <w:rPr>
              <w:rFonts w:ascii="Aptos" w:hAnsi="Aptos"/>
            </w:rPr>
          </w:rPrChange>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6E54B4">
        <w:rPr>
          <w:rPrChange w:id="1486" w:author="Chelsea Helion" w:date="2024-10-23T10:53:00Z">
            <w:rPr>
              <w:rFonts w:ascii="Aptos" w:hAnsi="Aptos"/>
            </w:rPr>
          </w:rPrChange>
        </w:rPr>
        <w:t xml:space="preserve"> </w:t>
      </w:r>
      <w:r w:rsidR="00127A38" w:rsidRPr="006E54B4">
        <w:rPr>
          <w:rPrChange w:id="1487" w:author="Chelsea Helion" w:date="2024-10-23T10:53:00Z">
            <w:rPr>
              <w:rFonts w:ascii="Aptos" w:hAnsi="Aptos"/>
            </w:rPr>
          </w:rPrChange>
        </w:rPr>
        <w:fldChar w:fldCharType="begin"/>
      </w:r>
      <w:r w:rsidR="00EC62AD">
        <w:instrText xml:space="preserve"> ADDIN ZOTERO_ITEM CSL_CITATION {"citationID":"nhp1KRO2","properties":{"formattedCitation":"(FeldmanHall &amp; Shenhav, 2019)","plainCitation":"(FeldmanHall &amp; Shenhav, 2019)","noteIndex":0},"citationItems":[{"id":4435,"uris":["http://zotero.org/users/6239255/items/PAB5DXAK"],"itemData":{"id":4435,"type":"article-journal","container-title":"Nature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6E54B4">
        <w:rPr>
          <w:rPrChange w:id="1488" w:author="Chelsea Helion" w:date="2024-10-23T10:53:00Z">
            <w:rPr>
              <w:rFonts w:ascii="Aptos" w:hAnsi="Aptos"/>
            </w:rPr>
          </w:rPrChange>
        </w:rPr>
        <w:fldChar w:fldCharType="separate"/>
      </w:r>
      <w:r w:rsidR="00127A38" w:rsidRPr="006E54B4">
        <w:rPr>
          <w:rPrChange w:id="1489" w:author="Chelsea Helion" w:date="2024-10-23T10:53:00Z">
            <w:rPr>
              <w:rFonts w:ascii="Aptos" w:hAnsi="Aptos"/>
            </w:rPr>
          </w:rPrChange>
        </w:rPr>
        <w:t>(</w:t>
      </w:r>
      <w:proofErr w:type="spellStart"/>
      <w:r w:rsidR="00127A38" w:rsidRPr="006E54B4">
        <w:rPr>
          <w:rPrChange w:id="1490" w:author="Chelsea Helion" w:date="2024-10-23T10:53:00Z">
            <w:rPr>
              <w:rFonts w:ascii="Aptos" w:hAnsi="Aptos"/>
            </w:rPr>
          </w:rPrChange>
        </w:rPr>
        <w:t>FeldmanHall</w:t>
      </w:r>
      <w:proofErr w:type="spellEnd"/>
      <w:r w:rsidR="00127A38" w:rsidRPr="006E54B4">
        <w:rPr>
          <w:rPrChange w:id="1491" w:author="Chelsea Helion" w:date="2024-10-23T10:53:00Z">
            <w:rPr>
              <w:rFonts w:ascii="Aptos" w:hAnsi="Aptos"/>
            </w:rPr>
          </w:rPrChange>
        </w:rPr>
        <w:t xml:space="preserve"> &amp; </w:t>
      </w:r>
      <w:proofErr w:type="spellStart"/>
      <w:r w:rsidR="00127A38" w:rsidRPr="006E54B4">
        <w:rPr>
          <w:rPrChange w:id="1492" w:author="Chelsea Helion" w:date="2024-10-23T10:53:00Z">
            <w:rPr>
              <w:rFonts w:ascii="Aptos" w:hAnsi="Aptos"/>
            </w:rPr>
          </w:rPrChange>
        </w:rPr>
        <w:t>Shenhav</w:t>
      </w:r>
      <w:proofErr w:type="spellEnd"/>
      <w:r w:rsidR="00127A38" w:rsidRPr="006E54B4">
        <w:rPr>
          <w:rPrChange w:id="1493" w:author="Chelsea Helion" w:date="2024-10-23T10:53:00Z">
            <w:rPr>
              <w:rFonts w:ascii="Aptos" w:hAnsi="Aptos"/>
            </w:rPr>
          </w:rPrChange>
        </w:rPr>
        <w:t>, 2019)</w:t>
      </w:r>
      <w:r w:rsidR="00127A38" w:rsidRPr="006E54B4">
        <w:rPr>
          <w:rPrChange w:id="1494" w:author="Chelsea Helion" w:date="2024-10-23T10:53:00Z">
            <w:rPr>
              <w:rFonts w:ascii="Aptos" w:hAnsi="Aptos"/>
            </w:rPr>
          </w:rPrChange>
        </w:rPr>
        <w:fldChar w:fldCharType="end"/>
      </w:r>
      <w:r w:rsidRPr="006E54B4">
        <w:rPr>
          <w:rPrChange w:id="1495" w:author="Chelsea Helion" w:date="2024-10-23T10:53:00Z">
            <w:rPr>
              <w:rFonts w:ascii="Aptos" w:hAnsi="Aptos"/>
            </w:rPr>
          </w:rPrChange>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723E8E59" w:rsidR="00DE0869" w:rsidRPr="006E54B4" w:rsidRDefault="00000000" w:rsidP="00FE3980">
      <w:pPr>
        <w:spacing w:line="240" w:lineRule="auto"/>
        <w:ind w:firstLine="720"/>
        <w:jc w:val="both"/>
        <w:rPr>
          <w:rPrChange w:id="1496" w:author="Chelsea Helion" w:date="2024-10-23T10:53:00Z">
            <w:rPr>
              <w:rFonts w:ascii="Aptos" w:hAnsi="Aptos"/>
            </w:rPr>
          </w:rPrChange>
        </w:rPr>
      </w:pPr>
      <w:r w:rsidRPr="006E54B4">
        <w:rPr>
          <w:rPrChange w:id="1497" w:author="Chelsea Helion" w:date="2024-10-23T10:53:00Z">
            <w:rPr>
              <w:rFonts w:ascii="Aptos" w:hAnsi="Aptos"/>
            </w:rPr>
          </w:rPrChange>
        </w:rPr>
        <w:t>Functional MRI itself has inherent limitations, including temporal resolution constraints</w:t>
      </w:r>
      <w:r w:rsidR="008D4759" w:rsidRPr="006E54B4">
        <w:rPr>
          <w:rPrChange w:id="1498" w:author="Chelsea Helion" w:date="2024-10-23T10:53:00Z">
            <w:rPr>
              <w:rFonts w:ascii="Aptos" w:hAnsi="Aptos"/>
            </w:rPr>
          </w:rPrChange>
        </w:rPr>
        <w:t xml:space="preserve"> </w:t>
      </w:r>
      <w:r w:rsidR="00127A38" w:rsidRPr="006E54B4">
        <w:rPr>
          <w:rPrChange w:id="1499" w:author="Chelsea Helion" w:date="2024-10-23T10:53:00Z">
            <w:rPr>
              <w:rFonts w:ascii="Aptos" w:hAnsi="Aptos"/>
            </w:rPr>
          </w:rPrChange>
        </w:rPr>
        <w:fldChar w:fldCharType="begin"/>
      </w:r>
      <w:r w:rsidR="00EC62AD">
        <w:instrText xml:space="preserve"> ADDIN ZOTERO_ITEM CSL_CITATION {"citationID":"gxY5bTYf","properties":{"formattedCitation":"(Logothetis, 2008)","plainCitation":"(Logothetis, 2008)","noteIndex":0},"citationItems":[{"id":18211,"uris":["http://zotero.org/users/6239255/items/9MUM8KKB"],"itemData":{"id":18211,"type":"article-journal","abstract":"Functional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6E54B4">
        <w:rPr>
          <w:rPrChange w:id="1500" w:author="Chelsea Helion" w:date="2024-10-23T10:53:00Z">
            <w:rPr>
              <w:rFonts w:ascii="Aptos" w:hAnsi="Aptos"/>
            </w:rPr>
          </w:rPrChange>
        </w:rPr>
        <w:fldChar w:fldCharType="separate"/>
      </w:r>
      <w:r w:rsidR="00127A38" w:rsidRPr="006E54B4">
        <w:rPr>
          <w:rPrChange w:id="1501" w:author="Chelsea Helion" w:date="2024-10-23T10:53:00Z">
            <w:rPr>
              <w:rFonts w:ascii="Aptos" w:hAnsi="Aptos"/>
            </w:rPr>
          </w:rPrChange>
        </w:rPr>
        <w:t>(Logothetis, 2008)</w:t>
      </w:r>
      <w:r w:rsidR="00127A38" w:rsidRPr="006E54B4">
        <w:rPr>
          <w:rPrChange w:id="1502" w:author="Chelsea Helion" w:date="2024-10-23T10:53:00Z">
            <w:rPr>
              <w:rFonts w:ascii="Aptos" w:hAnsi="Aptos"/>
            </w:rPr>
          </w:rPrChange>
        </w:rPr>
        <w:fldChar w:fldCharType="end"/>
      </w:r>
      <w:r w:rsidRPr="006E54B4">
        <w:rPr>
          <w:rPrChange w:id="1503" w:author="Chelsea Helion" w:date="2024-10-23T10:53:00Z">
            <w:rPr>
              <w:rFonts w:ascii="Aptos" w:hAnsi="Aptos"/>
            </w:rPr>
          </w:rPrChange>
        </w:rPr>
        <w:t xml:space="preserve">. Although ratings sometimes changed and were sampled at a high rate, all behavioral data must be </w:t>
      </w:r>
      <w:r w:rsidR="00FE3980" w:rsidRPr="006E54B4">
        <w:rPr>
          <w:rPrChange w:id="1504" w:author="Chelsea Helion" w:date="2024-10-23T10:53:00Z">
            <w:rPr>
              <w:rFonts w:ascii="Aptos" w:hAnsi="Aptos"/>
            </w:rPr>
          </w:rPrChange>
        </w:rPr>
        <w:t>down sampled</w:t>
      </w:r>
      <w:r w:rsidRPr="006E54B4">
        <w:rPr>
          <w:rPrChange w:id="1505" w:author="Chelsea Helion" w:date="2024-10-23T10:53:00Z">
            <w:rPr>
              <w:rFonts w:ascii="Aptos" w:hAnsi="Aptos"/>
            </w:rPr>
          </w:rPrChange>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6E54B4">
        <w:rPr>
          <w:rPrChange w:id="1506" w:author="Chelsea Helion" w:date="2024-10-23T10:53:00Z">
            <w:rPr>
              <w:rFonts w:ascii="Aptos" w:hAnsi="Aptos"/>
            </w:rPr>
          </w:rPrChange>
        </w:rPr>
        <w:t xml:space="preserve"> </w:t>
      </w:r>
      <w:r w:rsidR="003C4EAE" w:rsidRPr="006E54B4">
        <w:rPr>
          <w:rPrChange w:id="1507" w:author="Chelsea Helion" w:date="2024-10-23T10:53:00Z">
            <w:rPr>
              <w:rFonts w:ascii="Aptos" w:hAnsi="Aptos"/>
            </w:rPr>
          </w:rPrChange>
        </w:rPr>
        <w:fldChar w:fldCharType="begin"/>
      </w:r>
      <w:r w:rsidR="00EC62AD">
        <w:instrText xml:space="preserve"> ADDIN ZOTERO_ITEM CSL_CITATION {"citationID":"AZP4FI9E","properties":{"formattedCitation":"(Power et al., 2012)","plainCitation":"(Power et al., 2012)","noteIndex":0},"citationItems":[{"id":18212,"uris":["http://zotero.org/users/6239255/items/M3MX3MN3"],"itemData":{"id":18212,"type":"article-journal","abstract":"Here,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6E54B4">
        <w:rPr>
          <w:rPrChange w:id="1508" w:author="Chelsea Helion" w:date="2024-10-23T10:53:00Z">
            <w:rPr>
              <w:rFonts w:ascii="Aptos" w:hAnsi="Aptos"/>
            </w:rPr>
          </w:rPrChange>
        </w:rPr>
        <w:fldChar w:fldCharType="separate"/>
      </w:r>
      <w:r w:rsidR="003C4EAE" w:rsidRPr="006E54B4">
        <w:rPr>
          <w:rPrChange w:id="1509" w:author="Chelsea Helion" w:date="2024-10-23T10:53:00Z">
            <w:rPr>
              <w:rFonts w:ascii="Aptos" w:hAnsi="Aptos"/>
            </w:rPr>
          </w:rPrChange>
        </w:rPr>
        <w:t>(Power et al., 2012)</w:t>
      </w:r>
      <w:r w:rsidR="003C4EAE" w:rsidRPr="006E54B4">
        <w:rPr>
          <w:rPrChange w:id="1510" w:author="Chelsea Helion" w:date="2024-10-23T10:53:00Z">
            <w:rPr>
              <w:rFonts w:ascii="Aptos" w:hAnsi="Aptos"/>
            </w:rPr>
          </w:rPrChange>
        </w:rPr>
        <w:fldChar w:fldCharType="end"/>
      </w:r>
      <w:r w:rsidRPr="006E54B4">
        <w:rPr>
          <w:rPrChange w:id="1511" w:author="Chelsea Helion" w:date="2024-10-23T10:53:00Z">
            <w:rPr>
              <w:rFonts w:ascii="Aptos" w:hAnsi="Aptos"/>
            </w:rPr>
          </w:rPrChange>
        </w:rPr>
        <w:t xml:space="preserve">. Additionally, while using dynamic, feature-rich video stimuli may be </w:t>
      </w:r>
      <w:r w:rsidRPr="006E54B4">
        <w:rPr>
          <w:i/>
          <w:rPrChange w:id="1512" w:author="Chelsea Helion" w:date="2024-10-23T10:53:00Z">
            <w:rPr>
              <w:rFonts w:ascii="Aptos" w:hAnsi="Aptos"/>
              <w:i/>
            </w:rPr>
          </w:rPrChange>
        </w:rPr>
        <w:t xml:space="preserve">relatively </w:t>
      </w:r>
      <w:r w:rsidRPr="006E54B4">
        <w:rPr>
          <w:rPrChange w:id="1513" w:author="Chelsea Helion" w:date="2024-10-23T10:53:00Z">
            <w:rPr>
              <w:rFonts w:ascii="Aptos" w:hAnsi="Aptos"/>
            </w:rPr>
          </w:rPrChange>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sidRPr="006E54B4">
        <w:rPr>
          <w:rPrChange w:id="1514" w:author="Chelsea Helion" w:date="2024-10-23T10:53:00Z">
            <w:rPr>
              <w:rFonts w:ascii="Aptos" w:hAnsi="Aptos"/>
            </w:rPr>
          </w:rPrChange>
        </w:rPr>
        <w:t xml:space="preserve"> </w:t>
      </w:r>
      <w:r w:rsidR="003C4EAE" w:rsidRPr="006E54B4">
        <w:rPr>
          <w:rPrChange w:id="1515" w:author="Chelsea Helion" w:date="2024-10-23T10:53:00Z">
            <w:rPr>
              <w:rFonts w:ascii="Aptos" w:hAnsi="Aptos"/>
            </w:rPr>
          </w:rPrChange>
        </w:rPr>
        <w:fldChar w:fldCharType="begin"/>
      </w:r>
      <w:r w:rsidR="00EC62AD">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6E54B4">
        <w:rPr>
          <w:rPrChange w:id="1516" w:author="Chelsea Helion" w:date="2024-10-23T10:53:00Z">
            <w:rPr>
              <w:rFonts w:ascii="Aptos" w:hAnsi="Aptos"/>
            </w:rPr>
          </w:rPrChange>
        </w:rPr>
        <w:fldChar w:fldCharType="separate"/>
      </w:r>
      <w:r w:rsidR="00C603BD" w:rsidRPr="006E54B4">
        <w:rPr>
          <w:rPrChange w:id="1517" w:author="Chelsea Helion" w:date="2024-10-23T10:53:00Z">
            <w:rPr>
              <w:rFonts w:ascii="Aptos" w:hAnsi="Aptos"/>
            </w:rPr>
          </w:rPrChange>
        </w:rPr>
        <w:t>(Levenson &amp; Gottman, 1983; Reilly et al., 2023; Sievers et al., 2024; Yeomans et al., 2023)</w:t>
      </w:r>
      <w:r w:rsidR="003C4EAE" w:rsidRPr="006E54B4">
        <w:rPr>
          <w:rPrChange w:id="1518" w:author="Chelsea Helion" w:date="2024-10-23T10:53:00Z">
            <w:rPr>
              <w:rFonts w:ascii="Aptos" w:hAnsi="Aptos"/>
            </w:rPr>
          </w:rPrChange>
        </w:rPr>
        <w:fldChar w:fldCharType="end"/>
      </w:r>
      <w:r w:rsidRPr="006E54B4">
        <w:rPr>
          <w:rPrChange w:id="1519" w:author="Chelsea Helion" w:date="2024-10-23T10:53:00Z">
            <w:rPr>
              <w:rFonts w:ascii="Aptos" w:hAnsi="Aptos"/>
            </w:rPr>
          </w:rPrChange>
        </w:rPr>
        <w:t xml:space="preserve">.  </w:t>
      </w:r>
    </w:p>
    <w:p w14:paraId="13D0912A" w14:textId="5404CCB0" w:rsidR="00DE0869" w:rsidRPr="006E54B4" w:rsidRDefault="00000000" w:rsidP="00FE3980">
      <w:pPr>
        <w:spacing w:line="240" w:lineRule="auto"/>
        <w:ind w:firstLine="720"/>
        <w:jc w:val="both"/>
        <w:rPr>
          <w:b/>
          <w:rPrChange w:id="1520" w:author="Chelsea Helion" w:date="2024-10-23T10:53:00Z">
            <w:rPr>
              <w:rFonts w:ascii="Aptos" w:hAnsi="Aptos"/>
              <w:b/>
            </w:rPr>
          </w:rPrChange>
        </w:rPr>
      </w:pPr>
      <w:r w:rsidRPr="006E54B4">
        <w:rPr>
          <w:rPrChange w:id="1521" w:author="Chelsea Helion" w:date="2024-10-23T10:53:00Z">
            <w:rPr>
              <w:rFonts w:ascii="Aptos" w:hAnsi="Aptos"/>
            </w:rPr>
          </w:rPrChange>
        </w:rPr>
        <w:t>The absence of additional comparison tasks, such as a</w:t>
      </w:r>
      <w:ins w:id="1522" w:author="Chelsea Helion" w:date="2024-10-25T21:33:00Z">
        <w:r w:rsidR="00EC6475">
          <w:t xml:space="preserve"> passive viewing condition</w:t>
        </w:r>
      </w:ins>
      <w:r w:rsidRPr="006E54B4">
        <w:rPr>
          <w:rPrChange w:id="1523" w:author="Chelsea Helion" w:date="2024-10-23T10:53:00Z">
            <w:rPr>
              <w:rFonts w:ascii="Aptos" w:hAnsi="Aptos"/>
            </w:rPr>
          </w:rPrChange>
        </w:rPr>
        <w:t xml:space="preserve"> </w:t>
      </w:r>
      <w:del w:id="1524" w:author="Chelsea Helion" w:date="2024-10-25T21:33:00Z">
        <w:r w:rsidRPr="006E54B4" w:rsidDel="00EC6475">
          <w:rPr>
            <w:rPrChange w:id="1525" w:author="Chelsea Helion" w:date="2024-10-23T10:53:00Z">
              <w:rPr>
                <w:rFonts w:ascii="Aptos" w:hAnsi="Aptos"/>
              </w:rPr>
            </w:rPrChange>
          </w:rPr>
          <w:delText xml:space="preserve">non-social expressive engagement task </w:delText>
        </w:r>
      </w:del>
      <w:r w:rsidRPr="006E54B4">
        <w:rPr>
          <w:rPrChange w:id="1526" w:author="Chelsea Helion" w:date="2024-10-23T10:53:00Z">
            <w:rPr>
              <w:rFonts w:ascii="Aptos" w:hAnsi="Aptos"/>
            </w:rPr>
          </w:rPrChange>
        </w:rPr>
        <w:t xml:space="preserve">or a task which elicits high cognitive demand but which is not expressive </w:t>
      </w:r>
      <w:del w:id="1527" w:author="Chelsea Helion" w:date="2024-10-25T21:33:00Z">
        <w:r w:rsidRPr="006E54B4" w:rsidDel="00EC6475">
          <w:rPr>
            <w:rPrChange w:id="1528" w:author="Chelsea Helion" w:date="2024-10-23T10:53:00Z">
              <w:rPr>
                <w:rFonts w:ascii="Aptos" w:hAnsi="Aptos"/>
              </w:rPr>
            </w:rPrChange>
          </w:rPr>
          <w:delText>engagement</w:delText>
        </w:r>
      </w:del>
      <w:ins w:id="1529" w:author="Chelsea Helion" w:date="2024-10-25T21:33:00Z">
        <w:r w:rsidR="00EC6475">
          <w:t>viewing</w:t>
        </w:r>
      </w:ins>
      <w:r w:rsidRPr="006E54B4">
        <w:rPr>
          <w:rPrChange w:id="1530" w:author="Chelsea Helion" w:date="2024-10-23T10:53:00Z">
            <w:rPr>
              <w:rFonts w:ascii="Aptos" w:hAnsi="Aptos"/>
            </w:rPr>
          </w:rPrChange>
        </w:rPr>
        <w:t>, limits our ability to isolate neural correlates specific to rating from those related to general cognitive and sensory processing</w:t>
      </w:r>
      <w:del w:id="1531" w:author="Chelsea Helion" w:date="2024-10-25T21:33:00Z">
        <w:r w:rsidRPr="006E54B4" w:rsidDel="00EC6475">
          <w:rPr>
            <w:rPrChange w:id="1532" w:author="Chelsea Helion" w:date="2024-10-23T10:53:00Z">
              <w:rPr>
                <w:rFonts w:ascii="Aptos" w:hAnsi="Aptos"/>
              </w:rPr>
            </w:rPrChange>
          </w:rPr>
          <w:delText xml:space="preserve"> or which may be domain-specific</w:delText>
        </w:r>
      </w:del>
      <w:r w:rsidRPr="006E54B4">
        <w:rPr>
          <w:rPrChange w:id="1533" w:author="Chelsea Helion" w:date="2024-10-23T10:53:00Z">
            <w:rPr>
              <w:rFonts w:ascii="Aptos" w:hAnsi="Aptos"/>
            </w:rPr>
          </w:rPrChange>
        </w:rPr>
        <w:t>.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34B7A442" w:rsidR="00DE0869" w:rsidRPr="006E54B4" w:rsidRDefault="00000000" w:rsidP="00FE3980">
      <w:pPr>
        <w:spacing w:line="240" w:lineRule="auto"/>
        <w:ind w:firstLine="720"/>
        <w:jc w:val="both"/>
        <w:rPr>
          <w:rPrChange w:id="1534" w:author="Chelsea Helion" w:date="2024-10-23T10:53:00Z">
            <w:rPr>
              <w:rFonts w:ascii="Aptos" w:hAnsi="Aptos"/>
            </w:rPr>
          </w:rPrChange>
        </w:rPr>
      </w:pPr>
      <w:r w:rsidRPr="006E54B4">
        <w:rPr>
          <w:b/>
          <w:rPrChange w:id="1535" w:author="Chelsea Helion" w:date="2024-10-23T10:53:00Z">
            <w:rPr>
              <w:rFonts w:ascii="Aptos" w:hAnsi="Aptos"/>
              <w:b/>
            </w:rPr>
          </w:rPrChange>
        </w:rPr>
        <w:t xml:space="preserve">Future Directions. </w:t>
      </w:r>
      <w:r w:rsidRPr="006E54B4">
        <w:rPr>
          <w:rPrChange w:id="1536" w:author="Chelsea Helion" w:date="2024-10-23T10:53:00Z">
            <w:rPr>
              <w:rFonts w:ascii="Aptos" w:hAnsi="Aptos"/>
            </w:rPr>
          </w:rPrChange>
        </w:rPr>
        <w:t>Future endeavors can build upon these findings in a few ways to promote greater ecological validity in neuroscience research. While past research</w:t>
      </w:r>
      <w:del w:id="1537" w:author="Chelsea Helion" w:date="2024-10-25T21:33:00Z">
        <w:r w:rsidRPr="006E54B4" w:rsidDel="00EC6475">
          <w:rPr>
            <w:rPrChange w:id="1538" w:author="Chelsea Helion" w:date="2024-10-23T10:53:00Z">
              <w:rPr>
                <w:rFonts w:ascii="Aptos" w:hAnsi="Aptos"/>
              </w:rPr>
            </w:rPrChange>
          </w:rPr>
          <w:delText xml:space="preserve">, such as </w:delText>
        </w:r>
        <w:r w:rsidR="00434BCC" w:rsidRPr="006E54B4" w:rsidDel="00EC6475">
          <w:rPr>
            <w:rPrChange w:id="1539" w:author="Chelsea Helion" w:date="2024-10-23T10:53:00Z">
              <w:rPr>
                <w:rFonts w:ascii="Aptos" w:hAnsi="Aptos"/>
              </w:rPr>
            </w:rPrChange>
          </w:rPr>
          <w:fldChar w:fldCharType="begin"/>
        </w:r>
        <w:r w:rsidR="004F2335" w:rsidRPr="006E54B4" w:rsidDel="00EC6475">
          <w:rPr>
            <w:rPrChange w:id="1540" w:author="Chelsea Helion" w:date="2024-10-23T10:53:00Z">
              <w:rPr>
                <w:rFonts w:ascii="Aptos" w:hAnsi="Aptos"/>
              </w:rPr>
            </w:rPrChange>
          </w:rPr>
          <w:del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34BCC" w:rsidRPr="006E54B4" w:rsidDel="00EC6475">
          <w:rPr>
            <w:rPrChange w:id="1541" w:author="Chelsea Helion" w:date="2024-10-23T10:53:00Z">
              <w:rPr>
                <w:rFonts w:ascii="Aptos" w:hAnsi="Aptos"/>
              </w:rPr>
            </w:rPrChange>
          </w:rPr>
          <w:fldChar w:fldCharType="separate"/>
        </w:r>
        <w:r w:rsidR="00434BCC" w:rsidRPr="006E54B4" w:rsidDel="00EC6475">
          <w:rPr>
            <w:rPrChange w:id="1542" w:author="Chelsea Helion" w:date="2024-10-23T10:53:00Z">
              <w:rPr>
                <w:rFonts w:ascii="Aptos" w:hAnsi="Aptos"/>
              </w:rPr>
            </w:rPrChange>
          </w:rPr>
          <w:delText>Hutcherson et al., 2005</w:delText>
        </w:r>
        <w:r w:rsidR="00434BCC" w:rsidRPr="006E54B4" w:rsidDel="00EC6475">
          <w:rPr>
            <w:rPrChange w:id="1543" w:author="Chelsea Helion" w:date="2024-10-23T10:53:00Z">
              <w:rPr>
                <w:rFonts w:ascii="Aptos" w:hAnsi="Aptos"/>
              </w:rPr>
            </w:rPrChange>
          </w:rPr>
          <w:fldChar w:fldCharType="end"/>
        </w:r>
        <w:r w:rsidRPr="006E54B4" w:rsidDel="00EC6475">
          <w:rPr>
            <w:rPrChange w:id="1544" w:author="Chelsea Helion" w:date="2024-10-23T10:53:00Z">
              <w:rPr>
                <w:rFonts w:ascii="Aptos" w:hAnsi="Aptos"/>
              </w:rPr>
            </w:rPrChange>
          </w:rPr>
          <w:delText>,</w:delText>
        </w:r>
      </w:del>
      <w:r w:rsidRPr="006E54B4">
        <w:rPr>
          <w:rPrChange w:id="1545" w:author="Chelsea Helion" w:date="2024-10-23T10:53:00Z">
            <w:rPr>
              <w:rFonts w:ascii="Aptos" w:hAnsi="Aptos"/>
            </w:rPr>
          </w:rPrChange>
        </w:rPr>
        <w:t xml:space="preserve"> provided direct comparisons between passive viewing and what we have termed expressive </w:t>
      </w:r>
      <w:del w:id="1546" w:author="Chelsea Helion" w:date="2024-10-25T21:33:00Z">
        <w:r w:rsidRPr="006E54B4" w:rsidDel="00EC6475">
          <w:rPr>
            <w:rPrChange w:id="1547" w:author="Chelsea Helion" w:date="2024-10-23T10:53:00Z">
              <w:rPr>
                <w:rFonts w:ascii="Aptos" w:hAnsi="Aptos"/>
              </w:rPr>
            </w:rPrChange>
          </w:rPr>
          <w:delText>active engagement</w:delText>
        </w:r>
      </w:del>
      <w:ins w:id="1548" w:author="Chelsea Helion" w:date="2024-10-25T21:33:00Z">
        <w:r w:rsidR="00EC6475">
          <w:t>viewing</w:t>
        </w:r>
      </w:ins>
      <w:r w:rsidRPr="006E54B4">
        <w:rPr>
          <w:rPrChange w:id="1549" w:author="Chelsea Helion" w:date="2024-10-23T10:53:00Z">
            <w:rPr>
              <w:rFonts w:ascii="Aptos" w:hAnsi="Aptos"/>
            </w:rPr>
          </w:rPrChange>
        </w:rPr>
        <w:t>,</w:t>
      </w:r>
      <w:del w:id="1550" w:author="Chelsea Helion" w:date="2024-10-25T21:34:00Z">
        <w:r w:rsidRPr="006E54B4" w:rsidDel="00EC6475">
          <w:rPr>
            <w:rPrChange w:id="1551" w:author="Chelsea Helion" w:date="2024-10-23T10:53:00Z">
              <w:rPr>
                <w:rFonts w:ascii="Aptos" w:hAnsi="Aptos"/>
              </w:rPr>
            </w:rPrChange>
          </w:rPr>
          <w:delText xml:space="preserve"> and</w:delText>
        </w:r>
      </w:del>
      <w:r w:rsidRPr="006E54B4">
        <w:rPr>
          <w:rPrChange w:id="1552" w:author="Chelsea Helion" w:date="2024-10-23T10:53:00Z">
            <w:rPr>
              <w:rFonts w:ascii="Aptos" w:hAnsi="Aptos"/>
            </w:rPr>
          </w:rPrChange>
        </w:rPr>
        <w:t xml:space="preserve"> </w:t>
      </w:r>
      <w:del w:id="1553" w:author="Chelsea Helion" w:date="2024-10-25T21:34:00Z">
        <w:r w:rsidRPr="006E54B4" w:rsidDel="00EC6475">
          <w:rPr>
            <w:rPrChange w:id="1554" w:author="Chelsea Helion" w:date="2024-10-23T10:53:00Z">
              <w:rPr>
                <w:rFonts w:ascii="Aptos" w:hAnsi="Aptos"/>
              </w:rPr>
            </w:rPrChange>
          </w:rPr>
          <w:delText xml:space="preserve">this manuscript directly compared expressive active to reflective active, </w:delText>
        </w:r>
      </w:del>
      <w:r w:rsidRPr="006E54B4">
        <w:rPr>
          <w:rPrChange w:id="1555" w:author="Chelsea Helion" w:date="2024-10-23T10:53:00Z">
            <w:rPr>
              <w:rFonts w:ascii="Aptos" w:hAnsi="Aptos"/>
            </w:rPr>
          </w:rPrChange>
        </w:rPr>
        <w:t xml:space="preserve">we are unaware of any direct comparisons between reflective </w:t>
      </w:r>
      <w:del w:id="1556" w:author="Chelsea Helion" w:date="2024-10-25T21:34:00Z">
        <w:r w:rsidRPr="006E54B4" w:rsidDel="00EC6475">
          <w:rPr>
            <w:rPrChange w:id="1557" w:author="Chelsea Helion" w:date="2024-10-23T10:53:00Z">
              <w:rPr>
                <w:rFonts w:ascii="Aptos" w:hAnsi="Aptos"/>
              </w:rPr>
            </w:rPrChange>
          </w:rPr>
          <w:delText xml:space="preserve">active </w:delText>
        </w:r>
      </w:del>
      <w:ins w:id="1558" w:author="Chelsea Helion" w:date="2024-10-25T21:34:00Z">
        <w:r w:rsidR="00EC6475">
          <w:t>viewing</w:t>
        </w:r>
        <w:r w:rsidR="00EC6475" w:rsidRPr="006E54B4">
          <w:rPr>
            <w:rPrChange w:id="1559" w:author="Chelsea Helion" w:date="2024-10-23T10:53:00Z">
              <w:rPr>
                <w:rFonts w:ascii="Aptos" w:hAnsi="Aptos"/>
              </w:rPr>
            </w:rPrChange>
          </w:rPr>
          <w:t xml:space="preserve"> </w:t>
        </w:r>
      </w:ins>
      <w:r w:rsidRPr="006E54B4">
        <w:rPr>
          <w:rPrChange w:id="1560" w:author="Chelsea Helion" w:date="2024-10-23T10:53:00Z">
            <w:rPr>
              <w:rFonts w:ascii="Aptos" w:hAnsi="Aptos"/>
            </w:rPr>
          </w:rPrChange>
        </w:rPr>
        <w:t xml:space="preserve">and passive </w:t>
      </w:r>
      <w:del w:id="1561" w:author="Chelsea Helion" w:date="2024-10-25T21:34:00Z">
        <w:r w:rsidRPr="006E54B4" w:rsidDel="00EC6475">
          <w:rPr>
            <w:rPrChange w:id="1562" w:author="Chelsea Helion" w:date="2024-10-23T10:53:00Z">
              <w:rPr>
                <w:rFonts w:ascii="Aptos" w:hAnsi="Aptos"/>
              </w:rPr>
            </w:rPrChange>
          </w:rPr>
          <w:delText>engagement</w:delText>
        </w:r>
      </w:del>
      <w:ins w:id="1563" w:author="Chelsea Helion" w:date="2024-10-25T21:34:00Z">
        <w:r w:rsidR="00EC6475">
          <w:t>viewing</w:t>
        </w:r>
      </w:ins>
      <w:r w:rsidRPr="006E54B4">
        <w:rPr>
          <w:rPrChange w:id="1564" w:author="Chelsea Helion" w:date="2024-10-23T10:53:00Z">
            <w:rPr>
              <w:rFonts w:ascii="Aptos" w:hAnsi="Aptos"/>
            </w:rPr>
          </w:rPrChange>
        </w:rPr>
        <w:t xml:space="preserve">. This comparison may be of interest as reflective </w:t>
      </w:r>
      <w:del w:id="1565" w:author="Chelsea Helion" w:date="2024-10-25T21:34:00Z">
        <w:r w:rsidRPr="006E54B4" w:rsidDel="00EC6475">
          <w:rPr>
            <w:rPrChange w:id="1566" w:author="Chelsea Helion" w:date="2024-10-23T10:53:00Z">
              <w:rPr>
                <w:rFonts w:ascii="Aptos" w:hAnsi="Aptos"/>
              </w:rPr>
            </w:rPrChange>
          </w:rPr>
          <w:lastRenderedPageBreak/>
          <w:delText xml:space="preserve">engagement </w:delText>
        </w:r>
      </w:del>
      <w:ins w:id="1567" w:author="Chelsea Helion" w:date="2024-10-25T21:34:00Z">
        <w:r w:rsidR="00EC6475">
          <w:t>viewing</w:t>
        </w:r>
        <w:r w:rsidR="00EC6475" w:rsidRPr="006E54B4">
          <w:rPr>
            <w:rPrChange w:id="1568" w:author="Chelsea Helion" w:date="2024-10-23T10:53:00Z">
              <w:rPr>
                <w:rFonts w:ascii="Aptos" w:hAnsi="Aptos"/>
              </w:rPr>
            </w:rPrChange>
          </w:rPr>
          <w:t xml:space="preserve"> </w:t>
        </w:r>
      </w:ins>
      <w:r w:rsidRPr="006E54B4">
        <w:rPr>
          <w:rPrChange w:id="1569" w:author="Chelsea Helion" w:date="2024-10-23T10:53:00Z">
            <w:rPr>
              <w:rFonts w:ascii="Aptos" w:hAnsi="Aptos"/>
            </w:rPr>
          </w:rPrChange>
        </w:rPr>
        <w:t xml:space="preserve">could represent a means of reasonably constraining attention and adding more internal validity to naturalistic studies while minimizing the added activation we observed in attention, interoception, and sensory regions during expressive </w:t>
      </w:r>
      <w:del w:id="1570" w:author="Chelsea Helion" w:date="2024-10-25T21:34:00Z">
        <w:r w:rsidRPr="006E54B4" w:rsidDel="00EC6475">
          <w:rPr>
            <w:rPrChange w:id="1571" w:author="Chelsea Helion" w:date="2024-10-23T10:53:00Z">
              <w:rPr>
                <w:rFonts w:ascii="Aptos" w:hAnsi="Aptos"/>
              </w:rPr>
            </w:rPrChange>
          </w:rPr>
          <w:delText>engagement</w:delText>
        </w:r>
      </w:del>
      <w:ins w:id="1572" w:author="Chelsea Helion" w:date="2024-10-25T21:34:00Z">
        <w:r w:rsidR="00EC6475">
          <w:t>viewing</w:t>
        </w:r>
      </w:ins>
      <w:r w:rsidRPr="006E54B4">
        <w:rPr>
          <w:rPrChange w:id="1573" w:author="Chelsea Helion" w:date="2024-10-23T10:53:00Z">
            <w:rPr>
              <w:rFonts w:ascii="Aptos" w:hAnsi="Aptos"/>
            </w:rPr>
          </w:rPrChange>
        </w:rPr>
        <w:t xml:space="preserve">. </w:t>
      </w:r>
    </w:p>
    <w:p w14:paraId="7CA6108D" w14:textId="66732645" w:rsidR="00DE0869" w:rsidRPr="006E54B4" w:rsidRDefault="00000000" w:rsidP="00FE3980">
      <w:pPr>
        <w:spacing w:line="240" w:lineRule="auto"/>
        <w:ind w:firstLine="720"/>
        <w:jc w:val="both"/>
        <w:rPr>
          <w:rPrChange w:id="1574" w:author="Chelsea Helion" w:date="2024-10-23T10:53:00Z">
            <w:rPr>
              <w:rFonts w:ascii="Aptos" w:hAnsi="Aptos"/>
            </w:rPr>
          </w:rPrChange>
        </w:rPr>
      </w:pPr>
      <w:r w:rsidRPr="006E54B4">
        <w:rPr>
          <w:rPrChange w:id="1575" w:author="Chelsea Helion" w:date="2024-10-23T10:53:00Z">
            <w:rPr>
              <w:rFonts w:ascii="Aptos" w:hAnsi="Aptos"/>
            </w:rPr>
          </w:rPrChange>
        </w:rPr>
        <w:t xml:space="preserve">It would also be valuable to explore a broader range of stimuli using expressive </w:t>
      </w:r>
      <w:del w:id="1576" w:author="Chelsea Helion" w:date="2024-10-25T21:35:00Z">
        <w:r w:rsidRPr="006E54B4" w:rsidDel="00EC6475">
          <w:rPr>
            <w:rPrChange w:id="1577" w:author="Chelsea Helion" w:date="2024-10-23T10:53:00Z">
              <w:rPr>
                <w:rFonts w:ascii="Aptos" w:hAnsi="Aptos"/>
              </w:rPr>
            </w:rPrChange>
          </w:rPr>
          <w:delText xml:space="preserve">engagement </w:delText>
        </w:r>
      </w:del>
      <w:ins w:id="1578" w:author="Chelsea Helion" w:date="2024-10-25T21:35:00Z">
        <w:r w:rsidR="00EC6475">
          <w:t>viewing</w:t>
        </w:r>
        <w:r w:rsidR="00EC6475" w:rsidRPr="006E54B4">
          <w:rPr>
            <w:rPrChange w:id="1579" w:author="Chelsea Helion" w:date="2024-10-23T10:53:00Z">
              <w:rPr>
                <w:rFonts w:ascii="Aptos" w:hAnsi="Aptos"/>
              </w:rPr>
            </w:rPrChange>
          </w:rPr>
          <w:t xml:space="preserve"> </w:t>
        </w:r>
      </w:ins>
      <w:r w:rsidRPr="006E54B4">
        <w:rPr>
          <w:rPrChange w:id="1580" w:author="Chelsea Helion" w:date="2024-10-23T10:53:00Z">
            <w:rPr>
              <w:rFonts w:ascii="Aptos" w:hAnsi="Aptos"/>
            </w:rPr>
          </w:rPrChange>
        </w:rPr>
        <w:t xml:space="preserve">designs, including varying mediums (e.g., video, audio, text), genres (e.g., comedies, dramas, documentaries), emotional tones (e.g., happy, sad, suspenseful), and narrative complexity, as continuous online ratings may prove to be more or less obtrusive depending upon these factors. Collecting continuous </w:t>
      </w:r>
      <w:del w:id="1581" w:author="Chelsea Helion" w:date="2024-10-25T21:36:00Z">
        <w:r w:rsidRPr="006E54B4" w:rsidDel="00EC6475">
          <w:rPr>
            <w:rPrChange w:id="1582" w:author="Chelsea Helion" w:date="2024-10-23T10:53:00Z">
              <w:rPr>
                <w:rFonts w:ascii="Aptos" w:hAnsi="Aptos"/>
              </w:rPr>
            </w:rPrChange>
          </w:rPr>
          <w:delText xml:space="preserve">online </w:delText>
        </w:r>
      </w:del>
      <w:r w:rsidRPr="006E54B4">
        <w:rPr>
          <w:rPrChange w:id="1583" w:author="Chelsea Helion" w:date="2024-10-23T10:53:00Z">
            <w:rPr>
              <w:rFonts w:ascii="Aptos" w:hAnsi="Aptos"/>
            </w:rPr>
          </w:rPrChange>
        </w:rPr>
        <w:t>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4BE43EA6" w:rsidR="00DE0869" w:rsidRPr="006E54B4" w:rsidRDefault="00000000" w:rsidP="00FE3980">
      <w:pPr>
        <w:spacing w:line="240" w:lineRule="auto"/>
        <w:ind w:firstLine="720"/>
        <w:jc w:val="both"/>
        <w:rPr>
          <w:rPrChange w:id="1584" w:author="Chelsea Helion" w:date="2024-10-23T10:53:00Z">
            <w:rPr>
              <w:rFonts w:ascii="Aptos" w:hAnsi="Aptos"/>
            </w:rPr>
          </w:rPrChange>
        </w:rPr>
      </w:pPr>
      <w:r w:rsidRPr="006E54B4">
        <w:rPr>
          <w:rPrChange w:id="1585" w:author="Chelsea Helion" w:date="2024-10-23T10:53:00Z">
            <w:rPr>
              <w:rFonts w:ascii="Aptos" w:hAnsi="Aptos"/>
            </w:rPr>
          </w:rPrChange>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6E54B4">
        <w:rPr>
          <w:rPrChange w:id="1586" w:author="Chelsea Helion" w:date="2024-10-23T10:53:00Z">
            <w:rPr>
              <w:rFonts w:ascii="Aptos" w:hAnsi="Aptos"/>
            </w:rPr>
          </w:rPrChange>
        </w:rPr>
        <w:t>,</w:t>
      </w:r>
      <w:r w:rsidRPr="006E54B4">
        <w:rPr>
          <w:rPrChange w:id="1587" w:author="Chelsea Helion" w:date="2024-10-23T10:53:00Z">
            <w:rPr>
              <w:rFonts w:ascii="Aptos" w:hAnsi="Aptos"/>
            </w:rPr>
          </w:rPrChange>
        </w:rPr>
        <w:t xml:space="preserve"> could answer these questions by tracking and comparing gaze behavior</w:t>
      </w:r>
      <w:r w:rsidR="008D4759" w:rsidRPr="006E54B4">
        <w:rPr>
          <w:rPrChange w:id="1588" w:author="Chelsea Helion" w:date="2024-10-23T10:53:00Z">
            <w:rPr>
              <w:rFonts w:ascii="Aptos" w:hAnsi="Aptos"/>
            </w:rPr>
          </w:rPrChange>
        </w:rPr>
        <w:t xml:space="preserve"> </w:t>
      </w:r>
      <w:r w:rsidR="00B11CB8" w:rsidRPr="006E54B4">
        <w:rPr>
          <w:rPrChange w:id="1589" w:author="Chelsea Helion" w:date="2024-10-23T10:53:00Z">
            <w:rPr>
              <w:rFonts w:ascii="Aptos" w:hAnsi="Aptos"/>
            </w:rPr>
          </w:rPrChange>
        </w:rPr>
        <w:fldChar w:fldCharType="begin"/>
      </w:r>
      <w:r w:rsidR="00EC62AD">
        <w:instrText xml:space="preserve"> ADDIN ZOTERO_ITEM CSL_CITATION {"citationID":"Mt215vKh","properties":{"formattedCitation":"(Hasson et al., 2004)","plainCitation":"(Hasson et al., 2004)","noteIndex":0},"citationItems":[{"id":9078,"uris":["http://zotero.org/users/6239255/items/N7VP39X2"],"itemData":{"id":9078,"type":"article-journal","abstract":"To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6E54B4">
        <w:rPr>
          <w:rPrChange w:id="1590" w:author="Chelsea Helion" w:date="2024-10-23T10:53:00Z">
            <w:rPr>
              <w:rFonts w:ascii="Aptos" w:hAnsi="Aptos"/>
            </w:rPr>
          </w:rPrChange>
        </w:rPr>
        <w:fldChar w:fldCharType="separate"/>
      </w:r>
      <w:r w:rsidR="00B11CB8" w:rsidRPr="006E54B4">
        <w:rPr>
          <w:rPrChange w:id="1591" w:author="Chelsea Helion" w:date="2024-10-23T10:53:00Z">
            <w:rPr>
              <w:rFonts w:ascii="Aptos" w:hAnsi="Aptos"/>
            </w:rPr>
          </w:rPrChange>
        </w:rPr>
        <w:t>(Hasson et al., 2004)</w:t>
      </w:r>
      <w:r w:rsidR="00B11CB8" w:rsidRPr="006E54B4">
        <w:rPr>
          <w:rPrChange w:id="1592" w:author="Chelsea Helion" w:date="2024-10-23T10:53:00Z">
            <w:rPr>
              <w:rFonts w:ascii="Aptos" w:hAnsi="Aptos"/>
            </w:rPr>
          </w:rPrChange>
        </w:rPr>
        <w:fldChar w:fldCharType="end"/>
      </w:r>
      <w:r w:rsidRPr="006E54B4">
        <w:rPr>
          <w:rPrChange w:id="1593" w:author="Chelsea Helion" w:date="2024-10-23T10:53:00Z">
            <w:rPr>
              <w:rFonts w:ascii="Aptos" w:hAnsi="Aptos"/>
            </w:rPr>
          </w:rPrChange>
        </w:rPr>
        <w:t>. Additionally, employing techniques with higher temporal resolution, such as</w:t>
      </w:r>
      <w:r w:rsidR="009027B2" w:rsidRPr="006E54B4">
        <w:rPr>
          <w:rPrChange w:id="1594" w:author="Chelsea Helion" w:date="2024-10-23T10:53:00Z">
            <w:rPr>
              <w:rFonts w:ascii="Aptos" w:hAnsi="Aptos"/>
            </w:rPr>
          </w:rPrChange>
        </w:rPr>
        <w:t xml:space="preserve"> </w:t>
      </w:r>
      <w:r w:rsidRPr="006E54B4">
        <w:rPr>
          <w:rPrChange w:id="1595" w:author="Chelsea Helion" w:date="2024-10-23T10:53:00Z">
            <w:rPr>
              <w:rFonts w:ascii="Aptos" w:hAnsi="Aptos"/>
            </w:rPr>
          </w:rPrChange>
        </w:rPr>
        <w:t>electroencephalography (EEG), could capture rapid changes in neural activity at a rate more commiserate with vision process than fMRI</w:t>
      </w:r>
      <w:r w:rsidR="008D4759" w:rsidRPr="006E54B4">
        <w:rPr>
          <w:rPrChange w:id="1596" w:author="Chelsea Helion" w:date="2024-10-23T10:53:00Z">
            <w:rPr>
              <w:rFonts w:ascii="Aptos" w:hAnsi="Aptos"/>
            </w:rPr>
          </w:rPrChange>
        </w:rPr>
        <w:t xml:space="preserve"> </w:t>
      </w:r>
      <w:r w:rsidR="00B11CB8" w:rsidRPr="006E54B4">
        <w:rPr>
          <w:rPrChange w:id="1597" w:author="Chelsea Helion" w:date="2024-10-23T10:53:00Z">
            <w:rPr>
              <w:rFonts w:ascii="Aptos" w:hAnsi="Aptos"/>
            </w:rPr>
          </w:rPrChange>
        </w:rPr>
        <w:fldChar w:fldCharType="begin"/>
      </w:r>
      <w:r w:rsidR="00EC62AD">
        <w:instrText xml:space="preserve"> ADDIN ZOTERO_ITEM CSL_CITATION {"citationID":"KGxN8zJW","properties":{"formattedCitation":"(Axelrod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6E54B4">
        <w:rPr>
          <w:rPrChange w:id="1598" w:author="Chelsea Helion" w:date="2024-10-23T10:53:00Z">
            <w:rPr>
              <w:rFonts w:ascii="Aptos" w:hAnsi="Aptos"/>
            </w:rPr>
          </w:rPrChange>
        </w:rPr>
        <w:fldChar w:fldCharType="separate"/>
      </w:r>
      <w:r w:rsidR="003F613E" w:rsidRPr="006E54B4">
        <w:rPr>
          <w:rPrChange w:id="1599" w:author="Chelsea Helion" w:date="2024-10-23T10:53:00Z">
            <w:rPr>
              <w:rFonts w:ascii="Aptos" w:hAnsi="Aptos"/>
            </w:rPr>
          </w:rPrChange>
        </w:rPr>
        <w:t>(Axelrod et al., 2023)</w:t>
      </w:r>
      <w:r w:rsidR="00B11CB8" w:rsidRPr="006E54B4">
        <w:rPr>
          <w:rPrChange w:id="1600" w:author="Chelsea Helion" w:date="2024-10-23T10:53:00Z">
            <w:rPr>
              <w:rFonts w:ascii="Aptos" w:hAnsi="Aptos"/>
            </w:rPr>
          </w:rPrChange>
        </w:rPr>
        <w:fldChar w:fldCharType="end"/>
      </w:r>
      <w:r w:rsidRPr="006E54B4">
        <w:rPr>
          <w:rPrChange w:id="1601" w:author="Chelsea Helion" w:date="2024-10-23T10:53:00Z">
            <w:rPr>
              <w:rFonts w:ascii="Aptos" w:hAnsi="Aptos"/>
            </w:rPr>
          </w:rPrChange>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6E54B4" w:rsidRDefault="00000000" w:rsidP="00FE3980">
      <w:pPr>
        <w:spacing w:line="240" w:lineRule="auto"/>
        <w:ind w:firstLine="720"/>
        <w:jc w:val="both"/>
        <w:rPr>
          <w:rPrChange w:id="1602" w:author="Chelsea Helion" w:date="2024-10-23T10:53:00Z">
            <w:rPr>
              <w:rFonts w:ascii="Aptos" w:hAnsi="Aptos"/>
            </w:rPr>
          </w:rPrChange>
        </w:rPr>
      </w:pPr>
      <w:r w:rsidRPr="006E54B4">
        <w:rPr>
          <w:rPrChange w:id="1603" w:author="Chelsea Helion" w:date="2024-10-23T10:53:00Z">
            <w:rPr>
              <w:rFonts w:ascii="Aptos" w:hAnsi="Aptos"/>
            </w:rPr>
          </w:rPrChange>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6E54B4">
        <w:rPr>
          <w:rPrChange w:id="1604" w:author="Chelsea Helion" w:date="2024-10-23T10:53:00Z">
            <w:rPr>
              <w:rFonts w:ascii="Aptos" w:hAnsi="Aptos"/>
            </w:rPr>
          </w:rPrChange>
        </w:rPr>
        <w:t>whom</w:t>
      </w:r>
      <w:proofErr w:type="gramEnd"/>
      <w:r w:rsidRPr="006E54B4">
        <w:rPr>
          <w:rPrChange w:id="1605" w:author="Chelsea Helion" w:date="2024-10-23T10:53:00Z">
            <w:rPr>
              <w:rFonts w:ascii="Aptos" w:hAnsi="Aptos"/>
            </w:rPr>
          </w:rPrChange>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6E54B4">
        <w:rPr>
          <w:rPrChange w:id="1606" w:author="Chelsea Helion" w:date="2024-10-23T10:53:00Z">
            <w:rPr>
              <w:rFonts w:ascii="Aptos" w:hAnsi="Aptos"/>
            </w:rPr>
          </w:rPrChange>
        </w:rPr>
        <w:t>siloing</w:t>
      </w:r>
      <w:proofErr w:type="gramEnd"/>
      <w:r w:rsidRPr="006E54B4">
        <w:rPr>
          <w:rPrChange w:id="1607" w:author="Chelsea Helion" w:date="2024-10-23T10:53:00Z">
            <w:rPr>
              <w:rFonts w:ascii="Aptos" w:hAnsi="Aptos"/>
            </w:rPr>
          </w:rPrChange>
        </w:rPr>
        <w:t xml:space="preserve"> of research efforts by creating a common language and provide a robust foundation for this thriving subdiscipline.</w:t>
      </w:r>
    </w:p>
    <w:p w14:paraId="539A7132" w14:textId="0CCC76AB" w:rsidR="00FE3980" w:rsidRPr="006E54B4" w:rsidRDefault="00FE3980">
      <w:pPr>
        <w:rPr>
          <w:b/>
          <w:rPrChange w:id="1608" w:author="Chelsea Helion" w:date="2024-10-23T10:53:00Z">
            <w:rPr>
              <w:rFonts w:ascii="Aptos" w:hAnsi="Aptos"/>
              <w:b/>
            </w:rPr>
          </w:rPrChange>
        </w:rPr>
      </w:pPr>
      <w:r w:rsidRPr="006E54B4">
        <w:rPr>
          <w:b/>
          <w:rPrChange w:id="1609" w:author="Chelsea Helion" w:date="2024-10-23T10:53:00Z">
            <w:rPr>
              <w:rFonts w:ascii="Aptos" w:hAnsi="Aptos"/>
              <w:b/>
            </w:rPr>
          </w:rPrChange>
        </w:rPr>
        <w:br w:type="page"/>
      </w:r>
    </w:p>
    <w:p w14:paraId="0F9982F7" w14:textId="17D07C77" w:rsidR="00DE0869" w:rsidRPr="006E54B4" w:rsidRDefault="00000000" w:rsidP="00FE3980">
      <w:pPr>
        <w:spacing w:line="240" w:lineRule="auto"/>
        <w:jc w:val="both"/>
        <w:rPr>
          <w:b/>
          <w:rPrChange w:id="1610" w:author="Chelsea Helion" w:date="2024-10-23T10:53:00Z">
            <w:rPr>
              <w:rFonts w:ascii="Aptos" w:hAnsi="Aptos"/>
              <w:b/>
            </w:rPr>
          </w:rPrChange>
        </w:rPr>
      </w:pPr>
      <w:r w:rsidRPr="006E54B4">
        <w:rPr>
          <w:b/>
          <w:rPrChange w:id="1611" w:author="Chelsea Helion" w:date="2024-10-23T10:53:00Z">
            <w:rPr>
              <w:rFonts w:ascii="Aptos" w:hAnsi="Aptos"/>
              <w:b/>
            </w:rPr>
          </w:rPrChange>
        </w:rPr>
        <w:lastRenderedPageBreak/>
        <w:t>Conclusion</w:t>
      </w:r>
    </w:p>
    <w:p w14:paraId="0F41ECA4" w14:textId="180A2C48" w:rsidR="00DE0869" w:rsidRPr="006E54B4" w:rsidRDefault="00000000" w:rsidP="00FE3980">
      <w:pPr>
        <w:spacing w:line="240" w:lineRule="auto"/>
        <w:ind w:firstLine="540"/>
        <w:jc w:val="both"/>
        <w:rPr>
          <w:rPrChange w:id="1612" w:author="Chelsea Helion" w:date="2024-10-23T10:53:00Z">
            <w:rPr>
              <w:rFonts w:ascii="Aptos" w:hAnsi="Aptos"/>
            </w:rPr>
          </w:rPrChange>
        </w:rPr>
      </w:pPr>
      <w:r w:rsidRPr="006E54B4">
        <w:rPr>
          <w:rPrChange w:id="1613" w:author="Chelsea Helion" w:date="2024-10-23T10:53:00Z">
            <w:rPr>
              <w:rFonts w:ascii="Aptos" w:hAnsi="Aptos"/>
            </w:rPr>
          </w:rPrChange>
        </w:rPr>
        <w:t xml:space="preserve">In this study, we directly compared neural activity of subjects while they either </w:t>
      </w:r>
      <w:r w:rsidR="009027B2" w:rsidRPr="006E54B4">
        <w:rPr>
          <w:rPrChange w:id="1614" w:author="Chelsea Helion" w:date="2024-10-23T10:53:00Z">
            <w:rPr>
              <w:rFonts w:ascii="Aptos" w:hAnsi="Aptos"/>
            </w:rPr>
          </w:rPrChange>
        </w:rPr>
        <w:t>continuously rated</w:t>
      </w:r>
      <w:r w:rsidRPr="006E54B4">
        <w:rPr>
          <w:rPrChange w:id="1615" w:author="Chelsea Helion" w:date="2024-10-23T10:53:00Z">
            <w:rPr>
              <w:rFonts w:ascii="Aptos" w:hAnsi="Aptos"/>
            </w:rPr>
          </w:rPrChange>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6E54B4">
        <w:rPr>
          <w:rPrChange w:id="1616" w:author="Chelsea Helion" w:date="2024-10-23T10:53:00Z">
            <w:rPr>
              <w:rFonts w:ascii="Aptos" w:hAnsi="Aptos"/>
            </w:rPr>
          </w:rPrChange>
        </w:rPr>
        <w:t>FFG</w:t>
      </w:r>
      <w:r w:rsidRPr="006E54B4">
        <w:rPr>
          <w:rPrChange w:id="1617" w:author="Chelsea Helion" w:date="2024-10-23T10:53:00Z">
            <w:rPr>
              <w:rFonts w:ascii="Aptos" w:hAnsi="Aptos"/>
            </w:rPr>
          </w:rPrChange>
        </w:rPr>
        <w:t>, TPJ</w:t>
      </w:r>
      <w:r w:rsidR="00745ABA" w:rsidRPr="006E54B4">
        <w:rPr>
          <w:rPrChange w:id="1618" w:author="Chelsea Helion" w:date="2024-10-23T10:53:00Z">
            <w:rPr>
              <w:rFonts w:ascii="Aptos" w:hAnsi="Aptos"/>
            </w:rPr>
          </w:rPrChange>
        </w:rPr>
        <w:t>, TP</w:t>
      </w:r>
      <w:r w:rsidRPr="006E54B4">
        <w:rPr>
          <w:rPrChange w:id="1619" w:author="Chelsea Helion" w:date="2024-10-23T10:53:00Z">
            <w:rPr>
              <w:rFonts w:ascii="Aptos" w:hAnsi="Aptos"/>
            </w:rPr>
          </w:rPrChange>
        </w:rPr>
        <w:t xml:space="preserve">, </w:t>
      </w:r>
      <w:proofErr w:type="spellStart"/>
      <w:r w:rsidRPr="006E54B4">
        <w:rPr>
          <w:rPrChange w:id="1620" w:author="Chelsea Helion" w:date="2024-10-23T10:53:00Z">
            <w:rPr>
              <w:rFonts w:ascii="Aptos" w:hAnsi="Aptos"/>
            </w:rPr>
          </w:rPrChange>
        </w:rPr>
        <w:t>pCUN</w:t>
      </w:r>
      <w:proofErr w:type="spellEnd"/>
      <w:r w:rsidRPr="006E54B4">
        <w:rPr>
          <w:rPrChange w:id="1621" w:author="Chelsea Helion" w:date="2024-10-23T10:53:00Z">
            <w:rPr>
              <w:rFonts w:ascii="Aptos" w:hAnsi="Aptos"/>
            </w:rPr>
          </w:rPrChange>
        </w:rPr>
        <w:t xml:space="preserve">) did demonstrate differential activation </w:t>
      </w:r>
      <w:proofErr w:type="gramStart"/>
      <w:r w:rsidRPr="006E54B4">
        <w:rPr>
          <w:rPrChange w:id="1622" w:author="Chelsea Helion" w:date="2024-10-23T10:53:00Z">
            <w:rPr>
              <w:rFonts w:ascii="Aptos" w:hAnsi="Aptos"/>
            </w:rPr>
          </w:rPrChange>
        </w:rPr>
        <w:t>as a consequence of</w:t>
      </w:r>
      <w:proofErr w:type="gramEnd"/>
      <w:r w:rsidRPr="006E54B4">
        <w:rPr>
          <w:rPrChange w:id="1623" w:author="Chelsea Helion" w:date="2024-10-23T10:53:00Z">
            <w:rPr>
              <w:rFonts w:ascii="Aptos" w:hAnsi="Aptos"/>
            </w:rPr>
          </w:rPrChange>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1624" w:name="_3m71kq8syq2c" w:colFirst="0" w:colLast="0"/>
      <w:bookmarkEnd w:id="1624"/>
    </w:p>
    <w:p w14:paraId="119EA104" w14:textId="54F3B8F5" w:rsidR="009623C0" w:rsidRPr="002947A3" w:rsidRDefault="009623C0">
      <w:pPr>
        <w:pStyle w:val="Heading2"/>
        <w:spacing w:before="0" w:after="0" w:line="240" w:lineRule="auto"/>
        <w:jc w:val="both"/>
        <w:rPr>
          <w:b/>
          <w:bCs/>
          <w:sz w:val="22"/>
          <w:szCs w:val="22"/>
        </w:rPr>
        <w:pPrChange w:id="1625" w:author="Chelsea Helion" w:date="2024-10-25T12:15:00Z">
          <w:pPr>
            <w:pStyle w:val="Heading2"/>
            <w:spacing w:before="0" w:after="0" w:line="240" w:lineRule="auto"/>
            <w:ind w:firstLine="720"/>
            <w:jc w:val="both"/>
          </w:pPr>
        </w:pPrChange>
      </w:pPr>
      <w:del w:id="1626" w:author="Billy Mitchell" w:date="2024-10-30T09:47:00Z" w16du:dateUtc="2024-10-30T13:47:00Z">
        <w:r w:rsidRPr="002947A3" w:rsidDel="00A565EC">
          <w:rPr>
            <w:b/>
            <w:bCs/>
            <w:sz w:val="22"/>
            <w:szCs w:val="22"/>
          </w:rPr>
          <w:delText>Methods</w:delText>
        </w:r>
      </w:del>
      <w:ins w:id="1627" w:author="Billy Mitchell" w:date="2024-10-30T09:47:00Z" w16du:dateUtc="2024-10-30T13:47:00Z">
        <w:r w:rsidR="00A565EC">
          <w:rPr>
            <w:b/>
            <w:bCs/>
            <w:sz w:val="22"/>
            <w:szCs w:val="22"/>
          </w:rPr>
          <w:t>Materials and Methods</w:t>
        </w:r>
      </w:ins>
    </w:p>
    <w:p w14:paraId="0D93C9A2" w14:textId="77777777"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w:t>
      </w:r>
      <w:proofErr w:type="gramStart"/>
      <w:r w:rsidRPr="002947A3">
        <w:t>)  ranged</w:t>
      </w:r>
      <w:proofErr w:type="gramEnd"/>
      <w:r w:rsidRPr="002947A3">
        <w:t xml:space="preserve">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 All participants provided written informed consent as approved by a local Institutional Review Board.</w:t>
      </w:r>
    </w:p>
    <w:p w14:paraId="2B7E7E7F" w14:textId="77777777" w:rsidR="009623C0" w:rsidRDefault="009623C0" w:rsidP="009623C0">
      <w:pPr>
        <w:spacing w:line="240" w:lineRule="auto"/>
        <w:jc w:val="both"/>
      </w:pPr>
    </w:p>
    <w:p w14:paraId="6D84D288" w14:textId="56465098" w:rsidR="009623C0" w:rsidRDefault="009623C0" w:rsidP="009623C0">
      <w:pPr>
        <w:spacing w:line="240" w:lineRule="auto"/>
        <w:jc w:val="both"/>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EC62AD">
        <w:instrText xml:space="preserve"> ADDIN ZOTERO_ITEM CSL_CITATION {"citationID":"2wczqXgj","properties":{"formattedCitation":"(Kimberley et al., 2008)","plainCitation":"(Kimberley et al., 2008)","dontUpdate":true,"noteIndex":0},"citationItems":[{"id":18032,"uris":["http://zotero.org/users/6239255/items/7MZZWZTX","http://zotero.org/users/6239255/items/J2WIKVVS"],"itemData":{"id":18032,"type":"article-journal","abstract":"The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Pr="002947A3">
        <w:t>Kimberley et al., (2008)</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w:t>
      </w:r>
      <w:proofErr w:type="gramStart"/>
      <w:r w:rsidRPr="002947A3">
        <w:t>halves</w:t>
      </w:r>
      <w:proofErr w:type="gramEnd"/>
      <w:r w:rsidRPr="002947A3">
        <w:t xml:space="preserve">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finger incremented the scale by 5% closer towards the left pole (i.e., 100% certain of guilt) and </w:t>
      </w:r>
      <w:r w:rsidRPr="002947A3">
        <w:lastRenderedPageBreak/>
        <w:t xml:space="preserve">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w:t>
      </w:r>
      <w:del w:id="1628" w:author="Chelsea Helion" w:date="2024-10-25T12:16:00Z">
        <w:r w:rsidRPr="002947A3" w:rsidDel="009623C0">
          <w:delText>s</w:delText>
        </w:r>
      </w:del>
      <w:r w:rsidRPr="002947A3">
        <w:t xml:space="preserve"> of th</w:t>
      </w:r>
      <w:ins w:id="1629" w:author="Chelsea Helion" w:date="2024-10-25T12:16:00Z">
        <w:r>
          <w:t>e first</w:t>
        </w:r>
      </w:ins>
      <w:del w:id="1630" w:author="Chelsea Helion" w:date="2024-10-25T12:16:00Z">
        <w:r w:rsidRPr="002947A3" w:rsidDel="009623C0">
          <w:delText>ose</w:delText>
        </w:r>
      </w:del>
      <w:r w:rsidRPr="002947A3">
        <w:t xml:space="preserve"> task</w:t>
      </w:r>
      <w:ins w:id="1631" w:author="Chelsea Helion" w:date="2024-10-25T12:16:00Z">
        <w:r>
          <w:t xml:space="preserve"> and analysis of the verbal details of the second</w:t>
        </w:r>
      </w:ins>
      <w:del w:id="1632" w:author="Chelsea Helion" w:date="2024-10-25T12:16:00Z">
        <w:r w:rsidRPr="002947A3" w:rsidDel="009623C0">
          <w:delText>s</w:delText>
        </w:r>
      </w:del>
      <w:r w:rsidRPr="002947A3">
        <w:t xml:space="preserve"> </w:t>
      </w:r>
      <w:ins w:id="1633" w:author="Chelsea Helion" w:date="2024-10-25T12:16:00Z">
        <w:r>
          <w:t xml:space="preserve">are </w:t>
        </w:r>
      </w:ins>
      <w:del w:id="1634" w:author="Chelsea Helion" w:date="2024-10-25T12:16:00Z">
        <w:r w:rsidRPr="002947A3" w:rsidDel="009623C0">
          <w:delText xml:space="preserve">are </w:delText>
        </w:r>
      </w:del>
      <w:r w:rsidRPr="002947A3">
        <w:t xml:space="preserve">outside of the purview of the present </w:t>
      </w:r>
      <w:proofErr w:type="gramStart"/>
      <w:r w:rsidRPr="002947A3">
        <w:t>manuscript, and</w:t>
      </w:r>
      <w:proofErr w:type="gramEnd"/>
      <w:r w:rsidRPr="002947A3">
        <w:t xml:space="preserve"> will be characterized in future work. All scripts associated with this task are publicly available at https://github.com/wj-mitchell/Expressive_V_Reflective.  </w:t>
      </w:r>
    </w:p>
    <w:p w14:paraId="318B6C34" w14:textId="77777777" w:rsidR="0076279C" w:rsidRDefault="0076279C" w:rsidP="009623C0">
      <w:pPr>
        <w:spacing w:line="240" w:lineRule="auto"/>
        <w:jc w:val="both"/>
      </w:pPr>
    </w:p>
    <w:p w14:paraId="13238D66" w14:textId="48C5CAE5" w:rsidR="0076279C" w:rsidRDefault="0076279C" w:rsidP="0076279C">
      <w:pPr>
        <w:spacing w:line="240" w:lineRule="auto"/>
        <w:jc w:val="both"/>
      </w:pPr>
      <w:r w:rsidRPr="002947A3">
        <w:rPr>
          <w:b/>
        </w:rPr>
        <w:t xml:space="preserve">Experimental display and rating acquisition.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EC62AD">
        <w:instrText xml:space="preserve"> ADDIN ZOTERO_ITEM CSL_CITATION {"citationID":"evhOC8cS","properties":{"formattedCitation":"(Girard &amp; Wright, 2018)","plainCitation":"(Girard &amp; Wright, 2018)","dontUpdate":true,"noteIndex":0},"citationItems":[{"id":18044,"uris":["http://zotero.org/users/6239255/items/TUT6KNQN"],"itemData":{"id":18044,"type":"article-journal","abstract":"Continuous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Pr="002947A3">
        <w:t>Girard &amp; Wright (2018)</w:t>
      </w:r>
      <w:r w:rsidRPr="002947A3">
        <w:fldChar w:fldCharType="end"/>
      </w:r>
      <w:r w:rsidRPr="002947A3">
        <w:t xml:space="preserve"> contains a useful summary of these efforts). We designed a novel script programmed in Python [v3.8.13] </w:t>
      </w:r>
      <w:r w:rsidRPr="002947A3">
        <w:fldChar w:fldCharType="begin"/>
      </w:r>
      <w:r w:rsidR="00EC62AD">
        <w:instrText xml:space="preserve"> ADDIN ZOTERO_ITEM CSL_CITATION {"citationID":"dGGIwqAO","properties":{"formattedCitation":"(van Rossum, 1995)","plainCitation":"(van Rossum, 1995)","noteIndex":0},"citationItems":[{"id":18147,"uris":["http://zotero.org/users/6239255/items/2N3VUFMR"],"itemData":{"id":18147,"type":"software","collection-title":"Centrum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Pr="002947A3">
        <w:t>(van Rossum, 1995)</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EC62AD">
        <w:instrText xml:space="preserve"> ADDIN ZOTERO_ITEM CSL_CITATION {"citationID":"8g4Ft3c4","properties":{"formattedCitation":"(Peirce et al., 2019)","plainCitation":"(Peirce et al., 2019)","noteIndex":0},"citationItems":[{"id":18146,"uris":["http://zotero.org/users/6239255/items/ST7ITYI7"],"itemData":{"id":18146,"type":"article-journal","abstract":"PsychoPy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Pr="002947A3">
        <w:t>(Peirce et al., 2019)</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w:t>
      </w:r>
      <w:proofErr w:type="gramStart"/>
      <w:r w:rsidRPr="002947A3">
        <w:t>continuously for</w:t>
      </w:r>
      <w:proofErr w:type="gramEnd"/>
      <w:r w:rsidRPr="002947A3">
        <w:t xml:space="preserve">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5F5CC111" w14:textId="77777777" w:rsidR="0076279C" w:rsidRDefault="0076279C" w:rsidP="0076279C">
      <w:pPr>
        <w:spacing w:line="240" w:lineRule="auto"/>
        <w:jc w:val="both"/>
      </w:pPr>
    </w:p>
    <w:p w14:paraId="20BDD18A" w14:textId="00C1A5B4" w:rsidR="0076279C" w:rsidRPr="002947A3" w:rsidRDefault="0076279C">
      <w:pPr>
        <w:spacing w:line="240" w:lineRule="auto"/>
        <w:jc w:val="both"/>
        <w:pPrChange w:id="1635" w:author="Chelsea Helion" w:date="2024-10-25T12:17:00Z">
          <w:pPr>
            <w:spacing w:line="240" w:lineRule="auto"/>
            <w:ind w:firstLine="720"/>
            <w:jc w:val="both"/>
          </w:pPr>
        </w:pPrChange>
      </w:pPr>
      <w:r w:rsidRPr="002947A3">
        <w:rPr>
          <w:b/>
        </w:rPr>
        <w:t xml:space="preserve">Image Acquisition.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rsidR="00EC62AD">
        <w:instrText xml:space="preserve"> ADDIN ZOTERO_ITEM CSL_CITATION {"citationID":"cAYjiEBQ","properties":{"formattedCitation":"(J. Chen et al., 2017)","plainCitation":"(J. Chen et al., 2017)","noteIndex":0},"citationItems":[{"id":8972,"uris":["http://zotero.org/users/6239255/items/5M5D4KQB"],"itemData":{"id":8972,"type":"article-journal","container-title":"Nature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Pr="002947A3">
        <w:t>(J. Chen et al., 2017)</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6300F6FF" w14:textId="77777777" w:rsidR="0076279C" w:rsidRDefault="0076279C" w:rsidP="0076279C">
      <w:pPr>
        <w:spacing w:line="240" w:lineRule="auto"/>
        <w:jc w:val="both"/>
        <w:rPr>
          <w:b/>
        </w:rPr>
      </w:pPr>
    </w:p>
    <w:p w14:paraId="2D1C6F81" w14:textId="66EB113B" w:rsidR="0076279C" w:rsidRPr="002947A3" w:rsidRDefault="0076279C">
      <w:pPr>
        <w:spacing w:line="240" w:lineRule="auto"/>
        <w:jc w:val="both"/>
        <w:pPrChange w:id="1636" w:author="Chelsea Helion" w:date="2024-10-25T12:18:00Z">
          <w:pPr>
            <w:spacing w:line="240" w:lineRule="auto"/>
            <w:ind w:firstLine="720"/>
            <w:jc w:val="both"/>
          </w:pPr>
        </w:pPrChange>
      </w:pPr>
      <w:r w:rsidRPr="002947A3">
        <w:rPr>
          <w:b/>
        </w:rPr>
        <w:t xml:space="preserve">Audio delivery.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p>
    <w:p w14:paraId="79EA916E" w14:textId="77777777" w:rsidR="0076279C" w:rsidRDefault="0076279C" w:rsidP="0076279C">
      <w:pPr>
        <w:spacing w:line="240" w:lineRule="auto"/>
        <w:jc w:val="both"/>
        <w:rPr>
          <w:b/>
        </w:rPr>
      </w:pPr>
    </w:p>
    <w:p w14:paraId="36EE6F92" w14:textId="22DC6FDA" w:rsidR="0076279C" w:rsidRPr="002947A3" w:rsidRDefault="0076279C">
      <w:pPr>
        <w:spacing w:line="240" w:lineRule="auto"/>
        <w:jc w:val="both"/>
        <w:pPrChange w:id="1637" w:author="Chelsea Helion" w:date="2024-10-25T12:18:00Z">
          <w:pPr>
            <w:spacing w:line="240" w:lineRule="auto"/>
            <w:ind w:firstLine="720"/>
            <w:jc w:val="both"/>
          </w:pPr>
        </w:pPrChange>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EC62AD">
        <w:instrText xml:space="preserve"> ADDIN ZOTERO_ITEM CSL_CITATION {"citationID":"BTLPnAdB","properties":{"formattedCitation":"(Halchenko et al., 2021)","plainCitation":"(Halchenko et al., 2021)","noteIndex":0},"citationItems":[{"id":18145,"uris":["http://zotero.org/users/6239255/items/M54SWAQ7"],"itemData":{"id":18145,"type":"software","note":"DOI: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Pr="002947A3">
        <w:t>(</w:t>
      </w:r>
      <w:proofErr w:type="spellStart"/>
      <w:r w:rsidRPr="002947A3">
        <w:t>Halchenko</w:t>
      </w:r>
      <w:proofErr w:type="spellEnd"/>
      <w:r w:rsidRPr="002947A3">
        <w:t xml:space="preserve"> et al., 2021)</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EC62AD">
        <w:instrText xml:space="preserve"> ADDIN ZOTERO_ITEM CSL_CITATION {"citationID":"SqDYiicV","properties":{"formattedCitation":"(Esteban et al., 2017)","plainCitation":"(Esteban et al., 2017)","noteIndex":0},"citationItems":[{"id":8967,"uris":["http://zotero.org/users/6239255/items/B7XGE9N2"],"itemData":{"id":8967,"type":"software","abstract":"[FIX]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Pr="002947A3">
        <w:t>(Esteban et al., 2017)</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EC62AD">
        <w:instrText xml:space="preserve"> ADDIN ZOTERO_ITEM CSL_CITATION {"citationID":"iV0IqKAn","properties":{"formattedCitation":"(Jenkinson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46F9532C" w:rsidR="0076279C" w:rsidRPr="002947A3" w:rsidRDefault="0076279C" w:rsidP="0076279C">
      <w:pPr>
        <w:spacing w:line="240" w:lineRule="auto"/>
        <w:ind w:firstLine="720"/>
        <w:jc w:val="both"/>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EC62AD">
        <w:instrText xml:space="preserve"> ADDIN ZOTERO_ITEM CSL_CITATION {"citationID":"vgE0kQdw","properties":{"formattedCitation":"(L. Chang et al., 2018)","plainCitation":"(L. 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45595" w:rsidRPr="00D45595">
        <w:t>(L. Chang et al., 2018)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EC62AD">
        <w:instrText xml:space="preserve"> ADDIN ZOTERO_ITEM CSL_CITATION {"citationID":"TuYRdtBT","properties":{"formattedCitation":"(Schaefer et al., 2018)","plainCitation":"(Schaefer et al., 2018)","noteIndex":0},"citationItems":[{"id":8965,"uris":["http://zotero.org/users/6239255/items/TJZVPB56"],"itemData":{"id":8965,"type":"article-journal","container-title":"Cerebral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(Schaefer et al., 2018)</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EC62AD">
        <w:instrText xml:space="preserve"> ADDIN ZOTERO_ITEM CSL_CITATION {"citationID":"WzDJL7Iq","properties":{"formattedCitation":"(Van Essen et al., 2012)","plainCitation":"(Van Essen et al., 2012)","noteIndex":0},"citationItems":[{"id":18114,"uris":["http://zotero.org/users/6239255/items/T77LRRYR"],"itemData":{"id":18114,"type":"article-journal","abstract":"We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Pr="002947A3">
        <w:t>(Van Essen et al., 2012)</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EC62AD">
        <w:instrText xml:space="preserve"> ADDIN ZOTERO_ITEM CSL_CITATION {"citationID":"hwf4NXDO","properties":{"formattedCitation":"(Hendriks et al., 2017)","plainCitation":"(Hendriks et al., 2017)","noteIndex":0},"citationItems":[{"id":9076,"uris":["http://zotero.org/users/6239255/items/B58UM36G"],"itemData":{"id":9076,"type":"article-journal","abstract":"Multi-voxel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Pr="002947A3">
        <w:t>(Hendriks et al., 2017)</w:t>
      </w:r>
      <w:r w:rsidRPr="002947A3">
        <w:fldChar w:fldCharType="end"/>
      </w:r>
      <w:r w:rsidRPr="002947A3">
        <w:t xml:space="preserve">. </w:t>
      </w:r>
    </w:p>
    <w:p w14:paraId="1A796C87" w14:textId="77777777" w:rsidR="0076279C" w:rsidRDefault="0076279C" w:rsidP="0076279C">
      <w:pPr>
        <w:spacing w:line="240" w:lineRule="auto"/>
        <w:jc w:val="both"/>
        <w:rPr>
          <w:b/>
        </w:rPr>
      </w:pPr>
    </w:p>
    <w:p w14:paraId="17962DAA" w14:textId="22995C77" w:rsidR="0076279C" w:rsidRPr="002947A3" w:rsidRDefault="0076279C">
      <w:pPr>
        <w:spacing w:line="240" w:lineRule="auto"/>
        <w:jc w:val="both"/>
        <w:pPrChange w:id="1638" w:author="Chelsea Helion" w:date="2024-10-25T12:18:00Z">
          <w:pPr>
            <w:spacing w:line="240" w:lineRule="auto"/>
            <w:ind w:firstLine="720"/>
            <w:jc w:val="both"/>
          </w:pPr>
        </w:pPrChange>
      </w:pPr>
      <w:r w:rsidRPr="002947A3">
        <w:rPr>
          <w:b/>
        </w:rPr>
        <w:t xml:space="preserve">Univariate Analysis. </w:t>
      </w:r>
      <w:r w:rsidRPr="002947A3">
        <w:t xml:space="preserve">FSL's [v6.0.5.1] FEAT [v6.0.0] </w:t>
      </w:r>
      <w:r w:rsidRPr="002947A3">
        <w:fldChar w:fldCharType="begin"/>
      </w:r>
      <w:r w:rsidR="00EC62AD">
        <w:instrText xml:space="preserve"> ADDIN ZOTERO_ITEM CSL_CITATION {"citationID":"DmgiqaKt","properties":{"formattedCitation":"(Jenkinson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376078E3" w:rsidR="0076279C" w:rsidRPr="002947A3" w:rsidRDefault="0076279C" w:rsidP="0076279C">
      <w:pPr>
        <w:spacing w:line="240" w:lineRule="auto"/>
        <w:ind w:firstLine="720"/>
        <w:jc w:val="both"/>
      </w:pPr>
      <w:r w:rsidRPr="002947A3">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EC62AD">
        <w:instrText xml:space="preserve"> ADDIN ZOTERO_ITEM CSL_CITATION {"citationID":"kZra6KpM","properties":{"formattedCitation":"(Mumford, 2017)","plainCitation":"(Mumford, 2017)","noteIndex":0},"citationItems":[{"id":"0KEu2TDx/5d1iblJA","uris":["http://zotero.org/users/6239255/items/LXHQL6XV"],"itemData":{"id":16337,"type":"motion_picture","dimensions":"10:27","language":"English","medium":"Digital","publisher":"Youtube","title":"How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Pr="006E54B4">
        <w:t>(Mumford, 2017)</w:t>
      </w:r>
      <w:r w:rsidRPr="006E54B4">
        <w:fldChar w:fldCharType="end"/>
      </w:r>
      <w:r w:rsidRPr="002947A3">
        <w:t>.</w:t>
      </w:r>
    </w:p>
    <w:p w14:paraId="395D632E" w14:textId="581A1E05"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EC62AD">
        <w:instrText xml:space="preserve"> ADDIN ZOTERO_ITEM CSL_CITATION {"citationID":"9NvCSEb5","properties":{"formattedCitation":"(Friston et al., 1995)","plainCitation":"(Friston et al., 1995)","noteIndex":0},"citationItems":[{"id":18139,"uris":["http://zotero.org/users/6239255/items/2X2E4YSS"],"itemData":{"id":18139,"type":"article-journal","abstract":"We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Pr="002947A3">
        <w:t>(Friston et al., 1995)</w:t>
      </w:r>
      <w:r w:rsidRPr="002947A3">
        <w:fldChar w:fldCharType="end"/>
      </w:r>
      <w:r w:rsidRPr="002947A3">
        <w:t xml:space="preserve"> - an especially important adjustment for long duration stimuli </w:t>
      </w:r>
      <w:r w:rsidRPr="002947A3">
        <w:fldChar w:fldCharType="begin"/>
      </w:r>
      <w:r w:rsidR="00EC62AD">
        <w:instrText xml:space="preserve"> ADDIN ZOTERO_ITEM CSL_CITATION {"citationID":"4d3fKu2T","properties":{"formattedCitation":"(Power et al., 2014)","plainCitation":"(Power et al., 2014)","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Pr="002947A3">
        <w:t>(Power et al., 2014)</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which account for time- and spatial-</w:t>
      </w:r>
      <w:r w:rsidRPr="002947A3">
        <w:lastRenderedPageBreak/>
        <w:t xml:space="preserve">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EC62AD">
        <w:instrText xml:space="preserve"> ADDIN ZOTERO_ITEM CSL_CITATION {"citationID":"YXCJp5QM","properties":{"formattedCitation":"(Bradski, 2000)","plainCitation":"(Bradski, 2000)","noteIndex":0},"citationItems":[{"id":18136,"uris":["http://zotero.org/users/6239255/items/XS9367EL"],"itemData":{"id":18136,"type":"software","collection-title":"Dr.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Pr="002947A3">
        <w:t>(</w:t>
      </w:r>
      <w:proofErr w:type="spellStart"/>
      <w:r w:rsidRPr="002947A3">
        <w:t>Bradski</w:t>
      </w:r>
      <w:proofErr w:type="spellEnd"/>
      <w:r w:rsidRPr="002947A3">
        <w:t>, 2000)</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EC62AD">
        <w:instrText xml:space="preserve"> ADDIN ZOTERO_ITEM CSL_CITATION {"citationID":"IULtgncO","properties":{"formattedCitation":"(McFee et al., 2015)","plainCitation":"(McFee et al., 2015)","noteIndex":0},"citationItems":[{"id":18134,"uris":["http://zotero.org/users/6239255/items/72JGTU6M"],"itemData":{"id":18134,"type":"paper-conference","container-title":"Proceedings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Pr="002947A3">
        <w:t>(McFee et al., 2015)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EC62AD">
        <w:instrText xml:space="preserve"> ADDIN ZOTERO_ITEM CSL_CITATION {"citationID":"sKT8NXHt","properties":{"formattedCitation":"(OpenAI, 2023)","plainCitation":"(OpenAI, 2023)","noteIndex":0},"citationItems":[{"id":18135,"uris":["http://zotero.org/users/6239255/items/XMPTFXLL"],"itemData":{"id":18135,"type":"software","title":"Whisper","URL":"https://github.com/openai/whisper","author":[{"literal":"OpenAI"}],"issued":{"date-parts":[["2023"]]}}}],"schema":"https://github.com/citation-style-language/schema/raw/master/csl-citation.json"} </w:instrText>
      </w:r>
      <w:r w:rsidRPr="002947A3">
        <w:fldChar w:fldCharType="separate"/>
      </w:r>
      <w:r w:rsidRPr="002947A3">
        <w:t>(OpenAI, 2023)</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EC62AD">
        <w:instrText xml:space="preserve"> ADDIN ZOTERO_ITEM CSL_CITATION {"citationID":"lctyKWtg","properties":{"formattedCitation":"(Ageitgey, 2023)","plainCitation":"(Ageitgey, 2023)","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Pr="002947A3">
        <w:fldChar w:fldCharType="separate"/>
      </w:r>
      <w:r w:rsidRPr="002947A3">
        <w:t>(</w:t>
      </w:r>
      <w:proofErr w:type="spellStart"/>
      <w:r w:rsidRPr="002947A3">
        <w:t>Ageitgey</w:t>
      </w:r>
      <w:proofErr w:type="spellEnd"/>
      <w:r w:rsidRPr="002947A3">
        <w:t>, 2023)</w:t>
      </w:r>
      <w:r w:rsidRPr="002947A3">
        <w:fldChar w:fldCharType="end"/>
      </w:r>
      <w:r w:rsidRPr="002947A3">
        <w:t xml:space="preserve"> Python library, which aligned with manual annotations. All stimulus-related confounds were z-scored.</w:t>
      </w:r>
    </w:p>
    <w:p w14:paraId="4EB29DA6" w14:textId="728F5ED6" w:rsidR="0076279C" w:rsidRPr="002947A3" w:rsidRDefault="0076279C" w:rsidP="0076279C">
      <w:pPr>
        <w:spacing w:line="240" w:lineRule="auto"/>
        <w:ind w:firstLine="720"/>
        <w:jc w:val="both"/>
      </w:pPr>
      <w:r w:rsidRPr="002947A3">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Pr="002947A3">
        <w:fldChar w:fldCharType="begin"/>
      </w:r>
      <w:r w:rsidR="00EC62AD">
        <w:instrText xml:space="preserve"> ADDIN ZOTERO_ITEM CSL_CITATION {"citationID":"ddv5yHTe","properties":{"formattedCitation":"(Woo et al., 2014)","plainCitation":"(Woo et al., 2014)","dontUpdate":true,"noteIndex":0},"citationItems":[{"id":18141,"uris":["http://zotero.org/users/6239255/items/YQB6FVPZ"],"itemData":{"id":18141,"type":"article-journal","abstract":"Cluster-extent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Pr="002947A3">
        <w:t>Woo et al. (2014)</w:t>
      </w:r>
      <w:r w:rsidRPr="002947A3">
        <w:fldChar w:fldCharType="end"/>
      </w:r>
      <w:r w:rsidRPr="002947A3">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624CD905" w:rsidR="0076279C" w:rsidRPr="002947A3" w:rsidRDefault="0076279C">
      <w:pPr>
        <w:spacing w:line="240" w:lineRule="auto"/>
        <w:jc w:val="both"/>
        <w:pPrChange w:id="1639" w:author="Chelsea Helion" w:date="2024-10-25T12:18:00Z">
          <w:pPr>
            <w:spacing w:line="240" w:lineRule="auto"/>
            <w:ind w:firstLine="720"/>
            <w:jc w:val="both"/>
          </w:pPr>
        </w:pPrChange>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EC62AD">
        <w:instrText xml:space="preserve"> ADDIN ZOTERO_ITEM CSL_CITATION {"citationID":"moUZwi0q","properties":{"formattedCitation":"(L. Chang et al., 2018)","plainCitation":"(L. 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45595" w:rsidRPr="00D45595">
        <w:t>(L. Chang et al., 2018)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xml:space="preserve">. This yields a coefficient (the median correlative value, as recommended by </w:t>
      </w:r>
      <w:r w:rsidRPr="002947A3">
        <w:fldChar w:fldCharType="begin"/>
      </w:r>
      <w:r w:rsidR="00EC62AD">
        <w:instrText xml:space="preserve"> ADDIN ZOTERO_ITEM CSL_CITATION {"citationID":"yxwCHl0A","properties":{"formattedCitation":"(G. Chen et al., 2016)","plainCitation":"(G. Chen et al., 2016)","dontUpdate":true,"noteIndex":0},"citationItems":[{"id":18126,"uris":["http://zotero.org/users/6239255/items/PAWZUE8S"],"itemData":{"id":18126,"type":"article-journal","abstract":"FMRI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Pr="002947A3">
        <w:fldChar w:fldCharType="begin"/>
      </w:r>
      <w:r w:rsidR="00EC62AD">
        <w:instrText xml:space="preserve"> ADDIN ZOTERO_ITEM CSL_CITATION {"citationID":"ZW7de3RI","properties":{"formattedCitation":"(G. Chen et al., 2016)","plainCitation":"(G. Chen et al., 2016)","noteIndex":0},"citationItems":[{"id":18126,"uris":["http://zotero.org/users/6239255/items/PAWZUE8S"],"itemData":{"id":18126,"type":"article-journal","abstract":"FMRI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58845963" w:rsidR="0076279C" w:rsidRDefault="0076279C" w:rsidP="0076279C">
      <w:pPr>
        <w:spacing w:line="240" w:lineRule="auto"/>
        <w:jc w:val="both"/>
        <w:rPr>
          <w:ins w:id="1640" w:author="Chelsea Helion" w:date="2024-10-25T12:18:00Z"/>
        </w:rPr>
      </w:pPr>
      <w:r w:rsidRPr="002947A3">
        <w:rPr>
          <w:b/>
          <w:bCs/>
        </w:rPr>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EC62AD">
        <w:instrText xml:space="preserve"> ADDIN ZOTERO_ITEM CSL_CITATION {"citationID":"2CCke1Q0","properties":{"formattedCitation":"(Tzourio-Mazoyer et al., 2002)","plainCitation":"(Tzourio-Mazoyer et al., 2002)","noteIndex":0},"citationItems":[{"id":18124,"uris":["http://zotero.org/users/6239255/items/WLZH65VZ"],"itemData":{"id":18124,"type":"article-journal","abstract":"An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Pr="002947A3">
        <w:t>(</w:t>
      </w:r>
      <w:proofErr w:type="spellStart"/>
      <w:r w:rsidRPr="002947A3">
        <w:t>Tzourio-Mazoyer</w:t>
      </w:r>
      <w:proofErr w:type="spellEnd"/>
      <w:r w:rsidRPr="002947A3">
        <w:t xml:space="preserve"> et al., 2002)</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EC62AD">
        <w:instrText xml:space="preserve"> ADDIN ZOTERO_ITEM CSL_CITATION {"citationID":"YTh662ZL","properties":{"formattedCitation":"(Kong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(Kong et al., 2021; Schaefer et al., 2018)</w:t>
      </w:r>
      <w:r w:rsidRPr="002947A3">
        <w:fldChar w:fldCharType="end"/>
      </w:r>
      <w:r w:rsidRPr="002947A3">
        <w:t xml:space="preserve">, which consists of 400 functionally-defined cortical parcellations and denotes which of 17 networks </w:t>
      </w:r>
      <w:r w:rsidRPr="002947A3">
        <w:fldChar w:fldCharType="begin"/>
      </w:r>
      <w:r w:rsidR="00EC62AD">
        <w:instrText xml:space="preserve"> ADDIN ZOTERO_ITEM CSL_CITATION {"citationID":"vjewxyxU","properties":{"formattedCitation":"(Yeo et al., 2011)","plainCitation":"(Yeo et al., 2011)","noteIndex":0},"citationItems":[{"id":18122,"uris":["http://zotero.org/users/6239255/items/QF8M7898"],"itemData":{"id":18122,"type":"article-journal","abstract":"Information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Pr="002947A3">
        <w:t>(Yeo et al., 2011)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w:t>
      </w:r>
      <w:r w:rsidRPr="002947A3">
        <w:lastRenderedPageBreak/>
        <w:t xml:space="preserve">neuroscience community, but which are not used in either of the atlases (e.g., temporoparietal junction) were confirmed using this technique. </w:t>
      </w:r>
    </w:p>
    <w:p w14:paraId="5897085B" w14:textId="77777777" w:rsidR="0076279C" w:rsidRDefault="0076279C" w:rsidP="0076279C">
      <w:pPr>
        <w:spacing w:line="240" w:lineRule="auto"/>
        <w:jc w:val="both"/>
        <w:rPr>
          <w:ins w:id="1641" w:author="Chelsea Helion" w:date="2024-10-25T12:18:00Z"/>
        </w:rPr>
      </w:pPr>
    </w:p>
    <w:p w14:paraId="1C91BE5C" w14:textId="38FF4BF7" w:rsidR="0076279C" w:rsidRDefault="0076279C" w:rsidP="0076279C">
      <w:pPr>
        <w:spacing w:line="240" w:lineRule="auto"/>
        <w:jc w:val="both"/>
        <w:rPr>
          <w:ins w:id="1642" w:author="Chelsea Helion" w:date="2024-10-25T12:18:00Z"/>
          <w:b/>
          <w:bCs/>
        </w:rPr>
      </w:pPr>
      <w:ins w:id="1643" w:author="Chelsea Helion" w:date="2024-10-25T12:18:00Z">
        <w:r>
          <w:rPr>
            <w:b/>
            <w:bCs/>
          </w:rPr>
          <w:t>Will have to add details about how scenes were annotated/the memory acquisition details and person perception</w:t>
        </w:r>
      </w:ins>
      <w:ins w:id="1644" w:author="Chelsea Helion" w:date="2024-10-25T12:19:00Z">
        <w:r>
          <w:rPr>
            <w:b/>
            <w:bCs/>
          </w:rPr>
          <w:t xml:space="preserve"> traits and</w:t>
        </w:r>
      </w:ins>
      <w:ins w:id="1645" w:author="Chelsea Helion" w:date="2024-10-25T12:18:00Z">
        <w:r>
          <w:rPr>
            <w:b/>
            <w:bCs/>
          </w:rPr>
          <w:t xml:space="preserve"> analyses.</w:t>
        </w:r>
      </w:ins>
    </w:p>
    <w:p w14:paraId="6BE79017" w14:textId="77777777" w:rsidR="0076279C" w:rsidRPr="0076279C" w:rsidRDefault="0076279C">
      <w:pPr>
        <w:spacing w:line="240" w:lineRule="auto"/>
        <w:jc w:val="both"/>
        <w:rPr>
          <w:b/>
          <w:bCs/>
          <w:rPrChange w:id="1646" w:author="Chelsea Helion" w:date="2024-10-25T12:18:00Z">
            <w:rPr/>
          </w:rPrChange>
        </w:rPr>
        <w:pPrChange w:id="1647" w:author="Chelsea Helion" w:date="2024-10-25T12:18:00Z">
          <w:pPr>
            <w:spacing w:line="240" w:lineRule="auto"/>
            <w:ind w:firstLine="720"/>
            <w:jc w:val="both"/>
          </w:pPr>
        </w:pPrChange>
      </w:pPr>
    </w:p>
    <w:p w14:paraId="209FFEAC" w14:textId="77777777" w:rsidR="0076279C" w:rsidRPr="002947A3" w:rsidRDefault="0076279C" w:rsidP="0076279C">
      <w:pPr>
        <w:spacing w:line="240" w:lineRule="auto"/>
        <w:ind w:firstLine="720"/>
        <w:jc w:val="both"/>
      </w:pPr>
      <w:r w:rsidRPr="002947A3">
        <w:rPr>
          <w:b/>
        </w:rPr>
        <w:t xml:space="preserve">Open Access Statement. </w:t>
      </w:r>
      <w:r w:rsidRPr="002947A3">
        <w:t xml:space="preserve">A detailed outline and scripts associated with pre-processing, analyses, and visualizations are publicly available at https://github.com/wj-mitchell/Expressive_V_Reflective. </w:t>
      </w:r>
    </w:p>
    <w:p w14:paraId="11A7074D" w14:textId="0F4D7500" w:rsidR="0076279C" w:rsidRPr="00A565EC" w:rsidDel="00A565EC" w:rsidRDefault="0076279C">
      <w:pPr>
        <w:spacing w:line="240" w:lineRule="auto"/>
        <w:jc w:val="both"/>
        <w:rPr>
          <w:del w:id="1648" w:author="Billy Mitchell" w:date="2024-10-30T09:48:00Z" w16du:dateUtc="2024-10-30T13:48:00Z"/>
          <w:b/>
          <w:bCs/>
          <w:rPrChange w:id="1649" w:author="Billy Mitchell" w:date="2024-10-30T09:48:00Z" w16du:dateUtc="2024-10-30T13:48:00Z">
            <w:rPr>
              <w:del w:id="1650" w:author="Billy Mitchell" w:date="2024-10-30T09:48:00Z" w16du:dateUtc="2024-10-30T13:48:00Z"/>
            </w:rPr>
          </w:rPrChange>
        </w:rPr>
        <w:pPrChange w:id="1651" w:author="Chelsea Helion" w:date="2024-10-25T12:17:00Z">
          <w:pPr>
            <w:spacing w:line="240" w:lineRule="auto"/>
            <w:ind w:firstLine="720"/>
            <w:jc w:val="both"/>
          </w:pPr>
        </w:pPrChange>
      </w:pPr>
      <w:r w:rsidRPr="002947A3">
        <w:rPr>
          <w:b/>
          <w:bCs/>
        </w:rPr>
        <w:br w:type="page"/>
      </w:r>
      <w:commentRangeStart w:id="1652"/>
      <w:commentRangeStart w:id="1653"/>
      <w:ins w:id="1654" w:author="Billy Mitchell" w:date="2024-10-30T09:48:00Z" w16du:dateUtc="2024-10-30T13:48:00Z">
        <w:r w:rsidR="00A565EC" w:rsidRPr="00A565EC">
          <w:rPr>
            <w:b/>
            <w:bCs/>
            <w:rPrChange w:id="1655" w:author="Billy Mitchell" w:date="2024-10-30T09:48:00Z" w16du:dateUtc="2024-10-30T13:48:00Z">
              <w:rPr/>
            </w:rPrChange>
          </w:rPr>
          <w:lastRenderedPageBreak/>
          <w:t>Acknowledgments and Funding Sources</w:t>
        </w:r>
        <w:commentRangeEnd w:id="1652"/>
        <w:r w:rsidR="00A565EC">
          <w:rPr>
            <w:rStyle w:val="CommentReference"/>
          </w:rPr>
          <w:commentReference w:id="1652"/>
        </w:r>
      </w:ins>
      <w:commentRangeEnd w:id="1653"/>
      <w:ins w:id="1656" w:author="Billy Mitchell" w:date="2024-10-30T12:17:00Z" w16du:dateUtc="2024-10-30T16:17:00Z">
        <w:r w:rsidR="00FC36EA">
          <w:rPr>
            <w:rStyle w:val="CommentReference"/>
          </w:rPr>
          <w:commentReference w:id="1653"/>
        </w:r>
      </w:ins>
    </w:p>
    <w:p w14:paraId="63E50BD6" w14:textId="77777777" w:rsidR="0076279C" w:rsidRPr="00A565EC" w:rsidRDefault="0076279C">
      <w:pPr>
        <w:spacing w:line="240" w:lineRule="auto"/>
        <w:jc w:val="both"/>
        <w:rPr>
          <w:b/>
          <w:bCs/>
          <w:rPrChange w:id="1657" w:author="Billy Mitchell" w:date="2024-10-30T09:48:00Z" w16du:dateUtc="2024-10-30T13:48:00Z">
            <w:rPr/>
          </w:rPrChange>
        </w:rPr>
        <w:pPrChange w:id="1658" w:author="Chelsea Helion" w:date="2024-10-25T12:15:00Z">
          <w:pPr>
            <w:spacing w:line="240" w:lineRule="auto"/>
            <w:ind w:firstLine="720"/>
            <w:jc w:val="both"/>
          </w:pPr>
        </w:pPrChange>
      </w:pPr>
    </w:p>
    <w:p w14:paraId="61BE0B05" w14:textId="77777777" w:rsidR="009623C0" w:rsidRPr="002947A3" w:rsidRDefault="009623C0">
      <w:pPr>
        <w:spacing w:line="240" w:lineRule="auto"/>
        <w:jc w:val="both"/>
        <w:pPrChange w:id="1659" w:author="Chelsea Helion" w:date="2024-10-25T12:15:00Z">
          <w:pPr>
            <w:spacing w:line="240" w:lineRule="auto"/>
            <w:ind w:firstLine="720"/>
            <w:jc w:val="both"/>
          </w:pPr>
        </w:pPrChange>
      </w:pPr>
    </w:p>
    <w:p w14:paraId="30C2E181" w14:textId="5E6AF27B" w:rsidR="00364897" w:rsidRPr="006E54B4" w:rsidRDefault="00364897">
      <w:pPr>
        <w:rPr>
          <w:b/>
          <w:bCs/>
          <w:rPrChange w:id="1660" w:author="Chelsea Helion" w:date="2024-10-23T10:53:00Z">
            <w:rPr>
              <w:rFonts w:ascii="Aptos" w:hAnsi="Aptos"/>
              <w:b/>
              <w:bCs/>
            </w:rPr>
          </w:rPrChange>
        </w:rPr>
      </w:pPr>
      <w:r w:rsidRPr="006E54B4">
        <w:rPr>
          <w:b/>
          <w:bCs/>
          <w:rPrChange w:id="1661" w:author="Chelsea Helion" w:date="2024-10-23T10:53:00Z">
            <w:rPr>
              <w:rFonts w:ascii="Aptos" w:hAnsi="Aptos"/>
              <w:b/>
              <w:bCs/>
            </w:rPr>
          </w:rPrChange>
        </w:rPr>
        <w:br w:type="page"/>
      </w:r>
    </w:p>
    <w:p w14:paraId="4588B4A5" w14:textId="59B095E0" w:rsidR="00A565EC" w:rsidRDefault="00A565EC" w:rsidP="004F2335">
      <w:pPr>
        <w:pStyle w:val="Bibliography"/>
        <w:rPr>
          <w:ins w:id="1662" w:author="Billy Mitchell" w:date="2024-10-30T09:48:00Z" w16du:dateUtc="2024-10-30T13:48:00Z"/>
          <w:b/>
          <w:bCs/>
        </w:rPr>
      </w:pPr>
      <w:commentRangeStart w:id="1663"/>
      <w:ins w:id="1664" w:author="Billy Mitchell" w:date="2024-10-30T09:48:00Z" w16du:dateUtc="2024-10-30T13:48:00Z">
        <w:r>
          <w:rPr>
            <w:b/>
            <w:bCs/>
          </w:rPr>
          <w:lastRenderedPageBreak/>
          <w:t>References</w:t>
        </w:r>
      </w:ins>
      <w:commentRangeEnd w:id="1663"/>
      <w:ins w:id="1665" w:author="Billy Mitchell" w:date="2024-10-30T12:16:00Z" w16du:dateUtc="2024-10-30T16:16:00Z">
        <w:r w:rsidR="00FC36EA">
          <w:rPr>
            <w:rStyle w:val="CommentReference"/>
          </w:rPr>
          <w:commentReference w:id="1663"/>
        </w:r>
      </w:ins>
    </w:p>
    <w:p w14:paraId="7B95EF15" w14:textId="77777777" w:rsidR="00EC62AD" w:rsidRDefault="00364897" w:rsidP="00EC62AD">
      <w:pPr>
        <w:pStyle w:val="Bibliography"/>
      </w:pPr>
      <w:r w:rsidRPr="006E54B4">
        <w:rPr>
          <w:b/>
          <w:bCs/>
          <w:rPrChange w:id="1666" w:author="Chelsea Helion" w:date="2024-10-23T10:53:00Z">
            <w:rPr>
              <w:rFonts w:ascii="Aptos" w:hAnsi="Aptos"/>
              <w:b/>
              <w:bCs/>
            </w:rPr>
          </w:rPrChange>
        </w:rPr>
        <w:fldChar w:fldCharType="begin"/>
      </w:r>
      <w:r w:rsidRPr="006E54B4">
        <w:rPr>
          <w:b/>
          <w:bCs/>
          <w:rPrChange w:id="1667" w:author="Chelsea Helion" w:date="2024-10-23T10:53:00Z">
            <w:rPr>
              <w:rFonts w:ascii="Aptos" w:hAnsi="Aptos"/>
              <w:b/>
              <w:bCs/>
            </w:rPr>
          </w:rPrChange>
        </w:rPr>
        <w:instrText xml:space="preserve"> ADDIN ZOTERO_BIBL {"uncited":[],"omitted":[],"custom":[]} CSL_BIBLIOGRAPHY </w:instrText>
      </w:r>
      <w:r w:rsidRPr="006E54B4">
        <w:rPr>
          <w:b/>
          <w:bCs/>
          <w:rPrChange w:id="1668" w:author="Chelsea Helion" w:date="2024-10-23T10:53:00Z">
            <w:rPr>
              <w:rFonts w:ascii="Aptos" w:hAnsi="Aptos"/>
              <w:b/>
              <w:bCs/>
            </w:rPr>
          </w:rPrChange>
        </w:rPr>
        <w:fldChar w:fldCharType="separate"/>
      </w:r>
      <w:proofErr w:type="spellStart"/>
      <w:r w:rsidR="00EC62AD">
        <w:t>Ageitgey</w:t>
      </w:r>
      <w:proofErr w:type="spellEnd"/>
      <w:r w:rsidR="00EC62AD">
        <w:t xml:space="preserve">, A. (2023). </w:t>
      </w:r>
      <w:r w:rsidR="00EC62AD">
        <w:rPr>
          <w:i/>
          <w:iCs/>
        </w:rPr>
        <w:t>Face-recognition</w:t>
      </w:r>
      <w:r w:rsidR="00EC62AD">
        <w:t xml:space="preserve"> [Computer software]. https://pypi.org/project/face-recognition/</w:t>
      </w:r>
    </w:p>
    <w:p w14:paraId="4201F157" w14:textId="77777777" w:rsidR="00EC62AD" w:rsidRDefault="00EC62AD" w:rsidP="00EC62AD">
      <w:pPr>
        <w:pStyle w:val="Bibliography"/>
      </w:pPr>
      <w:r>
        <w:t xml:space="preserve">Axelrod, V., Rozier, C., </w:t>
      </w:r>
      <w:proofErr w:type="spellStart"/>
      <w:r>
        <w:t>Sohier</w:t>
      </w:r>
      <w:proofErr w:type="spellEnd"/>
      <w:r>
        <w:t xml:space="preserve">, E., </w:t>
      </w:r>
      <w:proofErr w:type="spellStart"/>
      <w:r>
        <w:t>Lehongre</w:t>
      </w:r>
      <w:proofErr w:type="spellEnd"/>
      <w:r>
        <w:t xml:space="preserve">, K., Adam, C., </w:t>
      </w:r>
      <w:proofErr w:type="spellStart"/>
      <w:r>
        <w:t>Lambrecq</w:t>
      </w:r>
      <w:proofErr w:type="spellEnd"/>
      <w:r>
        <w:t xml:space="preserve">, V., Navarro, V., &amp; Naccache, L. (2023). </w:t>
      </w:r>
      <w:r>
        <w:rPr>
          <w:i/>
          <w:iCs/>
        </w:rPr>
        <w:t xml:space="preserve">Intracranial study in humans: Neural spectral changes </w:t>
      </w:r>
      <w:proofErr w:type="gramStart"/>
      <w:r>
        <w:rPr>
          <w:i/>
          <w:iCs/>
        </w:rPr>
        <w:t>during</w:t>
      </w:r>
      <w:proofErr w:type="gramEnd"/>
      <w:r>
        <w:rPr>
          <w:i/>
          <w:iCs/>
        </w:rPr>
        <w:t xml:space="preserve"> watching comedy movie of Charlie Chaplin</w:t>
      </w:r>
      <w:r>
        <w:t xml:space="preserve">. </w:t>
      </w:r>
      <w:r>
        <w:rPr>
          <w:i/>
          <w:iCs/>
        </w:rPr>
        <w:t>185</w:t>
      </w:r>
      <w:r>
        <w:t>, 108558–108558. https://doi.org/10.1016/j.neuropsychologia.2023.108558</w:t>
      </w:r>
    </w:p>
    <w:p w14:paraId="5F94620F" w14:textId="77777777" w:rsidR="00EC62AD" w:rsidRDefault="00EC62AD" w:rsidP="00EC62AD">
      <w:pPr>
        <w:pStyle w:val="Bibliography"/>
      </w:pPr>
      <w:r>
        <w:t xml:space="preserve">Borja Jimenez, K. C., Abdelgabar, A. R., De Angelis, L., McKay, L. S., </w:t>
      </w:r>
      <w:proofErr w:type="spellStart"/>
      <w:r>
        <w:t>Keysers</w:t>
      </w:r>
      <w:proofErr w:type="spellEnd"/>
      <w:r>
        <w:t xml:space="preserve">, C., &amp; Gazzola, V. (2020). Changes in brain activity following the voluntary control of empathy. </w:t>
      </w:r>
      <w:proofErr w:type="spellStart"/>
      <w:r>
        <w:rPr>
          <w:i/>
          <w:iCs/>
        </w:rPr>
        <w:t>NeuroImage</w:t>
      </w:r>
      <w:proofErr w:type="spellEnd"/>
      <w:r>
        <w:t xml:space="preserve">, </w:t>
      </w:r>
      <w:r>
        <w:rPr>
          <w:i/>
          <w:iCs/>
        </w:rPr>
        <w:t>216</w:t>
      </w:r>
      <w:r>
        <w:t>, 116529. https://doi.org/10.1016/j.neuroimage.2020.116529</w:t>
      </w:r>
    </w:p>
    <w:p w14:paraId="5A82AFEA" w14:textId="77777777" w:rsidR="00EC62AD" w:rsidRDefault="00EC62AD" w:rsidP="00EC62AD">
      <w:pPr>
        <w:pStyle w:val="Bibliography"/>
      </w:pPr>
      <w:proofErr w:type="spellStart"/>
      <w:r>
        <w:t>Bradski</w:t>
      </w:r>
      <w:proofErr w:type="spellEnd"/>
      <w:r>
        <w:t xml:space="preserve">, G. (2000). </w:t>
      </w:r>
      <w:r>
        <w:rPr>
          <w:i/>
          <w:iCs/>
        </w:rPr>
        <w:t>The OpenCV Library</w:t>
      </w:r>
      <w:r>
        <w:t xml:space="preserve"> (Version 2008-01-15) [Python]. https://pypi.org/project/opencv-python/</w:t>
      </w:r>
    </w:p>
    <w:p w14:paraId="62A3955F" w14:textId="77777777" w:rsidR="00EC62AD" w:rsidRDefault="00EC62AD" w:rsidP="00EC62AD">
      <w:pPr>
        <w:pStyle w:val="Bibliography"/>
      </w:pPr>
      <w:r>
        <w:t xml:space="preserve">Chang, L., Eshin Jolly, Cheong, J. H., </w:t>
      </w:r>
      <w:proofErr w:type="spellStart"/>
      <w:r>
        <w:t>Burnashev</w:t>
      </w:r>
      <w:proofErr w:type="spellEnd"/>
      <w:r>
        <w:t xml:space="preserve">, A., &amp; Chen, A. (2018). </w:t>
      </w:r>
      <w:proofErr w:type="spellStart"/>
      <w:r>
        <w:rPr>
          <w:i/>
          <w:iCs/>
        </w:rPr>
        <w:t>cosanlab</w:t>
      </w:r>
      <w:proofErr w:type="spellEnd"/>
      <w:r>
        <w:rPr>
          <w:i/>
          <w:iCs/>
        </w:rPr>
        <w:t>/</w:t>
      </w:r>
      <w:proofErr w:type="spellStart"/>
      <w:r>
        <w:rPr>
          <w:i/>
          <w:iCs/>
        </w:rPr>
        <w:t>nltools</w:t>
      </w:r>
      <w:proofErr w:type="spellEnd"/>
      <w:r>
        <w:rPr>
          <w:i/>
          <w:iCs/>
        </w:rPr>
        <w:t>: 0.3.11</w:t>
      </w:r>
      <w:r>
        <w:t xml:space="preserve"> [Computer software]. </w:t>
      </w:r>
      <w:proofErr w:type="spellStart"/>
      <w:r>
        <w:t>Zenodo</w:t>
      </w:r>
      <w:proofErr w:type="spellEnd"/>
      <w:r>
        <w:t>. https://doi.org/10.5281/ZENODO.2229813</w:t>
      </w:r>
    </w:p>
    <w:p w14:paraId="38A656E5" w14:textId="77777777" w:rsidR="00EC62AD" w:rsidRDefault="00EC62AD" w:rsidP="00EC62AD">
      <w:pPr>
        <w:pStyle w:val="Bibliography"/>
      </w:pPr>
      <w:r>
        <w:t xml:space="preserve">Chang, L. J., Jolly, E., Cheong, J. H., Rapuano, K. M., Greenstein, N., Chen, P.-H. A., &amp; Manning, J. R. (2021). Endogenous variation in ventromedial prefrontal cortex state dynamics during naturalistic viewing reflects affective experience. </w:t>
      </w:r>
      <w:r>
        <w:rPr>
          <w:i/>
          <w:iCs/>
        </w:rPr>
        <w:t>Science Advances</w:t>
      </w:r>
      <w:r>
        <w:t xml:space="preserve">, </w:t>
      </w:r>
      <w:r>
        <w:rPr>
          <w:i/>
          <w:iCs/>
        </w:rPr>
        <w:t>7</w:t>
      </w:r>
      <w:r>
        <w:t>(17), eabf7129. https://doi.org/10.1126/sciadv.abf7129</w:t>
      </w:r>
    </w:p>
    <w:p w14:paraId="606072EB" w14:textId="77777777" w:rsidR="00EC62AD" w:rsidRDefault="00EC62AD" w:rsidP="00EC62AD">
      <w:pPr>
        <w:pStyle w:val="Bibliography"/>
      </w:pPr>
      <w:r>
        <w:t xml:space="preserve">Chen, G., Shin, Y.-W., Taylor, P. A., Glen, D. R., Reynolds, R. C., Israel, R. B., &amp; Cox, R. W. (2016). Untangling the relatedness among correlations, part I: Nonparametric approaches to inter-subject correlation analysis at the group level. </w:t>
      </w:r>
      <w:proofErr w:type="spellStart"/>
      <w:r>
        <w:rPr>
          <w:i/>
          <w:iCs/>
        </w:rPr>
        <w:t>NeuroImage</w:t>
      </w:r>
      <w:proofErr w:type="spellEnd"/>
      <w:r>
        <w:t xml:space="preserve">, </w:t>
      </w:r>
      <w:r>
        <w:rPr>
          <w:i/>
          <w:iCs/>
        </w:rPr>
        <w:t>142</w:t>
      </w:r>
      <w:r>
        <w:t>, 248–259. https://doi.org/10.1016/j.neuroimage.2016.05.023</w:t>
      </w:r>
    </w:p>
    <w:p w14:paraId="6F259881" w14:textId="77777777" w:rsidR="00EC62AD" w:rsidRDefault="00EC62AD" w:rsidP="00EC62AD">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105885BA" w14:textId="77777777" w:rsidR="00EC62AD" w:rsidRDefault="00EC62AD" w:rsidP="00EC62AD">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2F0EE399" w14:textId="77777777" w:rsidR="00EC62AD" w:rsidRDefault="00EC62AD" w:rsidP="00EC62AD">
      <w:pPr>
        <w:pStyle w:val="Bibliography"/>
      </w:pPr>
      <w:r>
        <w:t xml:space="preserve">Esteban, O., Blair, R., Markiewicz, C. J., </w:t>
      </w:r>
      <w:proofErr w:type="spellStart"/>
      <w:r>
        <w:t>Berleant</w:t>
      </w:r>
      <w:proofErr w:type="spellEnd"/>
      <w:r>
        <w:t xml:space="preserve">, S. L., Moodie, C., Ma, F., Isik, A. I., </w:t>
      </w:r>
      <w:proofErr w:type="spellStart"/>
      <w:r>
        <w:t>Erramuzpe</w:t>
      </w:r>
      <w:proofErr w:type="spellEnd"/>
      <w:r>
        <w:t xml:space="preserve">, A., Goncalves, M., Poldrack, R. A., &amp; </w:t>
      </w:r>
      <w:proofErr w:type="spellStart"/>
      <w:r>
        <w:t>Gorgolewski</w:t>
      </w:r>
      <w:proofErr w:type="spellEnd"/>
      <w:r>
        <w:t xml:space="preserve">, K. J. (2017). </w:t>
      </w:r>
      <w:proofErr w:type="spellStart"/>
      <w:r>
        <w:rPr>
          <w:i/>
          <w:iCs/>
        </w:rPr>
        <w:t>Poldracklab</w:t>
      </w:r>
      <w:proofErr w:type="spellEnd"/>
      <w:r>
        <w:rPr>
          <w:i/>
          <w:iCs/>
        </w:rPr>
        <w:t>/</w:t>
      </w:r>
      <w:proofErr w:type="spellStart"/>
      <w:r>
        <w:rPr>
          <w:i/>
          <w:iCs/>
        </w:rPr>
        <w:t>Fmriprep</w:t>
      </w:r>
      <w:proofErr w:type="spellEnd"/>
      <w:r>
        <w:rPr>
          <w:i/>
          <w:iCs/>
        </w:rPr>
        <w:t>: 1.0.0-Rc5</w:t>
      </w:r>
      <w:r>
        <w:t xml:space="preserve"> [Computer software]. </w:t>
      </w:r>
      <w:proofErr w:type="spellStart"/>
      <w:r>
        <w:t>Zenodo</w:t>
      </w:r>
      <w:proofErr w:type="spellEnd"/>
      <w:r>
        <w:t>. https://doi.org/10.5281/ZENODO.996169</w:t>
      </w:r>
    </w:p>
    <w:p w14:paraId="693E32CE" w14:textId="77777777" w:rsidR="00EC62AD" w:rsidRDefault="00EC62AD" w:rsidP="00EC62AD">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122FFAF4" w14:textId="77777777" w:rsidR="00EC62AD" w:rsidRDefault="00EC62AD" w:rsidP="00EC62AD">
      <w:pPr>
        <w:pStyle w:val="Bibliography"/>
      </w:pPr>
      <w:r>
        <w:t xml:space="preserve">Fayn, K., Willemsen, S., Muralikrishnan, R., Manias, B. C., </w:t>
      </w:r>
      <w:proofErr w:type="spellStart"/>
      <w:r>
        <w:t>Menninghaus</w:t>
      </w:r>
      <w:proofErr w:type="spellEnd"/>
      <w:r>
        <w:t xml:space="preserve">,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55BB2E9E" w14:textId="77777777" w:rsidR="00EC62AD" w:rsidRDefault="00EC62AD" w:rsidP="00EC62AD">
      <w:pPr>
        <w:pStyle w:val="Bibliography"/>
      </w:pPr>
      <w:proofErr w:type="spellStart"/>
      <w:r>
        <w:t>FeldmanHall</w:t>
      </w:r>
      <w:proofErr w:type="spellEnd"/>
      <w:r>
        <w:t xml:space="preserve">, O., &amp; </w:t>
      </w:r>
      <w:proofErr w:type="spellStart"/>
      <w:r>
        <w:t>Shenhav</w:t>
      </w:r>
      <w:proofErr w:type="spellEnd"/>
      <w:r>
        <w:t xml:space="preserve">, A. (2019). Resolving uncertainty in a social world. </w:t>
      </w:r>
      <w:r>
        <w:rPr>
          <w:i/>
          <w:iCs/>
        </w:rPr>
        <w:t xml:space="preserve">Nature Human </w:t>
      </w:r>
      <w:proofErr w:type="spellStart"/>
      <w:r>
        <w:rPr>
          <w:i/>
          <w:iCs/>
        </w:rPr>
        <w:t>Behaviour</w:t>
      </w:r>
      <w:proofErr w:type="spellEnd"/>
      <w:r>
        <w:t xml:space="preserve">, </w:t>
      </w:r>
      <w:r>
        <w:rPr>
          <w:i/>
          <w:iCs/>
        </w:rPr>
        <w:t>3</w:t>
      </w:r>
      <w:r>
        <w:t>(5), 426–435. https://doi.org/10.1038/s41562-019-0590-x</w:t>
      </w:r>
    </w:p>
    <w:p w14:paraId="08F84449" w14:textId="77777777" w:rsidR="00EC62AD" w:rsidRDefault="00EC62AD" w:rsidP="00EC62AD">
      <w:pPr>
        <w:pStyle w:val="Bibliography"/>
      </w:pPr>
      <w:r>
        <w:t xml:space="preserve">Finn, E. S., Corlett, P. R., Chen, G., </w:t>
      </w:r>
      <w:proofErr w:type="spellStart"/>
      <w:r>
        <w:t>Bandettini</w:t>
      </w:r>
      <w:proofErr w:type="spellEnd"/>
      <w:r>
        <w:t xml:space="preserve">, P. A., &amp; Constable, R. T. (2018). Trait paranoia shapes inter-subject synchrony in brain activity during an ambiguous social narrative. </w:t>
      </w:r>
      <w:r>
        <w:rPr>
          <w:i/>
          <w:iCs/>
        </w:rPr>
        <w:t>Nature Communications</w:t>
      </w:r>
      <w:r>
        <w:t xml:space="preserve">, </w:t>
      </w:r>
      <w:r>
        <w:rPr>
          <w:i/>
          <w:iCs/>
        </w:rPr>
        <w:t>9</w:t>
      </w:r>
      <w:r>
        <w:t>(1), 2043. https://doi.org/10.1038/s41467-018-04387-2</w:t>
      </w:r>
    </w:p>
    <w:p w14:paraId="376052AD" w14:textId="77777777" w:rsidR="00EC62AD" w:rsidRDefault="00EC62AD" w:rsidP="00EC62AD">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05508C7F" w14:textId="77777777" w:rsidR="00EC62AD" w:rsidRDefault="00EC62AD" w:rsidP="00EC62AD">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7E2A88D9" w14:textId="77777777" w:rsidR="00EC62AD" w:rsidRDefault="00EC62AD" w:rsidP="00EC62AD">
      <w:pPr>
        <w:pStyle w:val="Bibliography"/>
      </w:pPr>
      <w:r>
        <w:lastRenderedPageBreak/>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40D0ED2F" w14:textId="77777777" w:rsidR="00EC62AD" w:rsidRDefault="00EC62AD" w:rsidP="00EC62AD">
      <w:pPr>
        <w:pStyle w:val="Bibliography"/>
      </w:pPr>
      <w:r>
        <w:t xml:space="preserve">Gleiser, M. (2018). The reach of the scientific method is constrained by the limitations of our tools and the intrinsic impenetrability of some of nature’s deepest questions. </w:t>
      </w:r>
      <w:r>
        <w:rPr>
          <w:i/>
          <w:iCs/>
        </w:rPr>
        <w:t>Nature</w:t>
      </w:r>
      <w:r>
        <w:t xml:space="preserve">, </w:t>
      </w:r>
      <w:r>
        <w:rPr>
          <w:i/>
          <w:iCs/>
        </w:rPr>
        <w:t>557</w:t>
      </w:r>
      <w:r>
        <w:t>, S20–S21. https://doi.org/10.1038/d41586-018-05100-5</w:t>
      </w:r>
    </w:p>
    <w:p w14:paraId="2A2803C2" w14:textId="77777777" w:rsidR="00EC62AD" w:rsidRDefault="00EC62AD" w:rsidP="00EC62AD">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5C250197" w14:textId="77777777" w:rsidR="00EC62AD" w:rsidRDefault="00EC62AD" w:rsidP="00EC62AD">
      <w:pPr>
        <w:pStyle w:val="Bibliography"/>
      </w:pPr>
      <w:proofErr w:type="spellStart"/>
      <w:r>
        <w:t>Halchenko</w:t>
      </w:r>
      <w:proofErr w:type="spellEnd"/>
      <w:r>
        <w:t xml:space="preserve">, Y., Goncalves, M., Castello, M. V. di O., Ghosh, S., Salo, T., Hanke, M., Velasco, P., Dae, Kent, J., Brett, M., </w:t>
      </w:r>
      <w:proofErr w:type="spellStart"/>
      <w:r>
        <w:t>Amlien</w:t>
      </w:r>
      <w:proofErr w:type="spellEnd"/>
      <w:r>
        <w:t xml:space="preserve">, I., </w:t>
      </w:r>
      <w:proofErr w:type="spellStart"/>
      <w:r>
        <w:t>Gorgolewski</w:t>
      </w:r>
      <w:proofErr w:type="spellEnd"/>
      <w:r>
        <w:t xml:space="preserve">, C., Lukas, D. C., Markiewicz, C., Tilley, S., </w:t>
      </w:r>
      <w:proofErr w:type="spellStart"/>
      <w:r>
        <w:t>Kaczmarzyk</w:t>
      </w:r>
      <w:proofErr w:type="spellEnd"/>
      <w:r>
        <w:t xml:space="preserve">, J., Stadler, J., Kim, S., Kahn, A., … Meyer, K. (2021). </w:t>
      </w:r>
      <w:proofErr w:type="spellStart"/>
      <w:r>
        <w:rPr>
          <w:i/>
          <w:iCs/>
        </w:rPr>
        <w:t>Nipy</w:t>
      </w:r>
      <w:proofErr w:type="spellEnd"/>
      <w:r>
        <w:rPr>
          <w:i/>
          <w:iCs/>
        </w:rPr>
        <w:t>/</w:t>
      </w:r>
      <w:proofErr w:type="spellStart"/>
      <w:r>
        <w:rPr>
          <w:i/>
          <w:iCs/>
        </w:rPr>
        <w:t>heudiconv</w:t>
      </w:r>
      <w:proofErr w:type="spellEnd"/>
      <w:r>
        <w:rPr>
          <w:i/>
          <w:iCs/>
        </w:rPr>
        <w:t>:</w:t>
      </w:r>
      <w:r>
        <w:t xml:space="preserve"> (Version v0.10.0) [Computer software]. </w:t>
      </w:r>
      <w:proofErr w:type="spellStart"/>
      <w:r>
        <w:t>Zenodo</w:t>
      </w:r>
      <w:proofErr w:type="spellEnd"/>
      <w:r>
        <w:t>. https://doi.org/10.5281/zenodo.5557588</w:t>
      </w:r>
    </w:p>
    <w:p w14:paraId="12BAEF13" w14:textId="77777777" w:rsidR="00EC62AD" w:rsidRDefault="00EC62AD" w:rsidP="00EC62AD">
      <w:pPr>
        <w:pStyle w:val="Bibliography"/>
      </w:pPr>
      <w:r>
        <w:t xml:space="preserve">Hasson, U., Furman, O., Clark, D., </w:t>
      </w:r>
      <w:proofErr w:type="spellStart"/>
      <w:r>
        <w:t>Dudai</w:t>
      </w:r>
      <w:proofErr w:type="spellEnd"/>
      <w:r>
        <w:t xml:space="preserve">, Y., &amp; </w:t>
      </w:r>
      <w:proofErr w:type="spellStart"/>
      <w:r>
        <w:t>Davachi</w:t>
      </w:r>
      <w:proofErr w:type="spellEnd"/>
      <w:r>
        <w:t xml:space="preserve">, L. (2008). Enhanced Intersubject Correlations during Movie Viewing Correlate with Successful Episodic Encoding. </w:t>
      </w:r>
      <w:r>
        <w:rPr>
          <w:i/>
          <w:iCs/>
        </w:rPr>
        <w:t>Neuron</w:t>
      </w:r>
      <w:r>
        <w:t xml:space="preserve">, </w:t>
      </w:r>
      <w:r>
        <w:rPr>
          <w:i/>
          <w:iCs/>
        </w:rPr>
        <w:t>57</w:t>
      </w:r>
      <w:r>
        <w:t>(3), 452–462. https://doi.org/10.1016/j.neuron.2007.12.009</w:t>
      </w:r>
    </w:p>
    <w:p w14:paraId="287270FD" w14:textId="77777777" w:rsidR="00EC62AD" w:rsidRDefault="00EC62AD" w:rsidP="00EC62AD">
      <w:pPr>
        <w:pStyle w:val="Bibliography"/>
      </w:pPr>
      <w:r>
        <w:t xml:space="preserve">Hasson, U., Ghazanfar, A. A., </w:t>
      </w:r>
      <w:proofErr w:type="spellStart"/>
      <w:r>
        <w:t>Galantucci</w:t>
      </w:r>
      <w:proofErr w:type="spellEnd"/>
      <w:r>
        <w:t xml:space="preserve">, B., Garrod, S., &amp; </w:t>
      </w:r>
      <w:proofErr w:type="spellStart"/>
      <w:r>
        <w:t>Keysers</w:t>
      </w:r>
      <w:proofErr w:type="spellEnd"/>
      <w:r>
        <w:t xml:space="preserve">, C. (2012). Brain-to-brain coupling: A mechanism for creating and sharing a social world. </w:t>
      </w:r>
      <w:r>
        <w:rPr>
          <w:i/>
          <w:iCs/>
        </w:rPr>
        <w:t>Trends in Cognitive Sciences</w:t>
      </w:r>
      <w:r>
        <w:t xml:space="preserve">, </w:t>
      </w:r>
      <w:r>
        <w:rPr>
          <w:i/>
          <w:iCs/>
        </w:rPr>
        <w:t>16</w:t>
      </w:r>
      <w:r>
        <w:t>(2), 114–121. https://doi.org/10.1016/j.tics.2011.12.007</w:t>
      </w:r>
    </w:p>
    <w:p w14:paraId="49655F85" w14:textId="77777777" w:rsidR="00EC62AD" w:rsidRDefault="00EC62AD" w:rsidP="00EC62AD">
      <w:pPr>
        <w:pStyle w:val="Bibliography"/>
      </w:pPr>
      <w:r>
        <w:t xml:space="preserve">Hasson, U., Landesman, O., </w:t>
      </w:r>
      <w:proofErr w:type="spellStart"/>
      <w:r>
        <w:t>Knappmeyer</w:t>
      </w:r>
      <w:proofErr w:type="spellEnd"/>
      <w:r>
        <w:t xml:space="preserve">, B., </w:t>
      </w:r>
      <w:proofErr w:type="spellStart"/>
      <w:r>
        <w:t>Vallines</w:t>
      </w:r>
      <w:proofErr w:type="spellEnd"/>
      <w:r>
        <w:t xml:space="preserve">, I., Rubin, N., &amp; Heeger, D. J. (2008). </w:t>
      </w:r>
      <w:proofErr w:type="spellStart"/>
      <w:r>
        <w:t>Neurocinematics</w:t>
      </w:r>
      <w:proofErr w:type="spellEnd"/>
      <w:r>
        <w:t xml:space="preserve">: The Neuroscience of Film. </w:t>
      </w:r>
      <w:r>
        <w:rPr>
          <w:i/>
          <w:iCs/>
        </w:rPr>
        <w:t>Projections</w:t>
      </w:r>
      <w:r>
        <w:t xml:space="preserve">, </w:t>
      </w:r>
      <w:r>
        <w:rPr>
          <w:i/>
          <w:iCs/>
        </w:rPr>
        <w:t>2</w:t>
      </w:r>
      <w:r>
        <w:t>(1), 1–26.</w:t>
      </w:r>
    </w:p>
    <w:p w14:paraId="510E4157" w14:textId="77777777" w:rsidR="00EC62AD" w:rsidRDefault="00EC62AD" w:rsidP="00EC62AD">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2AED8025" w14:textId="77777777" w:rsidR="00EC62AD" w:rsidRDefault="00EC62AD" w:rsidP="00EC62AD">
      <w:pPr>
        <w:pStyle w:val="Bibliography"/>
      </w:pPr>
      <w:r>
        <w:lastRenderedPageBreak/>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7459E79A" w14:textId="77777777" w:rsidR="00EC62AD" w:rsidRDefault="00EC62AD" w:rsidP="00EC62AD">
      <w:pPr>
        <w:pStyle w:val="Bibliography"/>
      </w:pPr>
      <w:r>
        <w:t xml:space="preserve">Hutcherson, C. A., Goldin, P. R., Ochsner, K. N., Gabrieli, J. D. E., Barrett, L. F.,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3816E8D2" w14:textId="77777777" w:rsidR="00EC62AD" w:rsidRDefault="00EC62AD" w:rsidP="00EC62AD">
      <w:pPr>
        <w:pStyle w:val="Bibliography"/>
      </w:pPr>
      <w:r>
        <w:t xml:space="preserve">Jääskeläinen, I. P., Iiro P. </w:t>
      </w:r>
      <w:proofErr w:type="spellStart"/>
      <w:r>
        <w:t>Jä̈askëlainen</w:t>
      </w:r>
      <w:proofErr w:type="spellEnd"/>
      <w:r>
        <w:t xml:space="preserve">, </w:t>
      </w:r>
      <w:proofErr w:type="spellStart"/>
      <w:r>
        <w:t>Ahveninen</w:t>
      </w:r>
      <w:proofErr w:type="spellEnd"/>
      <w:r>
        <w:t xml:space="preserve">, J., Jyrki </w:t>
      </w:r>
      <w:proofErr w:type="spellStart"/>
      <w:r>
        <w:t>Ahveninen</w:t>
      </w:r>
      <w:proofErr w:type="spellEnd"/>
      <w:r>
        <w:t xml:space="preserve">, Vasily </w:t>
      </w:r>
      <w:proofErr w:type="spellStart"/>
      <w:r>
        <w:t>Klucharev</w:t>
      </w:r>
      <w:proofErr w:type="spellEnd"/>
      <w:r>
        <w:t xml:space="preserve">, Vasily </w:t>
      </w:r>
      <w:proofErr w:type="spellStart"/>
      <w:r>
        <w:t>Klucharev</w:t>
      </w:r>
      <w:proofErr w:type="spellEnd"/>
      <w:r>
        <w:t xml:space="preserve">, Anna N. Shestakova, </w:t>
      </w:r>
      <w:proofErr w:type="spellStart"/>
      <w:r>
        <w:t>Анна</w:t>
      </w:r>
      <w:proofErr w:type="spellEnd"/>
      <w:r>
        <w:t xml:space="preserve"> </w:t>
      </w:r>
      <w:proofErr w:type="spellStart"/>
      <w:r>
        <w:t>Шестакова</w:t>
      </w:r>
      <w:proofErr w:type="spellEnd"/>
      <w:r>
        <w:t xml:space="preserve">, Levy, J., Levy, J. C., &amp; Jonathan Lévy. (2022).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i/>
          <w:iCs/>
        </w:rPr>
        <w:t>16</w:t>
      </w:r>
      <w:r>
        <w:t>. https://doi.org/10.3389/fnhum.2022.813684</w:t>
      </w:r>
    </w:p>
    <w:p w14:paraId="61EE8D17" w14:textId="77777777" w:rsidR="00EC62AD" w:rsidRDefault="00EC62AD" w:rsidP="00EC62AD">
      <w:pPr>
        <w:pStyle w:val="Bibliography"/>
      </w:pPr>
      <w:r>
        <w:t xml:space="preserve">Jenkinson, M., Beckmann, C. F., Behrens, T. E. J., Woolrich, M. W., &amp; Smith, S. M. (2012). FSL. </w:t>
      </w:r>
      <w:proofErr w:type="spellStart"/>
      <w:r>
        <w:rPr>
          <w:i/>
          <w:iCs/>
        </w:rPr>
        <w:t>NeuroImage</w:t>
      </w:r>
      <w:proofErr w:type="spellEnd"/>
      <w:r>
        <w:t xml:space="preserve">, </w:t>
      </w:r>
      <w:r>
        <w:rPr>
          <w:i/>
          <w:iCs/>
        </w:rPr>
        <w:t>62</w:t>
      </w:r>
      <w:r>
        <w:t>(2), 782–790. https://doi.org/10.1016/j.neuroimage.2011.09.015</w:t>
      </w:r>
    </w:p>
    <w:p w14:paraId="17A78C2A" w14:textId="77777777" w:rsidR="00EC62AD" w:rsidRDefault="00EC62AD" w:rsidP="00EC62AD">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11B8F4D0" w14:textId="77777777" w:rsidR="00EC62AD" w:rsidRDefault="00EC62AD" w:rsidP="00EC62AD">
      <w:pPr>
        <w:pStyle w:val="Bibliography"/>
      </w:pPr>
      <w:r>
        <w:t xml:space="preserve">Kong, R., Li, J., Orban, C., </w:t>
      </w:r>
      <w:proofErr w:type="spellStart"/>
      <w:r>
        <w:t>Sabuncu</w:t>
      </w:r>
      <w:proofErr w:type="spellEnd"/>
      <w:r>
        <w:t xml:space="preserve">, M. R., Liu, H., Schaefer, A., Sun, N., Zuo, X.-N., Holmes, A. J., Eickhoff, S. B., &amp; Yeo, </w:t>
      </w:r>
      <w:proofErr w:type="gramStart"/>
      <w:r>
        <w:t>B. T</w:t>
      </w:r>
      <w:proofErr w:type="gramEnd"/>
      <w:r>
        <w:t xml:space="preserve">.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7F9482F6" w14:textId="77777777" w:rsidR="00EC62AD" w:rsidRDefault="00EC62AD" w:rsidP="00EC62AD">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7F71086E" w14:textId="77777777" w:rsidR="00EC62AD" w:rsidRDefault="00EC62AD" w:rsidP="00EC62AD">
      <w:pPr>
        <w:pStyle w:val="Bibliography"/>
      </w:pPr>
      <w:proofErr w:type="spellStart"/>
      <w:r>
        <w:lastRenderedPageBreak/>
        <w:t>Lahnakoski</w:t>
      </w:r>
      <w:proofErr w:type="spellEnd"/>
      <w:r>
        <w:t xml:space="preserve">, J. M., </w:t>
      </w:r>
      <w:proofErr w:type="spellStart"/>
      <w:r>
        <w:t>Glerean</w:t>
      </w:r>
      <w:proofErr w:type="spellEnd"/>
      <w:r>
        <w:t xml:space="preserve">, E., Jääskeläinen, I. P., </w:t>
      </w:r>
      <w:proofErr w:type="spellStart"/>
      <w:r>
        <w:t>Hyönä</w:t>
      </w:r>
      <w:proofErr w:type="spellEnd"/>
      <w:r>
        <w:t xml:space="preserve">, J., Hari, R., Sams, M., &amp; </w:t>
      </w:r>
      <w:proofErr w:type="spellStart"/>
      <w:r>
        <w:t>Nummenmaa</w:t>
      </w:r>
      <w:proofErr w:type="spellEnd"/>
      <w:r>
        <w:t xml:space="preserve">, L. (2014). Synchronous brain activity across individuals underlies shared psychological perspectives. </w:t>
      </w:r>
      <w:proofErr w:type="spellStart"/>
      <w:r>
        <w:rPr>
          <w:i/>
          <w:iCs/>
        </w:rPr>
        <w:t>NeuroImage</w:t>
      </w:r>
      <w:proofErr w:type="spellEnd"/>
      <w:r>
        <w:t xml:space="preserve">, </w:t>
      </w:r>
      <w:r>
        <w:rPr>
          <w:i/>
          <w:iCs/>
        </w:rPr>
        <w:t>100</w:t>
      </w:r>
      <w:r>
        <w:t>(100), 316–324. https://doi.org/10.1016/j.neuroimage.2014.06.022</w:t>
      </w:r>
    </w:p>
    <w:p w14:paraId="2E5D67E9" w14:textId="77777777" w:rsidR="00EC62AD" w:rsidRDefault="00EC62AD" w:rsidP="00EC62AD">
      <w:pPr>
        <w:pStyle w:val="Bibliography"/>
      </w:pPr>
      <w:r>
        <w:t xml:space="preserve">Laumann, T. O., Gordon, E. M., Adeyemo, B., Snyder, A. Z., Joo, S. J., Chen, M.-Y., Gilmore, A. W., McDermott, K. B., Nelson, S. M., </w:t>
      </w:r>
      <w:proofErr w:type="spellStart"/>
      <w:r>
        <w:t>Dosenbach</w:t>
      </w:r>
      <w:proofErr w:type="spellEnd"/>
      <w:r>
        <w:t xml:space="preserve">, N. U. F., </w:t>
      </w:r>
      <w:proofErr w:type="spellStart"/>
      <w:r>
        <w:t>Schlaggar</w:t>
      </w:r>
      <w:proofErr w:type="spellEnd"/>
      <w:r>
        <w:t xml:space="preserve">, </w:t>
      </w:r>
      <w:proofErr w:type="gramStart"/>
      <w:r>
        <w:t>B. L</w:t>
      </w:r>
      <w:proofErr w:type="gramEnd"/>
      <w:r>
        <w:t xml:space="preserve">., Mumford, J. A., Poldrack, R. A., &amp; Petersen, S. E. (2015). Functional System and Areal Organization of a Highly Sampled Individual Human Brain. </w:t>
      </w:r>
      <w:r>
        <w:rPr>
          <w:i/>
          <w:iCs/>
        </w:rPr>
        <w:t>Neuron</w:t>
      </w:r>
      <w:r>
        <w:t xml:space="preserve">, </w:t>
      </w:r>
      <w:r>
        <w:rPr>
          <w:i/>
          <w:iCs/>
        </w:rPr>
        <w:t>87</w:t>
      </w:r>
      <w:r>
        <w:t>(3), 657–670. https://doi.org/10.1016/j.neuron.2015.06.037</w:t>
      </w:r>
    </w:p>
    <w:p w14:paraId="50682A8A" w14:textId="77777777" w:rsidR="00EC62AD" w:rsidRDefault="00EC62AD" w:rsidP="00EC62AD">
      <w:pPr>
        <w:pStyle w:val="Bibliography"/>
      </w:pPr>
      <w:r>
        <w:t xml:space="preserve">Lehne, M., Engel, P. P., </w:t>
      </w:r>
      <w:proofErr w:type="spellStart"/>
      <w:r>
        <w:t>Rohrmeier</w:t>
      </w:r>
      <w:proofErr w:type="spellEnd"/>
      <w:r>
        <w:t xml:space="preserve">, M., </w:t>
      </w:r>
      <w:proofErr w:type="spellStart"/>
      <w:r>
        <w:t>Menninghaus</w:t>
      </w:r>
      <w:proofErr w:type="spellEnd"/>
      <w:r>
        <w:t xml:space="preserve">,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4734C241" w14:textId="77777777" w:rsidR="00EC62AD" w:rsidRDefault="00EC62AD" w:rsidP="00EC62AD">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4E0D1473" w14:textId="77777777" w:rsidR="00EC62AD" w:rsidRDefault="00EC62AD" w:rsidP="00EC62AD">
      <w:pPr>
        <w:pStyle w:val="Bibliography"/>
      </w:pPr>
      <w:r>
        <w:t xml:space="preserve">Lieberman, M. D., Eisenberger, N. I., Crockett, M. J., Tom, S. M., Pfeifer, J. H., &amp; Way, B. M. (2007).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i/>
          <w:iCs/>
        </w:rPr>
        <w:t>18</w:t>
      </w:r>
      <w:r>
        <w:t>(5), 421–428. https://doi.org/10.1111/j.1467-9280.2007.01916.x</w:t>
      </w:r>
    </w:p>
    <w:p w14:paraId="66D65BA3" w14:textId="77777777" w:rsidR="00EC62AD" w:rsidRDefault="00EC62AD" w:rsidP="00EC62AD">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48867094" w14:textId="77777777" w:rsidR="00EC62AD" w:rsidRDefault="00EC62AD" w:rsidP="00EC62AD">
      <w:pPr>
        <w:pStyle w:val="Bibliography"/>
      </w:pPr>
      <w:r>
        <w:t xml:space="preserve">Mauss, I. B., Levenson, R. W., McCarter, L., Wilhelm, F. H., &amp; Gross, J. J. (2005). The tie that binds? Coherence among </w:t>
      </w:r>
      <w:proofErr w:type="gramStart"/>
      <w:r>
        <w:t>emotion</w:t>
      </w:r>
      <w:proofErr w:type="gramEnd"/>
      <w:r>
        <w:t xml:space="preserve"> experience, behavior, and physiology. </w:t>
      </w:r>
      <w:r>
        <w:rPr>
          <w:i/>
          <w:iCs/>
        </w:rPr>
        <w:t>Emotion</w:t>
      </w:r>
      <w:r>
        <w:t xml:space="preserve">, </w:t>
      </w:r>
      <w:r>
        <w:rPr>
          <w:i/>
          <w:iCs/>
        </w:rPr>
        <w:t>5</w:t>
      </w:r>
      <w:r>
        <w:t>(2), 175–190. https://doi.org/10.1037/1528-3542.5.2.175</w:t>
      </w:r>
    </w:p>
    <w:p w14:paraId="6899BAF9" w14:textId="77777777" w:rsidR="00EC62AD" w:rsidRDefault="00EC62AD" w:rsidP="00EC62AD">
      <w:pPr>
        <w:pStyle w:val="Bibliography"/>
      </w:pPr>
      <w:r>
        <w:t xml:space="preserve">Mazza, D., Kolecki, J. C., &amp; Scott, T. M. (2000, March 27). The Observer in Modern Physics Some Personal Speculations. </w:t>
      </w:r>
      <w:r>
        <w:rPr>
          <w:i/>
          <w:iCs/>
        </w:rPr>
        <w:t>National Aeronautics and Space Administration</w:t>
      </w:r>
      <w:r>
        <w:t xml:space="preserve">. </w:t>
      </w:r>
      <w:r>
        <w:lastRenderedPageBreak/>
        <w:t>https://www.grc.nasa.gov/www/k-12/Numbers/Math/Mathematical_Thinking/observer.htm</w:t>
      </w:r>
    </w:p>
    <w:p w14:paraId="6CA6E129" w14:textId="77777777" w:rsidR="00EC62AD" w:rsidRDefault="00EC62AD" w:rsidP="00EC62AD">
      <w:pPr>
        <w:pStyle w:val="Bibliography"/>
      </w:pPr>
      <w:r>
        <w:t xml:space="preserve">McFee, B., Raffel, C., Liang, D., Ellis, D. P., McVicar, M., Battenberg, E., &amp; Nieto, O. (2015). </w:t>
      </w:r>
      <w:proofErr w:type="spellStart"/>
      <w:r>
        <w:t>librosa</w:t>
      </w:r>
      <w:proofErr w:type="spellEnd"/>
      <w:r>
        <w:t xml:space="preserve">: Audio and music signal analysis in python. </w:t>
      </w:r>
      <w:r>
        <w:rPr>
          <w:i/>
          <w:iCs/>
        </w:rPr>
        <w:t>Proceedings of the 14th python in science conference</w:t>
      </w:r>
      <w:r>
        <w:t xml:space="preserve">, </w:t>
      </w:r>
      <w:r>
        <w:rPr>
          <w:i/>
          <w:iCs/>
        </w:rPr>
        <w:t>8</w:t>
      </w:r>
      <w:r>
        <w:t>.</w:t>
      </w:r>
    </w:p>
    <w:p w14:paraId="5918C1A7" w14:textId="77777777" w:rsidR="00EC62AD" w:rsidRDefault="00EC62AD" w:rsidP="00EC62AD">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25CA02E7" w14:textId="77777777" w:rsidR="00EC62AD" w:rsidRDefault="00EC62AD" w:rsidP="00EC62AD">
      <w:pPr>
        <w:pStyle w:val="Bibliography"/>
      </w:pPr>
      <w:r>
        <w:t xml:space="preserve">Mueller, S., Wang, D., Fox, M. D., Yeo, B. T. T., </w:t>
      </w:r>
      <w:proofErr w:type="spellStart"/>
      <w:r>
        <w:t>Sepulcre</w:t>
      </w:r>
      <w:proofErr w:type="spellEnd"/>
      <w:r>
        <w:t xml:space="preserve">, J., </w:t>
      </w:r>
      <w:proofErr w:type="spellStart"/>
      <w:r>
        <w:t>Sabuncu</w:t>
      </w:r>
      <w:proofErr w:type="spellEnd"/>
      <w:r>
        <w:t xml:space="preserve">,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51DE2C96" w14:textId="77777777" w:rsidR="00EC62AD" w:rsidRDefault="00EC62AD" w:rsidP="00EC62AD">
      <w:pPr>
        <w:pStyle w:val="Bibliography"/>
      </w:pPr>
      <w:r>
        <w:t xml:space="preserve">Mumford, J. (Director). (2017). </w:t>
      </w:r>
      <w:r>
        <w:rPr>
          <w:i/>
          <w:iCs/>
        </w:rPr>
        <w:t>How to use FEAT while skipping registration</w:t>
      </w:r>
      <w:r>
        <w:t xml:space="preserve"> [Digital]. </w:t>
      </w:r>
      <w:proofErr w:type="spellStart"/>
      <w:r>
        <w:t>Youtube</w:t>
      </w:r>
      <w:proofErr w:type="spellEnd"/>
      <w:r>
        <w:t>. https://www.youtube.com/watch?v=U3tG7JMEf7M&amp;t=12s</w:t>
      </w:r>
    </w:p>
    <w:p w14:paraId="53615A12" w14:textId="77777777" w:rsidR="00EC62AD" w:rsidRDefault="00EC62AD" w:rsidP="00EC62AD">
      <w:pPr>
        <w:pStyle w:val="Bibliography"/>
      </w:pPr>
      <w:r>
        <w:t xml:space="preserve">Nastase, S. A., Goldstein, A., &amp; Hasson, U. (2020). Keep it real: Rethinking the primacy of experimental control in cognitive neuroscience. </w:t>
      </w:r>
      <w:proofErr w:type="spellStart"/>
      <w:r>
        <w:rPr>
          <w:i/>
          <w:iCs/>
        </w:rPr>
        <w:t>NeuroImage</w:t>
      </w:r>
      <w:proofErr w:type="spellEnd"/>
      <w:r>
        <w:t xml:space="preserve">, </w:t>
      </w:r>
      <w:r>
        <w:rPr>
          <w:i/>
          <w:iCs/>
        </w:rPr>
        <w:t>222</w:t>
      </w:r>
      <w:r>
        <w:t>, 117254. https://doi.org/10.1016/j.neuroimage.2020.117254</w:t>
      </w:r>
    </w:p>
    <w:p w14:paraId="58C94DBD" w14:textId="77777777" w:rsidR="00EC62AD" w:rsidRDefault="00EC62AD" w:rsidP="00EC62AD">
      <w:pPr>
        <w:pStyle w:val="Bibliography"/>
      </w:pPr>
      <w:proofErr w:type="spellStart"/>
      <w:r>
        <w:t>Nummenmaa</w:t>
      </w:r>
      <w:proofErr w:type="spellEnd"/>
      <w:r>
        <w:t xml:space="preserve">, L., </w:t>
      </w:r>
      <w:proofErr w:type="spellStart"/>
      <w:r>
        <w:t>Glerean</w:t>
      </w:r>
      <w:proofErr w:type="spellEnd"/>
      <w:r>
        <w:t xml:space="preserve">,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3DB82666" w14:textId="77777777" w:rsidR="00EC62AD" w:rsidRDefault="00EC62AD" w:rsidP="00EC62AD">
      <w:pPr>
        <w:pStyle w:val="Bibliography"/>
      </w:pPr>
      <w:r>
        <w:t xml:space="preserve">OpenAI. (2023). </w:t>
      </w:r>
      <w:r>
        <w:rPr>
          <w:i/>
          <w:iCs/>
        </w:rPr>
        <w:t>Whisper</w:t>
      </w:r>
      <w:r>
        <w:t xml:space="preserve"> [Computer software]. https://github.com/openai/whisper</w:t>
      </w:r>
    </w:p>
    <w:p w14:paraId="5CA5EF9E" w14:textId="77777777" w:rsidR="00EC62AD" w:rsidRDefault="00EC62AD" w:rsidP="00EC62AD">
      <w:pPr>
        <w:pStyle w:val="Bibliography"/>
      </w:pPr>
      <w:r>
        <w:t xml:space="preserve">Peirce, J., Gray, J. R., Simpson, S., MacAskill, M., </w:t>
      </w:r>
      <w:proofErr w:type="spellStart"/>
      <w:r>
        <w:t>Höchenberger</w:t>
      </w:r>
      <w:proofErr w:type="spellEnd"/>
      <w:r>
        <w:t xml:space="preserve">, R., Sogo, H., Kastman, E., &amp; Lindeløv, J. K. (2019). PsychoPy2: Experiments in behavior made easy. </w:t>
      </w:r>
      <w:r>
        <w:rPr>
          <w:i/>
          <w:iCs/>
        </w:rPr>
        <w:t>Behavior Research Methods</w:t>
      </w:r>
      <w:r>
        <w:t xml:space="preserve">, </w:t>
      </w:r>
      <w:r>
        <w:rPr>
          <w:i/>
          <w:iCs/>
        </w:rPr>
        <w:t>51</w:t>
      </w:r>
      <w:r>
        <w:t>(1), 195–203. https://doi.org/10.3758/s13428-018-01193-y</w:t>
      </w:r>
    </w:p>
    <w:p w14:paraId="64E6750F" w14:textId="77777777" w:rsidR="00EC62AD" w:rsidRDefault="00EC62AD" w:rsidP="00EC62AD">
      <w:pPr>
        <w:pStyle w:val="Bibliography"/>
      </w:pPr>
      <w:r>
        <w:lastRenderedPageBreak/>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7825B988" w14:textId="77777777" w:rsidR="00EC62AD" w:rsidRDefault="00EC62AD" w:rsidP="00EC62AD">
      <w:pPr>
        <w:pStyle w:val="Bibliography"/>
      </w:pPr>
      <w:r>
        <w:t xml:space="preserve">Power, J. D., Barnes, K. A., Snyder, A. Z., </w:t>
      </w:r>
      <w:proofErr w:type="spellStart"/>
      <w:r>
        <w:t>Schlaggar</w:t>
      </w:r>
      <w:proofErr w:type="spellEnd"/>
      <w:r>
        <w:t xml:space="preserve">, B. L., &amp; Petersen, S. E. (2012). Spurious but systematic correlations in functional connectivity MRI networks arise from subject motion. </w:t>
      </w:r>
      <w:proofErr w:type="spellStart"/>
      <w:r>
        <w:rPr>
          <w:i/>
          <w:iCs/>
        </w:rPr>
        <w:t>NeuroImage</w:t>
      </w:r>
      <w:proofErr w:type="spellEnd"/>
      <w:r>
        <w:t xml:space="preserve">, </w:t>
      </w:r>
      <w:r>
        <w:rPr>
          <w:i/>
          <w:iCs/>
        </w:rPr>
        <w:t>59</w:t>
      </w:r>
      <w:r>
        <w:t>(3), 2142–2154. https://doi.org/10.1016/j.neuroimage.2011.10.018</w:t>
      </w:r>
    </w:p>
    <w:p w14:paraId="5A4B84A0" w14:textId="77777777" w:rsidR="00EC62AD" w:rsidRDefault="00EC62AD" w:rsidP="00EC62AD">
      <w:pPr>
        <w:pStyle w:val="Bibliography"/>
      </w:pPr>
      <w:r>
        <w:t xml:space="preserve">Power, J. D., Cohen, A. L., Nelson, S. M., Wig, G. S., Barnes, K. A., Church, J. A., Vogel, A. C., Laumann, T. O., Miezin, F. M., </w:t>
      </w:r>
      <w:proofErr w:type="spellStart"/>
      <w:r>
        <w:t>Schlaggar</w:t>
      </w:r>
      <w:proofErr w:type="spellEnd"/>
      <w:r>
        <w:t xml:space="preserve">, B. L., &amp; Petersen, S. E. (2011). Functional Network Organization of the Human Brain. </w:t>
      </w:r>
      <w:r>
        <w:rPr>
          <w:i/>
          <w:iCs/>
        </w:rPr>
        <w:t>Neuron</w:t>
      </w:r>
      <w:r>
        <w:t xml:space="preserve">, </w:t>
      </w:r>
      <w:r>
        <w:rPr>
          <w:i/>
          <w:iCs/>
        </w:rPr>
        <w:t>72</w:t>
      </w:r>
      <w:r>
        <w:t>(4), 665–678. https://doi.org/10.1016/j.neuron.2011.09.006</w:t>
      </w:r>
    </w:p>
    <w:p w14:paraId="1E2BCF76" w14:textId="77777777" w:rsidR="00EC62AD" w:rsidRDefault="00EC62AD" w:rsidP="00EC62AD">
      <w:pPr>
        <w:pStyle w:val="Bibliography"/>
      </w:pPr>
      <w:r>
        <w:t xml:space="preserve">Power, J. D., </w:t>
      </w:r>
      <w:proofErr w:type="spellStart"/>
      <w:r>
        <w:t>Schlaggar</w:t>
      </w:r>
      <w:proofErr w:type="spellEnd"/>
      <w:r>
        <w:t xml:space="preserve">, B. L., &amp; Petersen, S. E. (2014). Studying Brain Organization via Spontaneous fMRI Signal. </w:t>
      </w:r>
      <w:r>
        <w:rPr>
          <w:i/>
          <w:iCs/>
        </w:rPr>
        <w:t>Neuron</w:t>
      </w:r>
      <w:r>
        <w:t xml:space="preserve">, </w:t>
      </w:r>
      <w:r>
        <w:rPr>
          <w:i/>
          <w:iCs/>
        </w:rPr>
        <w:t>84</w:t>
      </w:r>
      <w:r>
        <w:t>(4), 681–696. https://doi.org/10.1016/j.neuron.2014.09.007</w:t>
      </w:r>
    </w:p>
    <w:p w14:paraId="11C29379" w14:textId="77777777" w:rsidR="00EC62AD" w:rsidRDefault="00EC62AD" w:rsidP="00EC62AD">
      <w:pPr>
        <w:pStyle w:val="Bibliography"/>
      </w:pPr>
      <w:r>
        <w:t xml:space="preserve">Reilly, J., Ulichney, V., Sacks, B., Duncan, A., Weinstein, S. M., Giovannetti, T., Helion, C., &amp; Cooney, G. (2023). Dynamics of Language Use and Alignment in Different-Age Conversation Partners. </w:t>
      </w:r>
      <w:proofErr w:type="spellStart"/>
      <w:r>
        <w:rPr>
          <w:i/>
          <w:iCs/>
        </w:rPr>
        <w:t>PsyArxiv</w:t>
      </w:r>
      <w:proofErr w:type="spellEnd"/>
      <w:r>
        <w:t>. https://doi.org/10.31234/osf.io/3crua</w:t>
      </w:r>
    </w:p>
    <w:p w14:paraId="70A045DF" w14:textId="77777777" w:rsidR="00EC62AD" w:rsidRDefault="00EC62AD" w:rsidP="00EC62AD">
      <w:pPr>
        <w:pStyle w:val="Bibliography"/>
      </w:pPr>
      <w:r>
        <w:t xml:space="preserve">Ruef, A. M., &amp; Levenson, R. W. (2007). Continuous Measurement of </w:t>
      </w:r>
      <w:proofErr w:type="spellStart"/>
      <w:proofErr w:type="gramStart"/>
      <w:r>
        <w:t>Emotion:The</w:t>
      </w:r>
      <w:proofErr w:type="spellEnd"/>
      <w:proofErr w:type="gramEnd"/>
      <w:r>
        <w:t xml:space="preserve"> Affect Rating Dial. In J. A. Coan &amp; J. J. B. Allen (Eds.), </w:t>
      </w:r>
      <w:r>
        <w:rPr>
          <w:i/>
          <w:iCs/>
        </w:rPr>
        <w:t>Handbook of Emotion Elicitation and Assessment</w:t>
      </w:r>
      <w:r>
        <w:t xml:space="preserve"> (pp. 286–297). Oxford University </w:t>
      </w:r>
      <w:proofErr w:type="spellStart"/>
      <w:r>
        <w:t>PressNew</w:t>
      </w:r>
      <w:proofErr w:type="spellEnd"/>
      <w:r>
        <w:t xml:space="preserve"> York, NY. https://doi.org/10.1093/oso/9780195169157.003.0018</w:t>
      </w:r>
    </w:p>
    <w:p w14:paraId="4FA56FB3" w14:textId="77777777" w:rsidR="00EC62AD" w:rsidRDefault="00EC62AD" w:rsidP="00EC62AD">
      <w:pPr>
        <w:pStyle w:val="Bibliography"/>
      </w:pPr>
      <w:proofErr w:type="spellStart"/>
      <w:r>
        <w:t>Saarimäki</w:t>
      </w:r>
      <w:proofErr w:type="spellEnd"/>
      <w:r>
        <w:t xml:space="preserve">, H. (2021). Naturalistic Stimuli in Affective Neuroimaging: A Review. </w:t>
      </w:r>
      <w:r>
        <w:rPr>
          <w:i/>
          <w:iCs/>
        </w:rPr>
        <w:t>Frontiers in Human Neuroscience</w:t>
      </w:r>
      <w:r>
        <w:t xml:space="preserve">, </w:t>
      </w:r>
      <w:r>
        <w:rPr>
          <w:i/>
          <w:iCs/>
        </w:rPr>
        <w:t>15</w:t>
      </w:r>
      <w:r>
        <w:t>, 675068. https://doi.org/10.3389/fnhum.2021.675068</w:t>
      </w:r>
    </w:p>
    <w:p w14:paraId="18BB1141" w14:textId="77777777" w:rsidR="00EC62AD" w:rsidRDefault="00EC62AD" w:rsidP="00EC62AD">
      <w:pPr>
        <w:pStyle w:val="Bibliography"/>
      </w:pPr>
      <w:proofErr w:type="spellStart"/>
      <w:r>
        <w:t>Sawahata</w:t>
      </w:r>
      <w:proofErr w:type="spellEnd"/>
      <w:r>
        <w:t xml:space="preserve">,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5B919B51" w14:textId="77777777" w:rsidR="00EC62AD" w:rsidRDefault="00EC62AD" w:rsidP="00EC62AD">
      <w:pPr>
        <w:pStyle w:val="Bibliography"/>
      </w:pPr>
      <w:r>
        <w:lastRenderedPageBreak/>
        <w:t xml:space="preserve">Schaefer, A., Kong, R., Gordon, E. M., Laumann, T. O., Zuo, X.-N., Holmes, A. J., Eickhoff, S. B., &amp; Yeo, B. T. T. (2018). Local-Global Parcellation of the Human Cerebral Cortex from Intrinsic Functional Connectivity MRI. </w:t>
      </w:r>
      <w:r>
        <w:rPr>
          <w:i/>
          <w:iCs/>
        </w:rPr>
        <w:t>Cerebral Cortex</w:t>
      </w:r>
      <w:r>
        <w:t xml:space="preserve">, </w:t>
      </w:r>
      <w:r>
        <w:rPr>
          <w:i/>
          <w:iCs/>
        </w:rPr>
        <w:t>28</w:t>
      </w:r>
      <w:r>
        <w:t>(9), 3095–3114. https://doi.org/10.1093/cercor/bhx179</w:t>
      </w:r>
    </w:p>
    <w:p w14:paraId="7C004ECF" w14:textId="77777777" w:rsidR="00EC62AD" w:rsidRDefault="00EC62AD" w:rsidP="00EC62AD">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32DC59FB" w14:textId="77777777" w:rsidR="00EC62AD" w:rsidRDefault="00EC62AD" w:rsidP="00EC62AD">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4A74B28C" w14:textId="77777777" w:rsidR="00EC62AD" w:rsidRDefault="00EC62AD" w:rsidP="00EC62AD">
      <w:pPr>
        <w:pStyle w:val="Bibliography"/>
      </w:pPr>
      <w:proofErr w:type="spellStart"/>
      <w:r>
        <w:t>Sonkusare</w:t>
      </w:r>
      <w:proofErr w:type="spellEnd"/>
      <w:r>
        <w:t xml:space="preserv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79F27FD2" w14:textId="77777777" w:rsidR="00EC62AD" w:rsidRDefault="00EC62AD" w:rsidP="00EC62AD">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671E88C2" w14:textId="77777777" w:rsidR="00EC62AD" w:rsidRDefault="00EC62AD" w:rsidP="00EC62AD">
      <w:pPr>
        <w:pStyle w:val="Bibliography"/>
      </w:pPr>
      <w:r>
        <w:t xml:space="preserve">Tashjian, S. M., </w:t>
      </w:r>
      <w:proofErr w:type="spellStart"/>
      <w:r>
        <w:t>Fedrigo</w:t>
      </w:r>
      <w:proofErr w:type="spellEnd"/>
      <w:r>
        <w:t xml:space="preserve">, V., </w:t>
      </w:r>
      <w:proofErr w:type="spellStart"/>
      <w:r>
        <w:t>Molapour</w:t>
      </w:r>
      <w:proofErr w:type="spellEnd"/>
      <w:r>
        <w:t xml:space="preserve">,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197162DB" w14:textId="77777777" w:rsidR="00EC62AD" w:rsidRDefault="00EC62AD" w:rsidP="00EC62AD">
      <w:pPr>
        <w:pStyle w:val="Bibliography"/>
      </w:pPr>
      <w:r>
        <w:t xml:space="preserve">Taylor, S. F., Phan, K. L., Decker, L. R., &amp; </w:t>
      </w:r>
      <w:proofErr w:type="spellStart"/>
      <w:r>
        <w:t>Liberzon</w:t>
      </w:r>
      <w:proofErr w:type="spellEnd"/>
      <w:r>
        <w:t xml:space="preserve">, I. (2003). Subjective rating of emotionally salient stimuli modulates neural activity. </w:t>
      </w:r>
      <w:proofErr w:type="spellStart"/>
      <w:r>
        <w:rPr>
          <w:i/>
          <w:iCs/>
        </w:rPr>
        <w:t>NeuroImage</w:t>
      </w:r>
      <w:proofErr w:type="spellEnd"/>
      <w:r>
        <w:t xml:space="preserve">, </w:t>
      </w:r>
      <w:r>
        <w:rPr>
          <w:i/>
          <w:iCs/>
        </w:rPr>
        <w:t>18</w:t>
      </w:r>
      <w:r>
        <w:t>(3), 650–659. https://doi.org/10.1016/S1053-8119(02)00051-4</w:t>
      </w:r>
    </w:p>
    <w:p w14:paraId="2DEA2003" w14:textId="77777777" w:rsidR="00EC62AD" w:rsidRDefault="00EC62AD" w:rsidP="00EC62AD">
      <w:pPr>
        <w:pStyle w:val="Bibliography"/>
      </w:pPr>
      <w:r>
        <w:t>Teresa Jacobson Kimberley, Kimberley, T. J., Dana D. Birkholz, Birkholz</w:t>
      </w:r>
      <w:proofErr w:type="gramStart"/>
      <w:r>
        <w:t>, D.</w:t>
      </w:r>
      <w:proofErr w:type="gramEnd"/>
      <w:r>
        <w:t xml:space="preserve"> D., Renee A. Hancock, Hancock, R. A., Sarah M. VonBank, VonBank, S. M., Teresa N. Werth, &amp; Werth, T. N. (2008). Reliability of fMRI during a Continuous Motor Task: Assessment of </w:t>
      </w:r>
      <w:r>
        <w:lastRenderedPageBreak/>
        <w:t xml:space="preserve">Analysis Techniques. </w:t>
      </w:r>
      <w:r>
        <w:rPr>
          <w:i/>
          <w:iCs/>
        </w:rPr>
        <w:t>Journal of Neuroimaging</w:t>
      </w:r>
      <w:r>
        <w:t xml:space="preserve">, </w:t>
      </w:r>
      <w:r>
        <w:rPr>
          <w:i/>
          <w:iCs/>
        </w:rPr>
        <w:t>18</w:t>
      </w:r>
      <w:r>
        <w:t>(1), 18–27. https://doi.org/10.1111/j.1552-6569.2007.00163.x</w:t>
      </w:r>
    </w:p>
    <w:p w14:paraId="09DACC44" w14:textId="77777777" w:rsidR="00EC62AD" w:rsidRDefault="00EC62AD" w:rsidP="00EC62AD">
      <w:pPr>
        <w:pStyle w:val="Bibliography"/>
      </w:pPr>
      <w:proofErr w:type="spellStart"/>
      <w:r>
        <w:t>Tzourio-Mazoyer</w:t>
      </w:r>
      <w:proofErr w:type="spellEnd"/>
      <w:r>
        <w:t xml:space="preserve">, N., Landeau, B., Papathanassiou, D., Crivello, F., </w:t>
      </w:r>
      <w:proofErr w:type="spellStart"/>
      <w:r>
        <w:t>Etard</w:t>
      </w:r>
      <w:proofErr w:type="spellEnd"/>
      <w:r>
        <w:t xml:space="preserve">, O., Delcroix, N., </w:t>
      </w:r>
      <w:proofErr w:type="spellStart"/>
      <w:r>
        <w:t>Mazoyer</w:t>
      </w:r>
      <w:proofErr w:type="spellEnd"/>
      <w:r>
        <w:t xml:space="preserve">, B., &amp; Joliot, M. (2002). Automated anatomical labeling of activations in SPM using a macroscopic anatomical parcellation of the MNI MRI single-subject brain. </w:t>
      </w:r>
      <w:proofErr w:type="spellStart"/>
      <w:r>
        <w:rPr>
          <w:i/>
          <w:iCs/>
        </w:rPr>
        <w:t>NeuroImage</w:t>
      </w:r>
      <w:proofErr w:type="spellEnd"/>
      <w:r>
        <w:t xml:space="preserve">, </w:t>
      </w:r>
      <w:r>
        <w:rPr>
          <w:i/>
          <w:iCs/>
        </w:rPr>
        <w:t>15</w:t>
      </w:r>
      <w:r>
        <w:t>(1), 273–289. https://doi.org/10.1006/nimg.2001.0978</w:t>
      </w:r>
    </w:p>
    <w:p w14:paraId="29DAF085" w14:textId="77777777" w:rsidR="00EC62AD" w:rsidRDefault="00EC62AD" w:rsidP="00EC62AD">
      <w:pPr>
        <w:pStyle w:val="Bibliography"/>
      </w:pPr>
      <w:r>
        <w:t xml:space="preserve">Valentin Wagner, Wagner, V., Mathias </w:t>
      </w:r>
      <w:proofErr w:type="spellStart"/>
      <w:r>
        <w:t>Scharinger</w:t>
      </w:r>
      <w:proofErr w:type="spellEnd"/>
      <w:r>
        <w:t xml:space="preserve">, </w:t>
      </w:r>
      <w:proofErr w:type="spellStart"/>
      <w:r>
        <w:t>Scharinger</w:t>
      </w:r>
      <w:proofErr w:type="spellEnd"/>
      <w:r>
        <w:t xml:space="preserve">, M., Christine A. Knoop, Knoop, C. A., Winfried </w:t>
      </w:r>
      <w:proofErr w:type="spellStart"/>
      <w:r>
        <w:t>Menninghaus</w:t>
      </w:r>
      <w:proofErr w:type="spellEnd"/>
      <w:r>
        <w:t xml:space="preserve">, &amp; </w:t>
      </w:r>
      <w:proofErr w:type="spellStart"/>
      <w:r>
        <w:t>Menninghaus</w:t>
      </w:r>
      <w:proofErr w:type="spellEnd"/>
      <w:r>
        <w:t xml:space="preserve">, W. (2020). Effects of continuous self-reporting on aesthetic evaluation and emotional responses. </w:t>
      </w:r>
      <w:r>
        <w:rPr>
          <w:i/>
          <w:iCs/>
        </w:rPr>
        <w:t>Poetics</w:t>
      </w:r>
      <w:r>
        <w:t xml:space="preserve">, </w:t>
      </w:r>
      <w:r>
        <w:rPr>
          <w:i/>
          <w:iCs/>
        </w:rPr>
        <w:t>85</w:t>
      </w:r>
      <w:r>
        <w:t>, 101497. https://doi.org/10.1016/j.poetic.2020.101497</w:t>
      </w:r>
    </w:p>
    <w:p w14:paraId="4F49F169" w14:textId="77777777" w:rsidR="00EC62AD" w:rsidRDefault="00EC62AD" w:rsidP="00EC62AD">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62BF33D7" w14:textId="77777777" w:rsidR="00EC62AD" w:rsidRDefault="00EC62AD" w:rsidP="00EC62AD">
      <w:pPr>
        <w:pStyle w:val="Bibliography"/>
      </w:pPr>
      <w:r>
        <w:t xml:space="preserve">van Rossum, G. (1995). </w:t>
      </w:r>
      <w:r>
        <w:rPr>
          <w:i/>
          <w:iCs/>
        </w:rPr>
        <w:t>Python tutorial</w:t>
      </w:r>
      <w:r>
        <w:t xml:space="preserve"> (Version Technical Report CS-R9526) [Python].</w:t>
      </w:r>
    </w:p>
    <w:p w14:paraId="5C34B21E" w14:textId="77777777" w:rsidR="00EC62AD" w:rsidRDefault="00EC62AD" w:rsidP="00EC62AD">
      <w:pPr>
        <w:pStyle w:val="Bibliography"/>
      </w:pPr>
      <w:r>
        <w:t xml:space="preserve">Wallentin, M., Nielsen, A. H., </w:t>
      </w:r>
      <w:proofErr w:type="spellStart"/>
      <w:r>
        <w:t>Vuust</w:t>
      </w:r>
      <w:proofErr w:type="spellEnd"/>
      <w:r>
        <w:t xml:space="preserve">, P., Dohn, A., Roepstorff, A., &amp; Lund, T. E. (2011). Amygdala and heart rate variability responses from listening to emotionally intense parts of a story. </w:t>
      </w:r>
      <w:proofErr w:type="spellStart"/>
      <w:r>
        <w:rPr>
          <w:i/>
          <w:iCs/>
        </w:rPr>
        <w:t>NeuroImage</w:t>
      </w:r>
      <w:proofErr w:type="spellEnd"/>
      <w:r>
        <w:t xml:space="preserve">, </w:t>
      </w:r>
      <w:r>
        <w:rPr>
          <w:i/>
          <w:iCs/>
        </w:rPr>
        <w:t>58</w:t>
      </w:r>
      <w:r>
        <w:t>(3), 963–973. https://doi.org/10.1016/j.neuroimage.2011.06.077</w:t>
      </w:r>
    </w:p>
    <w:p w14:paraId="6CA22221" w14:textId="77777777" w:rsidR="00EC62AD" w:rsidRDefault="00EC62AD" w:rsidP="00EC62AD">
      <w:pPr>
        <w:pStyle w:val="Bibliography"/>
      </w:pPr>
      <w:r>
        <w:t xml:space="preserve">Woo, C.-W., Krishnan, A., &amp; Wager, T. D. (2014). Cluster-extent based thresholding in fMRI analyses: Pitfalls and recommendations. </w:t>
      </w:r>
      <w:proofErr w:type="spellStart"/>
      <w:r>
        <w:rPr>
          <w:i/>
          <w:iCs/>
        </w:rPr>
        <w:t>NeuroImage</w:t>
      </w:r>
      <w:proofErr w:type="spellEnd"/>
      <w:r>
        <w:t xml:space="preserve">, </w:t>
      </w:r>
      <w:r>
        <w:rPr>
          <w:i/>
          <w:iCs/>
        </w:rPr>
        <w:t>91</w:t>
      </w:r>
      <w:r>
        <w:t>, 412–419. https://doi.org/10.1016/j.neuroimage.2013.12.058</w:t>
      </w:r>
    </w:p>
    <w:p w14:paraId="23044826" w14:textId="77777777" w:rsidR="00EC62AD" w:rsidRDefault="00EC62AD" w:rsidP="00EC62AD">
      <w:pPr>
        <w:pStyle w:val="Bibliography"/>
      </w:pPr>
      <w:proofErr w:type="spellStart"/>
      <w:r>
        <w:t>Yarkoni</w:t>
      </w:r>
      <w:proofErr w:type="spellEnd"/>
      <w:r>
        <w:t xml:space="preserve">, T., Poldrack, R. A., Nichols, T. E., Van Essen, D. C., &amp; Wager, T. D. (2011). </w:t>
      </w:r>
      <w:proofErr w:type="spellStart"/>
      <w:r>
        <w:t>NeuroSynth</w:t>
      </w:r>
      <w:proofErr w:type="spellEnd"/>
      <w:r>
        <w:t xml:space="preserve">: A new platform for large-scale automated synthesis of human functional neuroimaging data. </w:t>
      </w:r>
      <w:r>
        <w:rPr>
          <w:i/>
          <w:iCs/>
        </w:rPr>
        <w:t>Frontiers in Neuroinformatics</w:t>
      </w:r>
      <w:r>
        <w:t xml:space="preserve">, </w:t>
      </w:r>
      <w:r>
        <w:rPr>
          <w:i/>
          <w:iCs/>
        </w:rPr>
        <w:t>5</w:t>
      </w:r>
      <w:r>
        <w:t>. https://doi.org/10.3389/conf.fninf.2011.08.00058</w:t>
      </w:r>
    </w:p>
    <w:p w14:paraId="76508C87" w14:textId="77777777" w:rsidR="00EC62AD" w:rsidRDefault="00EC62AD" w:rsidP="00EC62AD">
      <w:pPr>
        <w:pStyle w:val="Bibliography"/>
      </w:pPr>
      <w:r>
        <w:lastRenderedPageBreak/>
        <w:t xml:space="preserve">Yeo, B. T. T., </w:t>
      </w:r>
      <w:proofErr w:type="spellStart"/>
      <w:r>
        <w:t>Krienen</w:t>
      </w:r>
      <w:proofErr w:type="spellEnd"/>
      <w:r>
        <w:t xml:space="preserve">, F. M., </w:t>
      </w:r>
      <w:proofErr w:type="spellStart"/>
      <w:r>
        <w:t>Sepulcre</w:t>
      </w:r>
      <w:proofErr w:type="spellEnd"/>
      <w:r>
        <w:t xml:space="preserve">, J., </w:t>
      </w:r>
      <w:proofErr w:type="spellStart"/>
      <w:r>
        <w:t>Sabuncu</w:t>
      </w:r>
      <w:proofErr w:type="spellEnd"/>
      <w:r>
        <w:t xml:space="preserve">, M. R., Lashkari, D., Hollinshead, M., Roffman, J. L., Smoller, J. W., </w:t>
      </w:r>
      <w:proofErr w:type="spellStart"/>
      <w:r>
        <w:t>Zöllei</w:t>
      </w:r>
      <w:proofErr w:type="spellEnd"/>
      <w:r>
        <w:t xml:space="preserve">, L., Polimeni, J. R., Fischl, B., Liu, H., &amp; Buckner, R. L. (2011).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i/>
          <w:iCs/>
        </w:rPr>
        <w:t>106</w:t>
      </w:r>
      <w:r>
        <w:t>(3), 1125–1165. https://doi.org/10.1152/jn.00338.2011</w:t>
      </w:r>
    </w:p>
    <w:p w14:paraId="0B2C1620" w14:textId="77777777" w:rsidR="00EC62AD" w:rsidRDefault="00EC62AD" w:rsidP="00EC62AD">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6BA734C9" w:rsidR="00AF6336" w:rsidRDefault="00364897">
      <w:pPr>
        <w:rPr>
          <w:ins w:id="1669" w:author="Billy Mitchell" w:date="2024-10-30T09:48:00Z" w16du:dateUtc="2024-10-30T13:48:00Z"/>
          <w:b/>
          <w:bCs/>
        </w:rPr>
      </w:pPr>
      <w:r w:rsidRPr="006E54B4">
        <w:rPr>
          <w:b/>
          <w:bCs/>
          <w:rPrChange w:id="1670" w:author="Chelsea Helion" w:date="2024-10-23T10:53:00Z">
            <w:rPr>
              <w:rFonts w:ascii="Aptos" w:hAnsi="Aptos"/>
              <w:b/>
              <w:bCs/>
            </w:rPr>
          </w:rPrChange>
        </w:rPr>
        <w:fldChar w:fldCharType="end"/>
      </w:r>
    </w:p>
    <w:p w14:paraId="5C1B2B81" w14:textId="4DFFEF0F" w:rsidR="00A565EC" w:rsidRDefault="00A565EC">
      <w:pPr>
        <w:rPr>
          <w:ins w:id="1671" w:author="Billy Mitchell" w:date="2024-10-31T14:57:00Z" w16du:dateUtc="2024-10-31T18:57:00Z"/>
          <w:b/>
          <w:bCs/>
        </w:rPr>
      </w:pPr>
      <w:commentRangeStart w:id="1672"/>
      <w:ins w:id="1673" w:author="Billy Mitchell" w:date="2024-10-30T09:48:00Z" w16du:dateUtc="2024-10-30T13:48:00Z">
        <w:r>
          <w:rPr>
            <w:b/>
            <w:bCs/>
          </w:rPr>
          <w:t>Figure Legends</w:t>
        </w:r>
      </w:ins>
      <w:commentRangeEnd w:id="1672"/>
      <w:ins w:id="1674" w:author="Billy Mitchell" w:date="2024-10-30T12:16:00Z" w16du:dateUtc="2024-10-30T16:16:00Z">
        <w:r w:rsidR="00FC36EA">
          <w:rPr>
            <w:rStyle w:val="CommentReference"/>
          </w:rPr>
          <w:commentReference w:id="1672"/>
        </w:r>
      </w:ins>
    </w:p>
    <w:p w14:paraId="318B0DED" w14:textId="77777777" w:rsidR="00432112" w:rsidRPr="00432112" w:rsidRDefault="00432112" w:rsidP="00432112">
      <w:pPr>
        <w:rPr>
          <w:ins w:id="1675" w:author="Billy Mitchell" w:date="2024-10-31T14:57:00Z" w16du:dateUtc="2024-10-31T18:57:00Z"/>
          <w:rPrChange w:id="1676" w:author="Billy Mitchell" w:date="2024-10-31T14:57:00Z" w16du:dateUtc="2024-10-31T18:57:00Z">
            <w:rPr>
              <w:ins w:id="1677" w:author="Billy Mitchell" w:date="2024-10-31T14:57:00Z" w16du:dateUtc="2024-10-31T18:57:00Z"/>
              <w:b/>
              <w:bCs/>
            </w:rPr>
          </w:rPrChange>
        </w:rPr>
      </w:pPr>
    </w:p>
    <w:p w14:paraId="691500DA" w14:textId="77777777" w:rsidR="00432112" w:rsidRDefault="00432112" w:rsidP="00432112">
      <w:pPr>
        <w:rPr>
          <w:ins w:id="1678" w:author="Billy Mitchell" w:date="2024-10-31T14:57:00Z" w16du:dateUtc="2024-10-31T18:57:00Z"/>
          <w:b/>
          <w:bCs/>
        </w:rPr>
      </w:pPr>
    </w:p>
    <w:p w14:paraId="42283588" w14:textId="1B9A7F78" w:rsidR="00432112" w:rsidRDefault="00432112" w:rsidP="00432112">
      <w:pPr>
        <w:tabs>
          <w:tab w:val="left" w:pos="2517"/>
        </w:tabs>
        <w:rPr>
          <w:ins w:id="1679" w:author="Billy Mitchell" w:date="2024-10-31T14:57:00Z" w16du:dateUtc="2024-10-31T18:57:00Z"/>
        </w:rPr>
      </w:pPr>
      <w:ins w:id="1680" w:author="Billy Mitchell" w:date="2024-10-31T14:57:00Z" w16du:dateUtc="2024-10-31T18:57:00Z">
        <w:r>
          <w:tab/>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1681"/>
      <w:commentRangeEnd w:id="1681"/>
      <w:r>
        <w:rPr>
          <w:rStyle w:val="CommentReference"/>
        </w:rPr>
        <w:commentReference w:id="1681"/>
      </w:r>
    </w:p>
    <w:p w14:paraId="169EA105" w14:textId="77777777" w:rsidR="00432112" w:rsidRPr="00262C6C" w:rsidRDefault="00432112" w:rsidP="00432112">
      <w:pPr>
        <w:spacing w:line="240" w:lineRule="auto"/>
        <w:jc w:val="both"/>
      </w:pPr>
      <w:commentRangeStart w:id="1682"/>
      <w:r w:rsidRPr="00432112">
        <w:lastRenderedPageBreak/>
        <w:t>Figure 1. Conceptual overview.</w:t>
      </w:r>
      <w:commentRangeEnd w:id="1682"/>
      <w:r w:rsidRPr="006E54B4">
        <w:rPr>
          <w:rStyle w:val="CommentReference"/>
        </w:rPr>
        <w:commentReference w:id="1682"/>
      </w:r>
    </w:p>
    <w:p w14:paraId="03AF66A4" w14:textId="77777777" w:rsidR="00432112" w:rsidRPr="00432112" w:rsidRDefault="00432112" w:rsidP="00432112">
      <w:pPr>
        <w:tabs>
          <w:tab w:val="left" w:pos="2517"/>
        </w:tabs>
        <w:rPr>
          <w:rPrChange w:id="1683" w:author="Billy Mitchell" w:date="2024-10-31T14:57:00Z" w16du:dateUtc="2024-10-31T18:57:00Z">
            <w:rPr>
              <w:rFonts w:ascii="Aptos" w:hAnsi="Aptos"/>
              <w:b/>
              <w:bCs/>
            </w:rPr>
          </w:rPrChange>
        </w:rPr>
        <w:pPrChange w:id="1684" w:author="Billy Mitchell" w:date="2024-10-31T14:57:00Z" w16du:dateUtc="2024-10-31T18:57:00Z">
          <w:pPr/>
        </w:pPrChange>
      </w:pPr>
    </w:p>
    <w:sectPr w:rsidR="00432112"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Billy Mitchell" w:date="2024-10-30T09:49:00Z" w:initials="BM">
    <w:p w14:paraId="60F3D6E0" w14:textId="77777777" w:rsidR="00A565EC" w:rsidRDefault="00A565EC" w:rsidP="00A565EC">
      <w:pPr>
        <w:pStyle w:val="CommentText"/>
      </w:pPr>
      <w:r>
        <w:rPr>
          <w:rStyle w:val="CommentReference"/>
        </w:rPr>
        <w:annotationRef/>
      </w:r>
      <w:r>
        <w:t>90 / 135 Characters</w:t>
      </w:r>
    </w:p>
  </w:comment>
  <w:comment w:id="47"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58" w:author="Billy Mitchell" w:date="2024-10-30T09:46:00Z" w:initials="BM">
    <w:p w14:paraId="15F23789" w14:textId="77777777" w:rsidR="00C83F06" w:rsidRDefault="00C83F06" w:rsidP="00C83F06">
      <w:pPr>
        <w:pStyle w:val="CommentText"/>
      </w:pPr>
      <w:r>
        <w:rPr>
          <w:rStyle w:val="CommentReference"/>
        </w:rPr>
        <w:annotationRef/>
      </w:r>
      <w:r>
        <w:rPr>
          <w:color w:val="272727"/>
          <w:highlight w:val="white"/>
        </w:rPr>
        <w:t>Explain the significance of the research at a level understandable to an undergraduate-educated scientist outside their field of specialty</w:t>
      </w:r>
    </w:p>
  </w:comment>
  <w:comment w:id="68"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78"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79"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92"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34" w:author="Chelsea Helion" w:date="2024-10-22T12:15:00Z" w:initials="CH">
    <w:p w14:paraId="6D603E60" w14:textId="77777777" w:rsidR="00566D6E" w:rsidRDefault="00566D6E" w:rsidP="00566D6E">
      <w:r>
        <w:rPr>
          <w:rStyle w:val="CommentReference"/>
        </w:rPr>
        <w:annotationRef/>
      </w:r>
      <w:r>
        <w:rPr>
          <w:color w:val="000000"/>
          <w:sz w:val="20"/>
          <w:szCs w:val="20"/>
        </w:rPr>
        <w:t>Altering or alerting?</w:t>
      </w:r>
    </w:p>
  </w:comment>
  <w:comment w:id="141" w:author="Chelsea Helion" w:date="2024-10-22T12:20:00Z" w:initials="CH">
    <w:p w14:paraId="6D81783E" w14:textId="77777777" w:rsidR="007C2B01" w:rsidRDefault="007C2B01" w:rsidP="007C2B01">
      <w:r>
        <w:rPr>
          <w:rStyle w:val="CommentReference"/>
        </w:rPr>
        <w:annotationRef/>
      </w:r>
      <w:r>
        <w:rPr>
          <w:color w:val="000000"/>
          <w:sz w:val="20"/>
          <w:szCs w:val="20"/>
        </w:rPr>
        <w:t>Would say why this is needed</w:t>
      </w:r>
    </w:p>
  </w:comment>
  <w:comment w:id="159"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69" w:author="Chelsea Helion" w:date="2024-10-22T13:17:00Z" w:initials="CH">
    <w:p w14:paraId="44AE5E4E" w14:textId="04747859" w:rsidR="00383C25" w:rsidRDefault="00383C25" w:rsidP="00383C25">
      <w:r>
        <w:rPr>
          <w:rStyle w:val="CommentReference"/>
        </w:rPr>
        <w:annotationRef/>
      </w:r>
      <w:r>
        <w:rPr>
          <w:color w:val="000000"/>
          <w:sz w:val="20"/>
          <w:szCs w:val="20"/>
        </w:rPr>
        <w:t>This is such a solid paragraph</w:t>
      </w:r>
    </w:p>
  </w:comment>
  <w:comment w:id="346"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407"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467"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864"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888" w:author="Chelsea Helion" w:date="2024-10-25T20:17:00Z" w:initials="CH">
    <w:p w14:paraId="50380B6E" w14:textId="77777777" w:rsidR="00297C72" w:rsidRDefault="00297C72" w:rsidP="00297C72">
      <w:r>
        <w:rPr>
          <w:rStyle w:val="CommentReference"/>
        </w:rPr>
        <w:annotationRef/>
      </w:r>
      <w:r>
        <w:rPr>
          <w:color w:val="000000"/>
          <w:sz w:val="20"/>
          <w:szCs w:val="20"/>
        </w:rPr>
        <w:t>Would it be worth doing rsa style approach for raters and non-raters?</w:t>
      </w:r>
    </w:p>
  </w:comment>
  <w:comment w:id="965"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1115" w:author="Chelsea Helion" w:date="2024-10-25T20:05:00Z" w:initials="CH">
    <w:p w14:paraId="0291756D" w14:textId="77777777" w:rsidR="00E75ABA" w:rsidRDefault="00E75ABA" w:rsidP="00E75ABA">
      <w:r>
        <w:rPr>
          <w:rStyle w:val="CommentReference"/>
        </w:rPr>
        <w:annotationRef/>
      </w:r>
      <w:r>
        <w:rPr>
          <w:sz w:val="20"/>
          <w:szCs w:val="20"/>
        </w:rPr>
        <w:t>Would a conjunction analysis be the more standard approach to say this?</w:t>
      </w:r>
    </w:p>
  </w:comment>
  <w:comment w:id="1188"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1214"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1273"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1274"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1285"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1286"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1294"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1301"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1302"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1280"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1309"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1336" w:author="Chelsea Helion" w:date="2024-10-25T20:47:00Z" w:initials="CH">
    <w:p w14:paraId="01BCE456" w14:textId="77777777" w:rsidR="00F21D6A" w:rsidRDefault="00F21D6A" w:rsidP="00F21D6A">
      <w:r>
        <w:rPr>
          <w:rStyle w:val="CommentReference"/>
        </w:rPr>
        <w:annotationRef/>
      </w:r>
      <w:r>
        <w:rPr>
          <w:color w:val="000000"/>
          <w:sz w:val="20"/>
          <w:szCs w:val="20"/>
        </w:rPr>
        <w:t>Is this referring to rating or not rating? Both?</w:t>
      </w:r>
    </w:p>
  </w:comment>
  <w:comment w:id="1339"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1341" w:author="Chelsea Helion" w:date="2024-10-25T21:07:00Z" w:initials="CH">
    <w:p w14:paraId="2D9CCBFC" w14:textId="77777777" w:rsidR="007C01F4" w:rsidRDefault="007C01F4" w:rsidP="007C01F4">
      <w:r>
        <w:rPr>
          <w:rStyle w:val="CommentReference"/>
        </w:rPr>
        <w:annotationRef/>
      </w:r>
      <w:r>
        <w:rPr>
          <w:color w:val="000000"/>
          <w:sz w:val="20"/>
          <w:szCs w:val="20"/>
        </w:rPr>
        <w:t>Would move this up to results, then discuss implications here</w:t>
      </w:r>
    </w:p>
  </w:comment>
  <w:comment w:id="1391"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1452"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1471"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1652"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1653"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1663"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1672"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1681"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1682"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F3D6E0" w15:done="0"/>
  <w15:commentEx w15:paraId="39773306" w15:done="0"/>
  <w15:commentEx w15:paraId="15F23789" w15:done="0"/>
  <w15:commentEx w15:paraId="7F88AE80" w15:done="0"/>
  <w15:commentEx w15:paraId="6AE5B78B" w15:done="0"/>
  <w15:commentEx w15:paraId="5D1323A8" w15:paraIdParent="6AE5B78B" w15:done="0"/>
  <w15:commentEx w15:paraId="3CC4EEB4" w15:done="0"/>
  <w15:commentEx w15:paraId="6D603E60" w15:done="0"/>
  <w15:commentEx w15:paraId="6D81783E" w15:done="0"/>
  <w15:commentEx w15:paraId="104D0E39" w15:done="0"/>
  <w15:commentEx w15:paraId="44AE5E4E" w15:done="0"/>
  <w15:commentEx w15:paraId="2625B9E5" w15:done="0"/>
  <w15:commentEx w15:paraId="6DC93BB7" w15:done="0"/>
  <w15:commentEx w15:paraId="76C0875D" w15:done="0"/>
  <w15:commentEx w15:paraId="36EC9E54" w15:done="0"/>
  <w15:commentEx w15:paraId="50380B6E" w15:done="0"/>
  <w15:commentEx w15:paraId="3A748A3E" w15:done="0"/>
  <w15:commentEx w15:paraId="0291756D"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01BCE456" w15:done="0"/>
  <w15:commentEx w15:paraId="14B7FE2E" w15:done="0"/>
  <w15:commentEx w15:paraId="2D9CCBFC"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E2427E9" w16cex:dateUtc="2024-10-30T13:49:00Z"/>
  <w16cex:commentExtensible w16cex:durableId="43E6C425" w16cex:dateUtc="2024-10-30T13:45:00Z"/>
  <w16cex:commentExtensible w16cex:durableId="56EBD25F" w16cex:dateUtc="2024-10-30T13:46: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182BFF04" w16cex:dateUtc="2024-10-22T16:15:00Z"/>
  <w16cex:commentExtensible w16cex:durableId="7C63C2F9" w16cex:dateUtc="2024-10-22T16:20:00Z"/>
  <w16cex:commentExtensible w16cex:durableId="4CE31FF1" w16cex:dateUtc="2024-10-25T16:04:00Z"/>
  <w16cex:commentExtensible w16cex:durableId="71E696B2" w16cex:dateUtc="2024-10-22T17:17: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1768AFC7" w16cex:dateUtc="2024-10-26T00:17:00Z"/>
  <w16cex:commentExtensible w16cex:durableId="09901ADD" w16cex:dateUtc="2024-10-25T23:46:00Z"/>
  <w16cex:commentExtensible w16cex:durableId="111B9D04" w16cex:dateUtc="2024-10-26T00:05: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1CC05B81" w16cex:dateUtc="2024-10-26T00:47:00Z"/>
  <w16cex:commentExtensible w16cex:durableId="6946151F" w16cex:dateUtc="2024-10-26T01:04:00Z"/>
  <w16cex:commentExtensible w16cex:durableId="0CE4DC3C" w16cex:dateUtc="2024-10-26T01:07: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F3D6E0" w16cid:durableId="1E2427E9"/>
  <w16cid:commentId w16cid:paraId="39773306" w16cid:durableId="43E6C425"/>
  <w16cid:commentId w16cid:paraId="15F23789" w16cid:durableId="56EBD25F"/>
  <w16cid:commentId w16cid:paraId="7F88AE80" w16cid:durableId="5E74E0DB"/>
  <w16cid:commentId w16cid:paraId="6AE5B78B" w16cid:durableId="52EA2190"/>
  <w16cid:commentId w16cid:paraId="5D1323A8" w16cid:durableId="7AF32E8B"/>
  <w16cid:commentId w16cid:paraId="3CC4EEB4" w16cid:durableId="789ECF8B"/>
  <w16cid:commentId w16cid:paraId="6D603E60" w16cid:durableId="182BFF04"/>
  <w16cid:commentId w16cid:paraId="6D81783E" w16cid:durableId="7C63C2F9"/>
  <w16cid:commentId w16cid:paraId="104D0E39" w16cid:durableId="4CE31FF1"/>
  <w16cid:commentId w16cid:paraId="44AE5E4E" w16cid:durableId="71E696B2"/>
  <w16cid:commentId w16cid:paraId="2625B9E5" w16cid:durableId="51056B29"/>
  <w16cid:commentId w16cid:paraId="6DC93BB7" w16cid:durableId="60F2C52E"/>
  <w16cid:commentId w16cid:paraId="76C0875D" w16cid:durableId="5F8A2E9C"/>
  <w16cid:commentId w16cid:paraId="36EC9E54" w16cid:durableId="1CB55B3E"/>
  <w16cid:commentId w16cid:paraId="50380B6E" w16cid:durableId="1768AFC7"/>
  <w16cid:commentId w16cid:paraId="3A748A3E" w16cid:durableId="09901ADD"/>
  <w16cid:commentId w16cid:paraId="0291756D" w16cid:durableId="111B9D04"/>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01BCE456" w16cid:durableId="1CC05B81"/>
  <w16cid:commentId w16cid:paraId="14B7FE2E" w16cid:durableId="6946151F"/>
  <w16cid:commentId w16cid:paraId="2D9CCBFC" w16cid:durableId="0CE4DC3C"/>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E29B2" w14:textId="77777777" w:rsidR="003D07D7" w:rsidRDefault="003D07D7" w:rsidP="00D76A10">
      <w:pPr>
        <w:spacing w:line="240" w:lineRule="auto"/>
      </w:pPr>
      <w:r>
        <w:separator/>
      </w:r>
    </w:p>
  </w:endnote>
  <w:endnote w:type="continuationSeparator" w:id="0">
    <w:p w14:paraId="26525FD9" w14:textId="77777777" w:rsidR="003D07D7" w:rsidRDefault="003D07D7"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B3B1C3CC-BFFB-4981-AEB6-4D12795D3935}"/>
    <w:embedBold r:id="rId2" w:fontKey="{6831F2CF-798D-46A5-A8A6-08091BF4FEDF}"/>
    <w:embedItalic r:id="rId3" w:fontKey="{5005D116-1953-4996-B3E6-CA544A5AF642}"/>
  </w:font>
  <w:font w:name="Merriweather">
    <w:charset w:val="00"/>
    <w:family w:val="auto"/>
    <w:pitch w:val="variable"/>
    <w:sig w:usb0="20000207" w:usb1="00000002" w:usb2="00000000" w:usb3="00000000" w:csb0="00000197" w:csb1="00000000"/>
    <w:embedRegular r:id="rId4" w:fontKey="{62EC1EF1-E8A8-455C-BE85-888A33ED38D2}"/>
  </w:font>
  <w:font w:name="Calibri">
    <w:panose1 w:val="020F0502020204030204"/>
    <w:charset w:val="00"/>
    <w:family w:val="swiss"/>
    <w:pitch w:val="variable"/>
    <w:sig w:usb0="E4002EFF" w:usb1="C200247B" w:usb2="00000009" w:usb3="00000000" w:csb0="000001FF" w:csb1="00000000"/>
    <w:embedRegular r:id="rId5" w:fontKey="{626068F0-11AE-43E4-85B9-29B7CFAE75D2}"/>
  </w:font>
  <w:font w:name="Cambria">
    <w:panose1 w:val="02040503050406030204"/>
    <w:charset w:val="00"/>
    <w:family w:val="roman"/>
    <w:pitch w:val="variable"/>
    <w:sig w:usb0="E00006FF" w:usb1="420024FF" w:usb2="02000000" w:usb3="00000000" w:csb0="0000019F" w:csb1="00000000"/>
    <w:embedRegular r:id="rId6" w:fontKey="{8F8097D8-3FF6-490C-A178-10A09AB50A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416EB" w14:textId="77777777" w:rsidR="003D07D7" w:rsidRDefault="003D07D7" w:rsidP="00D76A10">
      <w:pPr>
        <w:spacing w:line="240" w:lineRule="auto"/>
      </w:pPr>
      <w:r>
        <w:separator/>
      </w:r>
    </w:p>
  </w:footnote>
  <w:footnote w:type="continuationSeparator" w:id="0">
    <w:p w14:paraId="39DD82C2" w14:textId="77777777" w:rsidR="003D07D7" w:rsidRDefault="003D07D7"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511D5"/>
    <w:rsid w:val="00094790"/>
    <w:rsid w:val="000B1B95"/>
    <w:rsid w:val="000D0A97"/>
    <w:rsid w:val="000F411D"/>
    <w:rsid w:val="00120931"/>
    <w:rsid w:val="00126307"/>
    <w:rsid w:val="00126341"/>
    <w:rsid w:val="00127A38"/>
    <w:rsid w:val="00130369"/>
    <w:rsid w:val="0014627E"/>
    <w:rsid w:val="00167DA6"/>
    <w:rsid w:val="001A264C"/>
    <w:rsid w:val="001B6626"/>
    <w:rsid w:val="001C09EC"/>
    <w:rsid w:val="001D1567"/>
    <w:rsid w:val="00225F43"/>
    <w:rsid w:val="00227A75"/>
    <w:rsid w:val="00262C6C"/>
    <w:rsid w:val="002802BD"/>
    <w:rsid w:val="002924A4"/>
    <w:rsid w:val="00297C72"/>
    <w:rsid w:val="002A2292"/>
    <w:rsid w:val="002B4D1F"/>
    <w:rsid w:val="002C25B9"/>
    <w:rsid w:val="002D4039"/>
    <w:rsid w:val="002E2A96"/>
    <w:rsid w:val="002E5786"/>
    <w:rsid w:val="002E5ACF"/>
    <w:rsid w:val="002F2171"/>
    <w:rsid w:val="003125D9"/>
    <w:rsid w:val="00321805"/>
    <w:rsid w:val="0034534F"/>
    <w:rsid w:val="00351F68"/>
    <w:rsid w:val="00351FB4"/>
    <w:rsid w:val="00360020"/>
    <w:rsid w:val="00364897"/>
    <w:rsid w:val="00383C25"/>
    <w:rsid w:val="00387013"/>
    <w:rsid w:val="00391558"/>
    <w:rsid w:val="003940FC"/>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44E7B"/>
    <w:rsid w:val="005466D0"/>
    <w:rsid w:val="0055170A"/>
    <w:rsid w:val="00552A01"/>
    <w:rsid w:val="00566D6E"/>
    <w:rsid w:val="0059122B"/>
    <w:rsid w:val="00592B3B"/>
    <w:rsid w:val="005A3E80"/>
    <w:rsid w:val="005D0E03"/>
    <w:rsid w:val="005D2D5D"/>
    <w:rsid w:val="005D3927"/>
    <w:rsid w:val="005D5700"/>
    <w:rsid w:val="005D78AF"/>
    <w:rsid w:val="005F7535"/>
    <w:rsid w:val="00604E25"/>
    <w:rsid w:val="0061171F"/>
    <w:rsid w:val="00624342"/>
    <w:rsid w:val="00624DC7"/>
    <w:rsid w:val="006B1C79"/>
    <w:rsid w:val="006B3C12"/>
    <w:rsid w:val="006E54B4"/>
    <w:rsid w:val="00701D6A"/>
    <w:rsid w:val="007140B3"/>
    <w:rsid w:val="007172F1"/>
    <w:rsid w:val="00745330"/>
    <w:rsid w:val="00745855"/>
    <w:rsid w:val="00745ABA"/>
    <w:rsid w:val="007476A8"/>
    <w:rsid w:val="0076279C"/>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F0FFE"/>
    <w:rsid w:val="009F2A6F"/>
    <w:rsid w:val="00A07022"/>
    <w:rsid w:val="00A41260"/>
    <w:rsid w:val="00A436E7"/>
    <w:rsid w:val="00A565EC"/>
    <w:rsid w:val="00A5738D"/>
    <w:rsid w:val="00A57B68"/>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83F06"/>
    <w:rsid w:val="00C918C3"/>
    <w:rsid w:val="00CC5343"/>
    <w:rsid w:val="00CD04BF"/>
    <w:rsid w:val="00CE37A4"/>
    <w:rsid w:val="00CF2D02"/>
    <w:rsid w:val="00D10890"/>
    <w:rsid w:val="00D45595"/>
    <w:rsid w:val="00D54FC2"/>
    <w:rsid w:val="00D61020"/>
    <w:rsid w:val="00D611D6"/>
    <w:rsid w:val="00D71BE0"/>
    <w:rsid w:val="00D7249E"/>
    <w:rsid w:val="00D76A10"/>
    <w:rsid w:val="00DA6B7E"/>
    <w:rsid w:val="00DC2666"/>
    <w:rsid w:val="00DD7EF6"/>
    <w:rsid w:val="00DE0869"/>
    <w:rsid w:val="00DE3855"/>
    <w:rsid w:val="00DE4F67"/>
    <w:rsid w:val="00DF18B4"/>
    <w:rsid w:val="00DF2D9B"/>
    <w:rsid w:val="00DF4D0D"/>
    <w:rsid w:val="00E06745"/>
    <w:rsid w:val="00E135C6"/>
    <w:rsid w:val="00E1367E"/>
    <w:rsid w:val="00E16395"/>
    <w:rsid w:val="00E45777"/>
    <w:rsid w:val="00E531A3"/>
    <w:rsid w:val="00E57CEC"/>
    <w:rsid w:val="00E674C1"/>
    <w:rsid w:val="00E75ABA"/>
    <w:rsid w:val="00E81C39"/>
    <w:rsid w:val="00EB4DCB"/>
    <w:rsid w:val="00EB5818"/>
    <w:rsid w:val="00EC62AD"/>
    <w:rsid w:val="00EC6475"/>
    <w:rsid w:val="00ED22D8"/>
    <w:rsid w:val="00EE10FB"/>
    <w:rsid w:val="00EF26B5"/>
    <w:rsid w:val="00EF3E33"/>
    <w:rsid w:val="00F163BD"/>
    <w:rsid w:val="00F209AB"/>
    <w:rsid w:val="00F21D6A"/>
    <w:rsid w:val="00F53CFE"/>
    <w:rsid w:val="00F663DD"/>
    <w:rsid w:val="00FB6E2E"/>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41</Pages>
  <Words>62849</Words>
  <Characters>358243</Characters>
  <Application>Microsoft Office Word</Application>
  <DocSecurity>0</DocSecurity>
  <Lines>2985</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7</cp:revision>
  <dcterms:created xsi:type="dcterms:W3CDTF">2024-10-26T01:37:00Z</dcterms:created>
  <dcterms:modified xsi:type="dcterms:W3CDTF">2024-10-31T19:06:00Z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id="0KEu2TDx"/&gt;&lt;style id="http://www.zotero.org/styles/apa" locale="en-US" hasBibliography="1" bibliographyStyleHasBeenSet="1"/&gt;&lt;prefs&gt;&lt;pref name="fieldType" value="Field"/&gt;&lt;/prefs&gt;&lt;/data&gt;</vt:lpwstr>
  </property>
</Properties>
</file>