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FFAA3" w14:textId="07A3FCC4" w:rsidR="00DE0869" w:rsidRPr="006E54B4" w:rsidRDefault="00000000">
      <w:pPr>
        <w:jc w:val="both"/>
        <w:rPr>
          <w:b/>
          <w:rPrChange w:id="0" w:author="Chelsea Helion" w:date="2024-10-23T10:53:00Z">
            <w:rPr>
              <w:rFonts w:ascii="Aptos" w:hAnsi="Aptos"/>
              <w:b/>
            </w:rPr>
          </w:rPrChange>
        </w:rPr>
      </w:pPr>
      <w:bookmarkStart w:id="1" w:name="_rkjbo35o240k" w:colFirst="0" w:colLast="0"/>
      <w:bookmarkEnd w:id="1"/>
      <w:r w:rsidRPr="006E54B4">
        <w:rPr>
          <w:rPrChange w:id="2" w:author="Chelsea Helion" w:date="2024-10-23T10:53:00Z">
            <w:rPr>
              <w:rFonts w:ascii="Aptos" w:hAnsi="Aptos"/>
            </w:rPr>
          </w:rPrChange>
        </w:rPr>
        <w:t xml:space="preserve">Word Count: </w:t>
      </w:r>
      <w:r w:rsidR="00EF26B5" w:rsidRPr="006E54B4">
        <w:rPr>
          <w:rPrChange w:id="3" w:author="Chelsea Helion" w:date="2024-10-23T10:53:00Z">
            <w:rPr>
              <w:rFonts w:ascii="Aptos" w:hAnsi="Aptos"/>
            </w:rPr>
          </w:rPrChange>
        </w:rPr>
        <w:t>9502</w:t>
      </w:r>
    </w:p>
    <w:p w14:paraId="6D7F2AF6" w14:textId="77777777" w:rsidR="00DE0869" w:rsidRPr="006E54B4" w:rsidRDefault="00DE0869">
      <w:pPr>
        <w:jc w:val="both"/>
        <w:rPr>
          <w:b/>
          <w:rPrChange w:id="4" w:author="Chelsea Helion" w:date="2024-10-23T10:53:00Z">
            <w:rPr>
              <w:rFonts w:ascii="Aptos" w:hAnsi="Aptos"/>
              <w:b/>
            </w:rPr>
          </w:rPrChange>
        </w:rPr>
      </w:pPr>
    </w:p>
    <w:p w14:paraId="42A00100" w14:textId="77777777" w:rsidR="00DE0869" w:rsidRPr="006E54B4" w:rsidRDefault="00DE0869">
      <w:pPr>
        <w:jc w:val="both"/>
        <w:rPr>
          <w:b/>
          <w:rPrChange w:id="5" w:author="Chelsea Helion" w:date="2024-10-23T10:53:00Z">
            <w:rPr>
              <w:rFonts w:ascii="Aptos" w:hAnsi="Aptos"/>
              <w:b/>
            </w:rPr>
          </w:rPrChange>
        </w:rPr>
      </w:pPr>
    </w:p>
    <w:p w14:paraId="0F532A8E" w14:textId="77777777" w:rsidR="00DE0869" w:rsidRPr="006E54B4" w:rsidRDefault="00DE0869">
      <w:pPr>
        <w:jc w:val="both"/>
        <w:rPr>
          <w:b/>
          <w:rPrChange w:id="6" w:author="Chelsea Helion" w:date="2024-10-23T10:53:00Z">
            <w:rPr>
              <w:rFonts w:ascii="Aptos" w:hAnsi="Aptos"/>
              <w:b/>
            </w:rPr>
          </w:rPrChange>
        </w:rPr>
      </w:pPr>
    </w:p>
    <w:p w14:paraId="04943CFE" w14:textId="77777777" w:rsidR="00DE0869" w:rsidRPr="006E54B4" w:rsidRDefault="00DE0869">
      <w:pPr>
        <w:jc w:val="both"/>
        <w:rPr>
          <w:b/>
          <w:rPrChange w:id="7" w:author="Chelsea Helion" w:date="2024-10-23T10:53:00Z">
            <w:rPr>
              <w:rFonts w:ascii="Aptos" w:hAnsi="Aptos"/>
              <w:b/>
            </w:rPr>
          </w:rPrChange>
        </w:rPr>
      </w:pPr>
    </w:p>
    <w:p w14:paraId="45F4809D" w14:textId="77777777" w:rsidR="00DE0869" w:rsidRPr="006E54B4" w:rsidRDefault="00DE0869">
      <w:pPr>
        <w:jc w:val="both"/>
        <w:rPr>
          <w:b/>
          <w:rPrChange w:id="8" w:author="Chelsea Helion" w:date="2024-10-23T10:53:00Z">
            <w:rPr>
              <w:rFonts w:ascii="Aptos" w:hAnsi="Aptos"/>
              <w:b/>
            </w:rPr>
          </w:rPrChange>
        </w:rPr>
      </w:pPr>
    </w:p>
    <w:p w14:paraId="4FF6E48C" w14:textId="77777777" w:rsidR="00DE0869" w:rsidRPr="006E54B4" w:rsidRDefault="00DE0869">
      <w:pPr>
        <w:jc w:val="both"/>
        <w:rPr>
          <w:b/>
          <w:rPrChange w:id="9" w:author="Chelsea Helion" w:date="2024-10-23T10:53:00Z">
            <w:rPr>
              <w:rFonts w:ascii="Aptos" w:hAnsi="Aptos"/>
              <w:b/>
            </w:rPr>
          </w:rPrChange>
        </w:rPr>
      </w:pPr>
    </w:p>
    <w:p w14:paraId="4DAA9CB6" w14:textId="3EC5D26B" w:rsidR="00DE0869" w:rsidRPr="006E54B4" w:rsidRDefault="00000000" w:rsidP="00AF6336">
      <w:pPr>
        <w:jc w:val="center"/>
        <w:rPr>
          <w:b/>
          <w:rPrChange w:id="10" w:author="Chelsea Helion" w:date="2024-10-23T10:53:00Z">
            <w:rPr>
              <w:rFonts w:ascii="Aptos" w:hAnsi="Aptos"/>
              <w:b/>
            </w:rPr>
          </w:rPrChange>
        </w:rPr>
      </w:pPr>
      <w:r w:rsidRPr="006E54B4">
        <w:rPr>
          <w:b/>
          <w:rPrChange w:id="11" w:author="Chelsea Helion" w:date="2024-10-23T10:53:00Z">
            <w:rPr>
              <w:rFonts w:ascii="Aptos" w:hAnsi="Aptos"/>
              <w:b/>
            </w:rPr>
          </w:rPrChange>
        </w:rPr>
        <w:t>Neural</w:t>
      </w:r>
      <w:r w:rsidR="00AF6336" w:rsidRPr="006E54B4">
        <w:rPr>
          <w:b/>
          <w:rPrChange w:id="12" w:author="Chelsea Helion" w:date="2024-10-23T10:53:00Z">
            <w:rPr>
              <w:rFonts w:ascii="Aptos" w:hAnsi="Aptos"/>
              <w:b/>
            </w:rPr>
          </w:rPrChange>
        </w:rPr>
        <w:t xml:space="preserve"> Effects</w:t>
      </w:r>
      <w:r w:rsidRPr="006E54B4">
        <w:rPr>
          <w:b/>
          <w:rPrChange w:id="13" w:author="Chelsea Helion" w:date="2024-10-23T10:53:00Z">
            <w:rPr>
              <w:rFonts w:ascii="Aptos" w:hAnsi="Aptos"/>
              <w:b/>
            </w:rPr>
          </w:rPrChange>
        </w:rPr>
        <w:t xml:space="preserve"> of Continuous Ratings During Active Engagement Within a Video fMRI Paradigm</w:t>
      </w:r>
    </w:p>
    <w:p w14:paraId="254AC165" w14:textId="77777777" w:rsidR="00DE0869" w:rsidRPr="006E54B4" w:rsidRDefault="00DE0869">
      <w:pPr>
        <w:jc w:val="both"/>
        <w:rPr>
          <w:rPrChange w:id="14" w:author="Chelsea Helion" w:date="2024-10-23T10:53:00Z">
            <w:rPr>
              <w:rFonts w:ascii="Aptos" w:hAnsi="Aptos"/>
            </w:rPr>
          </w:rPrChange>
        </w:rPr>
      </w:pPr>
    </w:p>
    <w:p w14:paraId="3FE9F9E9" w14:textId="77777777" w:rsidR="00DE0869" w:rsidRPr="006E54B4" w:rsidRDefault="00DE0869">
      <w:pPr>
        <w:jc w:val="both"/>
        <w:rPr>
          <w:rPrChange w:id="15" w:author="Chelsea Helion" w:date="2024-10-23T10:53:00Z">
            <w:rPr>
              <w:rFonts w:ascii="Aptos" w:hAnsi="Aptos"/>
            </w:rPr>
          </w:rPrChange>
        </w:rPr>
      </w:pPr>
    </w:p>
    <w:p w14:paraId="0E253EA8" w14:textId="77777777" w:rsidR="00DE0869" w:rsidRPr="006E54B4" w:rsidRDefault="00DE0869">
      <w:pPr>
        <w:jc w:val="both"/>
        <w:rPr>
          <w:rPrChange w:id="16" w:author="Chelsea Helion" w:date="2024-10-23T10:53:00Z">
            <w:rPr>
              <w:rFonts w:ascii="Aptos" w:hAnsi="Aptos"/>
            </w:rPr>
          </w:rPrChange>
        </w:rPr>
      </w:pPr>
    </w:p>
    <w:p w14:paraId="45E172CC" w14:textId="77777777" w:rsidR="00DE0869" w:rsidRPr="006E54B4" w:rsidRDefault="00DE0869">
      <w:pPr>
        <w:jc w:val="both"/>
        <w:rPr>
          <w:rPrChange w:id="17" w:author="Chelsea Helion" w:date="2024-10-23T10:53:00Z">
            <w:rPr>
              <w:rFonts w:ascii="Aptos" w:hAnsi="Aptos"/>
            </w:rPr>
          </w:rPrChange>
        </w:rPr>
      </w:pPr>
    </w:p>
    <w:p w14:paraId="74FDC5B0" w14:textId="77777777" w:rsidR="00DE0869" w:rsidRPr="006E54B4" w:rsidRDefault="00DE0869">
      <w:pPr>
        <w:jc w:val="both"/>
        <w:rPr>
          <w:rPrChange w:id="18" w:author="Chelsea Helion" w:date="2024-10-23T10:53:00Z">
            <w:rPr>
              <w:rFonts w:ascii="Aptos" w:hAnsi="Aptos"/>
            </w:rPr>
          </w:rPrChange>
        </w:rPr>
      </w:pPr>
    </w:p>
    <w:p w14:paraId="4695D903" w14:textId="77777777" w:rsidR="00DE0869" w:rsidRPr="006E54B4" w:rsidRDefault="00DE0869">
      <w:pPr>
        <w:jc w:val="both"/>
        <w:rPr>
          <w:rPrChange w:id="19" w:author="Chelsea Helion" w:date="2024-10-23T10:53:00Z">
            <w:rPr>
              <w:rFonts w:ascii="Aptos" w:hAnsi="Aptos"/>
            </w:rPr>
          </w:rPrChange>
        </w:rPr>
      </w:pPr>
    </w:p>
    <w:p w14:paraId="7DB32D77" w14:textId="77777777" w:rsidR="00DE0869" w:rsidRPr="006E54B4" w:rsidRDefault="00000000">
      <w:pPr>
        <w:jc w:val="center"/>
        <w:rPr>
          <w:rPrChange w:id="20" w:author="Chelsea Helion" w:date="2024-10-23T10:53:00Z">
            <w:rPr>
              <w:rFonts w:ascii="Aptos" w:hAnsi="Aptos"/>
            </w:rPr>
          </w:rPrChange>
        </w:rPr>
      </w:pPr>
      <w:r w:rsidRPr="006E54B4">
        <w:rPr>
          <w:rPrChange w:id="21" w:author="Chelsea Helion" w:date="2024-10-23T10:53:00Z">
            <w:rPr>
              <w:rFonts w:ascii="Aptos" w:hAnsi="Aptos"/>
            </w:rPr>
          </w:rPrChange>
        </w:rPr>
        <w:t xml:space="preserve"> </w:t>
      </w:r>
    </w:p>
    <w:p w14:paraId="5DE42537" w14:textId="77777777" w:rsidR="00DE0869" w:rsidRPr="006E54B4" w:rsidRDefault="00000000">
      <w:pPr>
        <w:jc w:val="center"/>
        <w:rPr>
          <w:b/>
          <w:rPrChange w:id="22" w:author="Chelsea Helion" w:date="2024-10-23T10:53:00Z">
            <w:rPr>
              <w:rFonts w:ascii="Aptos" w:hAnsi="Aptos"/>
              <w:b/>
            </w:rPr>
          </w:rPrChange>
        </w:rPr>
      </w:pPr>
      <w:r w:rsidRPr="006E54B4">
        <w:rPr>
          <w:b/>
          <w:rPrChange w:id="23" w:author="Chelsea Helion" w:date="2024-10-23T10:53:00Z">
            <w:rPr>
              <w:rFonts w:ascii="Aptos" w:hAnsi="Aptos"/>
              <w:b/>
            </w:rPr>
          </w:rPrChange>
        </w:rPr>
        <w:t xml:space="preserve">William J. Mitchell </w:t>
      </w:r>
      <w:r w:rsidRPr="006E54B4">
        <w:rPr>
          <w:b/>
          <w:vertAlign w:val="superscript"/>
          <w:rPrChange w:id="24" w:author="Chelsea Helion" w:date="2024-10-23T10:53:00Z">
            <w:rPr>
              <w:rFonts w:ascii="Aptos" w:hAnsi="Aptos"/>
              <w:b/>
              <w:vertAlign w:val="superscript"/>
            </w:rPr>
          </w:rPrChange>
        </w:rPr>
        <w:t>a</w:t>
      </w:r>
      <w:r w:rsidRPr="006E54B4">
        <w:rPr>
          <w:b/>
          <w:rPrChange w:id="25" w:author="Chelsea Helion" w:date="2024-10-23T10:53:00Z">
            <w:rPr>
              <w:rFonts w:ascii="Aptos" w:hAnsi="Aptos"/>
              <w:b/>
            </w:rPr>
          </w:rPrChange>
        </w:rPr>
        <w:t xml:space="preserve">, </w:t>
      </w:r>
      <w:r w:rsidRPr="006E54B4">
        <w:rPr>
          <w:rPrChange w:id="26" w:author="Chelsea Helion" w:date="2024-10-23T10:53:00Z">
            <w:rPr>
              <w:rFonts w:ascii="Aptos" w:hAnsi="Aptos"/>
            </w:rPr>
          </w:rPrChange>
        </w:rPr>
        <w:t xml:space="preserve">billy.mitchell@temple.edu </w:t>
      </w:r>
      <w:r w:rsidRPr="006E54B4">
        <w:rPr>
          <w:b/>
          <w:rPrChange w:id="27" w:author="Chelsea Helion" w:date="2024-10-23T10:53:00Z">
            <w:rPr>
              <w:rFonts w:ascii="Aptos" w:hAnsi="Aptos"/>
              <w:b/>
            </w:rPr>
          </w:rPrChange>
        </w:rPr>
        <w:t>*</w:t>
      </w:r>
    </w:p>
    <w:p w14:paraId="147499E8" w14:textId="77777777" w:rsidR="00DE0869" w:rsidRPr="006E54B4" w:rsidRDefault="00000000">
      <w:pPr>
        <w:jc w:val="center"/>
        <w:rPr>
          <w:rPrChange w:id="28" w:author="Chelsea Helion" w:date="2024-10-23T10:53:00Z">
            <w:rPr>
              <w:rFonts w:ascii="Aptos" w:hAnsi="Aptos"/>
            </w:rPr>
          </w:rPrChange>
        </w:rPr>
      </w:pPr>
      <w:r w:rsidRPr="006E54B4">
        <w:rPr>
          <w:b/>
          <w:rPrChange w:id="29" w:author="Chelsea Helion" w:date="2024-10-23T10:53:00Z">
            <w:rPr>
              <w:rFonts w:ascii="Aptos" w:hAnsi="Aptos"/>
              <w:b/>
            </w:rPr>
          </w:rPrChange>
        </w:rPr>
        <w:t xml:space="preserve">Helen Schmidt </w:t>
      </w:r>
      <w:r w:rsidRPr="006E54B4">
        <w:rPr>
          <w:b/>
          <w:vertAlign w:val="superscript"/>
          <w:rPrChange w:id="30" w:author="Chelsea Helion" w:date="2024-10-23T10:53:00Z">
            <w:rPr>
              <w:rFonts w:ascii="Aptos" w:hAnsi="Aptos"/>
              <w:b/>
              <w:vertAlign w:val="superscript"/>
            </w:rPr>
          </w:rPrChange>
        </w:rPr>
        <w:t>a</w:t>
      </w:r>
      <w:r w:rsidRPr="006E54B4">
        <w:rPr>
          <w:b/>
          <w:rPrChange w:id="31" w:author="Chelsea Helion" w:date="2024-10-23T10:53:00Z">
            <w:rPr>
              <w:rFonts w:ascii="Aptos" w:hAnsi="Aptos"/>
              <w:b/>
            </w:rPr>
          </w:rPrChange>
        </w:rPr>
        <w:t xml:space="preserve">, </w:t>
      </w:r>
      <w:r w:rsidRPr="006E54B4">
        <w:rPr>
          <w:rPrChange w:id="32" w:author="Chelsea Helion" w:date="2024-10-23T10:53:00Z">
            <w:rPr>
              <w:rFonts w:ascii="Aptos" w:hAnsi="Aptos"/>
            </w:rPr>
          </w:rPrChange>
        </w:rPr>
        <w:t>helen_schmidt@temple.edu</w:t>
      </w:r>
    </w:p>
    <w:p w14:paraId="58411479" w14:textId="77777777" w:rsidR="00DE0869" w:rsidRPr="006E54B4" w:rsidRDefault="00000000">
      <w:pPr>
        <w:jc w:val="center"/>
        <w:rPr>
          <w:rPrChange w:id="33" w:author="Chelsea Helion" w:date="2024-10-23T10:53:00Z">
            <w:rPr>
              <w:rFonts w:ascii="Aptos" w:hAnsi="Aptos"/>
            </w:rPr>
          </w:rPrChange>
        </w:rPr>
      </w:pPr>
      <w:r w:rsidRPr="006E54B4">
        <w:rPr>
          <w:b/>
          <w:rPrChange w:id="34" w:author="Chelsea Helion" w:date="2024-10-23T10:53:00Z">
            <w:rPr>
              <w:rFonts w:ascii="Aptos" w:hAnsi="Aptos"/>
              <w:b/>
            </w:rPr>
          </w:rPrChange>
        </w:rPr>
        <w:t xml:space="preserve">Chelsea Helion </w:t>
      </w:r>
      <w:r w:rsidRPr="006E54B4">
        <w:rPr>
          <w:b/>
          <w:vertAlign w:val="superscript"/>
          <w:rPrChange w:id="35" w:author="Chelsea Helion" w:date="2024-10-23T10:53:00Z">
            <w:rPr>
              <w:rFonts w:ascii="Aptos" w:hAnsi="Aptos"/>
              <w:b/>
              <w:vertAlign w:val="superscript"/>
            </w:rPr>
          </w:rPrChange>
        </w:rPr>
        <w:t>a</w:t>
      </w:r>
      <w:r w:rsidRPr="006E54B4">
        <w:rPr>
          <w:b/>
          <w:rPrChange w:id="36" w:author="Chelsea Helion" w:date="2024-10-23T10:53:00Z">
            <w:rPr>
              <w:rFonts w:ascii="Aptos" w:hAnsi="Aptos"/>
              <w:b/>
            </w:rPr>
          </w:rPrChange>
        </w:rPr>
        <w:t xml:space="preserve">, </w:t>
      </w:r>
      <w:r w:rsidRPr="006E54B4">
        <w:rPr>
          <w:rPrChange w:id="37" w:author="Chelsea Helion" w:date="2024-10-23T10:53:00Z">
            <w:rPr>
              <w:rFonts w:ascii="Aptos" w:hAnsi="Aptos"/>
            </w:rPr>
          </w:rPrChange>
        </w:rPr>
        <w:t>chelsea.helion@temple.edu</w:t>
      </w:r>
    </w:p>
    <w:p w14:paraId="53BB52D4" w14:textId="77777777" w:rsidR="00DE0869" w:rsidRPr="006E54B4" w:rsidRDefault="00000000">
      <w:pPr>
        <w:pStyle w:val="Heading1"/>
        <w:spacing w:before="0" w:after="0"/>
        <w:jc w:val="center"/>
        <w:rPr>
          <w:b/>
          <w:sz w:val="22"/>
          <w:szCs w:val="22"/>
          <w:rPrChange w:id="38" w:author="Chelsea Helion" w:date="2024-10-23T10:53:00Z">
            <w:rPr>
              <w:rFonts w:ascii="Aptos" w:hAnsi="Aptos"/>
              <w:b/>
              <w:sz w:val="22"/>
              <w:szCs w:val="22"/>
            </w:rPr>
          </w:rPrChange>
        </w:rPr>
      </w:pPr>
      <w:r w:rsidRPr="006E54B4">
        <w:rPr>
          <w:b/>
          <w:sz w:val="22"/>
          <w:szCs w:val="22"/>
          <w:rPrChange w:id="39" w:author="Chelsea Helion" w:date="2024-10-23T10:53:00Z">
            <w:rPr>
              <w:rFonts w:ascii="Aptos" w:hAnsi="Aptos"/>
              <w:b/>
              <w:sz w:val="22"/>
              <w:szCs w:val="22"/>
            </w:rPr>
          </w:rPrChange>
        </w:rPr>
        <w:t xml:space="preserve"> </w:t>
      </w:r>
    </w:p>
    <w:p w14:paraId="546565EE" w14:textId="77777777" w:rsidR="00DE0869" w:rsidRPr="006E54B4" w:rsidRDefault="00DE0869">
      <w:pPr>
        <w:pStyle w:val="Heading1"/>
        <w:spacing w:before="0" w:after="0"/>
        <w:jc w:val="both"/>
        <w:rPr>
          <w:b/>
          <w:sz w:val="22"/>
          <w:szCs w:val="22"/>
          <w:rPrChange w:id="40" w:author="Chelsea Helion" w:date="2024-10-23T10:53:00Z">
            <w:rPr>
              <w:rFonts w:ascii="Aptos" w:hAnsi="Aptos"/>
              <w:b/>
              <w:sz w:val="22"/>
              <w:szCs w:val="22"/>
            </w:rPr>
          </w:rPrChange>
        </w:rPr>
      </w:pPr>
      <w:bookmarkStart w:id="41" w:name="_13epi55jsjsn" w:colFirst="0" w:colLast="0"/>
      <w:bookmarkEnd w:id="41"/>
    </w:p>
    <w:p w14:paraId="51045046" w14:textId="77777777" w:rsidR="00DE0869" w:rsidRPr="006E54B4" w:rsidRDefault="00DE0869">
      <w:pPr>
        <w:pStyle w:val="Heading1"/>
        <w:spacing w:before="0" w:after="0"/>
        <w:jc w:val="both"/>
        <w:rPr>
          <w:b/>
          <w:sz w:val="22"/>
          <w:szCs w:val="22"/>
          <w:rPrChange w:id="42" w:author="Chelsea Helion" w:date="2024-10-23T10:53:00Z">
            <w:rPr>
              <w:rFonts w:ascii="Aptos" w:hAnsi="Aptos"/>
              <w:b/>
              <w:sz w:val="22"/>
              <w:szCs w:val="22"/>
            </w:rPr>
          </w:rPrChange>
        </w:rPr>
      </w:pPr>
      <w:bookmarkStart w:id="43" w:name="_y91xwybegkie" w:colFirst="0" w:colLast="0"/>
      <w:bookmarkEnd w:id="43"/>
    </w:p>
    <w:p w14:paraId="2D886E17" w14:textId="77777777" w:rsidR="00DE0869" w:rsidRPr="006E54B4" w:rsidRDefault="00000000">
      <w:pPr>
        <w:pStyle w:val="Heading1"/>
        <w:spacing w:before="0" w:after="0"/>
        <w:rPr>
          <w:b/>
          <w:sz w:val="22"/>
          <w:szCs w:val="22"/>
          <w:rPrChange w:id="44" w:author="Chelsea Helion" w:date="2024-10-23T10:53:00Z">
            <w:rPr>
              <w:rFonts w:ascii="Aptos" w:hAnsi="Aptos"/>
              <w:b/>
              <w:sz w:val="22"/>
              <w:szCs w:val="22"/>
            </w:rPr>
          </w:rPrChange>
        </w:rPr>
      </w:pPr>
      <w:bookmarkStart w:id="45" w:name="_t3pqbcpyrq9q" w:colFirst="0" w:colLast="0"/>
      <w:bookmarkEnd w:id="45"/>
      <w:r w:rsidRPr="006E54B4">
        <w:rPr>
          <w:b/>
          <w:sz w:val="22"/>
          <w:szCs w:val="22"/>
          <w:rPrChange w:id="46" w:author="Chelsea Helion" w:date="2024-10-23T10:53:00Z">
            <w:rPr>
              <w:rFonts w:ascii="Aptos" w:hAnsi="Aptos"/>
              <w:b/>
              <w:sz w:val="22"/>
              <w:szCs w:val="22"/>
            </w:rPr>
          </w:rPrChange>
        </w:rPr>
        <w:t xml:space="preserve"> </w:t>
      </w:r>
    </w:p>
    <w:p w14:paraId="65F427F8" w14:textId="77777777" w:rsidR="00DE0869" w:rsidRPr="006E54B4" w:rsidRDefault="00000000">
      <w:pPr>
        <w:rPr>
          <w:b/>
          <w:rPrChange w:id="47" w:author="Chelsea Helion" w:date="2024-10-23T10:53:00Z">
            <w:rPr>
              <w:rFonts w:ascii="Aptos" w:hAnsi="Aptos"/>
              <w:b/>
            </w:rPr>
          </w:rPrChange>
        </w:rPr>
      </w:pPr>
      <w:r w:rsidRPr="006E54B4">
        <w:rPr>
          <w:b/>
          <w:rPrChange w:id="48" w:author="Chelsea Helion" w:date="2024-10-23T10:53:00Z">
            <w:rPr>
              <w:rFonts w:ascii="Aptos" w:hAnsi="Aptos"/>
              <w:b/>
            </w:rPr>
          </w:rPrChange>
        </w:rPr>
        <w:t>a)</w:t>
      </w:r>
      <w:r w:rsidRPr="006E54B4">
        <w:rPr>
          <w:rPrChange w:id="49" w:author="Chelsea Helion" w:date="2024-10-23T10:53:00Z">
            <w:rPr>
              <w:rFonts w:ascii="Aptos" w:hAnsi="Aptos"/>
            </w:rPr>
          </w:rPrChange>
        </w:rPr>
        <w:tab/>
      </w:r>
      <w:r w:rsidRPr="006E54B4">
        <w:rPr>
          <w:b/>
          <w:rPrChange w:id="50" w:author="Chelsea Helion" w:date="2024-10-23T10:53:00Z">
            <w:rPr>
              <w:rFonts w:ascii="Aptos" w:hAnsi="Aptos"/>
              <w:b/>
            </w:rPr>
          </w:rPrChange>
        </w:rPr>
        <w:t>Department of Psychology &amp; Neuroscience</w:t>
      </w:r>
    </w:p>
    <w:p w14:paraId="62AE3719" w14:textId="77777777" w:rsidR="00DE0869" w:rsidRPr="006E54B4" w:rsidRDefault="00000000">
      <w:pPr>
        <w:ind w:firstLine="720"/>
        <w:rPr>
          <w:rPrChange w:id="51" w:author="Chelsea Helion" w:date="2024-10-23T10:53:00Z">
            <w:rPr>
              <w:rFonts w:ascii="Aptos" w:hAnsi="Aptos"/>
            </w:rPr>
          </w:rPrChange>
        </w:rPr>
      </w:pPr>
      <w:r w:rsidRPr="006E54B4">
        <w:rPr>
          <w:rPrChange w:id="52" w:author="Chelsea Helion" w:date="2024-10-23T10:53:00Z">
            <w:rPr>
              <w:rFonts w:ascii="Aptos" w:hAnsi="Aptos"/>
            </w:rPr>
          </w:rPrChange>
        </w:rPr>
        <w:t>Weiss Hall, Temple University, 1701 N 13</w:t>
      </w:r>
      <w:r w:rsidRPr="006E54B4">
        <w:rPr>
          <w:vertAlign w:val="superscript"/>
          <w:rPrChange w:id="53" w:author="Chelsea Helion" w:date="2024-10-23T10:53:00Z">
            <w:rPr>
              <w:rFonts w:ascii="Aptos" w:hAnsi="Aptos"/>
              <w:vertAlign w:val="superscript"/>
            </w:rPr>
          </w:rPrChange>
        </w:rPr>
        <w:t>th</w:t>
      </w:r>
      <w:r w:rsidRPr="006E54B4">
        <w:rPr>
          <w:rPrChange w:id="54" w:author="Chelsea Helion" w:date="2024-10-23T10:53:00Z">
            <w:rPr>
              <w:rFonts w:ascii="Aptos" w:hAnsi="Aptos"/>
            </w:rPr>
          </w:rPrChange>
        </w:rPr>
        <w:t xml:space="preserve"> St. Philadelphia, PA, USA 19122</w:t>
      </w:r>
      <w:r w:rsidRPr="006E54B4">
        <w:rPr>
          <w:b/>
          <w:rPrChange w:id="55" w:author="Chelsea Helion" w:date="2024-10-23T10:53:00Z">
            <w:rPr>
              <w:rFonts w:ascii="Aptos" w:hAnsi="Aptos"/>
              <w:b/>
            </w:rPr>
          </w:rPrChange>
        </w:rPr>
        <w:t xml:space="preserve">  </w:t>
      </w:r>
    </w:p>
    <w:p w14:paraId="5084AA66" w14:textId="77777777" w:rsidR="00DE0869" w:rsidRPr="006E54B4" w:rsidRDefault="00000000">
      <w:pPr>
        <w:spacing w:before="240" w:after="240"/>
        <w:jc w:val="both"/>
        <w:rPr>
          <w:rPrChange w:id="56" w:author="Chelsea Helion" w:date="2024-10-23T10:53:00Z">
            <w:rPr>
              <w:rFonts w:ascii="Aptos" w:hAnsi="Aptos"/>
            </w:rPr>
          </w:rPrChange>
        </w:rPr>
      </w:pPr>
      <w:r w:rsidRPr="006E54B4">
        <w:rPr>
          <w:rPrChange w:id="57" w:author="Chelsea Helion" w:date="2024-10-23T10:53:00Z">
            <w:rPr>
              <w:rFonts w:ascii="Aptos" w:hAnsi="Aptos"/>
            </w:rPr>
          </w:rPrChange>
        </w:rPr>
        <w:t xml:space="preserve"> </w:t>
      </w:r>
    </w:p>
    <w:p w14:paraId="0C89EF9D" w14:textId="77777777" w:rsidR="00DE0869" w:rsidRPr="006E54B4" w:rsidRDefault="00DE0869">
      <w:pPr>
        <w:spacing w:before="240" w:after="240"/>
        <w:jc w:val="both"/>
        <w:rPr>
          <w:b/>
          <w:rPrChange w:id="58" w:author="Chelsea Helion" w:date="2024-10-23T10:53:00Z">
            <w:rPr>
              <w:rFonts w:ascii="Aptos" w:hAnsi="Aptos"/>
              <w:b/>
            </w:rPr>
          </w:rPrChange>
        </w:rPr>
      </w:pPr>
    </w:p>
    <w:p w14:paraId="483627B7" w14:textId="77777777" w:rsidR="00AF6336" w:rsidRPr="006E54B4" w:rsidRDefault="00AF6336">
      <w:pPr>
        <w:spacing w:before="240" w:after="240"/>
        <w:jc w:val="both"/>
        <w:rPr>
          <w:b/>
          <w:rPrChange w:id="59" w:author="Chelsea Helion" w:date="2024-10-23T10:53:00Z">
            <w:rPr>
              <w:rFonts w:ascii="Aptos" w:hAnsi="Aptos"/>
              <w:b/>
            </w:rPr>
          </w:rPrChange>
        </w:rPr>
      </w:pPr>
    </w:p>
    <w:p w14:paraId="22BA045F" w14:textId="77777777" w:rsidR="00DE0869" w:rsidRPr="006E54B4" w:rsidRDefault="00DE0869">
      <w:pPr>
        <w:spacing w:before="240" w:after="240"/>
        <w:jc w:val="both"/>
        <w:rPr>
          <w:b/>
          <w:rPrChange w:id="60" w:author="Chelsea Helion" w:date="2024-10-23T10:53:00Z">
            <w:rPr>
              <w:rFonts w:ascii="Aptos" w:hAnsi="Aptos"/>
              <w:b/>
            </w:rPr>
          </w:rPrChange>
        </w:rPr>
      </w:pPr>
    </w:p>
    <w:p w14:paraId="55467C0A" w14:textId="77777777" w:rsidR="00DE0869" w:rsidRPr="006E54B4" w:rsidRDefault="00DE0869">
      <w:pPr>
        <w:spacing w:before="240" w:after="240"/>
        <w:jc w:val="both"/>
        <w:rPr>
          <w:b/>
          <w:rPrChange w:id="61" w:author="Chelsea Helion" w:date="2024-10-23T10:53:00Z">
            <w:rPr>
              <w:rFonts w:ascii="Aptos" w:hAnsi="Aptos"/>
              <w:b/>
            </w:rPr>
          </w:rPrChange>
        </w:rPr>
      </w:pPr>
    </w:p>
    <w:p w14:paraId="0C116912" w14:textId="77777777" w:rsidR="00DE0869" w:rsidRPr="006E54B4" w:rsidRDefault="00000000">
      <w:pPr>
        <w:spacing w:before="240" w:after="240"/>
        <w:jc w:val="both"/>
        <w:rPr>
          <w:rPrChange w:id="62" w:author="Chelsea Helion" w:date="2024-10-23T10:53:00Z">
            <w:rPr>
              <w:rFonts w:ascii="Aptos" w:hAnsi="Aptos"/>
            </w:rPr>
          </w:rPrChange>
        </w:rPr>
      </w:pPr>
      <w:r w:rsidRPr="006E54B4">
        <w:rPr>
          <w:b/>
          <w:rPrChange w:id="63" w:author="Chelsea Helion" w:date="2024-10-23T10:53:00Z">
            <w:rPr>
              <w:rFonts w:ascii="Aptos" w:hAnsi="Aptos"/>
              <w:b/>
            </w:rPr>
          </w:rPrChange>
        </w:rPr>
        <w:t xml:space="preserve">* </w:t>
      </w:r>
      <w:r w:rsidRPr="006E54B4">
        <w:rPr>
          <w:rPrChange w:id="64" w:author="Chelsea Helion" w:date="2024-10-23T10:53:00Z">
            <w:rPr>
              <w:rFonts w:ascii="Aptos" w:hAnsi="Aptos"/>
            </w:rPr>
          </w:rPrChange>
        </w:rPr>
        <w:t>Corresponding author.</w:t>
      </w:r>
    </w:p>
    <w:p w14:paraId="12F89E6D" w14:textId="77777777" w:rsidR="00DE0869" w:rsidRPr="006E54B4" w:rsidRDefault="00000000">
      <w:pPr>
        <w:spacing w:before="240" w:after="240"/>
        <w:jc w:val="both"/>
        <w:rPr>
          <w:rPrChange w:id="65" w:author="Chelsea Helion" w:date="2024-10-23T10:53:00Z">
            <w:rPr>
              <w:rFonts w:ascii="Aptos" w:hAnsi="Aptos"/>
            </w:rPr>
          </w:rPrChange>
        </w:rPr>
      </w:pPr>
      <w:r w:rsidRPr="006E54B4">
        <w:rPr>
          <w:i/>
          <w:rPrChange w:id="66" w:author="Chelsea Helion" w:date="2024-10-23T10:53:00Z">
            <w:rPr>
              <w:rFonts w:ascii="Aptos" w:hAnsi="Aptos"/>
              <w:i/>
            </w:rPr>
          </w:rPrChange>
        </w:rPr>
        <w:t xml:space="preserve">E-mail address: </w:t>
      </w:r>
      <w:r w:rsidRPr="006E54B4">
        <w:rPr>
          <w:rPrChange w:id="67" w:author="Chelsea Helion" w:date="2024-10-23T10:53:00Z">
            <w:rPr>
              <w:rFonts w:ascii="Aptos" w:hAnsi="Aptos"/>
            </w:rPr>
          </w:rPrChange>
        </w:rPr>
        <w:t>billy.mitchell@temple.edu</w:t>
      </w:r>
    </w:p>
    <w:p w14:paraId="66E268A1" w14:textId="77777777" w:rsidR="00DE0869" w:rsidRPr="006E54B4" w:rsidRDefault="00000000">
      <w:pPr>
        <w:spacing w:before="240" w:after="240"/>
        <w:jc w:val="both"/>
        <w:rPr>
          <w:rPrChange w:id="68" w:author="Chelsea Helion" w:date="2024-10-23T10:53:00Z">
            <w:rPr>
              <w:rFonts w:ascii="Aptos" w:hAnsi="Aptos"/>
            </w:rPr>
          </w:rPrChange>
        </w:rPr>
      </w:pPr>
      <w:r w:rsidRPr="006E54B4">
        <w:rPr>
          <w:i/>
          <w:rPrChange w:id="69" w:author="Chelsea Helion" w:date="2024-10-23T10:53:00Z">
            <w:rPr>
              <w:rFonts w:ascii="Aptos" w:hAnsi="Aptos"/>
              <w:i/>
            </w:rPr>
          </w:rPrChange>
        </w:rPr>
        <w:t xml:space="preserve">Address: </w:t>
      </w:r>
      <w:r w:rsidRPr="006E54B4">
        <w:rPr>
          <w:rPrChange w:id="70" w:author="Chelsea Helion" w:date="2024-10-23T10:53:00Z">
            <w:rPr>
              <w:rFonts w:ascii="Aptos" w:hAnsi="Aptos"/>
            </w:rPr>
          </w:rPrChange>
        </w:rPr>
        <w:t>717 Weiss Hall, Temple University,</w:t>
      </w:r>
    </w:p>
    <w:p w14:paraId="16D4C8B3" w14:textId="77777777" w:rsidR="00DE0869" w:rsidRPr="006E54B4" w:rsidRDefault="00000000">
      <w:pPr>
        <w:spacing w:before="240" w:after="240"/>
        <w:jc w:val="both"/>
        <w:rPr>
          <w:rPrChange w:id="71" w:author="Chelsea Helion" w:date="2024-10-23T10:53:00Z">
            <w:rPr>
              <w:rFonts w:ascii="Aptos" w:hAnsi="Aptos"/>
            </w:rPr>
          </w:rPrChange>
        </w:rPr>
      </w:pPr>
      <w:r w:rsidRPr="006E54B4">
        <w:rPr>
          <w:rPrChange w:id="72" w:author="Chelsea Helion" w:date="2024-10-23T10:53:00Z">
            <w:rPr>
              <w:rFonts w:ascii="Aptos" w:hAnsi="Aptos"/>
            </w:rPr>
          </w:rPrChange>
        </w:rPr>
        <w:t>1701 N 13</w:t>
      </w:r>
      <w:r w:rsidRPr="006E54B4">
        <w:rPr>
          <w:vertAlign w:val="superscript"/>
          <w:rPrChange w:id="73" w:author="Chelsea Helion" w:date="2024-10-23T10:53:00Z">
            <w:rPr>
              <w:rFonts w:ascii="Aptos" w:hAnsi="Aptos"/>
              <w:vertAlign w:val="superscript"/>
            </w:rPr>
          </w:rPrChange>
        </w:rPr>
        <w:t>th</w:t>
      </w:r>
      <w:r w:rsidRPr="006E54B4">
        <w:rPr>
          <w:rPrChange w:id="74" w:author="Chelsea Helion" w:date="2024-10-23T10:53:00Z">
            <w:rPr>
              <w:rFonts w:ascii="Aptos" w:hAnsi="Aptos"/>
            </w:rPr>
          </w:rPrChange>
        </w:rPr>
        <w:t xml:space="preserve"> St. Philadelphia, PA 19122</w:t>
      </w:r>
    </w:p>
    <w:p w14:paraId="73378A3E" w14:textId="77777777" w:rsidR="004C0767" w:rsidRPr="006E54B4" w:rsidRDefault="004C0767">
      <w:pPr>
        <w:jc w:val="both"/>
        <w:rPr>
          <w:b/>
          <w:rPrChange w:id="75" w:author="Chelsea Helion" w:date="2024-10-23T10:53:00Z">
            <w:rPr>
              <w:rFonts w:ascii="Aptos" w:hAnsi="Aptos"/>
              <w:b/>
            </w:rPr>
          </w:rPrChange>
        </w:rPr>
      </w:pPr>
    </w:p>
    <w:p w14:paraId="7C243731" w14:textId="128CD0B9" w:rsidR="00DE0869" w:rsidRPr="006E54B4" w:rsidRDefault="00000000">
      <w:pPr>
        <w:jc w:val="both"/>
        <w:rPr>
          <w:rPrChange w:id="76" w:author="Chelsea Helion" w:date="2024-10-23T10:53:00Z">
            <w:rPr>
              <w:rFonts w:ascii="Aptos" w:hAnsi="Aptos"/>
            </w:rPr>
          </w:rPrChange>
        </w:rPr>
      </w:pPr>
      <w:r w:rsidRPr="006E54B4">
        <w:rPr>
          <w:b/>
          <w:rPrChange w:id="77" w:author="Chelsea Helion" w:date="2024-10-23T10:53:00Z">
            <w:rPr>
              <w:rFonts w:ascii="Aptos" w:hAnsi="Aptos"/>
              <w:b/>
            </w:rPr>
          </w:rPrChange>
        </w:rPr>
        <w:lastRenderedPageBreak/>
        <w:t xml:space="preserve">ABSTRACT (250 / 250 Words): </w:t>
      </w:r>
      <w:r w:rsidR="00A97CB0" w:rsidRPr="006E54B4">
        <w:rPr>
          <w:bCs/>
          <w:rPrChange w:id="78" w:author="Chelsea Helion" w:date="2024-10-23T10:53:00Z">
            <w:rPr>
              <w:rFonts w:ascii="Aptos" w:hAnsi="Aptos"/>
              <w:bCs/>
            </w:rPr>
          </w:rPrChange>
        </w:rPr>
        <w:t>Continuous self-report ratings offer a high-resolution view of dynamic subjective experiences</w:t>
      </w:r>
      <w:ins w:id="79" w:author="Chelsea Helion" w:date="2024-10-18T14:59:00Z">
        <w:r w:rsidR="004A7F81" w:rsidRPr="006E54B4">
          <w:rPr>
            <w:bCs/>
            <w:rPrChange w:id="80" w:author="Chelsea Helion" w:date="2024-10-23T10:53:00Z">
              <w:rPr>
                <w:rFonts w:ascii="Aptos" w:hAnsi="Aptos"/>
                <w:bCs/>
              </w:rPr>
            </w:rPrChange>
          </w:rPr>
          <w:t>. However,</w:t>
        </w:r>
      </w:ins>
      <w:del w:id="81" w:author="Chelsea Helion" w:date="2024-10-18T14:59:00Z">
        <w:r w:rsidR="00A97CB0" w:rsidRPr="006E54B4" w:rsidDel="004A7F81">
          <w:rPr>
            <w:bCs/>
            <w:rPrChange w:id="82" w:author="Chelsea Helion" w:date="2024-10-23T10:53:00Z">
              <w:rPr>
                <w:rFonts w:ascii="Aptos" w:hAnsi="Aptos"/>
                <w:bCs/>
              </w:rPr>
            </w:rPrChange>
          </w:rPr>
          <w:delText>,</w:delText>
        </w:r>
      </w:del>
      <w:ins w:id="83" w:author="Chelsea Helion" w:date="2024-10-18T15:00:00Z">
        <w:r w:rsidR="004A7F81" w:rsidRPr="006E54B4">
          <w:rPr>
            <w:bCs/>
            <w:rPrChange w:id="84" w:author="Chelsea Helion" w:date="2024-10-23T10:53:00Z">
              <w:rPr>
                <w:rFonts w:ascii="Aptos" w:hAnsi="Aptos"/>
                <w:bCs/>
              </w:rPr>
            </w:rPrChange>
          </w:rPr>
          <w:t xml:space="preserve"> </w:t>
        </w:r>
      </w:ins>
      <w:del w:id="85" w:author="Chelsea Helion" w:date="2024-10-18T15:00:00Z">
        <w:r w:rsidR="00A97CB0" w:rsidRPr="006E54B4" w:rsidDel="004A7F81">
          <w:rPr>
            <w:bCs/>
            <w:rPrChange w:id="86" w:author="Chelsea Helion" w:date="2024-10-23T10:53:00Z">
              <w:rPr>
                <w:rFonts w:ascii="Aptos" w:hAnsi="Aptos"/>
                <w:bCs/>
              </w:rPr>
            </w:rPrChange>
          </w:rPr>
          <w:delText xml:space="preserve"> </w:delText>
        </w:r>
      </w:del>
      <w:del w:id="87" w:author="Chelsea Helion" w:date="2024-10-18T14:59:00Z">
        <w:r w:rsidR="00A97CB0" w:rsidRPr="006E54B4" w:rsidDel="004A7F81">
          <w:rPr>
            <w:bCs/>
            <w:rPrChange w:id="88" w:author="Chelsea Helion" w:date="2024-10-23T10:53:00Z">
              <w:rPr>
                <w:rFonts w:ascii="Aptos" w:hAnsi="Aptos"/>
                <w:bCs/>
              </w:rPr>
            </w:rPrChange>
          </w:rPr>
          <w:delText xml:space="preserve">yet </w:delText>
        </w:r>
      </w:del>
      <w:r w:rsidR="00A97CB0" w:rsidRPr="006E54B4">
        <w:rPr>
          <w:bCs/>
          <w:rPrChange w:id="89" w:author="Chelsea Helion" w:date="2024-10-23T10:53:00Z">
            <w:rPr>
              <w:rFonts w:ascii="Aptos" w:hAnsi="Aptos"/>
              <w:bCs/>
            </w:rPr>
          </w:rPrChange>
        </w:rPr>
        <w:t xml:space="preserve">concerns about maintaining experiential fidelity have largely limited studies to </w:t>
      </w:r>
      <w:ins w:id="90" w:author="Chelsea Helion" w:date="2024-10-18T15:00:00Z">
        <w:r w:rsidR="004A7F81" w:rsidRPr="006E54B4">
          <w:rPr>
            <w:bCs/>
            <w:rPrChange w:id="91" w:author="Chelsea Helion" w:date="2024-10-23T10:53:00Z">
              <w:rPr>
                <w:rFonts w:ascii="Aptos" w:hAnsi="Aptos"/>
                <w:bCs/>
              </w:rPr>
            </w:rPrChange>
          </w:rPr>
          <w:t xml:space="preserve">collecting ratings </w:t>
        </w:r>
      </w:ins>
      <w:r w:rsidR="00A97CB0" w:rsidRPr="006E54B4">
        <w:rPr>
          <w:bCs/>
          <w:rPrChange w:id="92" w:author="Chelsea Helion" w:date="2024-10-23T10:53:00Z">
            <w:rPr>
              <w:rFonts w:ascii="Aptos" w:hAnsi="Aptos"/>
              <w:bCs/>
            </w:rPr>
          </w:rPrChange>
        </w:rPr>
        <w:t>retrospective</w:t>
      </w:r>
      <w:ins w:id="93" w:author="Chelsea Helion" w:date="2024-10-18T15:00:00Z">
        <w:r w:rsidR="004A7F81" w:rsidRPr="006E54B4">
          <w:rPr>
            <w:bCs/>
            <w:rPrChange w:id="94" w:author="Chelsea Helion" w:date="2024-10-23T10:53:00Z">
              <w:rPr>
                <w:rFonts w:ascii="Aptos" w:hAnsi="Aptos"/>
                <w:bCs/>
              </w:rPr>
            </w:rPrChange>
          </w:rPr>
          <w:t>ly</w:t>
        </w:r>
      </w:ins>
      <w:r w:rsidR="00A97CB0" w:rsidRPr="006E54B4">
        <w:rPr>
          <w:bCs/>
          <w:rPrChange w:id="95" w:author="Chelsea Helion" w:date="2024-10-23T10:53:00Z">
            <w:rPr>
              <w:rFonts w:ascii="Aptos" w:hAnsi="Aptos"/>
              <w:bCs/>
            </w:rPr>
          </w:rPrChange>
        </w:rPr>
        <w:t xml:space="preserve"> </w:t>
      </w:r>
      <w:del w:id="96" w:author="Chelsea Helion" w:date="2024-10-18T15:00:00Z">
        <w:r w:rsidR="00B45738" w:rsidRPr="006E54B4" w:rsidDel="004A7F81">
          <w:rPr>
            <w:bCs/>
            <w:rPrChange w:id="97" w:author="Chelsea Helion" w:date="2024-10-23T10:53:00Z">
              <w:rPr>
                <w:rFonts w:ascii="Aptos" w:hAnsi="Aptos"/>
                <w:bCs/>
              </w:rPr>
            </w:rPrChange>
          </w:rPr>
          <w:delText xml:space="preserve">collection, </w:delText>
        </w:r>
      </w:del>
      <w:r w:rsidR="00B45738" w:rsidRPr="006E54B4">
        <w:rPr>
          <w:bCs/>
          <w:rPrChange w:id="98" w:author="Chelsea Helion" w:date="2024-10-23T10:53:00Z">
            <w:rPr>
              <w:rFonts w:ascii="Aptos" w:hAnsi="Aptos"/>
              <w:bCs/>
            </w:rPr>
          </w:rPrChange>
        </w:rPr>
        <w:t>rather than during initial viewing</w:t>
      </w:r>
      <w:r w:rsidR="00A97CB0" w:rsidRPr="006E54B4">
        <w:rPr>
          <w:bCs/>
          <w:rPrChange w:id="99" w:author="Chelsea Helion" w:date="2024-10-23T10:53:00Z">
            <w:rPr>
              <w:rFonts w:ascii="Aptos" w:hAnsi="Aptos"/>
              <w:bCs/>
            </w:rPr>
          </w:rPrChange>
        </w:rPr>
        <w:t xml:space="preserve">. In this fMRI study, we explored how continuously rating </w:t>
      </w:r>
      <w:del w:id="100" w:author="Chelsea Helion" w:date="2024-10-18T15:00:00Z">
        <w:r w:rsidR="00A97CB0" w:rsidRPr="006E54B4" w:rsidDel="004A7F81">
          <w:rPr>
            <w:bCs/>
            <w:rPrChange w:id="101" w:author="Chelsea Helion" w:date="2024-10-23T10:53:00Z">
              <w:rPr>
                <w:rFonts w:ascii="Aptos" w:hAnsi="Aptos"/>
                <w:bCs/>
              </w:rPr>
            </w:rPrChange>
          </w:rPr>
          <w:delText>a</w:delText>
        </w:r>
      </w:del>
      <w:r w:rsidR="00A97CB0" w:rsidRPr="006E54B4">
        <w:rPr>
          <w:bCs/>
          <w:rPrChange w:id="102" w:author="Chelsea Helion" w:date="2024-10-23T10:53:00Z">
            <w:rPr>
              <w:rFonts w:ascii="Aptos" w:hAnsi="Aptos"/>
              <w:bCs/>
            </w:rPr>
          </w:rPrChange>
        </w:rPr>
        <w:t xml:space="preserve"> </w:t>
      </w:r>
      <w:del w:id="103" w:author="Chelsea Helion" w:date="2024-10-18T15:00:00Z">
        <w:r w:rsidR="00A97CB0" w:rsidRPr="006E54B4" w:rsidDel="004A7F81">
          <w:rPr>
            <w:bCs/>
            <w:rPrChange w:id="104" w:author="Chelsea Helion" w:date="2024-10-23T10:53:00Z">
              <w:rPr>
                <w:rFonts w:ascii="Aptos" w:hAnsi="Aptos"/>
                <w:bCs/>
              </w:rPr>
            </w:rPrChange>
          </w:rPr>
          <w:delText>narrative-driven stimulus</w:delText>
        </w:r>
      </w:del>
      <w:ins w:id="105" w:author="Chelsea Helion" w:date="2024-10-18T15:00:00Z">
        <w:r w:rsidR="004A7F81" w:rsidRPr="006E54B4">
          <w:rPr>
            <w:bCs/>
            <w:rPrChange w:id="106" w:author="Chelsea Helion" w:date="2024-10-23T10:53:00Z">
              <w:rPr>
                <w:rFonts w:ascii="Aptos" w:hAnsi="Aptos"/>
                <w:bCs/>
              </w:rPr>
            </w:rPrChange>
          </w:rPr>
          <w:t>film stimuli</w:t>
        </w:r>
      </w:ins>
      <w:r w:rsidR="00A97CB0" w:rsidRPr="006E54B4">
        <w:rPr>
          <w:bCs/>
          <w:rPrChange w:id="107" w:author="Chelsea Helion" w:date="2024-10-23T10:53:00Z">
            <w:rPr>
              <w:rFonts w:ascii="Aptos" w:hAnsi="Aptos"/>
              <w:bCs/>
            </w:rPr>
          </w:rPrChange>
        </w:rPr>
        <w:t xml:space="preserve"> during </w:t>
      </w:r>
      <w:ins w:id="108" w:author="Chelsea Helion" w:date="2024-10-18T15:00:00Z">
        <w:r w:rsidR="004A7F81" w:rsidRPr="006E54B4">
          <w:rPr>
            <w:bCs/>
            <w:rPrChange w:id="109" w:author="Chelsea Helion" w:date="2024-10-23T10:53:00Z">
              <w:rPr>
                <w:rFonts w:ascii="Aptos" w:hAnsi="Aptos"/>
                <w:bCs/>
              </w:rPr>
            </w:rPrChange>
          </w:rPr>
          <w:t xml:space="preserve">initial </w:t>
        </w:r>
      </w:ins>
      <w:r w:rsidR="00A97CB0" w:rsidRPr="006E54B4">
        <w:rPr>
          <w:bCs/>
          <w:rPrChange w:id="110" w:author="Chelsea Helion" w:date="2024-10-23T10:53:00Z">
            <w:rPr>
              <w:rFonts w:ascii="Aptos" w:hAnsi="Aptos"/>
              <w:bCs/>
            </w:rPr>
          </w:rPrChange>
        </w:rPr>
        <w:t xml:space="preserve">exposure (i.e., </w:t>
      </w:r>
      <w:r w:rsidR="00A97CB0" w:rsidRPr="006E54B4">
        <w:rPr>
          <w:bCs/>
          <w:i/>
          <w:iCs/>
          <w:rPrChange w:id="111" w:author="Chelsea Helion" w:date="2024-10-23T10:53:00Z">
            <w:rPr>
              <w:rFonts w:ascii="Aptos" w:hAnsi="Aptos"/>
              <w:bCs/>
            </w:rPr>
          </w:rPrChange>
        </w:rPr>
        <w:t>expressive</w:t>
      </w:r>
      <w:r w:rsidR="00A97CB0" w:rsidRPr="006E54B4">
        <w:rPr>
          <w:bCs/>
          <w:rPrChange w:id="112" w:author="Chelsea Helion" w:date="2024-10-23T10:53:00Z">
            <w:rPr>
              <w:rFonts w:ascii="Aptos" w:hAnsi="Aptos"/>
              <w:bCs/>
            </w:rPr>
          </w:rPrChange>
        </w:rPr>
        <w:t xml:space="preserve"> active viewing) affects neural activity compared to simply watching the same stimulus without explicit rating (i.e., </w:t>
      </w:r>
      <w:r w:rsidR="00A97CB0" w:rsidRPr="006E54B4">
        <w:rPr>
          <w:bCs/>
          <w:i/>
          <w:iCs/>
          <w:rPrChange w:id="113" w:author="Chelsea Helion" w:date="2024-10-23T10:53:00Z">
            <w:rPr>
              <w:rFonts w:ascii="Aptos" w:hAnsi="Aptos"/>
              <w:bCs/>
            </w:rPr>
          </w:rPrChange>
        </w:rPr>
        <w:t>reflective</w:t>
      </w:r>
      <w:r w:rsidR="00A97CB0" w:rsidRPr="006E54B4">
        <w:rPr>
          <w:bCs/>
          <w:rPrChange w:id="114" w:author="Chelsea Helion" w:date="2024-10-23T10:53:00Z">
            <w:rPr>
              <w:rFonts w:ascii="Aptos" w:hAnsi="Aptos"/>
              <w:bCs/>
            </w:rPr>
          </w:rPrChange>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ins w:id="115" w:author="Chelsea Helion" w:date="2024-10-21T10:43:00Z">
        <w:r w:rsidR="00C10284" w:rsidRPr="006E54B4">
          <w:rPr>
            <w:bCs/>
            <w:rPrChange w:id="116" w:author="Chelsea Helion" w:date="2024-10-23T10:53:00Z">
              <w:rPr>
                <w:rFonts w:ascii="Aptos" w:hAnsi="Aptos"/>
                <w:bCs/>
              </w:rPr>
            </w:rPrChange>
          </w:rPr>
          <w:t xml:space="preserve">Participants also recalled the film’s events following the rating task. </w:t>
        </w:r>
      </w:ins>
      <w:r w:rsidR="00A97CB0" w:rsidRPr="006E54B4">
        <w:rPr>
          <w:bCs/>
          <w:rPrChange w:id="117" w:author="Chelsea Helion" w:date="2024-10-23T10:53:00Z">
            <w:rPr>
              <w:rFonts w:ascii="Aptos" w:hAnsi="Aptos"/>
              <w:bCs/>
            </w:rPr>
          </w:rPrChange>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6E54B4">
        <w:rPr>
          <w:bCs/>
          <w:rPrChange w:id="118" w:author="Chelsea Helion" w:date="2024-10-23T10:53:00Z">
            <w:rPr>
              <w:rFonts w:ascii="Aptos" w:hAnsi="Aptos"/>
              <w:bCs/>
            </w:rPr>
          </w:rPrChange>
        </w:rPr>
        <w:t xml:space="preserve">expressive </w:t>
      </w:r>
      <w:r w:rsidR="00A97CB0" w:rsidRPr="006E54B4">
        <w:rPr>
          <w:bCs/>
          <w:rPrChange w:id="119" w:author="Chelsea Helion" w:date="2024-10-23T10:53:00Z">
            <w:rPr>
              <w:rFonts w:ascii="Aptos" w:hAnsi="Aptos"/>
              <w:bCs/>
            </w:rPr>
          </w:rPrChange>
        </w:rPr>
        <w:t xml:space="preserve">raters in control networks, while </w:t>
      </w:r>
      <w:r w:rsidR="002F2171" w:rsidRPr="006E54B4">
        <w:rPr>
          <w:bCs/>
          <w:rPrChange w:id="120" w:author="Chelsea Helion" w:date="2024-10-23T10:53:00Z">
            <w:rPr>
              <w:rFonts w:ascii="Aptos" w:hAnsi="Aptos"/>
              <w:bCs/>
            </w:rPr>
          </w:rPrChange>
        </w:rPr>
        <w:t xml:space="preserve">reflective </w:t>
      </w:r>
      <w:r w:rsidR="00A97CB0" w:rsidRPr="006E54B4">
        <w:rPr>
          <w:bCs/>
          <w:rPrChange w:id="121" w:author="Chelsea Helion" w:date="2024-10-23T10:53:00Z">
            <w:rPr>
              <w:rFonts w:ascii="Aptos" w:hAnsi="Aptos"/>
              <w:bCs/>
            </w:rPr>
          </w:rPrChange>
        </w:rPr>
        <w:t>non-raters exhibited synchrony in attention and default mode networks.</w:t>
      </w:r>
      <w:ins w:id="122" w:author="Chelsea Helion" w:date="2024-10-21T10:43:00Z">
        <w:r w:rsidR="00C10284" w:rsidRPr="006E54B4">
          <w:rPr>
            <w:bCs/>
            <w:rPrChange w:id="123" w:author="Chelsea Helion" w:date="2024-10-23T10:53:00Z">
              <w:rPr>
                <w:rFonts w:ascii="Aptos" w:hAnsi="Aptos"/>
                <w:bCs/>
              </w:rPr>
            </w:rPrChange>
          </w:rPr>
          <w:t xml:space="preserve"> However, there were no differences between rate</w:t>
        </w:r>
      </w:ins>
      <w:ins w:id="124" w:author="Chelsea Helion" w:date="2024-10-21T10:44:00Z">
        <w:r w:rsidR="00C10284" w:rsidRPr="006E54B4">
          <w:rPr>
            <w:bCs/>
            <w:rPrChange w:id="125" w:author="Chelsea Helion" w:date="2024-10-23T10:53:00Z">
              <w:rPr>
                <w:rFonts w:ascii="Aptos" w:hAnsi="Aptos"/>
                <w:bCs/>
              </w:rPr>
            </w:rPrChange>
          </w:rPr>
          <w:t>rs and non-raters in the proportion of film scenes recalled</w:t>
        </w:r>
      </w:ins>
      <w:ins w:id="126" w:author="Chelsea Helion" w:date="2024-10-22T11:03:00Z">
        <w:r w:rsidR="002802BD" w:rsidRPr="006E54B4">
          <w:rPr>
            <w:bCs/>
            <w:rPrChange w:id="127" w:author="Chelsea Helion" w:date="2024-10-23T10:53:00Z">
              <w:rPr>
                <w:rFonts w:ascii="Aptos" w:hAnsi="Aptos"/>
                <w:bCs/>
              </w:rPr>
            </w:rPrChange>
          </w:rPr>
          <w:t>, or in soci</w:t>
        </w:r>
      </w:ins>
      <w:ins w:id="128" w:author="Chelsea Helion" w:date="2024-10-22T11:04:00Z">
        <w:r w:rsidR="002802BD" w:rsidRPr="006E54B4">
          <w:rPr>
            <w:bCs/>
            <w:rPrChange w:id="129" w:author="Chelsea Helion" w:date="2024-10-23T10:53:00Z">
              <w:rPr>
                <w:rFonts w:ascii="Aptos" w:hAnsi="Aptos"/>
                <w:bCs/>
              </w:rPr>
            </w:rPrChange>
          </w:rPr>
          <w:t>oemotional evaluations of the characters</w:t>
        </w:r>
      </w:ins>
      <w:ins w:id="130" w:author="Chelsea Helion" w:date="2024-10-21T10:44:00Z">
        <w:r w:rsidR="00C10284" w:rsidRPr="006E54B4">
          <w:rPr>
            <w:bCs/>
            <w:rPrChange w:id="131" w:author="Chelsea Helion" w:date="2024-10-23T10:53:00Z">
              <w:rPr>
                <w:rFonts w:ascii="Aptos" w:hAnsi="Aptos"/>
                <w:bCs/>
              </w:rPr>
            </w:rPrChange>
          </w:rPr>
          <w:t>.</w:t>
        </w:r>
      </w:ins>
      <w:ins w:id="132" w:author="Chelsea Helion" w:date="2024-10-21T10:43:00Z">
        <w:r w:rsidR="00C10284" w:rsidRPr="006E54B4">
          <w:rPr>
            <w:bCs/>
            <w:rPrChange w:id="133" w:author="Chelsea Helion" w:date="2024-10-23T10:53:00Z">
              <w:rPr>
                <w:rFonts w:ascii="Aptos" w:hAnsi="Aptos"/>
                <w:bCs/>
              </w:rPr>
            </w:rPrChange>
          </w:rPr>
          <w:t xml:space="preserve"> </w:t>
        </w:r>
      </w:ins>
      <w:del w:id="134" w:author="Chelsea Helion" w:date="2024-10-21T10:43:00Z">
        <w:r w:rsidR="00A97CB0" w:rsidRPr="006E54B4" w:rsidDel="00C10284">
          <w:rPr>
            <w:bCs/>
            <w:rPrChange w:id="135" w:author="Chelsea Helion" w:date="2024-10-23T10:53:00Z">
              <w:rPr>
                <w:rFonts w:ascii="Aptos" w:hAnsi="Aptos"/>
                <w:bCs/>
              </w:rPr>
            </w:rPrChange>
          </w:rPr>
          <w:delText xml:space="preserve"> </w:delText>
        </w:r>
      </w:del>
      <w:del w:id="136" w:author="Chelsea Helion" w:date="2024-10-21T10:44:00Z">
        <w:r w:rsidR="00A97CB0" w:rsidRPr="006E54B4" w:rsidDel="00C10284">
          <w:rPr>
            <w:bCs/>
            <w:rPrChange w:id="137" w:author="Chelsea Helion" w:date="2024-10-23T10:53:00Z">
              <w:rPr>
                <w:rFonts w:ascii="Aptos" w:hAnsi="Aptos"/>
                <w:bCs/>
              </w:rPr>
            </w:rPrChange>
          </w:rPr>
          <w:delText>Our findings</w:delText>
        </w:r>
      </w:del>
      <w:ins w:id="138" w:author="Chelsea Helion" w:date="2024-10-21T10:44:00Z">
        <w:r w:rsidR="00C10284" w:rsidRPr="006E54B4">
          <w:rPr>
            <w:bCs/>
            <w:rPrChange w:id="139" w:author="Chelsea Helion" w:date="2024-10-23T10:53:00Z">
              <w:rPr>
                <w:rFonts w:ascii="Aptos" w:hAnsi="Aptos"/>
                <w:bCs/>
              </w:rPr>
            </w:rPrChange>
          </w:rPr>
          <w:t>These findings</w:t>
        </w:r>
      </w:ins>
      <w:r w:rsidR="00A97CB0" w:rsidRPr="006E54B4">
        <w:rPr>
          <w:bCs/>
          <w:rPrChange w:id="140" w:author="Chelsea Helion" w:date="2024-10-23T10:53:00Z">
            <w:rPr>
              <w:rFonts w:ascii="Aptos" w:hAnsi="Aptos"/>
              <w:bCs/>
            </w:rPr>
          </w:rPrChange>
        </w:rPr>
        <w:t xml:space="preserve"> suggest that although rating alters neural activity by engaging attentional and sensory networks, it </w:t>
      </w:r>
      <w:ins w:id="141" w:author="Chelsea Helion" w:date="2024-10-21T10:44:00Z">
        <w:r w:rsidR="00C10284" w:rsidRPr="006E54B4">
          <w:rPr>
            <w:bCs/>
            <w:rPrChange w:id="142" w:author="Chelsea Helion" w:date="2024-10-23T10:53:00Z">
              <w:rPr>
                <w:rFonts w:ascii="Aptos" w:hAnsi="Aptos"/>
                <w:bCs/>
              </w:rPr>
            </w:rPrChange>
          </w:rPr>
          <w:t>may</w:t>
        </w:r>
      </w:ins>
      <w:del w:id="143" w:author="Chelsea Helion" w:date="2024-10-21T10:44:00Z">
        <w:r w:rsidR="00A97CB0" w:rsidRPr="006E54B4" w:rsidDel="00C10284">
          <w:rPr>
            <w:bCs/>
            <w:rPrChange w:id="144" w:author="Chelsea Helion" w:date="2024-10-23T10:53:00Z">
              <w:rPr>
                <w:rFonts w:ascii="Aptos" w:hAnsi="Aptos"/>
                <w:bCs/>
              </w:rPr>
            </w:rPrChange>
          </w:rPr>
          <w:delText>does</w:delText>
        </w:r>
      </w:del>
      <w:r w:rsidR="00A97CB0" w:rsidRPr="006E54B4">
        <w:rPr>
          <w:bCs/>
          <w:rPrChange w:id="145" w:author="Chelsea Helion" w:date="2024-10-23T10:53:00Z">
            <w:rPr>
              <w:rFonts w:ascii="Aptos" w:hAnsi="Aptos"/>
              <w:bCs/>
            </w:rPr>
          </w:rPrChange>
        </w:rPr>
        <w:t xml:space="preserve"> not significantly disrupt emotional processing or higher-order social cognition. This study highlights the value of continuous rating paradigms for capturing dynamic decision-making processes and illustrates the nuanced effects of real-time introspection on neural activity during naturalistic social observation.</w:t>
      </w:r>
    </w:p>
    <w:p w14:paraId="14664D89" w14:textId="77777777" w:rsidR="00DE0869" w:rsidRPr="006E54B4" w:rsidRDefault="00000000">
      <w:pPr>
        <w:spacing w:before="240" w:after="240"/>
        <w:jc w:val="both"/>
        <w:rPr>
          <w:rPrChange w:id="146" w:author="Chelsea Helion" w:date="2024-10-23T10:53:00Z">
            <w:rPr>
              <w:rFonts w:ascii="Aptos" w:hAnsi="Aptos"/>
            </w:rPr>
          </w:rPrChange>
        </w:rPr>
      </w:pPr>
      <w:r w:rsidRPr="006E54B4">
        <w:rPr>
          <w:rPrChange w:id="147" w:author="Chelsea Helion" w:date="2024-10-23T10:53:00Z">
            <w:rPr>
              <w:rFonts w:ascii="Aptos" w:hAnsi="Aptos"/>
            </w:rPr>
          </w:rPrChange>
        </w:rPr>
        <w:t xml:space="preserve">       </w:t>
      </w:r>
      <w:r w:rsidRPr="006E54B4">
        <w:rPr>
          <w:rPrChange w:id="148" w:author="Chelsea Helion" w:date="2024-10-23T10:53:00Z">
            <w:rPr>
              <w:rFonts w:ascii="Aptos" w:hAnsi="Aptos"/>
            </w:rPr>
          </w:rPrChange>
        </w:rPr>
        <w:tab/>
      </w:r>
    </w:p>
    <w:p w14:paraId="4CFA618A" w14:textId="77777777" w:rsidR="004C0767" w:rsidRPr="006E54B4" w:rsidRDefault="004C0767">
      <w:pPr>
        <w:spacing w:before="240" w:after="240"/>
        <w:jc w:val="both"/>
        <w:rPr>
          <w:rPrChange w:id="149" w:author="Chelsea Helion" w:date="2024-10-23T10:53:00Z">
            <w:rPr>
              <w:rFonts w:ascii="Aptos" w:hAnsi="Aptos"/>
            </w:rPr>
          </w:rPrChange>
        </w:rPr>
      </w:pPr>
    </w:p>
    <w:p w14:paraId="1C8E743F" w14:textId="77777777" w:rsidR="004C0767" w:rsidRPr="006E54B4" w:rsidRDefault="004C0767">
      <w:pPr>
        <w:spacing w:before="240" w:after="240"/>
        <w:jc w:val="both"/>
        <w:rPr>
          <w:rPrChange w:id="150" w:author="Chelsea Helion" w:date="2024-10-23T10:53:00Z">
            <w:rPr>
              <w:rFonts w:ascii="Aptos" w:hAnsi="Aptos"/>
            </w:rPr>
          </w:rPrChange>
        </w:rPr>
      </w:pPr>
    </w:p>
    <w:p w14:paraId="63D4B196" w14:textId="77777777" w:rsidR="004C0767" w:rsidRPr="006E54B4" w:rsidRDefault="004C0767">
      <w:pPr>
        <w:spacing w:before="240" w:after="240"/>
        <w:jc w:val="both"/>
        <w:rPr>
          <w:rPrChange w:id="151" w:author="Chelsea Helion" w:date="2024-10-23T10:53:00Z">
            <w:rPr>
              <w:rFonts w:ascii="Aptos" w:hAnsi="Aptos"/>
            </w:rPr>
          </w:rPrChange>
        </w:rPr>
      </w:pPr>
    </w:p>
    <w:p w14:paraId="306BA503" w14:textId="77777777" w:rsidR="004C0767" w:rsidRPr="006E54B4" w:rsidRDefault="004C0767">
      <w:pPr>
        <w:spacing w:before="240" w:after="240"/>
        <w:jc w:val="both"/>
        <w:rPr>
          <w:rPrChange w:id="152" w:author="Chelsea Helion" w:date="2024-10-23T10:53:00Z">
            <w:rPr>
              <w:rFonts w:ascii="Aptos" w:hAnsi="Aptos"/>
            </w:rPr>
          </w:rPrChange>
        </w:rPr>
      </w:pPr>
    </w:p>
    <w:p w14:paraId="008026B0" w14:textId="77777777" w:rsidR="004C0767" w:rsidRPr="006E54B4" w:rsidRDefault="004C0767">
      <w:pPr>
        <w:spacing w:before="240" w:after="240"/>
        <w:jc w:val="both"/>
        <w:rPr>
          <w:rPrChange w:id="153" w:author="Chelsea Helion" w:date="2024-10-23T10:53:00Z">
            <w:rPr>
              <w:rFonts w:ascii="Aptos" w:hAnsi="Aptos"/>
            </w:rPr>
          </w:rPrChange>
        </w:rPr>
      </w:pPr>
    </w:p>
    <w:p w14:paraId="21649ED2" w14:textId="77777777" w:rsidR="004C0767" w:rsidRPr="006E54B4" w:rsidRDefault="004C0767">
      <w:pPr>
        <w:spacing w:before="240" w:after="240"/>
        <w:jc w:val="both"/>
        <w:rPr>
          <w:rPrChange w:id="154" w:author="Chelsea Helion" w:date="2024-10-23T10:53:00Z">
            <w:rPr>
              <w:rFonts w:ascii="Aptos" w:hAnsi="Aptos"/>
            </w:rPr>
          </w:rPrChange>
        </w:rPr>
      </w:pPr>
    </w:p>
    <w:p w14:paraId="6B6EBBAD" w14:textId="77777777" w:rsidR="004C0767" w:rsidRPr="006E54B4" w:rsidRDefault="004C0767">
      <w:pPr>
        <w:spacing w:before="240" w:after="240"/>
        <w:jc w:val="both"/>
        <w:rPr>
          <w:rPrChange w:id="155" w:author="Chelsea Helion" w:date="2024-10-23T10:53:00Z">
            <w:rPr>
              <w:rFonts w:ascii="Aptos" w:hAnsi="Aptos"/>
            </w:rPr>
          </w:rPrChange>
        </w:rPr>
      </w:pPr>
    </w:p>
    <w:p w14:paraId="598F8806" w14:textId="77777777" w:rsidR="004C0767" w:rsidRPr="006E54B4" w:rsidRDefault="004C0767">
      <w:pPr>
        <w:spacing w:before="240" w:after="240"/>
        <w:jc w:val="both"/>
        <w:rPr>
          <w:rPrChange w:id="156" w:author="Chelsea Helion" w:date="2024-10-23T10:53:00Z">
            <w:rPr>
              <w:rFonts w:ascii="Aptos" w:hAnsi="Aptos"/>
            </w:rPr>
          </w:rPrChange>
        </w:rPr>
      </w:pPr>
    </w:p>
    <w:p w14:paraId="3D271CA6" w14:textId="77777777" w:rsidR="004C0767" w:rsidRPr="006E54B4" w:rsidRDefault="004C0767">
      <w:pPr>
        <w:spacing w:before="240" w:after="240"/>
        <w:jc w:val="both"/>
        <w:rPr>
          <w:rPrChange w:id="157" w:author="Chelsea Helion" w:date="2024-10-23T10:53:00Z">
            <w:rPr>
              <w:rFonts w:ascii="Aptos" w:hAnsi="Aptos"/>
            </w:rPr>
          </w:rPrChange>
        </w:rPr>
      </w:pPr>
    </w:p>
    <w:p w14:paraId="58F7A8C9" w14:textId="77777777" w:rsidR="004C0767" w:rsidRPr="006E54B4" w:rsidRDefault="004C0767">
      <w:pPr>
        <w:spacing w:before="240" w:after="240"/>
        <w:jc w:val="both"/>
        <w:rPr>
          <w:rPrChange w:id="158" w:author="Chelsea Helion" w:date="2024-10-23T10:53:00Z">
            <w:rPr>
              <w:rFonts w:ascii="Aptos" w:hAnsi="Aptos"/>
            </w:rPr>
          </w:rPrChange>
        </w:rPr>
      </w:pPr>
    </w:p>
    <w:p w14:paraId="7BA92127" w14:textId="77777777" w:rsidR="00DE0869" w:rsidRPr="006E54B4" w:rsidRDefault="00000000">
      <w:pPr>
        <w:spacing w:after="20"/>
        <w:jc w:val="both"/>
        <w:rPr>
          <w:rPrChange w:id="159" w:author="Chelsea Helion" w:date="2024-10-23T10:53:00Z">
            <w:rPr>
              <w:rFonts w:ascii="Aptos" w:hAnsi="Aptos"/>
            </w:rPr>
          </w:rPrChange>
        </w:rPr>
      </w:pPr>
      <w:r w:rsidRPr="006E54B4">
        <w:rPr>
          <w:b/>
          <w:rPrChange w:id="160" w:author="Chelsea Helion" w:date="2024-10-23T10:53:00Z">
            <w:rPr>
              <w:rFonts w:ascii="Aptos" w:hAnsi="Aptos"/>
              <w:b/>
            </w:rPr>
          </w:rPrChange>
        </w:rPr>
        <w:lastRenderedPageBreak/>
        <w:t xml:space="preserve">KEYWORDS: </w:t>
      </w:r>
      <w:r w:rsidRPr="006E54B4">
        <w:rPr>
          <w:rPrChange w:id="161" w:author="Chelsea Helion" w:date="2024-10-23T10:53:00Z">
            <w:rPr>
              <w:rFonts w:ascii="Aptos" w:hAnsi="Aptos"/>
            </w:rPr>
          </w:rPrChange>
        </w:rPr>
        <w:t xml:space="preserve">fMRI, naturalistic stimuli, decision-making, continuous ratings   </w:t>
      </w:r>
    </w:p>
    <w:p w14:paraId="2269C616" w14:textId="77777777" w:rsidR="00DE0869" w:rsidRPr="006E54B4" w:rsidRDefault="00000000" w:rsidP="00AF6336">
      <w:pPr>
        <w:pStyle w:val="Heading2"/>
        <w:spacing w:before="0" w:after="0" w:line="240" w:lineRule="auto"/>
        <w:jc w:val="both"/>
        <w:rPr>
          <w:b/>
          <w:bCs/>
          <w:sz w:val="22"/>
          <w:szCs w:val="22"/>
          <w:rPrChange w:id="162" w:author="Chelsea Helion" w:date="2024-10-23T10:53:00Z">
            <w:rPr>
              <w:rFonts w:ascii="Aptos" w:hAnsi="Aptos"/>
              <w:b/>
              <w:bCs/>
              <w:sz w:val="22"/>
              <w:szCs w:val="22"/>
            </w:rPr>
          </w:rPrChange>
        </w:rPr>
      </w:pPr>
      <w:r w:rsidRPr="006E54B4">
        <w:rPr>
          <w:b/>
          <w:bCs/>
          <w:sz w:val="22"/>
          <w:szCs w:val="22"/>
          <w:rPrChange w:id="163" w:author="Chelsea Helion" w:date="2024-10-23T10:53:00Z">
            <w:rPr>
              <w:rFonts w:ascii="Aptos" w:hAnsi="Aptos"/>
              <w:b/>
              <w:bCs/>
              <w:sz w:val="22"/>
              <w:szCs w:val="22"/>
            </w:rPr>
          </w:rPrChange>
        </w:rPr>
        <w:t>Introduction</w:t>
      </w:r>
    </w:p>
    <w:p w14:paraId="79D5EE9A" w14:textId="48FECD04" w:rsidR="00E57CEC" w:rsidRPr="006E54B4" w:rsidRDefault="00B92AC0" w:rsidP="00E57CEC">
      <w:pPr>
        <w:spacing w:line="240" w:lineRule="auto"/>
        <w:ind w:firstLine="540"/>
        <w:jc w:val="both"/>
        <w:rPr>
          <w:ins w:id="164" w:author="Chelsea Helion" w:date="2024-10-23T10:33:00Z"/>
          <w:rPrChange w:id="165" w:author="Chelsea Helion" w:date="2024-10-23T10:53:00Z">
            <w:rPr>
              <w:ins w:id="166" w:author="Chelsea Helion" w:date="2024-10-23T10:33:00Z"/>
              <w:rFonts w:ascii="Aptos" w:hAnsi="Aptos"/>
            </w:rPr>
          </w:rPrChange>
        </w:rPr>
      </w:pPr>
      <w:ins w:id="167" w:author="Chelsea Helion" w:date="2024-10-23T10:34:00Z">
        <w:r w:rsidRPr="006E54B4">
          <w:rPr>
            <w:rPrChange w:id="168" w:author="Chelsea Helion" w:date="2024-10-23T10:53:00Z">
              <w:rPr>
                <w:rFonts w:ascii="Aptos" w:hAnsi="Aptos"/>
              </w:rPr>
            </w:rPrChange>
          </w:rPr>
          <w:t xml:space="preserve">A persistent problem in </w:t>
        </w:r>
        <w:commentRangeStart w:id="169"/>
        <w:r w:rsidRPr="006E54B4">
          <w:rPr>
            <w:rPrChange w:id="170" w:author="Chelsea Helion" w:date="2024-10-23T10:53:00Z">
              <w:rPr>
                <w:rFonts w:ascii="Aptos" w:hAnsi="Aptos"/>
              </w:rPr>
            </w:rPrChange>
          </w:rPr>
          <w:t>quantum mechanics</w:t>
        </w:r>
      </w:ins>
      <w:commentRangeEnd w:id="169"/>
      <w:ins w:id="171" w:author="Chelsea Helion" w:date="2024-10-23T10:37:00Z">
        <w:r w:rsidRPr="006E54B4">
          <w:rPr>
            <w:rStyle w:val="CommentReference"/>
          </w:rPr>
          <w:commentReference w:id="169"/>
        </w:r>
      </w:ins>
      <w:ins w:id="172" w:author="Chelsea Helion" w:date="2024-10-23T10:34:00Z">
        <w:r w:rsidRPr="006E54B4">
          <w:rPr>
            <w:rPrChange w:id="173" w:author="Chelsea Helion" w:date="2024-10-23T10:53:00Z">
              <w:rPr>
                <w:rFonts w:ascii="Aptos" w:hAnsi="Aptos"/>
              </w:rPr>
            </w:rPrChange>
          </w:rPr>
          <w:t xml:space="preserve">, and some have argued, in the pursuit of science more </w:t>
        </w:r>
        <w:commentRangeStart w:id="174"/>
        <w:r w:rsidRPr="006E54B4">
          <w:rPr>
            <w:rPrChange w:id="175" w:author="Chelsea Helion" w:date="2024-10-23T10:53:00Z">
              <w:rPr>
                <w:rFonts w:ascii="Aptos" w:hAnsi="Aptos"/>
              </w:rPr>
            </w:rPrChange>
          </w:rPr>
          <w:t>generally</w:t>
        </w:r>
      </w:ins>
      <w:commentRangeEnd w:id="174"/>
      <w:ins w:id="176" w:author="Chelsea Helion" w:date="2024-10-23T10:35:00Z">
        <w:r w:rsidRPr="006E54B4">
          <w:rPr>
            <w:rStyle w:val="CommentReference"/>
          </w:rPr>
          <w:commentReference w:id="174"/>
        </w:r>
      </w:ins>
      <w:ins w:id="177" w:author="Chelsea Helion" w:date="2024-10-23T10:34:00Z">
        <w:r w:rsidRPr="006E54B4">
          <w:rPr>
            <w:rPrChange w:id="178" w:author="Chelsea Helion" w:date="2024-10-23T10:53:00Z">
              <w:rPr>
                <w:rFonts w:ascii="Aptos" w:hAnsi="Aptos"/>
              </w:rPr>
            </w:rPrChange>
          </w:rPr>
          <w:t xml:space="preserve">, is something called “the observer </w:t>
        </w:r>
      </w:ins>
      <w:ins w:id="179" w:author="Chelsea Helion" w:date="2024-10-23T10:36:00Z">
        <w:r w:rsidRPr="006E54B4">
          <w:rPr>
            <w:rPrChange w:id="180" w:author="Chelsea Helion" w:date="2024-10-23T10:53:00Z">
              <w:rPr>
                <w:rFonts w:ascii="Aptos" w:hAnsi="Aptos"/>
              </w:rPr>
            </w:rPrChange>
          </w:rPr>
          <w:t>effect</w:t>
        </w:r>
      </w:ins>
      <w:ins w:id="181" w:author="Chelsea Helion" w:date="2024-10-23T10:34:00Z">
        <w:r w:rsidRPr="006E54B4">
          <w:rPr>
            <w:rPrChange w:id="182" w:author="Chelsea Helion" w:date="2024-10-23T10:53:00Z">
              <w:rPr>
                <w:rFonts w:ascii="Aptos" w:hAnsi="Aptos"/>
              </w:rPr>
            </w:rPrChange>
          </w:rPr>
          <w:t xml:space="preserve">.” </w:t>
        </w:r>
      </w:ins>
      <w:ins w:id="183" w:author="Chelsea Helion" w:date="2024-10-23T10:37:00Z">
        <w:r w:rsidRPr="006E54B4">
          <w:rPr>
            <w:rPrChange w:id="184" w:author="Chelsea Helion" w:date="2024-10-23T10:53:00Z">
              <w:rPr>
                <w:rFonts w:ascii="Aptos" w:hAnsi="Aptos"/>
              </w:rPr>
            </w:rPrChange>
          </w:rPr>
          <w:t xml:space="preserve">This posits that the act of observing -- in and of itself -- changes what is being observed or measured. </w:t>
        </w:r>
      </w:ins>
      <w:ins w:id="185" w:author="Chelsea Helion" w:date="2024-10-23T10:41:00Z">
        <w:r w:rsidRPr="006E54B4">
          <w:rPr>
            <w:rPrChange w:id="186" w:author="Chelsea Helion" w:date="2024-10-23T10:53:00Z">
              <w:rPr>
                <w:rFonts w:ascii="Aptos" w:hAnsi="Aptos"/>
              </w:rPr>
            </w:rPrChange>
          </w:rPr>
          <w:t xml:space="preserve">This tension extends beyond </w:t>
        </w:r>
      </w:ins>
      <w:ins w:id="187" w:author="Chelsea Helion" w:date="2024-10-23T10:38:00Z">
        <w:r w:rsidRPr="006E54B4">
          <w:rPr>
            <w:rPrChange w:id="188" w:author="Chelsea Helion" w:date="2024-10-23T10:53:00Z">
              <w:rPr>
                <w:rFonts w:ascii="Aptos" w:hAnsi="Aptos"/>
              </w:rPr>
            </w:rPrChange>
          </w:rPr>
          <w:t xml:space="preserve">waves and </w:t>
        </w:r>
      </w:ins>
      <w:ins w:id="189" w:author="Chelsea Helion" w:date="2024-10-23T10:41:00Z">
        <w:r w:rsidRPr="006E54B4">
          <w:rPr>
            <w:rPrChange w:id="190" w:author="Chelsea Helion" w:date="2024-10-23T10:53:00Z">
              <w:rPr>
                <w:rFonts w:ascii="Aptos" w:hAnsi="Aptos"/>
              </w:rPr>
            </w:rPrChange>
          </w:rPr>
          <w:t xml:space="preserve">particles and is in some respects at the core of </w:t>
        </w:r>
      </w:ins>
      <w:ins w:id="191" w:author="Chelsea Helion" w:date="2024-10-23T10:38:00Z">
        <w:r w:rsidRPr="006E54B4">
          <w:rPr>
            <w:rPrChange w:id="192" w:author="Chelsea Helion" w:date="2024-10-23T10:53:00Z">
              <w:rPr>
                <w:rFonts w:ascii="Aptos" w:hAnsi="Aptos"/>
              </w:rPr>
            </w:rPrChange>
          </w:rPr>
          <w:t>psychological scienc</w:t>
        </w:r>
      </w:ins>
      <w:ins w:id="193" w:author="Chelsea Helion" w:date="2024-10-23T10:42:00Z">
        <w:r w:rsidRPr="006E54B4">
          <w:rPr>
            <w:rPrChange w:id="194" w:author="Chelsea Helion" w:date="2024-10-23T10:53:00Z">
              <w:rPr>
                <w:rFonts w:ascii="Aptos" w:hAnsi="Aptos"/>
              </w:rPr>
            </w:rPrChange>
          </w:rPr>
          <w:t xml:space="preserve">e. </w:t>
        </w:r>
      </w:ins>
      <w:ins w:id="195" w:author="Chelsea Helion" w:date="2024-10-23T10:43:00Z">
        <w:r w:rsidRPr="006E54B4">
          <w:rPr>
            <w:rPrChange w:id="196" w:author="Chelsea Helion" w:date="2024-10-23T10:53:00Z">
              <w:rPr>
                <w:rFonts w:ascii="Aptos" w:hAnsi="Aptos"/>
              </w:rPr>
            </w:rPrChange>
          </w:rPr>
          <w:t>Is it possible to</w:t>
        </w:r>
      </w:ins>
      <w:ins w:id="197" w:author="Chelsea Helion" w:date="2024-10-23T10:42:00Z">
        <w:r w:rsidRPr="006E54B4">
          <w:rPr>
            <w:rPrChange w:id="198" w:author="Chelsea Helion" w:date="2024-10-23T10:53:00Z">
              <w:rPr>
                <w:rFonts w:ascii="Aptos" w:hAnsi="Aptos"/>
              </w:rPr>
            </w:rPrChange>
          </w:rPr>
          <w:t xml:space="preserve"> </w:t>
        </w:r>
      </w:ins>
      <w:ins w:id="199" w:author="Chelsea Helion" w:date="2024-10-23T10:43:00Z">
        <w:r w:rsidRPr="006E54B4">
          <w:rPr>
            <w:rPrChange w:id="200" w:author="Chelsea Helion" w:date="2024-10-23T10:53:00Z">
              <w:rPr>
                <w:rFonts w:ascii="Aptos" w:hAnsi="Aptos"/>
              </w:rPr>
            </w:rPrChange>
          </w:rPr>
          <w:t xml:space="preserve">observe and </w:t>
        </w:r>
      </w:ins>
      <w:ins w:id="201" w:author="Chelsea Helion" w:date="2024-10-23T10:42:00Z">
        <w:r w:rsidRPr="006E54B4">
          <w:rPr>
            <w:rPrChange w:id="202" w:author="Chelsea Helion" w:date="2024-10-23T10:53:00Z">
              <w:rPr>
                <w:rFonts w:ascii="Aptos" w:hAnsi="Aptos"/>
              </w:rPr>
            </w:rPrChange>
          </w:rPr>
          <w:t>examine psychological phenomena and subjective experience</w:t>
        </w:r>
      </w:ins>
      <w:ins w:id="203" w:author="Chelsea Helion" w:date="2024-10-23T10:43:00Z">
        <w:r w:rsidRPr="006E54B4">
          <w:rPr>
            <w:rPrChange w:id="204" w:author="Chelsea Helion" w:date="2024-10-23T10:53:00Z">
              <w:rPr>
                <w:rFonts w:ascii="Aptos" w:hAnsi="Aptos"/>
              </w:rPr>
            </w:rPrChange>
          </w:rPr>
          <w:t xml:space="preserve"> without substantively changing what is being observed?</w:t>
        </w:r>
      </w:ins>
      <w:ins w:id="205" w:author="Chelsea Helion" w:date="2024-10-23T10:44:00Z">
        <w:r w:rsidR="006E54B4" w:rsidRPr="006E54B4">
          <w:rPr>
            <w:rPrChange w:id="206" w:author="Chelsea Helion" w:date="2024-10-23T10:53:00Z">
              <w:rPr>
                <w:rFonts w:ascii="Aptos" w:hAnsi="Aptos"/>
              </w:rPr>
            </w:rPrChange>
          </w:rPr>
          <w:t xml:space="preserve"> This presents a particular challenge in more recent years, as psychologists and neuroscientists have pivoted towards the use of more “naturalistic” </w:t>
        </w:r>
      </w:ins>
      <w:ins w:id="207" w:author="Chelsea Helion" w:date="2024-10-23T10:45:00Z">
        <w:r w:rsidR="006E54B4" w:rsidRPr="006E54B4">
          <w:rPr>
            <w:rPrChange w:id="208" w:author="Chelsea Helion" w:date="2024-10-23T10:53:00Z">
              <w:rPr>
                <w:rFonts w:ascii="Aptos" w:hAnsi="Aptos"/>
              </w:rPr>
            </w:rPrChange>
          </w:rPr>
          <w:t>stimuli</w:t>
        </w:r>
      </w:ins>
      <w:ins w:id="209" w:author="Chelsea Helion" w:date="2024-10-23T10:46:00Z">
        <w:r w:rsidR="006E54B4" w:rsidRPr="006E54B4">
          <w:rPr>
            <w:rPrChange w:id="210" w:author="Chelsea Helion" w:date="2024-10-23T10:53:00Z">
              <w:rPr>
                <w:rFonts w:ascii="Aptos" w:hAnsi="Aptos"/>
              </w:rPr>
            </w:rPrChange>
          </w:rPr>
          <w:t xml:space="preserve"> (Chang cites, </w:t>
        </w:r>
      </w:ins>
      <w:ins w:id="211" w:author="Chelsea Helion" w:date="2024-10-23T14:48:00Z">
        <w:r w:rsidR="00E57CEC">
          <w:t xml:space="preserve">Chen cites, </w:t>
        </w:r>
      </w:ins>
      <w:ins w:id="212" w:author="Chelsea Helion" w:date="2024-10-23T10:46:00Z">
        <w:r w:rsidR="006E54B4" w:rsidRPr="006E54B4">
          <w:rPr>
            <w:rPrChange w:id="213" w:author="Chelsea Helion" w:date="2024-10-23T10:53:00Z">
              <w:rPr>
                <w:rFonts w:ascii="Aptos" w:hAnsi="Aptos"/>
              </w:rPr>
            </w:rPrChange>
          </w:rPr>
          <w:t xml:space="preserve">Finn cites, Hasson cites) or </w:t>
        </w:r>
      </w:ins>
      <w:ins w:id="214" w:author="Chelsea Helion" w:date="2024-10-23T14:49:00Z">
        <w:r w:rsidR="00E57CEC">
          <w:t>exper</w:t>
        </w:r>
      </w:ins>
      <w:ins w:id="215" w:author="Chelsea Helion" w:date="2024-10-23T14:50:00Z">
        <w:r w:rsidR="00E57CEC">
          <w:t>imental</w:t>
        </w:r>
      </w:ins>
      <w:ins w:id="216" w:author="Chelsea Helion" w:date="2024-10-23T10:46:00Z">
        <w:r w:rsidR="006E54B4" w:rsidRPr="006E54B4">
          <w:rPr>
            <w:rPrChange w:id="217" w:author="Chelsea Helion" w:date="2024-10-23T10:53:00Z">
              <w:rPr>
                <w:rFonts w:ascii="Aptos" w:hAnsi="Aptos"/>
              </w:rPr>
            </w:rPrChange>
          </w:rPr>
          <w:t xml:space="preserve"> contexts (Joanne cite, you cite, Deepu lab, Caltech haunted hous</w:t>
        </w:r>
      </w:ins>
      <w:ins w:id="218" w:author="Chelsea Helion" w:date="2024-10-23T10:47:00Z">
        <w:r w:rsidR="006E54B4" w:rsidRPr="006E54B4">
          <w:rPr>
            <w:rPrChange w:id="219" w:author="Chelsea Helion" w:date="2024-10-23T10:53:00Z">
              <w:rPr>
                <w:rFonts w:ascii="Aptos" w:hAnsi="Aptos"/>
              </w:rPr>
            </w:rPrChange>
          </w:rPr>
          <w:t>e people, Dean Mobbs VR papers</w:t>
        </w:r>
      </w:ins>
      <w:ins w:id="220" w:author="Chelsea Helion" w:date="2024-10-23T11:03:00Z">
        <w:r w:rsidR="00D54FC2">
          <w:t xml:space="preserve"> – anything else I am missing</w:t>
        </w:r>
      </w:ins>
      <w:ins w:id="221" w:author="Chelsea Helion" w:date="2024-10-23T10:47:00Z">
        <w:r w:rsidR="006E54B4" w:rsidRPr="006E54B4">
          <w:rPr>
            <w:rPrChange w:id="222" w:author="Chelsea Helion" w:date="2024-10-23T10:53:00Z">
              <w:rPr>
                <w:rFonts w:ascii="Aptos" w:hAnsi="Aptos"/>
              </w:rPr>
            </w:rPrChange>
          </w:rPr>
          <w:t xml:space="preserve">). While these situations may </w:t>
        </w:r>
      </w:ins>
      <w:ins w:id="223" w:author="Chelsea Helion" w:date="2024-10-23T10:55:00Z">
        <w:r w:rsidR="00D54FC2">
          <w:t xml:space="preserve">in some respects </w:t>
        </w:r>
      </w:ins>
      <w:ins w:id="224" w:author="Chelsea Helion" w:date="2024-10-23T10:47:00Z">
        <w:r w:rsidR="006E54B4" w:rsidRPr="006E54B4">
          <w:rPr>
            <w:rPrChange w:id="225" w:author="Chelsea Helion" w:date="2024-10-23T10:53:00Z">
              <w:rPr>
                <w:rFonts w:ascii="Aptos" w:hAnsi="Aptos"/>
              </w:rPr>
            </w:rPrChange>
          </w:rPr>
          <w:t xml:space="preserve">more adequately approximate the “real world” relative to more traditional experimental designs, they also introduce a new challenge when it comes to probing and assessing </w:t>
        </w:r>
      </w:ins>
      <w:ins w:id="226" w:author="Chelsea Helion" w:date="2024-10-23T10:48:00Z">
        <w:r w:rsidR="006E54B4" w:rsidRPr="006E54B4">
          <w:rPr>
            <w:rPrChange w:id="227" w:author="Chelsea Helion" w:date="2024-10-23T10:53:00Z">
              <w:rPr>
                <w:rFonts w:ascii="Aptos" w:hAnsi="Aptos"/>
              </w:rPr>
            </w:rPrChange>
          </w:rPr>
          <w:t>subjective psychological experience.</w:t>
        </w:r>
      </w:ins>
    </w:p>
    <w:p w14:paraId="56F4A5C2" w14:textId="0B2E0A08" w:rsidR="007140B3" w:rsidRPr="006E54B4" w:rsidRDefault="006E54B4" w:rsidP="00E57CEC">
      <w:pPr>
        <w:spacing w:line="240" w:lineRule="auto"/>
        <w:ind w:firstLine="540"/>
        <w:jc w:val="both"/>
        <w:rPr>
          <w:rPrChange w:id="228" w:author="Chelsea Helion" w:date="2024-10-23T10:53:00Z">
            <w:rPr>
              <w:rFonts w:ascii="Aptos" w:hAnsi="Aptos"/>
            </w:rPr>
          </w:rPrChange>
        </w:rPr>
      </w:pPr>
      <w:ins w:id="229" w:author="Chelsea Helion" w:date="2024-10-23T10:50:00Z">
        <w:r w:rsidRPr="006E54B4">
          <w:rPr>
            <w:rPrChange w:id="230" w:author="Chelsea Helion" w:date="2024-10-23T10:53:00Z">
              <w:rPr>
                <w:rFonts w:ascii="Aptos" w:hAnsi="Aptos"/>
              </w:rPr>
            </w:rPrChange>
          </w:rPr>
          <w:t xml:space="preserve">The persistent tension between </w:t>
        </w:r>
      </w:ins>
      <w:ins w:id="231" w:author="Chelsea Helion" w:date="2024-10-23T10:51:00Z">
        <w:r w:rsidRPr="006E54B4">
          <w:rPr>
            <w:rPrChange w:id="232" w:author="Chelsea Helion" w:date="2024-10-23T10:53:00Z">
              <w:rPr>
                <w:rFonts w:ascii="Aptos" w:hAnsi="Aptos"/>
              </w:rPr>
            </w:rPrChange>
          </w:rPr>
          <w:t>experimental control</w:t>
        </w:r>
      </w:ins>
      <w:ins w:id="233" w:author="Chelsea Helion" w:date="2024-10-23T10:52:00Z">
        <w:r w:rsidRPr="006E54B4">
          <w:rPr>
            <w:rPrChange w:id="234" w:author="Chelsea Helion" w:date="2024-10-23T10:53:00Z">
              <w:rPr>
                <w:rFonts w:ascii="Aptos" w:hAnsi="Aptos"/>
              </w:rPr>
            </w:rPrChange>
          </w:rPr>
          <w:t xml:space="preserve">, </w:t>
        </w:r>
      </w:ins>
      <w:ins w:id="235" w:author="Chelsea Helion" w:date="2024-10-23T10:51:00Z">
        <w:r w:rsidRPr="006E54B4">
          <w:rPr>
            <w:rPrChange w:id="236" w:author="Chelsea Helion" w:date="2024-10-23T10:53:00Z">
              <w:rPr>
                <w:rFonts w:ascii="Aptos" w:hAnsi="Aptos"/>
              </w:rPr>
            </w:rPrChange>
          </w:rPr>
          <w:t>ecological validity</w:t>
        </w:r>
      </w:ins>
      <w:ins w:id="237" w:author="Chelsea Helion" w:date="2024-10-23T10:52:00Z">
        <w:r w:rsidRPr="006E54B4">
          <w:rPr>
            <w:rPrChange w:id="238" w:author="Chelsea Helion" w:date="2024-10-23T10:53:00Z">
              <w:rPr>
                <w:rFonts w:ascii="Aptos" w:hAnsi="Aptos"/>
              </w:rPr>
            </w:rPrChange>
          </w:rPr>
          <w:t>, and optim</w:t>
        </w:r>
      </w:ins>
      <w:ins w:id="239" w:author="Chelsea Helion" w:date="2024-10-23T10:55:00Z">
        <w:r w:rsidR="00D54FC2">
          <w:t>izing</w:t>
        </w:r>
      </w:ins>
      <w:ins w:id="240" w:author="Chelsea Helion" w:date="2024-10-23T10:52:00Z">
        <w:r w:rsidRPr="006E54B4">
          <w:rPr>
            <w:rPrChange w:id="241" w:author="Chelsea Helion" w:date="2024-10-23T10:53:00Z">
              <w:rPr>
                <w:rFonts w:ascii="Aptos" w:hAnsi="Aptos"/>
              </w:rPr>
            </w:rPrChange>
          </w:rPr>
          <w:t xml:space="preserve"> measurement</w:t>
        </w:r>
      </w:ins>
      <w:ins w:id="242" w:author="Chelsea Helion" w:date="2024-10-23T10:51:00Z">
        <w:r w:rsidRPr="006E54B4">
          <w:rPr>
            <w:rPrChange w:id="243" w:author="Chelsea Helion" w:date="2024-10-23T10:53:00Z">
              <w:rPr>
                <w:rFonts w:ascii="Aptos" w:hAnsi="Aptos"/>
              </w:rPr>
            </w:rPrChange>
          </w:rPr>
          <w:t xml:space="preserve"> is not new in </w:t>
        </w:r>
      </w:ins>
      <w:ins w:id="244" w:author="Chelsea Helion" w:date="2024-10-23T10:52:00Z">
        <w:r w:rsidRPr="006E54B4">
          <w:rPr>
            <w:rPrChange w:id="245" w:author="Chelsea Helion" w:date="2024-10-23T10:53:00Z">
              <w:rPr>
                <w:rFonts w:ascii="Aptos" w:hAnsi="Aptos"/>
              </w:rPr>
            </w:rPrChange>
          </w:rPr>
          <w:t>psychology (Levenson et al., 1983).</w:t>
        </w:r>
      </w:ins>
      <w:del w:id="246" w:author="Chelsea Helion" w:date="2024-10-23T10:53:00Z">
        <w:r w:rsidR="00000000" w:rsidRPr="006E54B4" w:rsidDel="006E54B4">
          <w:rPr>
            <w:rPrChange w:id="247" w:author="Chelsea Helion" w:date="2024-10-23T10:53:00Z">
              <w:rPr>
                <w:rFonts w:ascii="Aptos" w:hAnsi="Aptos"/>
              </w:rPr>
            </w:rPrChange>
          </w:rPr>
          <w:delText xml:space="preserve">When introducing the use of continuous self-report to quantify subjective experiences, Levenson and colleagues </w:delText>
        </w:r>
        <w:r w:rsidR="00004753" w:rsidRPr="006E54B4" w:rsidDel="006E54B4">
          <w:rPr>
            <w:rPrChange w:id="248" w:author="Chelsea Helion" w:date="2024-10-23T10:53:00Z">
              <w:rPr>
                <w:rFonts w:ascii="Aptos" w:hAnsi="Aptos"/>
              </w:rPr>
            </w:rPrChange>
          </w:rPr>
          <w:fldChar w:fldCharType="begin"/>
        </w:r>
        <w:r w:rsidR="004F2335" w:rsidRPr="006E54B4" w:rsidDel="006E54B4">
          <w:rPr>
            <w:rPrChange w:id="249" w:author="Chelsea Helion" w:date="2024-10-23T10:53:00Z">
              <w:rPr>
                <w:rFonts w:ascii="Aptos" w:hAnsi="Aptos"/>
              </w:rPr>
            </w:rPrChange>
          </w:rPr>
          <w:delInstrText xml:space="preserve"> ADDIN ZOTERO_ITEM CSL_CITATION {"citationID":"9BIkvIv8","properties":{"formattedCitation":"(Robert W. Levenson et al., 1983)","plainCitation":"(Robert W. Levenson et al., 1983)","dontUpdate":true,"noteIndex":0},"citationItems":[{"id":16238,"uris":["http://zotero.org/users/6239255/items/RNBFAIIW"],"itemData":{"id":16238,"type":"article-journal","abstract":"Thirty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004753" w:rsidRPr="006E54B4" w:rsidDel="006E54B4">
          <w:rPr>
            <w:rPrChange w:id="250" w:author="Chelsea Helion" w:date="2024-10-23T10:53:00Z">
              <w:rPr>
                <w:rFonts w:ascii="Aptos" w:hAnsi="Aptos"/>
              </w:rPr>
            </w:rPrChange>
          </w:rPr>
          <w:fldChar w:fldCharType="separate"/>
        </w:r>
        <w:r w:rsidR="00004753" w:rsidRPr="006E54B4" w:rsidDel="006E54B4">
          <w:rPr>
            <w:rPrChange w:id="251" w:author="Chelsea Helion" w:date="2024-10-23T10:53:00Z">
              <w:rPr>
                <w:rFonts w:ascii="Aptos" w:hAnsi="Aptos"/>
              </w:rPr>
            </w:rPrChange>
          </w:rPr>
          <w:delText>(1983)</w:delText>
        </w:r>
        <w:r w:rsidR="00004753" w:rsidRPr="006E54B4" w:rsidDel="006E54B4">
          <w:rPr>
            <w:rPrChange w:id="252" w:author="Chelsea Helion" w:date="2024-10-23T10:53:00Z">
              <w:rPr>
                <w:rFonts w:ascii="Aptos" w:hAnsi="Aptos"/>
              </w:rPr>
            </w:rPrChange>
          </w:rPr>
          <w:fldChar w:fldCharType="end"/>
        </w:r>
        <w:r w:rsidR="00000000" w:rsidRPr="006E54B4" w:rsidDel="006E54B4">
          <w:rPr>
            <w:rPrChange w:id="253" w:author="Chelsea Helion" w:date="2024-10-23T10:53:00Z">
              <w:rPr>
                <w:rFonts w:ascii="Aptos" w:hAnsi="Aptos"/>
              </w:rPr>
            </w:rPrChange>
          </w:rPr>
          <w:delText xml:space="preserve"> underscored a persistent tension between experimental control and ecological validity: "</w:delText>
        </w:r>
        <w:r w:rsidR="00000000" w:rsidRPr="006E54B4" w:rsidDel="006E54B4">
          <w:rPr>
            <w:i/>
            <w:rPrChange w:id="254" w:author="Chelsea Helion" w:date="2024-10-23T10:53:00Z">
              <w:rPr>
                <w:rFonts w:ascii="Aptos" w:hAnsi="Aptos"/>
                <w:i/>
              </w:rPr>
            </w:rPrChange>
          </w:rPr>
          <w:delText>Unfortunately, the demands associated with laboratory experimentation extract significant compromises that may escalate until the experimental context bears little relation to the natural [phenomena being studied]</w:delText>
        </w:r>
        <w:r w:rsidR="00000000" w:rsidRPr="006E54B4" w:rsidDel="006E54B4">
          <w:rPr>
            <w:rPrChange w:id="255" w:author="Chelsea Helion" w:date="2024-10-23T10:53:00Z">
              <w:rPr>
                <w:rFonts w:ascii="Aptos" w:hAnsi="Aptos"/>
              </w:rPr>
            </w:rPrChange>
          </w:rPr>
          <w:delText>. (pg</w:delText>
        </w:r>
        <w:r w:rsidR="009F2A6F" w:rsidRPr="006E54B4" w:rsidDel="006E54B4">
          <w:rPr>
            <w:rPrChange w:id="256" w:author="Chelsea Helion" w:date="2024-10-23T10:53:00Z">
              <w:rPr>
                <w:rFonts w:ascii="Aptos" w:hAnsi="Aptos"/>
              </w:rPr>
            </w:rPrChange>
          </w:rPr>
          <w:delText>.</w:delText>
        </w:r>
        <w:r w:rsidR="00000000" w:rsidRPr="006E54B4" w:rsidDel="006E54B4">
          <w:rPr>
            <w:rPrChange w:id="257" w:author="Chelsea Helion" w:date="2024-10-23T10:53:00Z">
              <w:rPr>
                <w:rFonts w:ascii="Aptos" w:hAnsi="Aptos"/>
              </w:rPr>
            </w:rPrChange>
          </w:rPr>
          <w:delText xml:space="preserve"> 587)"</w:delText>
        </w:r>
      </w:del>
      <w:r w:rsidR="00000000" w:rsidRPr="006E54B4">
        <w:rPr>
          <w:rPrChange w:id="258" w:author="Chelsea Helion" w:date="2024-10-23T10:53:00Z">
            <w:rPr>
              <w:rFonts w:ascii="Aptos" w:hAnsi="Aptos"/>
            </w:rPr>
          </w:rPrChange>
        </w:rPr>
        <w:t xml:space="preserve"> </w:t>
      </w:r>
      <w:del w:id="259" w:author="Chelsea Helion" w:date="2024-10-23T10:55:00Z">
        <w:r w:rsidR="00000000" w:rsidRPr="006E54B4" w:rsidDel="00D54FC2">
          <w:rPr>
            <w:rPrChange w:id="260" w:author="Chelsea Helion" w:date="2024-10-23T10:53:00Z">
              <w:rPr>
                <w:rFonts w:ascii="Aptos" w:hAnsi="Aptos"/>
              </w:rPr>
            </w:rPrChange>
          </w:rPr>
          <w:delText xml:space="preserve">This </w:delText>
        </w:r>
      </w:del>
      <w:del w:id="261" w:author="Chelsea Helion" w:date="2024-10-18T15:05:00Z">
        <w:r w:rsidR="00000000" w:rsidRPr="006E54B4" w:rsidDel="00351FB4">
          <w:rPr>
            <w:rPrChange w:id="262" w:author="Chelsea Helion" w:date="2024-10-23T10:53:00Z">
              <w:rPr>
                <w:rFonts w:ascii="Aptos" w:hAnsi="Aptos"/>
              </w:rPr>
            </w:rPrChange>
          </w:rPr>
          <w:delText xml:space="preserve">same </w:delText>
        </w:r>
      </w:del>
      <w:del w:id="263" w:author="Chelsea Helion" w:date="2024-10-23T10:55:00Z">
        <w:r w:rsidR="00000000" w:rsidRPr="006E54B4" w:rsidDel="00D54FC2">
          <w:rPr>
            <w:rPrChange w:id="264" w:author="Chelsea Helion" w:date="2024-10-23T10:53:00Z">
              <w:rPr>
                <w:rFonts w:ascii="Aptos" w:hAnsi="Aptos"/>
              </w:rPr>
            </w:rPrChange>
          </w:rPr>
          <w:delText>concern</w:delText>
        </w:r>
      </w:del>
      <w:ins w:id="265" w:author="Chelsea Helion" w:date="2024-10-23T10:55:00Z">
        <w:r w:rsidR="00D54FC2">
          <w:t>Concern over the first two</w:t>
        </w:r>
      </w:ins>
      <w:r w:rsidR="00000000" w:rsidRPr="006E54B4">
        <w:rPr>
          <w:rPrChange w:id="266" w:author="Chelsea Helion" w:date="2024-10-23T10:53:00Z">
            <w:rPr>
              <w:rFonts w:ascii="Aptos" w:hAnsi="Aptos"/>
            </w:rPr>
          </w:rPrChange>
        </w:rPr>
        <w:t xml:space="preserve"> has motivated many </w:t>
      </w:r>
      <w:del w:id="267" w:author="Chelsea Helion" w:date="2024-10-23T14:48:00Z">
        <w:r w:rsidR="00000000" w:rsidRPr="006E54B4" w:rsidDel="00E57CEC">
          <w:rPr>
            <w:rPrChange w:id="268" w:author="Chelsea Helion" w:date="2024-10-23T10:53:00Z">
              <w:rPr>
                <w:rFonts w:ascii="Aptos" w:hAnsi="Aptos"/>
              </w:rPr>
            </w:rPrChange>
          </w:rPr>
          <w:delText xml:space="preserve">social and affective neuroscience </w:delText>
        </w:r>
      </w:del>
      <w:r w:rsidR="00000000" w:rsidRPr="006E54B4">
        <w:rPr>
          <w:rPrChange w:id="269" w:author="Chelsea Helion" w:date="2024-10-23T10:53:00Z">
            <w:rPr>
              <w:rFonts w:ascii="Aptos" w:hAnsi="Aptos"/>
            </w:rPr>
          </w:rPrChange>
        </w:rPr>
        <w:t>researchers interested in higher-order cognitive phenomena to use dynamic, feature-rich audio/video stimuli in their research</w:t>
      </w:r>
      <w:r w:rsidR="00862995" w:rsidRPr="006E54B4">
        <w:rPr>
          <w:rPrChange w:id="270" w:author="Chelsea Helion" w:date="2024-10-23T10:53:00Z">
            <w:rPr>
              <w:rFonts w:ascii="Aptos" w:hAnsi="Aptos"/>
            </w:rPr>
          </w:rPrChange>
        </w:rPr>
        <w:t>, such as films or television episodes</w:t>
      </w:r>
      <w:r w:rsidR="00000000" w:rsidRPr="006E54B4">
        <w:rPr>
          <w:rPrChange w:id="271" w:author="Chelsea Helion" w:date="2024-10-23T10:53:00Z">
            <w:rPr>
              <w:rFonts w:ascii="Aptos" w:hAnsi="Aptos"/>
            </w:rPr>
          </w:rPrChange>
        </w:rPr>
        <w:t xml:space="preserve"> (</w:t>
      </w:r>
      <w:commentRangeStart w:id="272"/>
      <w:r w:rsidR="00000000" w:rsidRPr="006E54B4">
        <w:rPr>
          <w:rPrChange w:id="273" w:author="Chelsea Helion" w:date="2024-10-23T10:53:00Z">
            <w:rPr>
              <w:rFonts w:ascii="Aptos" w:hAnsi="Aptos"/>
            </w:rPr>
          </w:rPrChange>
        </w:rPr>
        <w:t xml:space="preserve">e.g., </w:t>
      </w:r>
      <w:commentRangeEnd w:id="272"/>
      <w:r w:rsidR="004A7F81" w:rsidRPr="006E54B4">
        <w:rPr>
          <w:rStyle w:val="CommentReference"/>
        </w:rPr>
        <w:commentReference w:id="272"/>
      </w:r>
      <w:hyperlink r:id="rId12">
        <w:r w:rsidR="00004753" w:rsidRPr="006E54B4">
          <w:fldChar w:fldCharType="begin"/>
        </w:r>
        <w:r w:rsidR="004F2335" w:rsidRPr="006E54B4">
          <w:instrText xml:space="preserve"> ADDIN ZOTERO_ITEM CSL_CITATION {"citationID":"ohdQglCO","properties":{"formattedCitation":"(J. Chen et al., 2017; Hasson et al., 2004, 2008)","plainCitation":"(J. Chen et al., 2017; Hasson et al., 2004, 2008)","dontUpdate":true,"noteIndex":0},"citationItems":[{"id":1563,"uris":["http://zotero.org/users/6239255/items/5M5D4KQB"],"itemData":{"id":1563,"type":"article-journal","container-title":"Nature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rsidRPr="006E54B4">
          <w:fldChar w:fldCharType="separate"/>
        </w:r>
        <w:r w:rsidR="00BE2F62" w:rsidRPr="006E54B4">
          <w:t>J. Chen et al., 2017</w:t>
        </w:r>
        <w:r w:rsidR="00BE2F62" w:rsidRPr="006E54B4">
          <w:t>;</w:t>
        </w:r>
        <w:r w:rsidR="00BE2F62" w:rsidRPr="006E54B4">
          <w:t xml:space="preserve"> Hasson et al., </w:t>
        </w:r>
        <w:r w:rsidR="00BE2F62" w:rsidRPr="006E54B4">
          <w:t>2</w:t>
        </w:r>
        <w:r w:rsidR="00BE2F62" w:rsidRPr="006E54B4">
          <w:t>004, 2008)</w:t>
        </w:r>
        <w:r w:rsidR="00004753" w:rsidRPr="006E54B4">
          <w:fldChar w:fldCharType="end"/>
        </w:r>
      </w:hyperlink>
      <w:r w:rsidR="00000000" w:rsidRPr="006E54B4">
        <w:rPr>
          <w:rPrChange w:id="274" w:author="Chelsea Helion" w:date="2024-10-23T10:53:00Z">
            <w:rPr>
              <w:rFonts w:ascii="Aptos" w:hAnsi="Aptos"/>
            </w:rPr>
          </w:rPrChange>
        </w:rPr>
        <w:t xml:space="preserve">. </w:t>
      </w:r>
      <w:ins w:id="275" w:author="Chelsea Helion" w:date="2024-10-23T14:50:00Z">
        <w:r w:rsidR="00E57CEC">
          <w:t>Th</w:t>
        </w:r>
      </w:ins>
      <w:ins w:id="276" w:author="Chelsea Helion" w:date="2024-10-23T15:01:00Z">
        <w:r w:rsidR="00444F55">
          <w:t>ese</w:t>
        </w:r>
      </w:ins>
      <w:ins w:id="277" w:author="Chelsea Helion" w:date="2024-10-23T14:50:00Z">
        <w:r w:rsidR="00E57CEC">
          <w:t xml:space="preserve"> stimuli better mirror the social world </w:t>
        </w:r>
      </w:ins>
      <w:del w:id="278" w:author="Chelsea Helion" w:date="2024-10-23T14:50:00Z">
        <w:r w:rsidR="00862995" w:rsidRPr="006E54B4" w:rsidDel="00E57CEC">
          <w:rPr>
            <w:rPrChange w:id="279" w:author="Chelsea Helion" w:date="2024-10-23T10:53:00Z">
              <w:rPr>
                <w:rFonts w:ascii="Aptos" w:hAnsi="Aptos"/>
              </w:rPr>
            </w:rPrChange>
          </w:rPr>
          <w:delText>Relative to highly controlled studies, t</w:delText>
        </w:r>
        <w:r w:rsidR="00000000" w:rsidRPr="006E54B4" w:rsidDel="00E57CEC">
          <w:rPr>
            <w:rPrChange w:id="280" w:author="Chelsea Helion" w:date="2024-10-23T10:53:00Z">
              <w:rPr>
                <w:rFonts w:ascii="Aptos" w:hAnsi="Aptos"/>
              </w:rPr>
            </w:rPrChange>
          </w:rPr>
          <w:delText xml:space="preserve">hese dynamic, feature-rich stimuli can more accurately reflect characteristics of real-world contexts </w:delText>
        </w:r>
        <w:r w:rsidR="009440B1" w:rsidRPr="006E54B4" w:rsidDel="00E57CEC">
          <w:rPr>
            <w:rPrChange w:id="281" w:author="Chelsea Helion" w:date="2024-10-23T10:53:00Z">
              <w:rPr>
                <w:rFonts w:ascii="Aptos" w:hAnsi="Aptos"/>
              </w:rPr>
            </w:rPrChange>
          </w:rPr>
          <w:fldChar w:fldCharType="begin"/>
        </w:r>
        <w:r w:rsidR="004F2335" w:rsidRPr="006E54B4" w:rsidDel="00E57CEC">
          <w:rPr>
            <w:rPrChange w:id="282" w:author="Chelsea Helion" w:date="2024-10-23T10:53:00Z">
              <w:rPr>
                <w:rFonts w:ascii="Aptos" w:hAnsi="Aptos"/>
              </w:rPr>
            </w:rPrChange>
          </w:rPr>
          <w:del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2019)","dontUpdate":true,"noteIndex":0},"citationItems":[{"id":16274,"uris":["http://zotero.org/users/6239255/items/JWM82S52"],"itemData":{"id":16274,"type":"article-journal","abstract":"Naturalistic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16273,"uris":["http://zotero.org/users/6239255/items/JWMFWFG4","http://zotero.org/users/6239255/items/XUIUP9ZU"],"itemData":{"id":16273,"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delInstrText>
        </w:r>
        <w:r w:rsidR="009440B1" w:rsidRPr="006E54B4" w:rsidDel="00E57CEC">
          <w:rPr>
            <w:rPrChange w:id="283" w:author="Chelsea Helion" w:date="2024-10-23T10:53:00Z">
              <w:rPr>
                <w:rFonts w:ascii="Aptos" w:hAnsi="Aptos"/>
              </w:rPr>
            </w:rPrChange>
          </w:rPr>
          <w:fldChar w:fldCharType="separate"/>
        </w:r>
        <w:r w:rsidR="009440B1" w:rsidRPr="006E54B4" w:rsidDel="00E57CEC">
          <w:rPr>
            <w:rPrChange w:id="284" w:author="Chelsea Helion" w:date="2024-10-23T10:53:00Z">
              <w:rPr>
                <w:rFonts w:ascii="Aptos" w:hAnsi="Aptos"/>
              </w:rPr>
            </w:rPrChange>
          </w:rPr>
          <w:delText>(DuPre et al., 2020; Hamilton &amp; Huth, 2020; Sonkusare et al., 2019)</w:delText>
        </w:r>
        <w:r w:rsidR="009440B1" w:rsidRPr="006E54B4" w:rsidDel="00E57CEC">
          <w:rPr>
            <w:rPrChange w:id="285" w:author="Chelsea Helion" w:date="2024-10-23T10:53:00Z">
              <w:rPr>
                <w:rFonts w:ascii="Aptos" w:hAnsi="Aptos"/>
              </w:rPr>
            </w:rPrChange>
          </w:rPr>
          <w:fldChar w:fldCharType="end"/>
        </w:r>
        <w:r w:rsidR="00862995" w:rsidRPr="006E54B4" w:rsidDel="00E57CEC">
          <w:rPr>
            <w:rPrChange w:id="286" w:author="Chelsea Helion" w:date="2024-10-23T10:53:00Z">
              <w:rPr>
                <w:rFonts w:ascii="Aptos" w:hAnsi="Aptos"/>
              </w:rPr>
            </w:rPrChange>
          </w:rPr>
          <w:delText xml:space="preserve"> </w:delText>
        </w:r>
      </w:del>
      <w:r w:rsidR="00000000" w:rsidRPr="006E54B4">
        <w:rPr>
          <w:rPrChange w:id="287" w:author="Chelsea Helion" w:date="2024-10-23T10:53:00Z">
            <w:rPr>
              <w:rFonts w:ascii="Aptos" w:hAnsi="Aptos"/>
            </w:rPr>
          </w:rPrChange>
        </w:rPr>
        <w:t xml:space="preserve">in </w:t>
      </w:r>
      <w:r w:rsidR="00862995" w:rsidRPr="006E54B4">
        <w:rPr>
          <w:rPrChange w:id="288" w:author="Chelsea Helion" w:date="2024-10-23T10:53:00Z">
            <w:rPr>
              <w:rFonts w:ascii="Aptos" w:hAnsi="Aptos"/>
            </w:rPr>
          </w:rPrChange>
        </w:rPr>
        <w:t xml:space="preserve">terms of </w:t>
      </w:r>
      <w:ins w:id="289" w:author="Chelsea Helion" w:date="2024-10-18T15:07:00Z">
        <w:r w:rsidR="00351FB4" w:rsidRPr="006E54B4">
          <w:rPr>
            <w:rPrChange w:id="290" w:author="Chelsea Helion" w:date="2024-10-23T10:53:00Z">
              <w:rPr>
                <w:rFonts w:ascii="Aptos" w:hAnsi="Aptos"/>
              </w:rPr>
            </w:rPrChange>
          </w:rPr>
          <w:t xml:space="preserve">both </w:t>
        </w:r>
      </w:ins>
      <w:r w:rsidR="00000000" w:rsidRPr="006E54B4">
        <w:rPr>
          <w:rPrChange w:id="291" w:author="Chelsea Helion" w:date="2024-10-23T10:53:00Z">
            <w:rPr>
              <w:rFonts w:ascii="Aptos" w:hAnsi="Aptos"/>
            </w:rPr>
          </w:rPrChange>
        </w:rPr>
        <w:t>complexity (e.g., contain</w:t>
      </w:r>
      <w:r w:rsidR="009F2A6F" w:rsidRPr="006E54B4">
        <w:rPr>
          <w:rPrChange w:id="292" w:author="Chelsea Helion" w:date="2024-10-23T10:53:00Z">
            <w:rPr>
              <w:rFonts w:ascii="Aptos" w:hAnsi="Aptos"/>
            </w:rPr>
          </w:rPrChange>
        </w:rPr>
        <w:t>ing</w:t>
      </w:r>
      <w:r w:rsidR="00000000" w:rsidRPr="006E54B4">
        <w:rPr>
          <w:rPrChange w:id="293" w:author="Chelsea Helion" w:date="2024-10-23T10:53:00Z">
            <w:rPr>
              <w:rFonts w:ascii="Aptos" w:hAnsi="Aptos"/>
            </w:rPr>
          </w:rPrChange>
        </w:rPr>
        <w:t xml:space="preserve"> temporally-sensitive narrative structures, nuanced social interactions and emotional information) and cognitive demand (e.g., resolving ambiguities in narrative events, </w:t>
      </w:r>
      <w:r w:rsidR="00862995" w:rsidRPr="006E54B4">
        <w:rPr>
          <w:rPrChange w:id="294" w:author="Chelsea Helion" w:date="2024-10-23T10:53:00Z">
            <w:rPr>
              <w:rFonts w:ascii="Aptos" w:hAnsi="Aptos"/>
            </w:rPr>
          </w:rPrChange>
        </w:rPr>
        <w:t xml:space="preserve">learning context, </w:t>
      </w:r>
      <w:r w:rsidR="00000000" w:rsidRPr="006E54B4">
        <w:rPr>
          <w:rPrChange w:id="295" w:author="Chelsea Helion" w:date="2024-10-23T10:53:00Z">
            <w:rPr>
              <w:rFonts w:ascii="Aptos" w:hAnsi="Aptos"/>
            </w:rPr>
          </w:rPrChange>
        </w:rPr>
        <w:t>interpreting dynamic personal relationships and motivations) (</w:t>
      </w:r>
      <w:r w:rsidR="009440B1" w:rsidRPr="006E54B4">
        <w:rPr>
          <w:rPrChange w:id="296" w:author="Chelsea Helion" w:date="2024-10-23T10:53:00Z">
            <w:rPr>
              <w:rFonts w:ascii="Aptos" w:hAnsi="Aptos"/>
            </w:rPr>
          </w:rPrChange>
        </w:rPr>
        <w:fldChar w:fldCharType="begin"/>
      </w:r>
      <w:r w:rsidR="004F2335" w:rsidRPr="006E54B4">
        <w:rPr>
          <w:rPrChange w:id="297" w:author="Chelsea Helion" w:date="2024-10-23T10:53:00Z">
            <w:rPr>
              <w:rFonts w:ascii="Aptos" w:hAnsi="Aptos"/>
            </w:rPr>
          </w:rPrChange>
        </w:rPr>
        <w:instrText xml:space="preserve"> ADDIN ZOTERO_ITEM CSL_CITATION {"citationID":"MTXlASNM","properties":{"formattedCitation":"(Samuel A. Nastase et al., 2020)","plainCitation":"(Samuel A. Nastase et al., 2020)","dontUpdate":true,"noteIndex":0},"citationItems":[{"id":16216,"uris":["http://zotero.org/users/6239255/items/I6GAVZUZ"],"itemData":{"id":16216,"type":"article-journal","abstract":"Abstract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6E54B4">
        <w:rPr>
          <w:rPrChange w:id="298" w:author="Chelsea Helion" w:date="2024-10-23T10:53:00Z">
            <w:rPr>
              <w:rFonts w:ascii="Aptos" w:hAnsi="Aptos"/>
            </w:rPr>
          </w:rPrChange>
        </w:rPr>
        <w:fldChar w:fldCharType="separate"/>
      </w:r>
      <w:r w:rsidR="009440B1" w:rsidRPr="006E54B4">
        <w:rPr>
          <w:rPrChange w:id="299" w:author="Chelsea Helion" w:date="2024-10-23T10:53:00Z">
            <w:rPr>
              <w:rFonts w:ascii="Aptos" w:hAnsi="Aptos"/>
            </w:rPr>
          </w:rPrChange>
        </w:rPr>
        <w:t>Nastase et al., 2020)</w:t>
      </w:r>
      <w:r w:rsidR="009440B1" w:rsidRPr="006E54B4">
        <w:rPr>
          <w:rPrChange w:id="300" w:author="Chelsea Helion" w:date="2024-10-23T10:53:00Z">
            <w:rPr>
              <w:rFonts w:ascii="Aptos" w:hAnsi="Aptos"/>
            </w:rPr>
          </w:rPrChange>
        </w:rPr>
        <w:fldChar w:fldCharType="end"/>
      </w:r>
      <w:r w:rsidR="00000000" w:rsidRPr="006E54B4">
        <w:rPr>
          <w:rPrChange w:id="301" w:author="Chelsea Helion" w:date="2024-10-23T10:53:00Z">
            <w:rPr>
              <w:rFonts w:ascii="Aptos" w:hAnsi="Aptos"/>
            </w:rPr>
          </w:rPrChange>
        </w:rPr>
        <w:t xml:space="preserve">. </w:t>
      </w:r>
      <w:r w:rsidR="006B1C79" w:rsidRPr="006E54B4">
        <w:rPr>
          <w:rPrChange w:id="302" w:author="Chelsea Helion" w:date="2024-10-23T10:53:00Z">
            <w:rPr>
              <w:rFonts w:ascii="Aptos" w:hAnsi="Aptos"/>
            </w:rPr>
          </w:rPrChange>
        </w:rPr>
        <w:t>For instance, a suspenseful drama film may motivate viewers to assess qualities of the various character</w:t>
      </w:r>
      <w:ins w:id="303" w:author="Chelsea Helion" w:date="2024-10-18T15:08:00Z">
        <w:r w:rsidR="00351FB4" w:rsidRPr="006E54B4">
          <w:rPr>
            <w:rPrChange w:id="304" w:author="Chelsea Helion" w:date="2024-10-23T10:53:00Z">
              <w:rPr>
                <w:rFonts w:ascii="Aptos" w:hAnsi="Aptos"/>
              </w:rPr>
            </w:rPrChange>
          </w:rPr>
          <w:t>s</w:t>
        </w:r>
      </w:ins>
      <w:r w:rsidR="006B1C79" w:rsidRPr="006E54B4">
        <w:rPr>
          <w:rPrChange w:id="305" w:author="Chelsea Helion" w:date="2024-10-23T10:53:00Z">
            <w:rPr>
              <w:rFonts w:ascii="Aptos" w:hAnsi="Aptos"/>
            </w:rPr>
          </w:rPrChange>
        </w:rPr>
        <w:t xml:space="preserve"> and their relationships</w:t>
      </w:r>
      <w:ins w:id="306" w:author="Chelsea Helion" w:date="2024-10-18T15:08:00Z">
        <w:r w:rsidR="00351FB4" w:rsidRPr="006E54B4">
          <w:rPr>
            <w:rPrChange w:id="307" w:author="Chelsea Helion" w:date="2024-10-23T10:53:00Z">
              <w:rPr>
                <w:rFonts w:ascii="Aptos" w:hAnsi="Aptos"/>
              </w:rPr>
            </w:rPrChange>
          </w:rPr>
          <w:t xml:space="preserve"> and</w:t>
        </w:r>
      </w:ins>
      <w:del w:id="308" w:author="Chelsea Helion" w:date="2024-10-18T15:08:00Z">
        <w:r w:rsidR="006B1C79" w:rsidRPr="006E54B4" w:rsidDel="00351FB4">
          <w:rPr>
            <w:rPrChange w:id="309" w:author="Chelsea Helion" w:date="2024-10-23T10:53:00Z">
              <w:rPr>
                <w:rFonts w:ascii="Aptos" w:hAnsi="Aptos"/>
              </w:rPr>
            </w:rPrChange>
          </w:rPr>
          <w:delText>,</w:delText>
        </w:r>
      </w:del>
      <w:r w:rsidR="006B1C79" w:rsidRPr="006E54B4">
        <w:rPr>
          <w:rPrChange w:id="310" w:author="Chelsea Helion" w:date="2024-10-23T10:53:00Z">
            <w:rPr>
              <w:rFonts w:ascii="Aptos" w:hAnsi="Aptos"/>
            </w:rPr>
          </w:rPrChange>
        </w:rPr>
        <w:t xml:space="preserve"> to evaluate ambiguous social cues and shifting motivations</w:t>
      </w:r>
      <w:ins w:id="311" w:author="Chelsea Helion" w:date="2024-10-18T15:08:00Z">
        <w:r w:rsidR="00351FB4" w:rsidRPr="006E54B4">
          <w:rPr>
            <w:rPrChange w:id="312" w:author="Chelsea Helion" w:date="2024-10-23T10:53:00Z">
              <w:rPr>
                <w:rFonts w:ascii="Aptos" w:hAnsi="Aptos"/>
              </w:rPr>
            </w:rPrChange>
          </w:rPr>
          <w:t xml:space="preserve">. These processes are </w:t>
        </w:r>
      </w:ins>
      <w:ins w:id="313" w:author="Chelsea Helion" w:date="2024-10-18T15:09:00Z">
        <w:r w:rsidR="00351FB4" w:rsidRPr="006E54B4">
          <w:rPr>
            <w:rPrChange w:id="314" w:author="Chelsea Helion" w:date="2024-10-23T10:53:00Z">
              <w:rPr>
                <w:rFonts w:ascii="Aptos" w:hAnsi="Aptos"/>
              </w:rPr>
            </w:rPrChange>
          </w:rPr>
          <w:t>a</w:t>
        </w:r>
      </w:ins>
      <w:ins w:id="315" w:author="Chelsea Helion" w:date="2024-10-18T15:08:00Z">
        <w:r w:rsidR="00351FB4" w:rsidRPr="006E54B4">
          <w:rPr>
            <w:rPrChange w:id="316" w:author="Chelsea Helion" w:date="2024-10-23T10:53:00Z">
              <w:rPr>
                <w:rFonts w:ascii="Aptos" w:hAnsi="Aptos"/>
              </w:rPr>
            </w:rPrChange>
          </w:rPr>
          <w:t>kin to r</w:t>
        </w:r>
      </w:ins>
      <w:ins w:id="317" w:author="Chelsea Helion" w:date="2024-10-18T15:09:00Z">
        <w:r w:rsidR="00351FB4" w:rsidRPr="006E54B4">
          <w:rPr>
            <w:rPrChange w:id="318" w:author="Chelsea Helion" w:date="2024-10-23T10:53:00Z">
              <w:rPr>
                <w:rFonts w:ascii="Aptos" w:hAnsi="Aptos"/>
              </w:rPr>
            </w:rPrChange>
          </w:rPr>
          <w:t xml:space="preserve">esolving </w:t>
        </w:r>
      </w:ins>
      <w:del w:id="319" w:author="Chelsea Helion" w:date="2024-10-18T15:08:00Z">
        <w:r w:rsidR="006B1C79" w:rsidRPr="006E54B4" w:rsidDel="00351FB4">
          <w:rPr>
            <w:rPrChange w:id="320" w:author="Chelsea Helion" w:date="2024-10-23T10:53:00Z">
              <w:rPr>
                <w:rFonts w:ascii="Aptos" w:hAnsi="Aptos"/>
              </w:rPr>
            </w:rPrChange>
          </w:rPr>
          <w:delText>—</w:delText>
        </w:r>
      </w:del>
      <w:del w:id="321" w:author="Chelsea Helion" w:date="2024-10-18T15:09:00Z">
        <w:r w:rsidR="006B1C79" w:rsidRPr="006E54B4" w:rsidDel="00351FB4">
          <w:rPr>
            <w:rPrChange w:id="322" w:author="Chelsea Helion" w:date="2024-10-23T10:53:00Z">
              <w:rPr>
                <w:rFonts w:ascii="Aptos" w:hAnsi="Aptos"/>
              </w:rPr>
            </w:rPrChange>
          </w:rPr>
          <w:delText xml:space="preserve">much like </w:delText>
        </w:r>
      </w:del>
      <w:r w:rsidR="006B1C79" w:rsidRPr="006E54B4">
        <w:rPr>
          <w:rPrChange w:id="323" w:author="Chelsea Helion" w:date="2024-10-23T10:53:00Z">
            <w:rPr>
              <w:rFonts w:ascii="Aptos" w:hAnsi="Aptos"/>
            </w:rPr>
          </w:rPrChange>
        </w:rPr>
        <w:t>real-world uncertainty in social decision-making</w:t>
      </w:r>
      <w:ins w:id="324" w:author="Chelsea Helion" w:date="2024-10-18T15:09:00Z">
        <w:r w:rsidR="00351FB4" w:rsidRPr="006E54B4">
          <w:rPr>
            <w:rPrChange w:id="325" w:author="Chelsea Helion" w:date="2024-10-23T10:53:00Z">
              <w:rPr>
                <w:rFonts w:ascii="Aptos" w:hAnsi="Aptos"/>
              </w:rPr>
            </w:rPrChange>
          </w:rPr>
          <w:t xml:space="preserve"> (e.g., Is this person trustworthy? Did she </w:t>
        </w:r>
      </w:ins>
      <w:ins w:id="326" w:author="Chelsea Helion" w:date="2024-10-18T15:10:00Z">
        <w:r w:rsidR="0052324C" w:rsidRPr="006E54B4">
          <w:rPr>
            <w:rPrChange w:id="327" w:author="Chelsea Helion" w:date="2024-10-23T10:53:00Z">
              <w:rPr>
                <w:rFonts w:ascii="Aptos" w:hAnsi="Aptos"/>
              </w:rPr>
            </w:rPrChange>
          </w:rPr>
          <w:t>mean</w:t>
        </w:r>
      </w:ins>
      <w:ins w:id="328" w:author="Chelsea Helion" w:date="2024-10-18T15:09:00Z">
        <w:r w:rsidR="00351FB4" w:rsidRPr="006E54B4">
          <w:rPr>
            <w:rPrChange w:id="329" w:author="Chelsea Helion" w:date="2024-10-23T10:53:00Z">
              <w:rPr>
                <w:rFonts w:ascii="Aptos" w:hAnsi="Aptos"/>
              </w:rPr>
            </w:rPrChange>
          </w:rPr>
          <w:t xml:space="preserve"> to </w:t>
        </w:r>
        <w:r w:rsidR="0052324C" w:rsidRPr="006E54B4">
          <w:rPr>
            <w:rPrChange w:id="330" w:author="Chelsea Helion" w:date="2024-10-23T10:53:00Z">
              <w:rPr>
                <w:rFonts w:ascii="Aptos" w:hAnsi="Aptos"/>
              </w:rPr>
            </w:rPrChange>
          </w:rPr>
          <w:t>act unfa</w:t>
        </w:r>
      </w:ins>
      <w:ins w:id="331" w:author="Chelsea Helion" w:date="2024-10-18T15:10:00Z">
        <w:r w:rsidR="0052324C" w:rsidRPr="006E54B4">
          <w:rPr>
            <w:rPrChange w:id="332" w:author="Chelsea Helion" w:date="2024-10-23T10:53:00Z">
              <w:rPr>
                <w:rFonts w:ascii="Aptos" w:hAnsi="Aptos"/>
              </w:rPr>
            </w:rPrChange>
          </w:rPr>
          <w:t>irly</w:t>
        </w:r>
      </w:ins>
      <w:ins w:id="333" w:author="Chelsea Helion" w:date="2024-10-18T15:09:00Z">
        <w:r w:rsidR="00351FB4" w:rsidRPr="006E54B4">
          <w:rPr>
            <w:rPrChange w:id="334" w:author="Chelsea Helion" w:date="2024-10-23T10:53:00Z">
              <w:rPr>
                <w:rFonts w:ascii="Aptos" w:hAnsi="Aptos"/>
              </w:rPr>
            </w:rPrChange>
          </w:rPr>
          <w:t>?)</w:t>
        </w:r>
      </w:ins>
      <w:r w:rsidR="006B1C79" w:rsidRPr="006E54B4">
        <w:rPr>
          <w:rPrChange w:id="335" w:author="Chelsea Helion" w:date="2024-10-23T10:53:00Z">
            <w:rPr>
              <w:rFonts w:ascii="Aptos" w:hAnsi="Aptos"/>
            </w:rPr>
          </w:rPrChange>
        </w:rPr>
        <w:t>. In contrast, a controlled lab task, such as a computerized ultimatum game, isolates decision-making in a simplified, static context, offering participants limited information and clear, quantifiable choices</w:t>
      </w:r>
      <w:ins w:id="336" w:author="Chelsea Helion" w:date="2024-10-18T15:10:00Z">
        <w:r w:rsidR="0052324C" w:rsidRPr="006E54B4">
          <w:rPr>
            <w:rPrChange w:id="337" w:author="Chelsea Helion" w:date="2024-10-23T10:53:00Z">
              <w:rPr>
                <w:rFonts w:ascii="Aptos" w:hAnsi="Aptos"/>
              </w:rPr>
            </w:rPrChange>
          </w:rPr>
          <w:t>. This approach</w:t>
        </w:r>
      </w:ins>
      <w:del w:id="338" w:author="Chelsea Helion" w:date="2024-10-18T15:10:00Z">
        <w:r w:rsidR="006B1C79" w:rsidRPr="006E54B4" w:rsidDel="0052324C">
          <w:rPr>
            <w:rPrChange w:id="339" w:author="Chelsea Helion" w:date="2024-10-23T10:53:00Z">
              <w:rPr>
                <w:rFonts w:ascii="Aptos" w:hAnsi="Aptos"/>
              </w:rPr>
            </w:rPrChange>
          </w:rPr>
          <w:delText>, which</w:delText>
        </w:r>
      </w:del>
      <w:r w:rsidR="006B1C79" w:rsidRPr="006E54B4">
        <w:rPr>
          <w:rPrChange w:id="340" w:author="Chelsea Helion" w:date="2024-10-23T10:53:00Z">
            <w:rPr>
              <w:rFonts w:ascii="Aptos" w:hAnsi="Aptos"/>
            </w:rPr>
          </w:rPrChange>
        </w:rPr>
        <w:t xml:space="preserve"> lacks the richness and unpredictability found in natural social interactions. </w:t>
      </w:r>
      <w:del w:id="341" w:author="Chelsea Helion" w:date="2024-10-23T11:00:00Z">
        <w:r w:rsidR="006B1C79" w:rsidRPr="006E54B4" w:rsidDel="00D54FC2">
          <w:rPr>
            <w:rPrChange w:id="342" w:author="Chelsea Helion" w:date="2024-10-23T10:53:00Z">
              <w:rPr>
                <w:rFonts w:ascii="Aptos" w:hAnsi="Aptos"/>
              </w:rPr>
            </w:rPrChange>
          </w:rPr>
          <w:delText>Dynamic, feature-rich stimuli</w:delText>
        </w:r>
      </w:del>
      <w:del w:id="343" w:author="Chelsea Helion" w:date="2024-10-18T15:10:00Z">
        <w:r w:rsidR="001D1567" w:rsidRPr="006E54B4" w:rsidDel="0052324C">
          <w:delText xml:space="preserve"> </w:delText>
        </w:r>
        <w:r w:rsidR="00000000" w:rsidRPr="006E54B4" w:rsidDel="0052324C">
          <w:rPr>
            <w:rPrChange w:id="344" w:author="Chelsea Helion" w:date="2024-10-23T10:53:00Z">
              <w:rPr>
                <w:rFonts w:ascii="Aptos" w:hAnsi="Aptos"/>
              </w:rPr>
            </w:rPrChange>
          </w:rPr>
          <w:delText xml:space="preserve"> </w:delText>
        </w:r>
      </w:del>
      <w:del w:id="345" w:author="Chelsea Helion" w:date="2024-10-23T11:00:00Z">
        <w:r w:rsidR="00000000" w:rsidRPr="006E54B4" w:rsidDel="00D54FC2">
          <w:rPr>
            <w:rPrChange w:id="346" w:author="Chelsea Helion" w:date="2024-10-23T10:53:00Z">
              <w:rPr>
                <w:rFonts w:ascii="Aptos" w:hAnsi="Aptos"/>
              </w:rPr>
            </w:rPrChange>
          </w:rPr>
          <w:delText xml:space="preserve">induce strong subjective experiences </w:delText>
        </w:r>
        <w:r w:rsidR="00E81C39" w:rsidRPr="006E54B4" w:rsidDel="00D54FC2">
          <w:rPr>
            <w:rPrChange w:id="347" w:author="Chelsea Helion" w:date="2024-10-23T10:53:00Z">
              <w:rPr>
                <w:rFonts w:ascii="Aptos" w:hAnsi="Aptos"/>
              </w:rPr>
            </w:rPrChange>
          </w:rPr>
          <w:fldChar w:fldCharType="begin"/>
        </w:r>
        <w:r w:rsidR="004F2335" w:rsidRPr="006E54B4" w:rsidDel="00D54FC2">
          <w:rPr>
            <w:rPrChange w:id="348" w:author="Chelsea Helion" w:date="2024-10-23T10:53:00Z">
              <w:rPr>
                <w:rFonts w:ascii="Aptos" w:hAnsi="Aptos"/>
              </w:rPr>
            </w:rPrChange>
          </w:rPr>
          <w:delInstrText xml:space="preserve"> ADDIN ZOTERO_ITEM CSL_CITATION {"citationID":"wYohLqbQ","properties":{"formattedCitation":"(Westermann et al., 1996)","plainCitation":"(Westermann et al., 1996)","noteIndex":0},"citationItems":[{"id":16294,"uris":["http://zotero.org/users/6239255/items/SQ7LE9IQ"],"itemData":{"id":16294,"type":"article-journal","container-title":"European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delInstrText>
        </w:r>
        <w:r w:rsidR="00E81C39" w:rsidRPr="006E54B4" w:rsidDel="00D54FC2">
          <w:rPr>
            <w:rPrChange w:id="349" w:author="Chelsea Helion" w:date="2024-10-23T10:53:00Z">
              <w:rPr>
                <w:rFonts w:ascii="Aptos" w:hAnsi="Aptos"/>
              </w:rPr>
            </w:rPrChange>
          </w:rPr>
          <w:fldChar w:fldCharType="separate"/>
        </w:r>
        <w:r w:rsidR="00552A01" w:rsidRPr="006E54B4" w:rsidDel="00D54FC2">
          <w:rPr>
            <w:rPrChange w:id="350" w:author="Chelsea Helion" w:date="2024-10-23T10:53:00Z">
              <w:rPr>
                <w:rFonts w:ascii="Aptos" w:hAnsi="Aptos"/>
              </w:rPr>
            </w:rPrChange>
          </w:rPr>
          <w:delText>(Westermann et al., 1996)</w:delText>
        </w:r>
        <w:r w:rsidR="00E81C39" w:rsidRPr="006E54B4" w:rsidDel="00D54FC2">
          <w:rPr>
            <w:rPrChange w:id="351" w:author="Chelsea Helion" w:date="2024-10-23T10:53:00Z">
              <w:rPr>
                <w:rFonts w:ascii="Aptos" w:hAnsi="Aptos"/>
              </w:rPr>
            </w:rPrChange>
          </w:rPr>
          <w:fldChar w:fldCharType="end"/>
        </w:r>
        <w:r w:rsidR="00000000" w:rsidRPr="006E54B4" w:rsidDel="00D54FC2">
          <w:rPr>
            <w:rPrChange w:id="352" w:author="Chelsea Helion" w:date="2024-10-23T10:53:00Z">
              <w:rPr>
                <w:rFonts w:ascii="Aptos" w:hAnsi="Aptos"/>
              </w:rPr>
            </w:rPrChange>
          </w:rPr>
          <w:delText>, evoke vivid sensory representations, and provide contexts that mirror e</w:delText>
        </w:r>
        <w:r w:rsidR="00862995" w:rsidRPr="006E54B4" w:rsidDel="00D54FC2">
          <w:rPr>
            <w:rPrChange w:id="353" w:author="Chelsea Helion" w:date="2024-10-23T10:53:00Z">
              <w:rPr>
                <w:rFonts w:ascii="Aptos" w:hAnsi="Aptos"/>
              </w:rPr>
            </w:rPrChange>
          </w:rPr>
          <w:delText>vents</w:delText>
        </w:r>
        <w:r w:rsidR="00000000" w:rsidRPr="006E54B4" w:rsidDel="00D54FC2">
          <w:rPr>
            <w:rPrChange w:id="354" w:author="Chelsea Helion" w:date="2024-10-23T10:53:00Z">
              <w:rPr>
                <w:rFonts w:ascii="Aptos" w:hAnsi="Aptos"/>
              </w:rPr>
            </w:rPrChange>
          </w:rPr>
          <w:delText xml:space="preserve"> in our own lives </w:delText>
        </w:r>
        <w:r w:rsidR="00E16395" w:rsidRPr="006E54B4" w:rsidDel="00D54FC2">
          <w:rPr>
            <w:rPrChange w:id="355" w:author="Chelsea Helion" w:date="2024-10-23T10:53:00Z">
              <w:rPr>
                <w:rFonts w:ascii="Aptos" w:hAnsi="Aptos"/>
              </w:rPr>
            </w:rPrChange>
          </w:rPr>
          <w:fldChar w:fldCharType="begin"/>
        </w:r>
        <w:r w:rsidR="004F2335" w:rsidRPr="006E54B4" w:rsidDel="00D54FC2">
          <w:rPr>
            <w:rPrChange w:id="356" w:author="Chelsea Helion" w:date="2024-10-23T10:53:00Z">
              <w:rPr>
                <w:rFonts w:ascii="Aptos" w:hAnsi="Aptos"/>
              </w:rPr>
            </w:rPrChange>
          </w:rPr>
          <w:delInstrText xml:space="preserve"> ADDIN ZOTERO_ITEM CSL_CITATION {"citationID":"KZjjwcvo","properties":{"formattedCitation":"(Goldberg et al., 2014; Saarim\\uc0\\u228{}ki, 2021)","plainCitation":"(Goldberg et al., 2014; Saarimäki, 2021)","noteIndex":0},"citationItems":[{"id":16296,"uris":["http://zotero.org/users/6239255/items/9UACCLHY"],"itemData":{"id":16296,"type":"article-journal","abstract":"A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E16395" w:rsidRPr="006E54B4" w:rsidDel="00D54FC2">
          <w:rPr>
            <w:rPrChange w:id="357" w:author="Chelsea Helion" w:date="2024-10-23T10:53:00Z">
              <w:rPr>
                <w:rFonts w:ascii="Aptos" w:hAnsi="Aptos"/>
              </w:rPr>
            </w:rPrChange>
          </w:rPr>
          <w:fldChar w:fldCharType="separate"/>
        </w:r>
        <w:r w:rsidR="00AF4E49" w:rsidRPr="006E54B4" w:rsidDel="00D54FC2">
          <w:rPr>
            <w:rPrChange w:id="358" w:author="Chelsea Helion" w:date="2024-10-23T10:53:00Z">
              <w:rPr>
                <w:rFonts w:ascii="Aptos" w:hAnsi="Aptos" w:cs="Times New Roman"/>
              </w:rPr>
            </w:rPrChange>
          </w:rPr>
          <w:delText>(Goldberg et al., 2014; Saarimäki, 2021)</w:delText>
        </w:r>
        <w:r w:rsidR="00E16395" w:rsidRPr="006E54B4" w:rsidDel="00D54FC2">
          <w:rPr>
            <w:rPrChange w:id="359" w:author="Chelsea Helion" w:date="2024-10-23T10:53:00Z">
              <w:rPr>
                <w:rFonts w:ascii="Aptos" w:hAnsi="Aptos"/>
              </w:rPr>
            </w:rPrChange>
          </w:rPr>
          <w:fldChar w:fldCharType="end"/>
        </w:r>
        <w:r w:rsidR="00000000" w:rsidRPr="006E54B4" w:rsidDel="00D54FC2">
          <w:rPr>
            <w:rPrChange w:id="360" w:author="Chelsea Helion" w:date="2024-10-23T10:53:00Z">
              <w:rPr>
                <w:rFonts w:ascii="Aptos" w:hAnsi="Aptos"/>
              </w:rPr>
            </w:rPrChange>
          </w:rPr>
          <w:delText>. Furthermore, dynamic, feature-rich stimuli can be highly engaging</w:delText>
        </w:r>
        <w:r w:rsidR="00016CD1" w:rsidRPr="006E54B4" w:rsidDel="00D54FC2">
          <w:rPr>
            <w:rPrChange w:id="361" w:author="Chelsea Helion" w:date="2024-10-23T10:53:00Z">
              <w:rPr>
                <w:rFonts w:ascii="Aptos" w:hAnsi="Aptos"/>
              </w:rPr>
            </w:rPrChange>
          </w:rPr>
          <w:delText xml:space="preserve"> </w:delText>
        </w:r>
        <w:r w:rsidR="00451D5A" w:rsidRPr="006E54B4" w:rsidDel="00D54FC2">
          <w:rPr>
            <w:rPrChange w:id="362" w:author="Chelsea Helion" w:date="2024-10-23T10:53:00Z">
              <w:rPr>
                <w:rFonts w:ascii="Aptos" w:hAnsi="Aptos"/>
              </w:rPr>
            </w:rPrChange>
          </w:rPr>
          <w:fldChar w:fldCharType="begin"/>
        </w:r>
        <w:r w:rsidR="004F2335" w:rsidRPr="006E54B4" w:rsidDel="00D54FC2">
          <w:rPr>
            <w:rPrChange w:id="363" w:author="Chelsea Helion" w:date="2024-10-23T10:53:00Z">
              <w:rPr>
                <w:rFonts w:ascii="Aptos" w:hAnsi="Aptos"/>
              </w:rPr>
            </w:rPrChange>
          </w:rPr>
          <w:del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2022)","noteIndex":0},"citationItems":[{"id":16347,"uris":["http://zotero.org/users/6239255/items/PHS8AAHD"],"itemData":{"id":16347,"type":"article-journal","abstract":"Naturalistic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delInstrText>
        </w:r>
        <w:r w:rsidR="004F2335" w:rsidRPr="006E54B4" w:rsidDel="00D54FC2">
          <w:rPr>
            <w:rFonts w:ascii="Cambria Math" w:hAnsi="Cambria Math" w:cs="Cambria Math"/>
          </w:rPr>
          <w:delInstrText>‐</w:delInstrText>
        </w:r>
        <w:r w:rsidR="004F2335" w:rsidRPr="006E54B4" w:rsidDel="00D54FC2">
          <w:rPr>
            <w:rPrChange w:id="364" w:author="Chelsea Helion" w:date="2024-10-23T10:53:00Z">
              <w:rPr>
                <w:rFonts w:ascii="Aptos" w:hAnsi="Aptos"/>
              </w:rPr>
            </w:rPrChange>
          </w:rPr>
          <w:del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P."}],"issued":{"date-parts":[["2022",6,15]]}}},{"id":16292,"uris":["http://zotero.org/users/6239255/items/VAC9AFVX"],"itemData":{"id":16292,"type":"article-journal","container-title":"Cognition &amp; Emotion","issue":"1","language":"en","page":"87-108","source":"Zotero","title":"Emotion Elicitation Using Films","volume":"9","author":[{"family":"Gross","given":"James J"},{"family":"Levenson","given":"Robert W"}],"issued":{"date-parts":[["1995"]]}}},{"id":16148,"uris":["http://zotero.org/users/6239255/items/M224CHW3"],"itemData":{"id":16148,"type":"article-journal","abstract":"Abstract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451D5A" w:rsidRPr="006E54B4" w:rsidDel="00D54FC2">
          <w:rPr>
            <w:rPrChange w:id="365" w:author="Chelsea Helion" w:date="2024-10-23T10:53:00Z">
              <w:rPr>
                <w:rFonts w:ascii="Aptos" w:hAnsi="Aptos"/>
              </w:rPr>
            </w:rPrChange>
          </w:rPr>
          <w:fldChar w:fldCharType="separate"/>
        </w:r>
        <w:r w:rsidR="008840E7" w:rsidRPr="006E54B4" w:rsidDel="00D54FC2">
          <w:rPr>
            <w:rPrChange w:id="366" w:author="Chelsea Helion" w:date="2024-10-23T10:53:00Z">
              <w:rPr>
                <w:rFonts w:ascii="Aptos" w:hAnsi="Aptos" w:cs="Times New Roman"/>
              </w:rPr>
            </w:rPrChange>
          </w:rPr>
          <w:delText>(Byrge et al., 2022; Gross &amp; Levenson, 1995; Hutcherson et al., 2005; Jääskeläinen et al., 2022)</w:delText>
        </w:r>
        <w:r w:rsidR="00451D5A" w:rsidRPr="006E54B4" w:rsidDel="00D54FC2">
          <w:rPr>
            <w:rPrChange w:id="367" w:author="Chelsea Helion" w:date="2024-10-23T10:53:00Z">
              <w:rPr>
                <w:rFonts w:ascii="Aptos" w:hAnsi="Aptos"/>
              </w:rPr>
            </w:rPrChange>
          </w:rPr>
          <w:fldChar w:fldCharType="end"/>
        </w:r>
        <w:r w:rsidR="00000000" w:rsidRPr="006E54B4" w:rsidDel="00D54FC2">
          <w:rPr>
            <w:rPrChange w:id="368" w:author="Chelsea Helion" w:date="2024-10-23T10:53:00Z">
              <w:rPr>
                <w:rFonts w:ascii="Aptos" w:hAnsi="Aptos"/>
              </w:rPr>
            </w:rPrChange>
          </w:rPr>
          <w:delText>.</w:delText>
        </w:r>
      </w:del>
      <w:r w:rsidR="00A90C40" w:rsidRPr="006E54B4">
        <w:rPr>
          <w:rPrChange w:id="369" w:author="Chelsea Helion" w:date="2024-10-23T10:53:00Z">
            <w:rPr>
              <w:rFonts w:ascii="Aptos" w:hAnsi="Aptos"/>
            </w:rPr>
          </w:rPrChange>
        </w:rPr>
        <w:t xml:space="preserve">However, moving away from a segmented trial or block approach presents its own challenges in terms of assessing psychological experience in (roughly) real time. The goal of the present research is to </w:t>
      </w:r>
      <w:r w:rsidR="00BE68BF" w:rsidRPr="006E54B4">
        <w:rPr>
          <w:rPrChange w:id="370" w:author="Chelsea Helion" w:date="2024-10-23T10:53:00Z">
            <w:rPr>
              <w:rFonts w:ascii="Aptos" w:hAnsi="Aptos"/>
            </w:rPr>
          </w:rPrChange>
        </w:rPr>
        <w:t>examine the extent to which providing real-time ratings of psychological experience impacts subsequent neural activity</w:t>
      </w:r>
      <w:r w:rsidR="002E5ACF" w:rsidRPr="006E54B4">
        <w:rPr>
          <w:rPrChange w:id="371" w:author="Chelsea Helion" w:date="2024-10-23T10:53:00Z">
            <w:rPr>
              <w:rFonts w:ascii="Aptos" w:hAnsi="Aptos"/>
            </w:rPr>
          </w:rPrChange>
        </w:rPr>
        <w:t>, memory for complex narrative content, and higher-order social cognition (i.e., person perception)</w:t>
      </w:r>
      <w:r w:rsidR="00BE68BF" w:rsidRPr="006E54B4">
        <w:rPr>
          <w:rPrChange w:id="372" w:author="Chelsea Helion" w:date="2024-10-23T10:53:00Z">
            <w:rPr>
              <w:rFonts w:ascii="Aptos" w:hAnsi="Aptos"/>
            </w:rPr>
          </w:rPrChange>
        </w:rPr>
        <w:t xml:space="preserve">. </w:t>
      </w:r>
    </w:p>
    <w:p w14:paraId="32321049" w14:textId="2426BEBF" w:rsidR="00F163BD" w:rsidRDefault="007140B3" w:rsidP="00F163BD">
      <w:pPr>
        <w:spacing w:line="240" w:lineRule="auto"/>
        <w:ind w:firstLine="540"/>
        <w:jc w:val="both"/>
      </w:pPr>
      <w:r w:rsidRPr="006E54B4">
        <w:rPr>
          <w:b/>
          <w:bCs/>
          <w:rPrChange w:id="373" w:author="Chelsea Helion" w:date="2024-10-23T10:53:00Z">
            <w:rPr>
              <w:rFonts w:ascii="Aptos" w:hAnsi="Aptos"/>
              <w:b/>
              <w:bCs/>
            </w:rPr>
          </w:rPrChange>
        </w:rPr>
        <w:t xml:space="preserve">A room with a view: </w:t>
      </w:r>
      <w:r w:rsidR="00444F55">
        <w:rPr>
          <w:b/>
          <w:bCs/>
        </w:rPr>
        <w:t xml:space="preserve">Constraining and rating psychological phenomena during film viewing. </w:t>
      </w:r>
      <w:r w:rsidR="002924A4" w:rsidRPr="006E54B4">
        <w:rPr>
          <w:rPrChange w:id="374" w:author="Chelsea Helion" w:date="2024-10-23T10:53:00Z">
            <w:rPr>
              <w:rFonts w:ascii="Aptos" w:hAnsi="Aptos"/>
            </w:rPr>
          </w:rPrChange>
        </w:rPr>
        <w:t xml:space="preserve">Not </w:t>
      </w:r>
      <w:r w:rsidR="00F163BD" w:rsidRPr="006E54B4">
        <w:rPr>
          <w:rPrChange w:id="375" w:author="Chelsea Helion" w:date="2024-10-23T10:53:00Z">
            <w:rPr>
              <w:rFonts w:ascii="Aptos" w:hAnsi="Aptos"/>
            </w:rPr>
          </w:rPrChange>
        </w:rPr>
        <w:t>all forms of film or television viewing are</w:t>
      </w:r>
      <w:r w:rsidR="002924A4" w:rsidRPr="006E54B4">
        <w:rPr>
          <w:rPrChange w:id="376" w:author="Chelsea Helion" w:date="2024-10-23T10:53:00Z">
            <w:rPr>
              <w:rFonts w:ascii="Aptos" w:hAnsi="Aptos"/>
            </w:rPr>
          </w:rPrChange>
        </w:rPr>
        <w:t xml:space="preserve"> created equal. For example, passively watching a formulaic procedural </w:t>
      </w:r>
      <w:r w:rsidR="00444F55">
        <w:t xml:space="preserve">crime </w:t>
      </w:r>
      <w:r w:rsidR="002924A4" w:rsidRPr="006E54B4">
        <w:rPr>
          <w:rPrChange w:id="377" w:author="Chelsea Helion" w:date="2024-10-23T10:53:00Z">
            <w:rPr>
              <w:rFonts w:ascii="Aptos" w:hAnsi="Aptos"/>
            </w:rPr>
          </w:rPrChange>
        </w:rPr>
        <w:t xml:space="preserve">drama can feel very different than being fully engaged with a suspenseful horror film or unpredictable thriller. Below, we outline </w:t>
      </w:r>
      <w:r w:rsidR="00D54FC2">
        <w:t xml:space="preserve">two </w:t>
      </w:r>
      <w:r w:rsidR="002924A4" w:rsidRPr="006E54B4">
        <w:rPr>
          <w:rPrChange w:id="378" w:author="Chelsea Helion" w:date="2024-10-23T10:53:00Z">
            <w:rPr>
              <w:rFonts w:ascii="Aptos" w:hAnsi="Aptos"/>
            </w:rPr>
          </w:rPrChange>
        </w:rPr>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50DC4441"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Pr="002947A3">
        <w: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Jääskeläinen et al., 2022; Saarimäki, 2021</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 (</w:t>
      </w:r>
      <w:r w:rsidRPr="002947A3">
        <w:fldChar w:fldCharType="begin"/>
      </w:r>
      <w:r w:rsidRPr="002947A3">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Pr="002947A3">
        <w:t>Fredrickson &amp; Kahneman, 1993; Levenson &amp; Gottman, 1983; Peterman, 1940</w:t>
      </w:r>
      <w:r w:rsidRPr="002947A3">
        <w:fldChar w:fldCharType="end"/>
      </w:r>
      <w:r w:rsidRPr="002947A3">
        <w:t xml:space="preserve">, but see </w:t>
      </w:r>
      <w:r w:rsidRPr="002947A3">
        <w:fldChar w:fldCharType="begin"/>
      </w:r>
      <w:r w:rsidRPr="002947A3">
        <w: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Pr="002947A3">
        <w:t>Ruef &amp; Levenson, 2007</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544E7B">
        <w:rPr>
          <w:highlight w:val="yellow"/>
          <w:rPrChange w:id="379" w:author="Chelsea Helion" w:date="2024-10-23T16:15:00Z">
            <w:rPr/>
          </w:rPrChange>
        </w:rPr>
        <w:t>e.g., X, Y</w:t>
      </w:r>
      <w:r w:rsidRPr="002947A3">
        <w:t xml:space="preserve">) while watching the stimulus. These guidelines likely narrow focus and circumscribe cognition </w:t>
      </w:r>
      <w:r w:rsidRPr="002947A3">
        <w:fldChar w:fldCharType="begin"/>
      </w:r>
      <w:r w:rsidRPr="002947A3">
        <w: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relative to passive viewing paradigms. They also </w:t>
      </w:r>
      <w:r w:rsidRPr="002947A3">
        <w:lastRenderedPageBreak/>
        <w:t xml:space="preserve">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Pr="002947A3">
        <w:instrText xml:space="preserve"> ADDIN ZOTERO_ITEM CSL_CITATION {"citationID":"WGrbwtMP","properties":{"formattedCitation":"(Hasson et al., 2012; Posner &amp; Petersen, 1990; Sonkusare et al., 2019)","plainCitation":"(Hasson et al., 2012; Posner &amp; Petersen, 1990; Sonkusare et al., 2019)","noteIndex":0},"citationItems":[{"id":16373,"uris":["http://zotero.org/users/6239255/items/PLTGQ6TS"],"itemData":{"id":16373,"type":"article-journal","abstract":"Cognition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Pr="002947A3">
        <w:t>(Hasson et al., 2012; Posner &amp; Petersen, 1990; Sonkusare et al., 2019)</w:t>
      </w:r>
      <w:r w:rsidRPr="002947A3">
        <w:fldChar w:fldCharType="end"/>
      </w:r>
      <w:r w:rsidRPr="002947A3">
        <w:t>.</w:t>
      </w:r>
    </w:p>
    <w:p w14:paraId="34783EBE" w14:textId="13337BA8" w:rsidR="00387013" w:rsidRDefault="00444F55" w:rsidP="00387013">
      <w:pPr>
        <w:spacing w:line="240" w:lineRule="auto"/>
        <w:ind w:firstLine="540"/>
        <w:jc w:val="both"/>
      </w:pPr>
      <w:commentRangeStart w:id="380"/>
      <w:r w:rsidRPr="002947A3">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Pr="002947A3">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2947A3">
        <w:t>(Jääskeläinen et al., 2022; Nummenmaa et al., 2012; Saarimäki, 2021)</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Pr="002947A3">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Pr="002947A3">
        <w:t>(Borja Jimenez et al., 2020; Hutcherson et al., 2005; Lehne et al., 2015; Sawahata et al., 2013; Wallentin et al., 2011)</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Pr="002947A3">
        <w: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Pr="002947A3">
        <w:t>(Lieberman et al., 2007; Taylor et al., 2003)</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Pr="002947A3">
        <w: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Pr="002947A3">
        <w:t>(Borja Jimenez et al., 2020; Hutcherson et al., 2005)</w:t>
      </w:r>
      <w:r w:rsidRPr="002947A3">
        <w:fldChar w:fldCharType="end"/>
      </w:r>
      <w:r w:rsidR="00387013">
        <w:t xml:space="preserve">, </w:t>
      </w:r>
      <w:r w:rsidR="00387013" w:rsidRPr="002947A3">
        <w:t>confounding the act of rating with differences in instruction (i.e., differences may stem from being given a focus rather than rating itself)</w:t>
      </w:r>
      <w:commentRangeEnd w:id="380"/>
      <w:r w:rsidR="007D70C3">
        <w:rPr>
          <w:rStyle w:val="CommentReference"/>
        </w:rPr>
        <w:commentReference w:id="380"/>
      </w:r>
      <w:r w:rsidR="00387013" w:rsidRPr="002947A3">
        <w:rPr>
          <w:i/>
        </w:rPr>
        <w:t xml:space="preserve">. </w:t>
      </w:r>
      <w:ins w:id="381" w:author="Chelsea Helion" w:date="2024-10-23T16:37:00Z">
        <w:r w:rsidR="007476A8" w:rsidRPr="002947A3">
          <w:t>While it is true that neural activity captured while continuously rating a stimulus likely differs significantly from passively watching a stimulus with no particular focus or goal, how the act of rating affects neural activity when the focus or goal is kept consistent has not yet been explored</w:t>
        </w:r>
      </w:ins>
      <w:ins w:id="382" w:author="Chelsea Helion" w:date="2024-10-23T16:38:00Z">
        <w:r w:rsidR="007476A8">
          <w:t>.</w:t>
        </w:r>
      </w:ins>
      <w:del w:id="383" w:author="Chelsea Helion" w:date="2024-10-23T16:37:00Z">
        <w:r w:rsidR="00387013" w:rsidRPr="002947A3" w:rsidDel="007476A8">
          <w:rPr>
            <w:iCs/>
          </w:rPr>
          <w:delText>Being given instructions on its own</w:delText>
        </w:r>
        <w:r w:rsidR="00387013" w:rsidDel="007476A8">
          <w:rPr>
            <w:iCs/>
          </w:rPr>
          <w:delText xml:space="preserve"> also</w:delText>
        </w:r>
        <w:r w:rsidR="00387013" w:rsidRPr="002947A3" w:rsidDel="007476A8">
          <w:rPr>
            <w:iCs/>
          </w:rPr>
          <w:delText xml:space="preserve"> likely has</w:delText>
        </w:r>
        <w:r w:rsidR="00387013" w:rsidRPr="002947A3" w:rsidDel="007476A8">
          <w:delText xml:space="preserve"> a substantial influence upon salience, attention, and default mode neural network recruitment. </w:delText>
        </w:r>
        <w:r w:rsidR="00387013" w:rsidDel="007476A8">
          <w:delText xml:space="preserve">We examine this possibility with our second viewing condition, outlined below. </w:delText>
        </w:r>
      </w:del>
    </w:p>
    <w:p w14:paraId="66488797" w14:textId="7D21FEDC" w:rsidR="003F613E" w:rsidRPr="007476A8" w:rsidDel="007140B3" w:rsidRDefault="00544E7B" w:rsidP="007476A8">
      <w:pPr>
        <w:spacing w:line="240" w:lineRule="auto"/>
        <w:ind w:firstLine="540"/>
        <w:jc w:val="both"/>
        <w:rPr>
          <w:del w:id="384" w:author="Chelsea Helion" w:date="2024-10-19T10:52:00Z"/>
          <w:i/>
          <w:iCs/>
          <w:rPrChange w:id="385" w:author="Chelsea Helion" w:date="2024-10-23T16:37:00Z">
            <w:rPr>
              <w:del w:id="386" w:author="Chelsea Helion" w:date="2024-10-19T10:52:00Z"/>
              <w:rFonts w:ascii="Aptos" w:hAnsi="Aptos"/>
            </w:rPr>
          </w:rPrChange>
        </w:rPr>
        <w:pPrChange w:id="387" w:author="Chelsea Helion" w:date="2024-10-23T16:37:00Z">
          <w:pPr>
            <w:spacing w:line="240" w:lineRule="auto"/>
            <w:ind w:firstLine="540"/>
            <w:jc w:val="both"/>
          </w:pPr>
        </w:pPrChange>
      </w:pPr>
      <w:r>
        <w:rPr>
          <w:b/>
          <w:bCs/>
          <w:i/>
          <w:iCs/>
        </w:rPr>
        <w:t>Reflective</w:t>
      </w:r>
      <w:del w:id="388" w:author="Chelsea Helion" w:date="2024-10-23T16:16:00Z">
        <w:r w:rsidDel="00544E7B">
          <w:rPr>
            <w:b/>
            <w:bCs/>
            <w:i/>
            <w:iCs/>
          </w:rPr>
          <w:delText xml:space="preserve"> </w:delText>
        </w:r>
      </w:del>
      <w:r w:rsidR="00387013">
        <w:rPr>
          <w:b/>
          <w:bCs/>
          <w:i/>
          <w:iCs/>
        </w:rPr>
        <w:t xml:space="preserve"> active viewing.</w:t>
      </w:r>
      <w:r>
        <w:t xml:space="preserve"> </w:t>
      </w:r>
      <w:ins w:id="389" w:author="Chelsea Helion" w:date="2024-10-23T16:37:00Z">
        <w:r w:rsidR="007476A8" w:rsidRPr="002947A3">
          <w:t>One approach for constraining cognition without introducing an active rating or updating process is to have participants passively view a dynamic stimulus in the scanner with specific instructions to narrow focus</w:t>
        </w:r>
      </w:ins>
      <w:ins w:id="390" w:author="Chelsea Helion" w:date="2024-10-23T16:38:00Z">
        <w:r w:rsidR="007476A8">
          <w:t xml:space="preserve"> </w:t>
        </w:r>
        <w:r w:rsidR="007476A8" w:rsidRPr="00544E7B">
          <w:t xml:space="preserve">(i.e., </w:t>
        </w:r>
        <w:r w:rsidR="007476A8" w:rsidRPr="00544E7B">
          <w:fldChar w:fldCharType="begin"/>
        </w:r>
        <w:r w:rsidR="007476A8" w:rsidRPr="00544E7B">
          <w: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7476A8" w:rsidRPr="00544E7B">
          <w:t>Lahnakoski et al., 2014; Song et al., 2021)</w:t>
        </w:r>
        <w:r w:rsidR="007476A8" w:rsidRPr="00544E7B">
          <w:fldChar w:fldCharType="end"/>
        </w:r>
      </w:ins>
      <w:ins w:id="391" w:author="Chelsea Helion" w:date="2024-10-23T16:37:00Z">
        <w:r w:rsidR="007476A8">
          <w:t xml:space="preserve">, or what we term </w:t>
        </w:r>
        <w:r w:rsidR="007476A8">
          <w:rPr>
            <w:i/>
            <w:iCs/>
          </w:rPr>
          <w:t xml:space="preserve">reflective active viewing. </w:t>
        </w:r>
      </w:ins>
    </w:p>
    <w:p w14:paraId="4EE109A4" w14:textId="7EB9DA36" w:rsidR="00DE0869" w:rsidRPr="006E54B4" w:rsidDel="00544E7B" w:rsidRDefault="003F613E" w:rsidP="007476A8">
      <w:pPr>
        <w:spacing w:line="240" w:lineRule="auto"/>
        <w:jc w:val="both"/>
        <w:rPr>
          <w:del w:id="392" w:author="Chelsea Helion" w:date="2024-10-23T16:14:00Z"/>
          <w:rPrChange w:id="393" w:author="Chelsea Helion" w:date="2024-10-23T10:53:00Z">
            <w:rPr>
              <w:del w:id="394" w:author="Chelsea Helion" w:date="2024-10-23T16:14:00Z"/>
              <w:rFonts w:ascii="Aptos" w:hAnsi="Aptos"/>
            </w:rPr>
          </w:rPrChange>
        </w:rPr>
        <w:pPrChange w:id="395" w:author="Chelsea Helion" w:date="2024-10-23T16:37:00Z">
          <w:pPr>
            <w:spacing w:line="240" w:lineRule="auto"/>
            <w:ind w:firstLine="540"/>
            <w:jc w:val="both"/>
          </w:pPr>
        </w:pPrChange>
      </w:pPr>
      <w:del w:id="396" w:author="Chelsea Helion" w:date="2024-10-23T16:14:00Z">
        <w:r w:rsidRPr="006E54B4" w:rsidDel="00544E7B">
          <w:rPr>
            <w:b/>
            <w:bCs/>
            <w:rPrChange w:id="397" w:author="Chelsea Helion" w:date="2024-10-23T10:53:00Z">
              <w:rPr>
                <w:rFonts w:ascii="Aptos" w:hAnsi="Aptos"/>
                <w:b/>
                <w:bCs/>
              </w:rPr>
            </w:rPrChange>
          </w:rPr>
          <w:delText>Passive Viewing.</w:delText>
        </w:r>
        <w:r w:rsidRPr="006E54B4" w:rsidDel="00544E7B">
          <w:rPr>
            <w:rPrChange w:id="398" w:author="Chelsea Helion" w:date="2024-10-23T10:53:00Z">
              <w:rPr>
                <w:rFonts w:ascii="Aptos" w:hAnsi="Aptos"/>
              </w:rPr>
            </w:rPrChange>
          </w:rPr>
          <w:delText xml:space="preserve"> When participants passively engage with dynamic stimuli - or watch/listen without an explicitly defined goal - researchers can </w:delText>
        </w:r>
        <w:r w:rsidR="009F2A6F" w:rsidRPr="006E54B4" w:rsidDel="00544E7B">
          <w:rPr>
            <w:rPrChange w:id="399" w:author="Chelsea Helion" w:date="2024-10-23T10:53:00Z">
              <w:rPr>
                <w:rFonts w:ascii="Aptos" w:hAnsi="Aptos"/>
              </w:rPr>
            </w:rPrChange>
          </w:rPr>
          <w:delText>study these</w:delText>
        </w:r>
        <w:r w:rsidRPr="006E54B4" w:rsidDel="00544E7B">
          <w:rPr>
            <w:rPrChange w:id="400" w:author="Chelsea Helion" w:date="2024-10-23T10:53:00Z">
              <w:rPr>
                <w:rFonts w:ascii="Aptos" w:hAnsi="Aptos"/>
              </w:rPr>
            </w:rPrChange>
          </w:rPr>
          <w:delText xml:space="preserve"> unrestricted neural dynamics</w:delText>
        </w:r>
        <w:r w:rsidR="009F2A6F" w:rsidRPr="006E54B4" w:rsidDel="00544E7B">
          <w:rPr>
            <w:rPrChange w:id="401" w:author="Chelsea Helion" w:date="2024-10-23T10:53:00Z">
              <w:rPr>
                <w:rFonts w:ascii="Aptos" w:hAnsi="Aptos"/>
              </w:rPr>
            </w:rPrChange>
          </w:rPr>
          <w:delText xml:space="preserve"> to model real world cognitive processes</w:delText>
        </w:r>
        <w:r w:rsidRPr="006E54B4" w:rsidDel="00544E7B">
          <w:rPr>
            <w:rPrChange w:id="402" w:author="Chelsea Helion" w:date="2024-10-23T10:53:00Z">
              <w:rPr>
                <w:rFonts w:ascii="Aptos" w:hAnsi="Aptos"/>
              </w:rPr>
            </w:rPrChange>
          </w:rPr>
          <w:delText xml:space="preserve"> </w:delText>
        </w:r>
        <w:r w:rsidR="00451D5A" w:rsidRPr="006E54B4" w:rsidDel="00544E7B">
          <w:rPr>
            <w:rPrChange w:id="403" w:author="Chelsea Helion" w:date="2024-10-23T10:53:00Z">
              <w:rPr>
                <w:rFonts w:ascii="Aptos" w:hAnsi="Aptos"/>
              </w:rPr>
            </w:rPrChange>
          </w:rPr>
          <w:fldChar w:fldCharType="begin"/>
        </w:r>
        <w:r w:rsidR="004F2335" w:rsidRPr="006E54B4" w:rsidDel="00544E7B">
          <w:rPr>
            <w:rPrChange w:id="404" w:author="Chelsea Helion" w:date="2024-10-23T10:53:00Z">
              <w:rPr>
                <w:rFonts w:ascii="Aptos" w:hAnsi="Aptos"/>
              </w:rPr>
            </w:rPrChange>
          </w:rPr>
          <w:delInstrText xml:space="preserve"> ADDIN ZOTERO_ITEM CSL_CITATION {"citationID":"QeNjgrED","properties":{"formattedCitation":"(Nastase et al., 2020)","plainCitation":"(Nastase et al., 2020)","noteIndex":0},"citationItems":[{"id":16216,"uris":["http://zotero.org/users/6239255/items/I6GAVZUZ"],"itemData":{"id":16216,"type":"article-journal","abstract":"Abstract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451D5A" w:rsidRPr="006E54B4" w:rsidDel="00544E7B">
          <w:rPr>
            <w:rPrChange w:id="405" w:author="Chelsea Helion" w:date="2024-10-23T10:53:00Z">
              <w:rPr>
                <w:rFonts w:ascii="Aptos" w:hAnsi="Aptos"/>
              </w:rPr>
            </w:rPrChange>
          </w:rPr>
          <w:fldChar w:fldCharType="separate"/>
        </w:r>
        <w:r w:rsidR="00451D5A" w:rsidRPr="006E54B4" w:rsidDel="00544E7B">
          <w:rPr>
            <w:rPrChange w:id="406" w:author="Chelsea Helion" w:date="2024-10-23T10:53:00Z">
              <w:rPr>
                <w:rFonts w:ascii="Aptos" w:hAnsi="Aptos"/>
              </w:rPr>
            </w:rPrChange>
          </w:rPr>
          <w:delText>(Nastase et al., 2020)</w:delText>
        </w:r>
        <w:r w:rsidR="00451D5A" w:rsidRPr="006E54B4" w:rsidDel="00544E7B">
          <w:rPr>
            <w:rPrChange w:id="407" w:author="Chelsea Helion" w:date="2024-10-23T10:53:00Z">
              <w:rPr>
                <w:rFonts w:ascii="Aptos" w:hAnsi="Aptos"/>
              </w:rPr>
            </w:rPrChange>
          </w:rPr>
          <w:fldChar w:fldCharType="end"/>
        </w:r>
        <w:r w:rsidRPr="006E54B4" w:rsidDel="00544E7B">
          <w:rPr>
            <w:rPrChange w:id="408" w:author="Chelsea Helion" w:date="2024-10-23T10:53:00Z">
              <w:rPr>
                <w:rFonts w:ascii="Aptos" w:hAnsi="Aptos"/>
              </w:rPr>
            </w:rPrChange>
          </w:rPr>
          <w:delText xml:space="preserve">. However, this passive approach </w:delText>
        </w:r>
        <w:r w:rsidR="009F2A6F" w:rsidRPr="006E54B4" w:rsidDel="00544E7B">
          <w:rPr>
            <w:rPrChange w:id="409" w:author="Chelsea Helion" w:date="2024-10-23T10:53:00Z">
              <w:rPr>
                <w:rFonts w:ascii="Aptos" w:hAnsi="Aptos"/>
              </w:rPr>
            </w:rPrChange>
          </w:rPr>
          <w:delText xml:space="preserve">on its own can be </w:delText>
        </w:r>
        <w:r w:rsidRPr="006E54B4" w:rsidDel="00544E7B">
          <w:rPr>
            <w:rPrChange w:id="410" w:author="Chelsea Helion" w:date="2024-10-23T10:53:00Z">
              <w:rPr>
                <w:rFonts w:ascii="Aptos" w:hAnsi="Aptos"/>
              </w:rPr>
            </w:rPrChange>
          </w:rPr>
          <w:delText xml:space="preserve">somewhat limited. Without accurately extracting and reliably modeling both stimuli features </w:delText>
        </w:r>
        <w:r w:rsidR="008438E1" w:rsidRPr="006E54B4" w:rsidDel="00544E7B">
          <w:rPr>
            <w:rPrChange w:id="411" w:author="Chelsea Helion" w:date="2024-10-23T10:53:00Z">
              <w:rPr>
                <w:rFonts w:ascii="Aptos" w:hAnsi="Aptos"/>
              </w:rPr>
            </w:rPrChange>
          </w:rPr>
          <w:fldChar w:fldCharType="begin"/>
        </w:r>
        <w:r w:rsidR="004F2335" w:rsidRPr="006E54B4" w:rsidDel="00544E7B">
          <w:rPr>
            <w:rPrChange w:id="412" w:author="Chelsea Helion" w:date="2024-10-23T10:53:00Z">
              <w:rPr>
                <w:rFonts w:ascii="Aptos" w:hAnsi="Aptos"/>
              </w:rPr>
            </w:rPrChange>
          </w:rPr>
          <w:delInstrText xml:space="preserve"> ADDIN ZOTERO_ITEM CSL_CITATION {"citationID":"zKXo1ntt","properties":{"formattedCitation":"(Simony &amp; Chang, 2020)","plainCitation":"(Simony &amp; Chang, 2020)","noteIndex":0},"citationItems":[{"id":16215,"uris":["http://zotero.org/users/6239255/items/RNB4SZKX"],"itemData":{"id":16215,"type":"article-journal","abstract":"Abstract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delInstrText>
        </w:r>
        <w:r w:rsidR="008438E1" w:rsidRPr="006E54B4" w:rsidDel="00544E7B">
          <w:rPr>
            <w:rPrChange w:id="413" w:author="Chelsea Helion" w:date="2024-10-23T10:53:00Z">
              <w:rPr>
                <w:rFonts w:ascii="Aptos" w:hAnsi="Aptos"/>
              </w:rPr>
            </w:rPrChange>
          </w:rPr>
          <w:fldChar w:fldCharType="separate"/>
        </w:r>
        <w:r w:rsidR="007B1344" w:rsidRPr="006E54B4" w:rsidDel="00544E7B">
          <w:rPr>
            <w:rPrChange w:id="414" w:author="Chelsea Helion" w:date="2024-10-23T10:53:00Z">
              <w:rPr>
                <w:rFonts w:ascii="Aptos" w:hAnsi="Aptos"/>
              </w:rPr>
            </w:rPrChange>
          </w:rPr>
          <w:delText>(Simony &amp; Chang, 2020)</w:delText>
        </w:r>
        <w:r w:rsidR="008438E1" w:rsidRPr="006E54B4" w:rsidDel="00544E7B">
          <w:rPr>
            <w:rPrChange w:id="415" w:author="Chelsea Helion" w:date="2024-10-23T10:53:00Z">
              <w:rPr>
                <w:rFonts w:ascii="Aptos" w:hAnsi="Aptos"/>
              </w:rPr>
            </w:rPrChange>
          </w:rPr>
          <w:fldChar w:fldCharType="end"/>
        </w:r>
        <w:r w:rsidRPr="006E54B4" w:rsidDel="00544E7B">
          <w:rPr>
            <w:rPrChange w:id="416" w:author="Chelsea Helion" w:date="2024-10-23T10:53:00Z">
              <w:rPr>
                <w:rFonts w:ascii="Aptos" w:hAnsi="Aptos"/>
              </w:rPr>
            </w:rPrChange>
          </w:rPr>
          <w:delText xml:space="preserve"> </w:delText>
        </w:r>
        <w:r w:rsidRPr="006E54B4" w:rsidDel="00544E7B">
          <w:rPr>
            <w:i/>
            <w:rPrChange w:id="417" w:author="Chelsea Helion" w:date="2024-10-23T10:53:00Z">
              <w:rPr>
                <w:rFonts w:ascii="Aptos" w:hAnsi="Aptos"/>
                <w:i/>
              </w:rPr>
            </w:rPrChange>
          </w:rPr>
          <w:delText>and</w:delText>
        </w:r>
        <w:r w:rsidRPr="006E54B4" w:rsidDel="00544E7B">
          <w:rPr>
            <w:rPrChange w:id="418" w:author="Chelsea Helion" w:date="2024-10-23T10:53:00Z">
              <w:rPr>
                <w:rFonts w:ascii="Aptos" w:hAnsi="Aptos"/>
              </w:rPr>
            </w:rPrChange>
          </w:rPr>
          <w:delText xml:space="preserve"> the subjective experiences of participants </w:delText>
        </w:r>
        <w:r w:rsidR="00451D5A" w:rsidRPr="006E54B4" w:rsidDel="00544E7B">
          <w:rPr>
            <w:rPrChange w:id="419" w:author="Chelsea Helion" w:date="2024-10-23T10:53:00Z">
              <w:rPr>
                <w:rFonts w:ascii="Aptos" w:hAnsi="Aptos"/>
              </w:rPr>
            </w:rPrChange>
          </w:rPr>
          <w:fldChar w:fldCharType="begin"/>
        </w:r>
        <w:r w:rsidR="004F2335" w:rsidRPr="006E54B4" w:rsidDel="00544E7B">
          <w:rPr>
            <w:rPrChange w:id="420" w:author="Chelsea Helion" w:date="2024-10-23T10:53:00Z">
              <w:rPr>
                <w:rFonts w:ascii="Aptos" w:hAnsi="Aptos"/>
              </w:rPr>
            </w:rPrChange>
          </w:rPr>
          <w:delInstrText xml:space="preserve"> ADDIN ZOTERO_ITEM CSL_CITATION {"citationID":"iLtmaa9C","properties":{"formattedCitation":"(Saarim\\uc0\\u228{}ki, 2021)","plainCitation":"(Saarimäki, 2021)","noteIndex":0},"citationItems":[{"id":16295,"uris":["http://zotero.org/users/6239255/items/U73KVB4B"],"itemData":{"id":16295,"type":"article-journal","abstract":"Naturalistic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451D5A" w:rsidRPr="006E54B4" w:rsidDel="00544E7B">
          <w:rPr>
            <w:rPrChange w:id="421" w:author="Chelsea Helion" w:date="2024-10-23T10:53:00Z">
              <w:rPr>
                <w:rFonts w:ascii="Aptos" w:hAnsi="Aptos"/>
              </w:rPr>
            </w:rPrChange>
          </w:rPr>
          <w:fldChar w:fldCharType="separate"/>
        </w:r>
        <w:r w:rsidR="00AF4E49" w:rsidRPr="006E54B4" w:rsidDel="00544E7B">
          <w:rPr>
            <w:rPrChange w:id="422" w:author="Chelsea Helion" w:date="2024-10-23T10:53:00Z">
              <w:rPr>
                <w:rFonts w:ascii="Aptos" w:hAnsi="Aptos" w:cs="Times New Roman"/>
              </w:rPr>
            </w:rPrChange>
          </w:rPr>
          <w:delText>(Saarimäki, 2021)</w:delText>
        </w:r>
        <w:r w:rsidR="00451D5A" w:rsidRPr="006E54B4" w:rsidDel="00544E7B">
          <w:rPr>
            <w:rPrChange w:id="423" w:author="Chelsea Helion" w:date="2024-10-23T10:53:00Z">
              <w:rPr>
                <w:rFonts w:ascii="Aptos" w:hAnsi="Aptos"/>
              </w:rPr>
            </w:rPrChange>
          </w:rPr>
          <w:fldChar w:fldCharType="end"/>
        </w:r>
        <w:r w:rsidRPr="006E54B4" w:rsidDel="00544E7B">
          <w:rPr>
            <w:rPrChange w:id="424" w:author="Chelsea Helion" w:date="2024-10-23T10:53:00Z">
              <w:rPr>
                <w:rFonts w:ascii="Aptos" w:hAnsi="Aptos"/>
              </w:rPr>
            </w:rPrChange>
          </w:rPr>
          <w:delText>, researchers must assume or infer the presence (or absence) of higher-order cognitive phenomena like social evaluations or emotional reactions. Manual and automated annotation approaches (i.e.,</w:delText>
        </w:r>
        <w:r w:rsidR="003C2D18" w:rsidRPr="006E54B4" w:rsidDel="00544E7B">
          <w:rPr>
            <w:rPrChange w:id="425" w:author="Chelsea Helion" w:date="2024-10-23T10:53:00Z">
              <w:rPr>
                <w:rFonts w:ascii="Aptos" w:hAnsi="Aptos"/>
              </w:rPr>
            </w:rPrChange>
          </w:rPr>
          <w:delText xml:space="preserve"> </w:delText>
        </w:r>
        <w:r w:rsidR="003C2D18" w:rsidRPr="006E54B4" w:rsidDel="00544E7B">
          <w:rPr>
            <w:rPrChange w:id="426" w:author="Chelsea Helion" w:date="2024-10-23T10:53:00Z">
              <w:rPr>
                <w:rFonts w:ascii="Aptos" w:hAnsi="Aptos"/>
              </w:rPr>
            </w:rPrChange>
          </w:rPr>
          <w:fldChar w:fldCharType="begin"/>
        </w:r>
        <w:r w:rsidR="004F2335" w:rsidRPr="006E54B4" w:rsidDel="00544E7B">
          <w:rPr>
            <w:rPrChange w:id="427" w:author="Chelsea Helion" w:date="2024-10-23T10:53:00Z">
              <w:rPr>
                <w:rFonts w:ascii="Aptos" w:hAnsi="Aptos"/>
              </w:rPr>
            </w:rPrChange>
          </w:rPr>
          <w:delInstrText xml:space="preserve"> ADDIN ZOTERO_ITEM CSL_CITATION {"citationID":"bJjTbmsl","properties":{"formattedCitation":"(de la Vega et al., 2022)","plainCitation":"(de la Vega et al., 2022)","dontUpdate":true,"noteIndex":0},"citationItems":[{"id":16156,"uris":["http://zotero.org/users/6239255/items/VN8GQ5SG"],"itemData":{"id":16156,"type":"article-journal","abstract":"Functional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delInstrText>
        </w:r>
        <w:r w:rsidR="003C2D18" w:rsidRPr="006E54B4" w:rsidDel="00544E7B">
          <w:rPr>
            <w:rPrChange w:id="428" w:author="Chelsea Helion" w:date="2024-10-23T10:53:00Z">
              <w:rPr>
                <w:rFonts w:ascii="Aptos" w:hAnsi="Aptos"/>
              </w:rPr>
            </w:rPrChange>
          </w:rPr>
          <w:fldChar w:fldCharType="separate"/>
        </w:r>
        <w:r w:rsidR="003C2D18" w:rsidRPr="006E54B4" w:rsidDel="00544E7B">
          <w:rPr>
            <w:rPrChange w:id="429" w:author="Chelsea Helion" w:date="2024-10-23T10:53:00Z">
              <w:rPr>
                <w:rFonts w:ascii="Aptos" w:hAnsi="Aptos"/>
              </w:rPr>
            </w:rPrChange>
          </w:rPr>
          <w:delText>de la Vega et al., 2022</w:delText>
        </w:r>
        <w:r w:rsidR="003C2D18" w:rsidRPr="006E54B4" w:rsidDel="00544E7B">
          <w:rPr>
            <w:rPrChange w:id="430" w:author="Chelsea Helion" w:date="2024-10-23T10:53:00Z">
              <w:rPr>
                <w:rFonts w:ascii="Aptos" w:hAnsi="Aptos"/>
              </w:rPr>
            </w:rPrChange>
          </w:rPr>
          <w:fldChar w:fldCharType="end"/>
        </w:r>
        <w:r w:rsidRPr="006E54B4" w:rsidDel="00544E7B">
          <w:rPr>
            <w:rPrChange w:id="431" w:author="Chelsea Helion" w:date="2024-10-23T10:53:00Z">
              <w:rPr>
                <w:rFonts w:ascii="Aptos" w:hAnsi="Aptos"/>
              </w:rPr>
            </w:rPrChange>
          </w:rPr>
          <w:delText>) solve some of the issues for documenting tangible stimuli features. However, standardizing the capture of subjective experiences is uniquely challenging and comparatively less developed</w:delText>
        </w:r>
        <w:r w:rsidR="00862995" w:rsidRPr="006E54B4" w:rsidDel="00544E7B">
          <w:rPr>
            <w:rPrChange w:id="432" w:author="Chelsea Helion" w:date="2024-10-23T10:53:00Z">
              <w:rPr>
                <w:rFonts w:ascii="Aptos" w:hAnsi="Aptos"/>
              </w:rPr>
            </w:rPrChange>
          </w:rPr>
          <w:delText xml:space="preserve"> as a method</w:delText>
        </w:r>
        <w:r w:rsidRPr="006E54B4" w:rsidDel="00544E7B">
          <w:rPr>
            <w:rPrChange w:id="433" w:author="Chelsea Helion" w:date="2024-10-23T10:53:00Z">
              <w:rPr>
                <w:rFonts w:ascii="Aptos" w:hAnsi="Aptos"/>
              </w:rPr>
            </w:rPrChange>
          </w:rPr>
          <w:delText xml:space="preserve"> </w:delText>
        </w:r>
        <w:r w:rsidR="003C2D18" w:rsidRPr="006E54B4" w:rsidDel="00544E7B">
          <w:rPr>
            <w:rPrChange w:id="434" w:author="Chelsea Helion" w:date="2024-10-23T10:53:00Z">
              <w:rPr>
                <w:rFonts w:ascii="Aptos" w:hAnsi="Aptos"/>
              </w:rPr>
            </w:rPrChange>
          </w:rPr>
          <w:fldChar w:fldCharType="begin"/>
        </w:r>
        <w:r w:rsidR="004F2335" w:rsidRPr="006E54B4" w:rsidDel="00544E7B">
          <w:rPr>
            <w:rPrChange w:id="435" w:author="Chelsea Helion" w:date="2024-10-23T10:53:00Z">
              <w:rPr>
                <w:rFonts w:ascii="Aptos" w:hAnsi="Aptos"/>
              </w:rPr>
            </w:rPrChange>
          </w:rPr>
          <w:delInstrText xml:space="preserve"> ADDIN ZOTERO_ITEM CSL_CITATION {"citationID":"xF8bdHES","properties":{"formattedCitation":"(J\\uc0\\u228{}\\uc0\\u228{}skel\\uc0\\u228{}inen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3C2D18" w:rsidRPr="006E54B4" w:rsidDel="00544E7B">
          <w:rPr>
            <w:rPrChange w:id="436" w:author="Chelsea Helion" w:date="2024-10-23T10:53:00Z">
              <w:rPr>
                <w:rFonts w:ascii="Aptos" w:hAnsi="Aptos"/>
              </w:rPr>
            </w:rPrChange>
          </w:rPr>
          <w:fldChar w:fldCharType="separate"/>
        </w:r>
        <w:r w:rsidR="0093459D" w:rsidRPr="006E54B4" w:rsidDel="00544E7B">
          <w:rPr>
            <w:rPrChange w:id="437" w:author="Chelsea Helion" w:date="2024-10-23T10:53:00Z">
              <w:rPr>
                <w:rFonts w:ascii="Aptos" w:hAnsi="Aptos" w:cs="Times New Roman"/>
              </w:rPr>
            </w:rPrChange>
          </w:rPr>
          <w:delText>(Jääskeläinen et al., 2022)</w:delText>
        </w:r>
        <w:r w:rsidR="003C2D18" w:rsidRPr="006E54B4" w:rsidDel="00544E7B">
          <w:rPr>
            <w:rPrChange w:id="438" w:author="Chelsea Helion" w:date="2024-10-23T10:53:00Z">
              <w:rPr>
                <w:rFonts w:ascii="Aptos" w:hAnsi="Aptos"/>
              </w:rPr>
            </w:rPrChange>
          </w:rPr>
          <w:fldChar w:fldCharType="end"/>
        </w:r>
        <w:r w:rsidRPr="006E54B4" w:rsidDel="00544E7B">
          <w:rPr>
            <w:rPrChange w:id="439" w:author="Chelsea Helion" w:date="2024-10-23T10:53:00Z">
              <w:rPr>
                <w:rFonts w:ascii="Aptos" w:hAnsi="Aptos"/>
              </w:rPr>
            </w:rPrChange>
          </w:rPr>
          <w:delText xml:space="preserve">.  </w:delText>
        </w:r>
      </w:del>
    </w:p>
    <w:p w14:paraId="64D9FE65" w14:textId="77777777" w:rsidR="007476A8" w:rsidRDefault="009F2A6F" w:rsidP="007476A8">
      <w:pPr>
        <w:spacing w:line="240" w:lineRule="auto"/>
        <w:jc w:val="both"/>
        <w:rPr>
          <w:ins w:id="440" w:author="Chelsea Helion" w:date="2024-10-23T16:43:00Z"/>
        </w:rPr>
      </w:pPr>
      <w:del w:id="441" w:author="Chelsea Helion" w:date="2024-10-23T15:05:00Z">
        <w:r w:rsidRPr="006E54B4" w:rsidDel="00444F55">
          <w:rPr>
            <w:b/>
            <w:bCs/>
            <w:rPrChange w:id="442" w:author="Chelsea Helion" w:date="2024-10-23T10:53:00Z">
              <w:rPr>
                <w:rFonts w:ascii="Aptos" w:hAnsi="Aptos"/>
                <w:b/>
                <w:bCs/>
              </w:rPr>
            </w:rPrChange>
          </w:rPr>
          <w:delText>Active Viewing.</w:delText>
        </w:r>
        <w:r w:rsidRPr="006E54B4" w:rsidDel="00444F55">
          <w:rPr>
            <w:rPrChange w:id="443" w:author="Chelsea Helion" w:date="2024-10-23T10:53:00Z">
              <w:rPr>
                <w:rFonts w:ascii="Aptos" w:hAnsi="Aptos"/>
              </w:rPr>
            </w:rPrChange>
          </w:rPr>
          <w:delText xml:space="preserve"> </w:delText>
        </w:r>
      </w:del>
      <w:del w:id="444" w:author="Chelsea Helion" w:date="2024-10-23T15:04:00Z">
        <w:r w:rsidRPr="006E54B4" w:rsidDel="00444F55">
          <w:rPr>
            <w:rPrChange w:id="445" w:author="Chelsea Helion" w:date="2024-10-23T10:53:00Z">
              <w:rPr>
                <w:rFonts w:ascii="Aptos" w:hAnsi="Aptos"/>
              </w:rPr>
            </w:rPrChange>
          </w:rPr>
          <w:delText xml:space="preserve">A solution to modeling subjective experiences that is growing increasingly common </w:delText>
        </w:r>
      </w:del>
      <w:del w:id="446" w:author="Chelsea Helion" w:date="2024-10-21T11:12:00Z">
        <w:r w:rsidRPr="006E54B4" w:rsidDel="002E5ACF">
          <w:rPr>
            <w:rPrChange w:id="447" w:author="Chelsea Helion" w:date="2024-10-23T10:53:00Z">
              <w:rPr>
                <w:rFonts w:ascii="Aptos" w:hAnsi="Aptos"/>
              </w:rPr>
            </w:rPrChange>
          </w:rPr>
          <w:delText xml:space="preserve">among neuroimaging studies </w:delText>
        </w:r>
      </w:del>
      <w:del w:id="448" w:author="Chelsea Helion" w:date="2024-10-23T15:04:00Z">
        <w:r w:rsidRPr="006E54B4" w:rsidDel="00444F55">
          <w:rPr>
            <w:rPrChange w:id="449" w:author="Chelsea Helion" w:date="2024-10-23T10:53:00Z">
              <w:rPr>
                <w:rFonts w:ascii="Aptos" w:hAnsi="Aptos"/>
              </w:rPr>
            </w:rPrChange>
          </w:rPr>
          <w:delText>is to</w:delText>
        </w:r>
      </w:del>
      <w:del w:id="450" w:author="Chelsea Helion" w:date="2024-10-22T13:15:00Z">
        <w:r w:rsidRPr="006E54B4" w:rsidDel="00383C25">
          <w:rPr>
            <w:rPrChange w:id="451" w:author="Chelsea Helion" w:date="2024-10-23T10:53:00Z">
              <w:rPr>
                <w:rFonts w:ascii="Aptos" w:hAnsi="Aptos"/>
              </w:rPr>
            </w:rPrChange>
          </w:rPr>
          <w:delText xml:space="preserve"> </w:delText>
        </w:r>
      </w:del>
      <w:del w:id="452" w:author="Chelsea Helion" w:date="2024-10-23T15:04:00Z">
        <w:r w:rsidRPr="006E54B4" w:rsidDel="00444F55">
          <w:rPr>
            <w:rPrChange w:id="453" w:author="Chelsea Helion" w:date="2024-10-23T10:53:00Z">
              <w:rPr>
                <w:rFonts w:ascii="Aptos" w:hAnsi="Aptos"/>
              </w:rPr>
            </w:rPrChange>
          </w:rPr>
          <w:delText>capture continuous, self-report ratings of a pre-defined subjective construct while engaging with dynamic, feature-rich stimuli (See</w:delText>
        </w:r>
        <w:r w:rsidR="003C2D18" w:rsidRPr="006E54B4" w:rsidDel="00444F55">
          <w:rPr>
            <w:rPrChange w:id="454" w:author="Chelsea Helion" w:date="2024-10-23T10:53:00Z">
              <w:rPr>
                <w:rFonts w:ascii="Aptos" w:hAnsi="Aptos"/>
              </w:rPr>
            </w:rPrChange>
          </w:rPr>
          <w:delText xml:space="preserve"> </w:delText>
        </w:r>
        <w:r w:rsidR="003C2D18" w:rsidRPr="006E54B4" w:rsidDel="00444F55">
          <w:rPr>
            <w:rPrChange w:id="455" w:author="Chelsea Helion" w:date="2024-10-23T10:53:00Z">
              <w:rPr>
                <w:rFonts w:ascii="Aptos" w:hAnsi="Aptos"/>
              </w:rPr>
            </w:rPrChange>
          </w:rPr>
          <w:fldChar w:fldCharType="begin"/>
        </w:r>
        <w:r w:rsidR="004F2335" w:rsidRPr="006E54B4" w:rsidDel="00444F55">
          <w:rPr>
            <w:rPrChange w:id="456" w:author="Chelsea Helion" w:date="2024-10-23T10:53:00Z">
              <w:rPr>
                <w:rFonts w:ascii="Aptos" w:hAnsi="Aptos"/>
              </w:rPr>
            </w:rPrChange>
          </w:rPr>
          <w:del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3C2D18" w:rsidRPr="006E54B4" w:rsidDel="00444F55">
          <w:rPr>
            <w:rPrChange w:id="457" w:author="Chelsea Helion" w:date="2024-10-23T10:53:00Z">
              <w:rPr>
                <w:rFonts w:ascii="Aptos" w:hAnsi="Aptos"/>
              </w:rPr>
            </w:rPrChange>
          </w:rPr>
          <w:fldChar w:fldCharType="separate"/>
        </w:r>
        <w:r w:rsidR="003C2D18" w:rsidRPr="006E54B4" w:rsidDel="00444F55">
          <w:rPr>
            <w:rPrChange w:id="458" w:author="Chelsea Helion" w:date="2024-10-23T10:53:00Z">
              <w:rPr>
                <w:rFonts w:ascii="Aptos" w:hAnsi="Aptos" w:cs="Times New Roman"/>
              </w:rPr>
            </w:rPrChange>
          </w:rPr>
          <w:delText>Jääskeläinen et al., 2022; Saarimäki, 2021</w:delText>
        </w:r>
        <w:r w:rsidR="003C2D18" w:rsidRPr="006E54B4" w:rsidDel="00444F55">
          <w:rPr>
            <w:rPrChange w:id="459" w:author="Chelsea Helion" w:date="2024-10-23T10:53:00Z">
              <w:rPr>
                <w:rFonts w:ascii="Aptos" w:hAnsi="Aptos"/>
              </w:rPr>
            </w:rPrChange>
          </w:rPr>
          <w:fldChar w:fldCharType="end"/>
        </w:r>
        <w:r w:rsidR="003C2D18" w:rsidRPr="006E54B4" w:rsidDel="00444F55">
          <w:rPr>
            <w:rPrChange w:id="460" w:author="Chelsea Helion" w:date="2024-10-23T10:53:00Z">
              <w:rPr>
                <w:rFonts w:ascii="Aptos" w:hAnsi="Aptos"/>
              </w:rPr>
            </w:rPrChange>
          </w:rPr>
          <w:delText xml:space="preserve"> </w:delText>
        </w:r>
        <w:r w:rsidRPr="006E54B4" w:rsidDel="00444F55">
          <w:rPr>
            <w:rPrChange w:id="461" w:author="Chelsea Helion" w:date="2024-10-23T10:53:00Z">
              <w:rPr>
                <w:rFonts w:ascii="Aptos" w:hAnsi="Aptos"/>
              </w:rPr>
            </w:rPrChange>
          </w:rPr>
          <w:delText xml:space="preserve">for reviews). </w:delText>
        </w:r>
      </w:del>
      <w:del w:id="462" w:author="Chelsea Helion" w:date="2024-10-23T15:05:00Z">
        <w:r w:rsidRPr="006E54B4" w:rsidDel="00444F55">
          <w:rPr>
            <w:rPrChange w:id="463" w:author="Chelsea Helion" w:date="2024-10-23T10:53:00Z">
              <w:rPr>
                <w:rFonts w:ascii="Aptos" w:hAnsi="Aptos"/>
              </w:rPr>
            </w:rPrChange>
          </w:rPr>
          <w:delText>We term this</w:delText>
        </w:r>
        <w:r w:rsidR="00862995" w:rsidRPr="006E54B4" w:rsidDel="00444F55">
          <w:rPr>
            <w:rPrChange w:id="464" w:author="Chelsea Helion" w:date="2024-10-23T10:53:00Z">
              <w:rPr>
                <w:rFonts w:ascii="Aptos" w:hAnsi="Aptos"/>
              </w:rPr>
            </w:rPrChange>
          </w:rPr>
          <w:delText xml:space="preserve"> method</w:delText>
        </w:r>
        <w:r w:rsidRPr="006E54B4" w:rsidDel="00444F55">
          <w:rPr>
            <w:rPrChange w:id="465" w:author="Chelsea Helion" w:date="2024-10-23T10:53:00Z">
              <w:rPr>
                <w:rFonts w:ascii="Aptos" w:hAnsi="Aptos"/>
              </w:rPr>
            </w:rPrChange>
          </w:rPr>
          <w:delText xml:space="preserve"> </w:delText>
        </w:r>
        <w:r w:rsidRPr="006E54B4" w:rsidDel="00444F55">
          <w:rPr>
            <w:i/>
            <w:rPrChange w:id="466" w:author="Chelsea Helion" w:date="2024-10-23T10:53:00Z">
              <w:rPr>
                <w:rFonts w:ascii="Aptos" w:hAnsi="Aptos"/>
                <w:i/>
              </w:rPr>
            </w:rPrChange>
          </w:rPr>
          <w:delText>active viewing</w:delText>
        </w:r>
        <w:r w:rsidRPr="006E54B4" w:rsidDel="00444F55">
          <w:rPr>
            <w:iCs/>
            <w:rPrChange w:id="467" w:author="Chelsea Helion" w:date="2024-10-23T10:53:00Z">
              <w:rPr>
                <w:rFonts w:ascii="Aptos" w:hAnsi="Aptos"/>
                <w:iCs/>
              </w:rPr>
            </w:rPrChange>
          </w:rPr>
          <w:delText xml:space="preserve">, in contrast to </w:delText>
        </w:r>
        <w:r w:rsidRPr="006E54B4" w:rsidDel="00444F55">
          <w:rPr>
            <w:i/>
            <w:rPrChange w:id="468" w:author="Chelsea Helion" w:date="2024-10-23T10:53:00Z">
              <w:rPr>
                <w:rFonts w:ascii="Aptos" w:hAnsi="Aptos"/>
                <w:i/>
              </w:rPr>
            </w:rPrChange>
          </w:rPr>
          <w:delText>passive viewing</w:delText>
        </w:r>
        <w:r w:rsidR="003F613E" w:rsidRPr="006E54B4" w:rsidDel="00444F55">
          <w:rPr>
            <w:i/>
            <w:rPrChange w:id="469" w:author="Chelsea Helion" w:date="2024-10-23T10:53:00Z">
              <w:rPr>
                <w:rFonts w:ascii="Aptos" w:hAnsi="Aptos"/>
                <w:i/>
              </w:rPr>
            </w:rPrChange>
          </w:rPr>
          <w:delText xml:space="preserve"> </w:delText>
        </w:r>
        <w:r w:rsidR="003F613E" w:rsidRPr="006E54B4" w:rsidDel="00444F55">
          <w:rPr>
            <w:iCs/>
            <w:rPrChange w:id="470" w:author="Chelsea Helion" w:date="2024-10-23T10:53:00Z">
              <w:rPr>
                <w:rFonts w:ascii="Aptos" w:hAnsi="Aptos"/>
                <w:iCs/>
              </w:rPr>
            </w:rPrChange>
          </w:rPr>
          <w:delText>(</w:delText>
        </w:r>
        <w:r w:rsidR="003F613E" w:rsidRPr="006E54B4" w:rsidDel="00444F55">
          <w:rPr>
            <w:b/>
            <w:bCs/>
            <w:iCs/>
            <w:rPrChange w:id="471" w:author="Chelsea Helion" w:date="2024-10-23T10:53:00Z">
              <w:rPr>
                <w:rFonts w:ascii="Aptos" w:hAnsi="Aptos"/>
                <w:b/>
                <w:bCs/>
                <w:iCs/>
              </w:rPr>
            </w:rPrChange>
          </w:rPr>
          <w:delText>Figure 1</w:delText>
        </w:r>
        <w:r w:rsidR="003F613E" w:rsidRPr="006E54B4" w:rsidDel="00444F55">
          <w:rPr>
            <w:iCs/>
            <w:rPrChange w:id="472" w:author="Chelsea Helion" w:date="2024-10-23T10:53:00Z">
              <w:rPr>
                <w:rFonts w:ascii="Aptos" w:hAnsi="Aptos"/>
                <w:iCs/>
              </w:rPr>
            </w:rPrChange>
          </w:rPr>
          <w:delText>)</w:delText>
        </w:r>
        <w:r w:rsidRPr="006E54B4" w:rsidDel="00444F55">
          <w:rPr>
            <w:rPrChange w:id="473" w:author="Chelsea Helion" w:date="2024-10-23T10:53:00Z">
              <w:rPr>
                <w:rFonts w:ascii="Aptos" w:hAnsi="Aptos"/>
              </w:rPr>
            </w:rPrChange>
          </w:rPr>
          <w:delText>.</w:delText>
        </w:r>
      </w:del>
      <w:del w:id="474" w:author="Chelsea Helion" w:date="2024-10-22T13:14:00Z">
        <w:r w:rsidR="003F613E" w:rsidRPr="006E54B4" w:rsidDel="00383C25">
          <w:rPr>
            <w:rPrChange w:id="475" w:author="Chelsea Helion" w:date="2024-10-23T10:53:00Z">
              <w:rPr>
                <w:rFonts w:ascii="Aptos" w:hAnsi="Aptos"/>
              </w:rPr>
            </w:rPrChange>
          </w:rPr>
          <w:delText xml:space="preserve"> </w:delText>
        </w:r>
        <w:r w:rsidRPr="006E54B4" w:rsidDel="00383C25">
          <w:rPr>
            <w:rPrChange w:id="476" w:author="Chelsea Helion" w:date="2024-10-23T10:53:00Z">
              <w:rPr>
                <w:rFonts w:ascii="Aptos" w:hAnsi="Aptos"/>
              </w:rPr>
            </w:rPrChange>
          </w:rPr>
          <w:delText xml:space="preserve"> </w:delText>
        </w:r>
      </w:del>
      <w:del w:id="477" w:author="Chelsea Helion" w:date="2024-10-23T15:05:00Z">
        <w:r w:rsidRPr="006E54B4" w:rsidDel="00444F55">
          <w:rPr>
            <w:rPrChange w:id="478" w:author="Chelsea Helion" w:date="2024-10-23T10:53:00Z">
              <w:rPr>
                <w:rFonts w:ascii="Aptos" w:hAnsi="Aptos"/>
              </w:rPr>
            </w:rPrChange>
          </w:rPr>
          <w:delText>Continuous self-report rating approaches have been used extensively beyond neuroimaging as a high-resolution representation of subjective experiences (</w:delText>
        </w:r>
        <w:r w:rsidR="00364897" w:rsidRPr="006E54B4" w:rsidDel="00444F55">
          <w:rPr>
            <w:rPrChange w:id="479" w:author="Chelsea Helion" w:date="2024-10-23T10:53:00Z">
              <w:rPr>
                <w:rFonts w:ascii="Aptos" w:hAnsi="Aptos"/>
              </w:rPr>
            </w:rPrChange>
          </w:rPr>
          <w:fldChar w:fldCharType="begin"/>
        </w:r>
        <w:r w:rsidR="004F2335" w:rsidRPr="006E54B4" w:rsidDel="00444F55">
          <w:rPr>
            <w:rPrChange w:id="480" w:author="Chelsea Helion" w:date="2024-10-23T10:53:00Z">
              <w:rPr>
                <w:rFonts w:ascii="Aptos" w:hAnsi="Aptos"/>
              </w:rPr>
            </w:rPrChange>
          </w:rPr>
          <w:del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delInstrText>
        </w:r>
        <w:r w:rsidR="00364897" w:rsidRPr="006E54B4" w:rsidDel="00444F55">
          <w:rPr>
            <w:rPrChange w:id="481" w:author="Chelsea Helion" w:date="2024-10-23T10:53:00Z">
              <w:rPr>
                <w:rFonts w:ascii="Aptos" w:hAnsi="Aptos"/>
              </w:rPr>
            </w:rPrChange>
          </w:rPr>
          <w:fldChar w:fldCharType="separate"/>
        </w:r>
        <w:r w:rsidR="00364897" w:rsidRPr="006E54B4" w:rsidDel="00444F55">
          <w:rPr>
            <w:rPrChange w:id="482" w:author="Chelsea Helion" w:date="2024-10-23T10:53:00Z">
              <w:rPr>
                <w:rFonts w:ascii="Aptos" w:hAnsi="Aptos"/>
              </w:rPr>
            </w:rPrChange>
          </w:rPr>
          <w:delText>Fredrickson &amp; Kahneman, 1993; Levenson &amp; Gottman, 1983; Peterman, 1940</w:delText>
        </w:r>
        <w:r w:rsidR="00364897" w:rsidRPr="006E54B4" w:rsidDel="00444F55">
          <w:rPr>
            <w:rPrChange w:id="483" w:author="Chelsea Helion" w:date="2024-10-23T10:53:00Z">
              <w:rPr>
                <w:rFonts w:ascii="Aptos" w:hAnsi="Aptos"/>
              </w:rPr>
            </w:rPrChange>
          </w:rPr>
          <w:fldChar w:fldCharType="end"/>
        </w:r>
        <w:r w:rsidRPr="006E54B4" w:rsidDel="00444F55">
          <w:rPr>
            <w:rPrChange w:id="484" w:author="Chelsea Helion" w:date="2024-10-23T10:53:00Z">
              <w:rPr>
                <w:rFonts w:ascii="Aptos" w:hAnsi="Aptos"/>
              </w:rPr>
            </w:rPrChange>
          </w:rPr>
          <w:delText xml:space="preserve">, but see </w:delText>
        </w:r>
        <w:r w:rsidR="0040488C" w:rsidRPr="006E54B4" w:rsidDel="00444F55">
          <w:rPr>
            <w:rPrChange w:id="485" w:author="Chelsea Helion" w:date="2024-10-23T10:53:00Z">
              <w:rPr>
                <w:rFonts w:ascii="Aptos" w:hAnsi="Aptos"/>
              </w:rPr>
            </w:rPrChange>
          </w:rPr>
          <w:fldChar w:fldCharType="begin"/>
        </w:r>
        <w:r w:rsidR="004F2335" w:rsidRPr="006E54B4" w:rsidDel="00444F55">
          <w:rPr>
            <w:rPrChange w:id="486" w:author="Chelsea Helion" w:date="2024-10-23T10:53:00Z">
              <w:rPr>
                <w:rFonts w:ascii="Aptos" w:hAnsi="Aptos"/>
              </w:rPr>
            </w:rPrChange>
          </w:rPr>
          <w:del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delInstrText>
        </w:r>
        <w:r w:rsidR="0040488C" w:rsidRPr="006E54B4" w:rsidDel="00444F55">
          <w:rPr>
            <w:rPrChange w:id="487" w:author="Chelsea Helion" w:date="2024-10-23T10:53:00Z">
              <w:rPr>
                <w:rFonts w:ascii="Aptos" w:hAnsi="Aptos"/>
              </w:rPr>
            </w:rPrChange>
          </w:rPr>
          <w:fldChar w:fldCharType="separate"/>
        </w:r>
        <w:r w:rsidR="0040488C" w:rsidRPr="006E54B4" w:rsidDel="00444F55">
          <w:rPr>
            <w:rPrChange w:id="488" w:author="Chelsea Helion" w:date="2024-10-23T10:53:00Z">
              <w:rPr>
                <w:rFonts w:ascii="Aptos" w:hAnsi="Aptos"/>
              </w:rPr>
            </w:rPrChange>
          </w:rPr>
          <w:delText>Ruef &amp; Levenson, 2007</w:delText>
        </w:r>
        <w:r w:rsidR="0040488C" w:rsidRPr="006E54B4" w:rsidDel="00444F55">
          <w:rPr>
            <w:rPrChange w:id="489" w:author="Chelsea Helion" w:date="2024-10-23T10:53:00Z">
              <w:rPr>
                <w:rFonts w:ascii="Aptos" w:hAnsi="Aptos"/>
              </w:rPr>
            </w:rPrChange>
          </w:rPr>
          <w:fldChar w:fldCharType="end"/>
        </w:r>
        <w:r w:rsidRPr="006E54B4" w:rsidDel="00444F55">
          <w:rPr>
            <w:rPrChange w:id="490" w:author="Chelsea Helion" w:date="2024-10-23T10:53:00Z">
              <w:rPr>
                <w:rFonts w:ascii="Aptos" w:hAnsi="Aptos"/>
              </w:rPr>
            </w:rPrChange>
          </w:rPr>
          <w:delTex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delText>
        </w:r>
        <w:r w:rsidR="00364897" w:rsidRPr="006E54B4" w:rsidDel="00444F55">
          <w:rPr>
            <w:rPrChange w:id="491" w:author="Chelsea Helion" w:date="2024-10-23T10:53:00Z">
              <w:rPr>
                <w:rFonts w:ascii="Aptos" w:hAnsi="Aptos"/>
              </w:rPr>
            </w:rPrChange>
          </w:rPr>
          <w:fldChar w:fldCharType="begin"/>
        </w:r>
        <w:r w:rsidR="004F2335" w:rsidRPr="006E54B4" w:rsidDel="00444F55">
          <w:rPr>
            <w:rPrChange w:id="492" w:author="Chelsea Helion" w:date="2024-10-23T10:53:00Z">
              <w:rPr>
                <w:rFonts w:ascii="Aptos" w:hAnsi="Aptos"/>
              </w:rPr>
            </w:rPrChange>
          </w:rPr>
          <w:del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444F55">
          <w:rPr>
            <w:rPrChange w:id="493" w:author="Chelsea Helion" w:date="2024-10-23T10:53:00Z">
              <w:rPr>
                <w:rFonts w:ascii="Aptos" w:hAnsi="Aptos"/>
              </w:rPr>
            </w:rPrChange>
          </w:rPr>
          <w:fldChar w:fldCharType="separate"/>
        </w:r>
        <w:r w:rsidR="00986859" w:rsidRPr="006E54B4" w:rsidDel="00444F55">
          <w:rPr>
            <w:rPrChange w:id="494" w:author="Chelsea Helion" w:date="2024-10-23T10:53:00Z">
              <w:rPr>
                <w:rFonts w:ascii="Aptos" w:hAnsi="Aptos"/>
              </w:rPr>
            </w:rPrChange>
          </w:rPr>
          <w:delText>(Hutcherson et al., 2005)</w:delText>
        </w:r>
        <w:r w:rsidR="00364897" w:rsidRPr="006E54B4" w:rsidDel="00444F55">
          <w:rPr>
            <w:rPrChange w:id="495" w:author="Chelsea Helion" w:date="2024-10-23T10:53:00Z">
              <w:rPr>
                <w:rFonts w:ascii="Aptos" w:hAnsi="Aptos"/>
              </w:rPr>
            </w:rPrChange>
          </w:rPr>
          <w:fldChar w:fldCharType="end"/>
        </w:r>
        <w:r w:rsidR="00364897" w:rsidRPr="006E54B4" w:rsidDel="00444F55">
          <w:rPr>
            <w:rPrChange w:id="496" w:author="Chelsea Helion" w:date="2024-10-23T10:53:00Z">
              <w:rPr>
                <w:rFonts w:ascii="Aptos" w:hAnsi="Aptos"/>
              </w:rPr>
            </w:rPrChange>
          </w:rPr>
          <w:delText xml:space="preserve"> </w:delText>
        </w:r>
        <w:r w:rsidRPr="006E54B4" w:rsidDel="00444F55">
          <w:rPr>
            <w:rPrChange w:id="497" w:author="Chelsea Helion" w:date="2024-10-23T10:53:00Z">
              <w:rPr>
                <w:rFonts w:ascii="Aptos" w:hAnsi="Aptos"/>
              </w:rPr>
            </w:rPrChange>
          </w:rPr>
          <w:delText>relative to passive viewing paradigms</w:delText>
        </w:r>
      </w:del>
      <w:del w:id="498" w:author="Chelsea Helion" w:date="2024-10-21T11:13:00Z">
        <w:r w:rsidRPr="006E54B4" w:rsidDel="002E5ACF">
          <w:rPr>
            <w:rPrChange w:id="499" w:author="Chelsea Helion" w:date="2024-10-23T10:53:00Z">
              <w:rPr>
                <w:rFonts w:ascii="Aptos" w:hAnsi="Aptos"/>
              </w:rPr>
            </w:rPrChange>
          </w:rPr>
          <w:delText>,</w:delText>
        </w:r>
      </w:del>
      <w:del w:id="500" w:author="Chelsea Helion" w:date="2024-10-23T15:05:00Z">
        <w:r w:rsidRPr="006E54B4" w:rsidDel="00444F55">
          <w:rPr>
            <w:rPrChange w:id="501" w:author="Chelsea Helion" w:date="2024-10-23T10:53:00Z">
              <w:rPr>
                <w:rFonts w:ascii="Aptos" w:hAnsi="Aptos"/>
              </w:rPr>
            </w:rPrChange>
          </w:rPr>
          <w:delText xml:space="preserve"> </w:delText>
        </w:r>
        <w:r w:rsidR="00862995" w:rsidRPr="006E54B4" w:rsidDel="00444F55">
          <w:rPr>
            <w:rPrChange w:id="502" w:author="Chelsea Helion" w:date="2024-10-23T10:53:00Z">
              <w:rPr>
                <w:rFonts w:ascii="Aptos" w:hAnsi="Aptos"/>
              </w:rPr>
            </w:rPrChange>
          </w:rPr>
          <w:delText>afford</w:delText>
        </w:r>
      </w:del>
      <w:del w:id="503" w:author="Chelsea Helion" w:date="2024-10-21T11:13:00Z">
        <w:r w:rsidR="00862995" w:rsidRPr="006E54B4" w:rsidDel="002E5ACF">
          <w:rPr>
            <w:rPrChange w:id="504" w:author="Chelsea Helion" w:date="2024-10-23T10:53:00Z">
              <w:rPr>
                <w:rFonts w:ascii="Aptos" w:hAnsi="Aptos"/>
              </w:rPr>
            </w:rPrChange>
          </w:rPr>
          <w:delText>ing</w:delText>
        </w:r>
      </w:del>
      <w:del w:id="505" w:author="Chelsea Helion" w:date="2024-10-23T15:05:00Z">
        <w:r w:rsidRPr="006E54B4" w:rsidDel="00444F55">
          <w:rPr>
            <w:rPrChange w:id="506" w:author="Chelsea Helion" w:date="2024-10-23T10:53:00Z">
              <w:rPr>
                <w:rFonts w:ascii="Aptos" w:hAnsi="Aptos"/>
              </w:rPr>
            </w:rPrChange>
          </w:rPr>
          <w:delText xml:space="preserve"> researchers </w:delText>
        </w:r>
        <w:r w:rsidR="00862995" w:rsidRPr="006E54B4" w:rsidDel="00444F55">
          <w:rPr>
            <w:rPrChange w:id="507" w:author="Chelsea Helion" w:date="2024-10-23T10:53:00Z">
              <w:rPr>
                <w:rFonts w:ascii="Aptos" w:hAnsi="Aptos"/>
              </w:rPr>
            </w:rPrChange>
          </w:rPr>
          <w:delText>a</w:delText>
        </w:r>
        <w:r w:rsidRPr="006E54B4" w:rsidDel="00444F55">
          <w:rPr>
            <w:rPrChange w:id="508" w:author="Chelsea Helion" w:date="2024-10-23T10:53:00Z">
              <w:rPr>
                <w:rFonts w:ascii="Aptos" w:hAnsi="Aptos"/>
              </w:rPr>
            </w:rPrChange>
          </w:rPr>
          <w:delText xml:space="preserve"> window into a specific subjective assessment at the cost of allowing subjects to entertain a wider berth of subjective questions.</w:delText>
        </w:r>
        <w:r w:rsidR="000D0A97" w:rsidRPr="006E54B4" w:rsidDel="00444F55">
          <w:rPr>
            <w:rPrChange w:id="509" w:author="Chelsea Helion" w:date="2024-10-23T10:53:00Z">
              <w:rPr>
                <w:rFonts w:ascii="Aptos" w:hAnsi="Aptos"/>
              </w:rPr>
            </w:rPrChange>
          </w:rPr>
          <w:delText xml:space="preserve"> Consequently, active viewing paradigms may yield greater experimental control at the cost of </w:delText>
        </w:r>
        <w:r w:rsidR="00862995" w:rsidRPr="006E54B4" w:rsidDel="00444F55">
          <w:rPr>
            <w:rPrChange w:id="510" w:author="Chelsea Helion" w:date="2024-10-23T10:53:00Z">
              <w:rPr>
                <w:rFonts w:ascii="Aptos" w:hAnsi="Aptos"/>
              </w:rPr>
            </w:rPrChange>
          </w:rPr>
          <w:delText xml:space="preserve">reduced </w:delText>
        </w:r>
        <w:r w:rsidR="000D0A97" w:rsidRPr="006E54B4" w:rsidDel="00444F55">
          <w:rPr>
            <w:rPrChange w:id="511" w:author="Chelsea Helion" w:date="2024-10-23T10:53:00Z">
              <w:rPr>
                <w:rFonts w:ascii="Aptos" w:hAnsi="Aptos"/>
              </w:rPr>
            </w:rPrChange>
          </w:rPr>
          <w:delText xml:space="preserve">ecological validity </w:delText>
        </w:r>
      </w:del>
      <w:del w:id="512" w:author="Chelsea Helion" w:date="2024-10-21T11:16:00Z">
        <w:r w:rsidR="00862995" w:rsidRPr="006E54B4" w:rsidDel="002E5ACF">
          <w:rPr>
            <w:rPrChange w:id="513" w:author="Chelsea Helion" w:date="2024-10-23T10:53:00Z">
              <w:rPr>
                <w:rFonts w:ascii="Aptos" w:hAnsi="Aptos"/>
              </w:rPr>
            </w:rPrChange>
          </w:rPr>
          <w:delText xml:space="preserve">relative to </w:delText>
        </w:r>
        <w:r w:rsidR="000D0A97" w:rsidRPr="006E54B4" w:rsidDel="002E5ACF">
          <w:rPr>
            <w:rPrChange w:id="514" w:author="Chelsea Helion" w:date="2024-10-23T10:53:00Z">
              <w:rPr>
                <w:rFonts w:ascii="Aptos" w:hAnsi="Aptos"/>
              </w:rPr>
            </w:rPrChange>
          </w:rPr>
          <w:delText>passive viewing paradigms</w:delText>
        </w:r>
        <w:r w:rsidR="00E45777" w:rsidRPr="006E54B4" w:rsidDel="002E5ACF">
          <w:rPr>
            <w:rPrChange w:id="515" w:author="Chelsea Helion" w:date="2024-10-23T10:53:00Z">
              <w:rPr>
                <w:rFonts w:ascii="Aptos" w:hAnsi="Aptos"/>
              </w:rPr>
            </w:rPrChange>
          </w:rPr>
          <w:delText xml:space="preserve"> </w:delText>
        </w:r>
      </w:del>
      <w:del w:id="516" w:author="Chelsea Helion" w:date="2024-10-23T15:05:00Z">
        <w:r w:rsidR="00E45777" w:rsidRPr="006E54B4" w:rsidDel="00444F55">
          <w:rPr>
            <w:rPrChange w:id="517" w:author="Chelsea Helion" w:date="2024-10-23T10:53:00Z">
              <w:rPr>
                <w:rFonts w:ascii="Aptos" w:hAnsi="Aptos"/>
              </w:rPr>
            </w:rPrChange>
          </w:rPr>
          <w:delText xml:space="preserve">by engaging more deliberative, top-down attention processes than passive, naturalistic viewing </w:delText>
        </w:r>
        <w:r w:rsidR="00E45777" w:rsidRPr="006E54B4" w:rsidDel="00444F55">
          <w:rPr>
            <w:rPrChange w:id="518" w:author="Chelsea Helion" w:date="2024-10-23T10:53:00Z">
              <w:rPr>
                <w:rFonts w:ascii="Aptos" w:hAnsi="Aptos"/>
              </w:rPr>
            </w:rPrChange>
          </w:rPr>
          <w:fldChar w:fldCharType="begin"/>
        </w:r>
        <w:r w:rsidR="004F2335" w:rsidRPr="006E54B4" w:rsidDel="00444F55">
          <w:rPr>
            <w:rPrChange w:id="519" w:author="Chelsea Helion" w:date="2024-10-23T10:53:00Z">
              <w:rPr>
                <w:rFonts w:ascii="Aptos" w:hAnsi="Aptos"/>
              </w:rPr>
            </w:rPrChange>
          </w:rPr>
          <w:delInstrText xml:space="preserve"> ADDIN ZOTERO_ITEM CSL_CITATION {"citationID":"WGrbwtMP","properties":{"formattedCitation":"(Hasson et al., 2012; Posner &amp; Petersen, 1990; Sonkusare et al., 2019)","plainCitation":"(Hasson et al., 2012; Posner &amp; Petersen, 1990; Sonkusare et al., 2019)","noteIndex":0},"citationItems":[{"id":16373,"uris":["http://zotero.org/users/6239255/items/PLTGQ6TS"],"itemData":{"id":16373,"type":"article-journal","abstract":"Cognition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delInstrText>
        </w:r>
        <w:r w:rsidR="00E45777" w:rsidRPr="006E54B4" w:rsidDel="00444F55">
          <w:rPr>
            <w:rPrChange w:id="520" w:author="Chelsea Helion" w:date="2024-10-23T10:53:00Z">
              <w:rPr>
                <w:rFonts w:ascii="Aptos" w:hAnsi="Aptos"/>
              </w:rPr>
            </w:rPrChange>
          </w:rPr>
          <w:fldChar w:fldCharType="separate"/>
        </w:r>
        <w:r w:rsidR="00B11CB8" w:rsidRPr="006E54B4" w:rsidDel="00444F55">
          <w:rPr>
            <w:rPrChange w:id="521" w:author="Chelsea Helion" w:date="2024-10-23T10:53:00Z">
              <w:rPr>
                <w:rFonts w:ascii="Aptos" w:hAnsi="Aptos"/>
              </w:rPr>
            </w:rPrChange>
          </w:rPr>
          <w:delText>(Hasson et al., 2012; Posner &amp; Petersen, 1990; Sonkusare et al., 2019)</w:delText>
        </w:r>
        <w:r w:rsidR="00E45777" w:rsidRPr="006E54B4" w:rsidDel="00444F55">
          <w:rPr>
            <w:rPrChange w:id="522" w:author="Chelsea Helion" w:date="2024-10-23T10:53:00Z">
              <w:rPr>
                <w:rFonts w:ascii="Aptos" w:hAnsi="Aptos"/>
              </w:rPr>
            </w:rPrChange>
          </w:rPr>
          <w:fldChar w:fldCharType="end"/>
        </w:r>
        <w:r w:rsidR="000D0A97" w:rsidRPr="006E54B4" w:rsidDel="00444F55">
          <w:rPr>
            <w:rPrChange w:id="523" w:author="Chelsea Helion" w:date="2024-10-23T10:53:00Z">
              <w:rPr>
                <w:rFonts w:ascii="Aptos" w:hAnsi="Aptos"/>
              </w:rPr>
            </w:rPrChange>
          </w:rPr>
          <w:delText xml:space="preserve">. </w:delText>
        </w:r>
      </w:del>
      <w:del w:id="524" w:author="Chelsea Helion" w:date="2024-10-22T15:20:00Z">
        <w:r w:rsidR="000D0A97" w:rsidRPr="006E54B4" w:rsidDel="00094790">
          <w:rPr>
            <w:rPrChange w:id="525" w:author="Chelsea Helion" w:date="2024-10-23T10:53:00Z">
              <w:rPr>
                <w:rFonts w:ascii="Aptos" w:hAnsi="Aptos"/>
              </w:rPr>
            </w:rPrChange>
          </w:rPr>
          <w:delText>While that may be desirable in some situations, researchers have expressed concern that the act of rating itself may fundamentally alter the cognition</w:delText>
        </w:r>
      </w:del>
      <w:del w:id="526" w:author="Chelsea Helion" w:date="2024-10-21T11:16:00Z">
        <w:r w:rsidR="000D0A97" w:rsidRPr="006E54B4" w:rsidDel="002E5ACF">
          <w:rPr>
            <w:rPrChange w:id="527" w:author="Chelsea Helion" w:date="2024-10-23T10:53:00Z">
              <w:rPr>
                <w:rFonts w:ascii="Aptos" w:hAnsi="Aptos"/>
              </w:rPr>
            </w:rPrChange>
          </w:rPr>
          <w:delText xml:space="preserve">, </w:delText>
        </w:r>
      </w:del>
      <w:del w:id="528" w:author="Chelsea Helion" w:date="2024-10-22T15:20:00Z">
        <w:r w:rsidR="000D0A97" w:rsidRPr="006E54B4" w:rsidDel="00094790">
          <w:rPr>
            <w:rPrChange w:id="529" w:author="Chelsea Helion" w:date="2024-10-23T10:53:00Z">
              <w:rPr>
                <w:rFonts w:ascii="Aptos" w:hAnsi="Aptos"/>
              </w:rPr>
            </w:rPrChange>
          </w:rPr>
          <w:delText>and thus neural activity</w:delText>
        </w:r>
      </w:del>
      <w:del w:id="530" w:author="Chelsea Helion" w:date="2024-10-21T11:16:00Z">
        <w:r w:rsidR="000D0A97" w:rsidRPr="006E54B4" w:rsidDel="002E5ACF">
          <w:rPr>
            <w:rPrChange w:id="531" w:author="Chelsea Helion" w:date="2024-10-23T10:53:00Z">
              <w:rPr>
                <w:rFonts w:ascii="Aptos" w:hAnsi="Aptos"/>
              </w:rPr>
            </w:rPrChange>
          </w:rPr>
          <w:delText xml:space="preserve">, </w:delText>
        </w:r>
      </w:del>
      <w:del w:id="532" w:author="Chelsea Helion" w:date="2024-10-22T15:20:00Z">
        <w:r w:rsidR="000D0A97" w:rsidRPr="006E54B4" w:rsidDel="00094790">
          <w:rPr>
            <w:rPrChange w:id="533" w:author="Chelsea Helion" w:date="2024-10-23T10:53:00Z">
              <w:rPr>
                <w:rFonts w:ascii="Aptos" w:hAnsi="Aptos"/>
              </w:rPr>
            </w:rPrChange>
          </w:rPr>
          <w:delText xml:space="preserve">occurring while subjects view a stimulus </w:delText>
        </w:r>
        <w:r w:rsidR="005D5700" w:rsidRPr="006E54B4" w:rsidDel="00094790">
          <w:rPr>
            <w:rPrChange w:id="534" w:author="Chelsea Helion" w:date="2024-10-23T10:53:00Z">
              <w:rPr>
                <w:rFonts w:ascii="Aptos" w:hAnsi="Aptos"/>
              </w:rPr>
            </w:rPrChange>
          </w:rPr>
          <w:fldChar w:fldCharType="begin"/>
        </w:r>
        <w:r w:rsidR="004F2335" w:rsidRPr="006E54B4" w:rsidDel="00094790">
          <w:rPr>
            <w:rPrChange w:id="535" w:author="Chelsea Helion" w:date="2024-10-23T10:53:00Z">
              <w:rPr>
                <w:rFonts w:ascii="Aptos" w:hAnsi="Aptos"/>
              </w:rPr>
            </w:rPrChange>
          </w:rPr>
          <w:delInstrText xml:space="preserve"> ADDIN ZOTERO_ITEM CSL_CITATION {"citationID":"aRInKNg3","properties":{"formattedCitation":"(J\\uc0\\u228{}\\uc0\\u228{}skel\\uc0\\u228{}inen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5D5700" w:rsidRPr="006E54B4" w:rsidDel="00094790">
          <w:rPr>
            <w:rPrChange w:id="536" w:author="Chelsea Helion" w:date="2024-10-23T10:53:00Z">
              <w:rPr>
                <w:rFonts w:ascii="Aptos" w:hAnsi="Aptos"/>
              </w:rPr>
            </w:rPrChange>
          </w:rPr>
          <w:fldChar w:fldCharType="separate"/>
        </w:r>
        <w:r w:rsidR="005D5700" w:rsidRPr="006E54B4" w:rsidDel="00094790">
          <w:rPr>
            <w:rPrChange w:id="537" w:author="Chelsea Helion" w:date="2024-10-23T10:53:00Z">
              <w:rPr>
                <w:rFonts w:ascii="Aptos" w:hAnsi="Aptos" w:cs="Times New Roman"/>
              </w:rPr>
            </w:rPrChange>
          </w:rPr>
          <w:delText>(Jääskeläinen et al., 2022)</w:delText>
        </w:r>
        <w:r w:rsidR="005D5700" w:rsidRPr="006E54B4" w:rsidDel="00094790">
          <w:rPr>
            <w:rPrChange w:id="538" w:author="Chelsea Helion" w:date="2024-10-23T10:53:00Z">
              <w:rPr>
                <w:rFonts w:ascii="Aptos" w:hAnsi="Aptos"/>
              </w:rPr>
            </w:rPrChange>
          </w:rPr>
          <w:fldChar w:fldCharType="end"/>
        </w:r>
        <w:r w:rsidR="000D0A97" w:rsidRPr="006E54B4" w:rsidDel="00094790">
          <w:rPr>
            <w:rPrChange w:id="539" w:author="Chelsea Helion" w:date="2024-10-23T10:53:00Z">
              <w:rPr>
                <w:rFonts w:ascii="Aptos" w:hAnsi="Aptos"/>
              </w:rPr>
            </w:rPrChange>
          </w:rPr>
          <w:delText xml:space="preserve">. </w:delText>
        </w:r>
      </w:del>
      <w:del w:id="540" w:author="Chelsea Helion" w:date="2024-10-23T16:38:00Z">
        <w:r w:rsidR="00094790" w:rsidRPr="006E54B4" w:rsidDel="007476A8">
          <w:rPr>
            <w:rPrChange w:id="541" w:author="Chelsea Helion" w:date="2024-10-23T10:53:00Z">
              <w:rPr>
                <w:rFonts w:ascii="Aptos" w:hAnsi="Aptos"/>
              </w:rPr>
            </w:rPrChange>
          </w:rPr>
          <w:delText xml:space="preserve">While it is true that neural activity captured while continuously rating a stimulus likely differs significantly from passively watching a stimulus with no particular focus or goal, how the act of rating affects neural activity </w:delText>
        </w:r>
        <w:r w:rsidR="00094790" w:rsidRPr="007476A8" w:rsidDel="007476A8">
          <w:rPr>
            <w:rPrChange w:id="542" w:author="Chelsea Helion" w:date="2024-10-23T16:37:00Z">
              <w:rPr>
                <w:rFonts w:ascii="Aptos" w:hAnsi="Aptos"/>
                <w:i/>
                <w:iCs/>
              </w:rPr>
            </w:rPrChange>
          </w:rPr>
          <w:delText>when the focus or goal is kept consistent</w:delText>
        </w:r>
        <w:r w:rsidR="00094790" w:rsidRPr="006E54B4" w:rsidDel="007476A8">
          <w:rPr>
            <w:rPrChange w:id="543" w:author="Chelsea Helion" w:date="2024-10-23T10:53:00Z">
              <w:rPr>
                <w:rFonts w:ascii="Aptos" w:hAnsi="Aptos"/>
              </w:rPr>
            </w:rPrChange>
          </w:rPr>
          <w:delText xml:space="preserve"> has not yet been explored. </w:delText>
        </w:r>
        <w:r w:rsidR="00900DCE" w:rsidRPr="006E54B4" w:rsidDel="007476A8">
          <w:rPr>
            <w:rPrChange w:id="544" w:author="Chelsea Helion" w:date="2024-10-23T10:53:00Z">
              <w:rPr>
                <w:rFonts w:ascii="Aptos" w:hAnsi="Aptos"/>
              </w:rPr>
            </w:rPrChange>
          </w:rPr>
          <w:delText>The</w:delText>
        </w:r>
        <w:r w:rsidR="00E06745" w:rsidRPr="006E54B4" w:rsidDel="007476A8">
          <w:rPr>
            <w:rPrChange w:id="545" w:author="Chelsea Helion" w:date="2024-10-23T10:53:00Z">
              <w:rPr>
                <w:rFonts w:ascii="Aptos" w:hAnsi="Aptos"/>
              </w:rPr>
            </w:rPrChange>
          </w:rPr>
          <w:delText xml:space="preserve"> present research</w:delText>
        </w:r>
        <w:r w:rsidR="00900DCE" w:rsidRPr="006E54B4" w:rsidDel="007476A8">
          <w:rPr>
            <w:rPrChange w:id="546" w:author="Chelsea Helion" w:date="2024-10-23T10:53:00Z">
              <w:rPr>
                <w:rFonts w:ascii="Aptos" w:hAnsi="Aptos"/>
              </w:rPr>
            </w:rPrChange>
          </w:rPr>
          <w:delText xml:space="preserve"> aims to close this knowledge gap</w:delText>
        </w:r>
        <w:r w:rsidR="00544E7B" w:rsidDel="007476A8">
          <w:delText xml:space="preserve"> through the inclusion of what we term </w:delText>
        </w:r>
        <w:r w:rsidR="00544E7B" w:rsidDel="007476A8">
          <w:rPr>
            <w:i/>
            <w:iCs/>
          </w:rPr>
          <w:delText>reflective active viewing</w:delText>
        </w:r>
        <w:r w:rsidR="00900DCE" w:rsidRPr="006E54B4" w:rsidDel="007476A8">
          <w:rPr>
            <w:rPrChange w:id="547" w:author="Chelsea Helion" w:date="2024-10-23T10:53:00Z">
              <w:rPr>
                <w:rFonts w:ascii="Aptos" w:hAnsi="Aptos"/>
              </w:rPr>
            </w:rPrChange>
          </w:rPr>
          <w:delText xml:space="preserve">. </w:delText>
        </w:r>
        <w:r w:rsidR="00900DCE" w:rsidRPr="00544E7B" w:rsidDel="007476A8">
          <w:rPr>
            <w:i/>
            <w:iCs/>
          </w:rPr>
          <w:delText xml:space="preserve">Reflective active viewing. </w:delText>
        </w:r>
        <w:r w:rsidR="00900DCE" w:rsidRPr="00544E7B" w:rsidDel="007476A8">
          <w:delText>One</w:delText>
        </w:r>
        <w:r w:rsidR="00BD0E4D" w:rsidRPr="00544E7B" w:rsidDel="007476A8">
          <w:delText xml:space="preserve"> approach for constraining cognition without introducing an active rating or updating process </w:delText>
        </w:r>
        <w:r w:rsidR="00900DCE" w:rsidRPr="00544E7B" w:rsidDel="007476A8">
          <w:delText>is to have participants passively view a dynamic stimulus in the scanner with specific instructions to narrow focus</w:delText>
        </w:r>
        <w:r w:rsidR="00BD0E4D" w:rsidRPr="00544E7B" w:rsidDel="007476A8">
          <w:delText xml:space="preserve"> </w:delText>
        </w:r>
        <w:r w:rsidR="00BD0E4D" w:rsidRPr="00544E7B" w:rsidDel="007476A8">
          <w:delText xml:space="preserve">(i.e., </w:delText>
        </w:r>
        <w:r w:rsidR="00BD0E4D" w:rsidRPr="00544E7B" w:rsidDel="007476A8">
          <w:fldChar w:fldCharType="begin"/>
        </w:r>
        <w:r w:rsidR="00BD0E4D" w:rsidRPr="00544E7B" w:rsidDel="007476A8">
          <w:del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BD0E4D" w:rsidRPr="00544E7B" w:rsidDel="007476A8">
          <w:fldChar w:fldCharType="separate"/>
        </w:r>
        <w:r w:rsidR="00BD0E4D" w:rsidRPr="00544E7B" w:rsidDel="007476A8">
          <w:delText>Lahnakoski et al., 2014; Song et al., 2021)</w:delText>
        </w:r>
        <w:r w:rsidR="00BD0E4D" w:rsidRPr="00544E7B" w:rsidDel="007476A8">
          <w:fldChar w:fldCharType="end"/>
        </w:r>
        <w:r w:rsidR="00BD0E4D" w:rsidRPr="00544E7B" w:rsidDel="007476A8">
          <w:delText xml:space="preserve">. </w:delText>
        </w:r>
      </w:del>
      <w:r w:rsidR="00BD0E4D" w:rsidRPr="00544E7B">
        <w:t>Through th</w:t>
      </w:r>
      <w:r w:rsidR="00BD0E4D" w:rsidRPr="00544E7B">
        <w:t>is</w:t>
      </w:r>
      <w:r w:rsidR="00BD0E4D" w:rsidRPr="00544E7B">
        <w:t xml:space="preserve"> approach, </w:t>
      </w:r>
      <w:del w:id="548" w:author="Chelsea Helion" w:date="2024-10-23T16:38:00Z">
        <w:r w:rsidR="00BD0E4D" w:rsidRPr="00544E7B" w:rsidDel="007476A8">
          <w:delText xml:space="preserve">researchers </w:delText>
        </w:r>
      </w:del>
      <w:ins w:id="549" w:author="Chelsea Helion" w:date="2024-10-23T16:38:00Z">
        <w:r w:rsidR="007476A8">
          <w:t>we</w:t>
        </w:r>
        <w:r w:rsidR="007476A8" w:rsidRPr="00544E7B">
          <w:t xml:space="preserve"> </w:t>
        </w:r>
      </w:ins>
      <w:r w:rsidR="00BD0E4D" w:rsidRPr="00544E7B">
        <w:t>can avoid the influence of rating behaviors upon neural data while</w:t>
      </w:r>
      <w:r w:rsidR="00BD0E4D" w:rsidRPr="00544E7B">
        <w:t xml:space="preserve"> potentially</w:t>
      </w:r>
      <w:r w:rsidR="00BD0E4D" w:rsidRPr="00544E7B">
        <w:t xml:space="preserve"> still capturing a semblance of a subject’s concurrent metacognitive phenomena.</w:t>
      </w:r>
      <w:r w:rsidR="00BD0E4D" w:rsidRPr="00544E7B">
        <w:t xml:space="preserve">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525660" w:rsidRPr="00544E7B">
        <w: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525660" w:rsidRPr="00544E7B">
        <w:t>(Gottman &amp; Levenson, 1985; Levenson &amp; Gottman, 1983)</w:t>
      </w:r>
      <w:r w:rsidR="00525660" w:rsidRPr="00544E7B">
        <w:fldChar w:fldCharType="end"/>
      </w:r>
      <w:r w:rsidR="00525660" w:rsidRPr="00544E7B">
        <w:t xml:space="preserve">. </w:t>
      </w:r>
    </w:p>
    <w:p w14:paraId="65E0985A" w14:textId="380D7E68" w:rsidR="00525660" w:rsidRPr="00544E7B" w:rsidRDefault="007476A8" w:rsidP="007476A8">
      <w:pPr>
        <w:spacing w:line="240" w:lineRule="auto"/>
        <w:jc w:val="both"/>
        <w:pPrChange w:id="550" w:author="Chelsea Helion" w:date="2024-10-23T16:42:00Z">
          <w:pPr>
            <w:spacing w:line="240" w:lineRule="auto"/>
            <w:ind w:firstLine="540"/>
            <w:jc w:val="both"/>
          </w:pPr>
        </w:pPrChange>
      </w:pPr>
      <w:ins w:id="551" w:author="Chelsea Helion" w:date="2024-10-23T16:43:00Z">
        <w:r>
          <w:tab/>
        </w:r>
      </w:ins>
      <w:del w:id="552" w:author="Chelsea Helion" w:date="2024-10-23T16:39:00Z">
        <w:r w:rsidR="00525660" w:rsidRPr="00544E7B" w:rsidDel="007476A8">
          <w:delText xml:space="preserve">Additionally, comparisons of during- and post-exposure ratings to video stimuli have indicated strong positive correlations for self-reported experiences of humor and sadness </w:delText>
        </w:r>
        <w:r w:rsidR="00525660" w:rsidRPr="00544E7B" w:rsidDel="007476A8">
          <w:fldChar w:fldCharType="begin"/>
        </w:r>
        <w:r w:rsidR="00525660" w:rsidRPr="00544E7B" w:rsidDel="007476A8">
          <w:del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525660" w:rsidRPr="00544E7B" w:rsidDel="007476A8">
          <w:fldChar w:fldCharType="separate"/>
        </w:r>
        <w:r w:rsidR="00525660" w:rsidRPr="00544E7B" w:rsidDel="007476A8">
          <w:delText>(Hutcherson et al., 2005)</w:delText>
        </w:r>
        <w:r w:rsidR="00525660" w:rsidRPr="00544E7B" w:rsidDel="007476A8">
          <w:fldChar w:fldCharType="end"/>
        </w:r>
        <w:r w:rsidR="00525660" w:rsidRPr="00544E7B" w:rsidDel="007476A8">
          <w:delText>. Reflective engagement has</w:delText>
        </w:r>
        <w:r w:rsidR="0055170A" w:rsidRPr="00544E7B" w:rsidDel="007476A8">
          <w:delText xml:space="preserve"> thus</w:delText>
        </w:r>
        <w:r w:rsidR="00525660" w:rsidRPr="00544E7B" w:rsidDel="007476A8">
          <w:delText xml:space="preserve"> become the most popular approach in the literature and </w:delText>
        </w:r>
      </w:del>
      <w:ins w:id="553" w:author="Chelsea Helion" w:date="2024-10-23T16:39:00Z">
        <w:r>
          <w:t>R</w:t>
        </w:r>
      </w:ins>
      <w:del w:id="554" w:author="Chelsea Helion" w:date="2024-10-23T16:39:00Z">
        <w:r w:rsidR="00525660" w:rsidRPr="00544E7B" w:rsidDel="007476A8">
          <w:delText>r</w:delText>
        </w:r>
      </w:del>
      <w:r w:rsidR="00525660" w:rsidRPr="00544E7B">
        <w:t xml:space="preserve">esearch using this technique has been fruitful, identifying mechanisms through which emotions promote prosociality </w:t>
      </w:r>
      <w:r w:rsidR="00525660" w:rsidRPr="00544E7B">
        <w:fldChar w:fldCharType="begin"/>
      </w:r>
      <w:r w:rsidR="00525660" w:rsidRPr="00544E7B">
        <w: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525660" w:rsidRPr="00544E7B">
        <w:t>(Nummenmaa et al., 2012)</w:t>
      </w:r>
      <w:r w:rsidR="00525660" w:rsidRPr="00544E7B">
        <w:fldChar w:fldCharType="end"/>
      </w:r>
      <w:r w:rsidR="00525660" w:rsidRPr="00544E7B">
        <w:t xml:space="preserve"> and neural correlates of both attentional engagement </w:t>
      </w:r>
      <w:r w:rsidR="00525660" w:rsidRPr="00544E7B">
        <w:fldChar w:fldCharType="begin"/>
      </w:r>
      <w:r w:rsidR="00525660" w:rsidRPr="00544E7B">
        <w: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525660" w:rsidRPr="00544E7B">
        <w:t>(Song et al., 2021)</w:t>
      </w:r>
      <w:r w:rsidR="00525660" w:rsidRPr="00544E7B">
        <w:fldChar w:fldCharType="end"/>
      </w:r>
      <w:r w:rsidR="00525660" w:rsidRPr="00544E7B">
        <w:t xml:space="preserve"> and of humor </w:t>
      </w:r>
      <w:r w:rsidR="00525660" w:rsidRPr="00544E7B">
        <w:fldChar w:fldCharType="begin"/>
      </w:r>
      <w:r w:rsidR="00525660" w:rsidRPr="00544E7B">
        <w: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525660" w:rsidRPr="00544E7B">
        <w:t>(Axelrod et al., 2023)</w:t>
      </w:r>
      <w:r w:rsidR="00525660" w:rsidRPr="00544E7B">
        <w:fldChar w:fldCharType="end"/>
      </w:r>
      <w:r w:rsidR="00525660" w:rsidRPr="00544E7B">
        <w:t xml:space="preserve">. </w:t>
      </w:r>
      <w:r w:rsidR="0055170A" w:rsidRPr="00544E7B">
        <w:t>However,</w:t>
      </w:r>
      <w:ins w:id="555" w:author="Chelsea Helion" w:date="2024-10-23T16:41:00Z">
        <w:r>
          <w:t xml:space="preserve"> the majority of these studies have relied on</w:t>
        </w:r>
      </w:ins>
      <w:r w:rsidR="0055170A" w:rsidRPr="00544E7B">
        <w:t xml:space="preserve"> post</w:t>
      </w:r>
      <w:r w:rsidR="0055170A" w:rsidRPr="00544E7B">
        <w:t>-exposure ratings</w:t>
      </w:r>
      <w:ins w:id="556" w:author="Chelsea Helion" w:date="2024-10-23T16:42:00Z">
        <w:r>
          <w:t xml:space="preserve"> to probe subjective experience.</w:t>
        </w:r>
      </w:ins>
      <w:ins w:id="557" w:author="Chelsea Helion" w:date="2024-10-23T16:43:00Z">
        <w:r>
          <w:t xml:space="preserve"> This</w:t>
        </w:r>
      </w:ins>
      <w:ins w:id="558" w:author="Chelsea Helion" w:date="2024-10-23T16:41:00Z">
        <w:r>
          <w:t xml:space="preserve"> </w:t>
        </w:r>
      </w:ins>
      <w:del w:id="559" w:author="Chelsea Helion" w:date="2024-10-23T16:43:00Z">
        <w:r w:rsidR="0055170A" w:rsidRPr="00544E7B" w:rsidDel="007476A8">
          <w:delText xml:space="preserve"> </w:delText>
        </w:r>
      </w:del>
      <w:r w:rsidR="0055170A" w:rsidRPr="00544E7B">
        <w:t xml:space="preserve">may be appropriate for gist-level representations of complex experiences </w:t>
      </w:r>
      <w:r w:rsidR="0055170A" w:rsidRPr="00544E7B">
        <w:fldChar w:fldCharType="begin"/>
      </w:r>
      <w:r w:rsidR="0055170A" w:rsidRPr="00544E7B">
        <w: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544E7B">
        <w:fldChar w:fldCharType="separate"/>
      </w:r>
      <w:r w:rsidR="0055170A" w:rsidRPr="007476A8">
        <w:rPr>
          <w:highlight w:val="yellow"/>
          <w:rPrChange w:id="560" w:author="Chelsea Helion" w:date="2024-10-23T16:41:00Z">
            <w:rPr/>
          </w:rPrChange>
        </w:rPr>
        <w:t>(e.g., insert example of what you mean by this</w:t>
      </w:r>
      <w:r w:rsidR="0055170A" w:rsidRPr="00544E7B">
        <w:t>, Fayn et al., 2021)</w:t>
      </w:r>
      <w:r w:rsidR="0055170A" w:rsidRPr="00544E7B">
        <w:fldChar w:fldCharType="end"/>
      </w:r>
      <w:r w:rsidR="0055170A" w:rsidRPr="00544E7B">
        <w:t xml:space="preserve"> but may fail to accurately how nuances of dynamic or ongoing evaluations were experienced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w:t>
      </w:r>
      <w:r w:rsidR="0055170A" w:rsidRPr="00544E7B">
        <w:t xml:space="preserve"> This speaks to the necessity of capturing in-the-moment ratings of experience, and better understanding the implications of this approach for neural activity and downstream cognition.</w:t>
      </w:r>
      <w:ins w:id="561" w:author="Chelsea Helion" w:date="2024-10-25T11:06:00Z">
        <w:r w:rsidR="00F663DD">
          <w:t xml:space="preserve"> We propose that this </w:t>
        </w:r>
        <w:r w:rsidR="00F663DD" w:rsidRPr="002947A3">
          <w:t>type of viewing may be characterized by greater default mode network engagement (i.e., precuneus (pCUN), inferior parietal lobe (IPL), medial prefrontal cortex (mPFC)) without the added pressure of having to rate their evaluations. However, this type of viewing may also lead to greater lapses in attention, or possible forgetting of the active goal.</w:t>
        </w:r>
      </w:ins>
    </w:p>
    <w:p w14:paraId="25C6D865" w14:textId="74419B58" w:rsidR="00900DCE" w:rsidRPr="00544E7B" w:rsidRDefault="00900DCE" w:rsidP="00900DCE">
      <w:pPr>
        <w:spacing w:line="240" w:lineRule="auto"/>
        <w:ind w:firstLine="540"/>
        <w:jc w:val="both"/>
      </w:pPr>
    </w:p>
    <w:p w14:paraId="547F6B65" w14:textId="77777777" w:rsidR="00900DCE" w:rsidRPr="00544E7B" w:rsidRDefault="00900DCE" w:rsidP="00900DCE">
      <w:pPr>
        <w:spacing w:line="240" w:lineRule="auto"/>
        <w:ind w:firstLine="540"/>
        <w:jc w:val="both"/>
      </w:pPr>
    </w:p>
    <w:p w14:paraId="2B39BDD9" w14:textId="77777777" w:rsidR="00E06745" w:rsidRPr="00544E7B" w:rsidRDefault="00E06745" w:rsidP="00094790">
      <w:pPr>
        <w:spacing w:line="240" w:lineRule="auto"/>
        <w:ind w:firstLine="540"/>
        <w:jc w:val="both"/>
      </w:pPr>
    </w:p>
    <w:p w14:paraId="4AC49F89" w14:textId="77777777" w:rsidR="00E06745" w:rsidRPr="00544E7B" w:rsidRDefault="00E06745" w:rsidP="00094790">
      <w:pPr>
        <w:spacing w:line="240" w:lineRule="auto"/>
        <w:ind w:firstLine="540"/>
        <w:jc w:val="both"/>
      </w:pPr>
    </w:p>
    <w:p w14:paraId="2C2E8CC5" w14:textId="77777777" w:rsidR="00094790" w:rsidRPr="00544E7B" w:rsidRDefault="00094790" w:rsidP="00383C25">
      <w:pPr>
        <w:spacing w:line="240" w:lineRule="auto"/>
        <w:ind w:firstLine="540"/>
        <w:jc w:val="both"/>
      </w:pPr>
    </w:p>
    <w:p w14:paraId="05747BFC" w14:textId="77777777" w:rsidR="004C4E17" w:rsidRPr="006E54B4" w:rsidRDefault="004C4E17" w:rsidP="004C4E17">
      <w:pPr>
        <w:spacing w:line="240" w:lineRule="auto"/>
        <w:jc w:val="both"/>
        <w:rPr>
          <w:rPrChange w:id="562" w:author="Chelsea Helion" w:date="2024-10-23T10:53:00Z">
            <w:rPr>
              <w:rFonts w:ascii="Aptos" w:hAnsi="Aptos"/>
            </w:rPr>
          </w:rPrChange>
        </w:rPr>
      </w:pPr>
      <w:r w:rsidRPr="006E54B4">
        <w:rPr>
          <w:noProof/>
          <w:rPrChange w:id="563" w:author="Chelsea Helion" w:date="2024-10-23T10:53:00Z">
            <w:rPr>
              <w:rFonts w:ascii="Aptos" w:hAnsi="Aptos"/>
              <w:noProof/>
            </w:rPr>
          </w:rPrChange>
        </w:rPr>
        <w:lastRenderedPageBreak/>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564"/>
      <w:commentRangeEnd w:id="564"/>
      <w:r w:rsidR="00262C6C">
        <w:rPr>
          <w:rStyle w:val="CommentReference"/>
        </w:rPr>
        <w:commentReference w:id="564"/>
      </w:r>
    </w:p>
    <w:p w14:paraId="60C51FCD" w14:textId="77777777" w:rsidR="004C4E17" w:rsidRPr="00262C6C" w:rsidRDefault="004C4E17" w:rsidP="004C4E17">
      <w:pPr>
        <w:spacing w:line="240" w:lineRule="auto"/>
        <w:jc w:val="both"/>
      </w:pPr>
      <w:commentRangeStart w:id="565"/>
      <w:r w:rsidRPr="006E54B4">
        <w:rPr>
          <w:rPrChange w:id="566" w:author="Chelsea Helion" w:date="2024-10-23T10:53:00Z">
            <w:rPr>
              <w:rFonts w:ascii="Aptos" w:hAnsi="Aptos"/>
            </w:rPr>
          </w:rPrChange>
        </w:rPr>
        <w:t>Figure 1. Conceptual overview.</w:t>
      </w:r>
      <w:commentRangeEnd w:id="565"/>
      <w:r w:rsidR="00094790" w:rsidRPr="006E54B4">
        <w:rPr>
          <w:rStyle w:val="CommentReference"/>
        </w:rPr>
        <w:commentReference w:id="565"/>
      </w:r>
    </w:p>
    <w:p w14:paraId="0C0DB8BA" w14:textId="77777777" w:rsidR="004C4E17" w:rsidRPr="00262C6C" w:rsidRDefault="004C4E17" w:rsidP="004C4E17">
      <w:pPr>
        <w:spacing w:line="240" w:lineRule="auto"/>
        <w:jc w:val="both"/>
      </w:pPr>
    </w:p>
    <w:p w14:paraId="1A784249" w14:textId="02417FCD" w:rsidR="00094790" w:rsidRPr="00262C6C" w:rsidRDefault="00000000" w:rsidP="00AF6336">
      <w:pPr>
        <w:spacing w:line="240" w:lineRule="auto"/>
        <w:ind w:firstLine="540"/>
        <w:jc w:val="both"/>
        <w:rPr>
          <w:ins w:id="567" w:author="Chelsea Helion" w:date="2024-10-22T15:14:00Z"/>
        </w:rPr>
      </w:pPr>
      <w:del w:id="568" w:author="Chelsea Helion" w:date="2024-10-22T15:57:00Z">
        <w:r w:rsidRPr="00262C6C" w:rsidDel="00BD0E4D">
          <w:rPr>
            <w:b/>
            <w:bCs/>
          </w:rPr>
          <w:delText>Reflective Active Engagement</w:delText>
        </w:r>
        <w:r w:rsidRPr="00262C6C" w:rsidDel="00BD0E4D">
          <w:rPr>
            <w:b/>
            <w:bCs/>
            <w:i/>
          </w:rPr>
          <w:delText>.</w:delText>
        </w:r>
        <w:r w:rsidRPr="00262C6C" w:rsidDel="00BD0E4D">
          <w:rPr>
            <w:i/>
          </w:rPr>
          <w:delText xml:space="preserve"> </w:delText>
        </w:r>
        <w:r w:rsidRPr="00262C6C" w:rsidDel="00BD0E4D">
          <w:delText xml:space="preserve">One </w:delText>
        </w:r>
        <w:r w:rsidR="000D0A97" w:rsidRPr="00262C6C" w:rsidDel="00BD0E4D">
          <w:delText>proposed solution</w:delText>
        </w:r>
        <w:r w:rsidRPr="00262C6C" w:rsidDel="00BD0E4D">
          <w:delText xml:space="preserve"> </w:delText>
        </w:r>
        <w:r w:rsidR="000D0A97" w:rsidRPr="00262C6C" w:rsidDel="00BD0E4D">
          <w:delText xml:space="preserve">is to </w:delText>
        </w:r>
        <w:r w:rsidR="00890300" w:rsidRPr="00262C6C" w:rsidDel="00BD0E4D">
          <w:delText>have</w:delText>
        </w:r>
        <w:r w:rsidRPr="00262C6C" w:rsidDel="00BD0E4D">
          <w:delText xml:space="preserve"> participants passively</w:delText>
        </w:r>
        <w:r w:rsidR="000D0A97" w:rsidRPr="00262C6C" w:rsidDel="00BD0E4D">
          <w:delText xml:space="preserve"> view</w:delText>
        </w:r>
        <w:r w:rsidRPr="00262C6C" w:rsidDel="00BD0E4D">
          <w:delText xml:space="preserve"> a dynamic stimulus </w:delText>
        </w:r>
      </w:del>
      <w:del w:id="569" w:author="Chelsea Helion" w:date="2024-10-21T11:17:00Z">
        <w:r w:rsidRPr="00262C6C" w:rsidDel="002E5ACF">
          <w:delText>while undergoing neuroimaging</w:delText>
        </w:r>
        <w:r w:rsidR="00890300" w:rsidRPr="00262C6C" w:rsidDel="002E5ACF">
          <w:delText xml:space="preserve">, </w:delText>
        </w:r>
      </w:del>
      <w:del w:id="570" w:author="Chelsea Helion" w:date="2024-10-22T15:57:00Z">
        <w:r w:rsidR="00890300" w:rsidRPr="00262C6C" w:rsidDel="00BD0E4D">
          <w:delText xml:space="preserve">with (i.e., </w:delText>
        </w:r>
        <w:r w:rsidR="00D7249E" w:rsidRPr="006E54B4" w:rsidDel="00BD0E4D">
          <w:rPr>
            <w:rPrChange w:id="571" w:author="Chelsea Helion" w:date="2024-10-23T10:53:00Z">
              <w:rPr>
                <w:rFonts w:ascii="Aptos" w:hAnsi="Aptos"/>
              </w:rPr>
            </w:rPrChange>
          </w:rPr>
          <w:fldChar w:fldCharType="begin"/>
        </w:r>
        <w:r w:rsidR="004F2335" w:rsidRPr="00262C6C" w:rsidDel="00BD0E4D">
          <w:del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D7249E" w:rsidRPr="006E54B4" w:rsidDel="00BD0E4D">
          <w:rPr>
            <w:rPrChange w:id="572" w:author="Chelsea Helion" w:date="2024-10-23T10:53:00Z">
              <w:rPr>
                <w:rFonts w:ascii="Aptos" w:hAnsi="Aptos"/>
              </w:rPr>
            </w:rPrChange>
          </w:rPr>
          <w:fldChar w:fldCharType="separate"/>
        </w:r>
        <w:r w:rsidR="00D7249E" w:rsidRPr="00262C6C" w:rsidDel="00BD0E4D">
          <w:delText>Lahnakoski et al., 2014; Song et al., 2021)</w:delText>
        </w:r>
        <w:r w:rsidR="00D7249E" w:rsidRPr="006E54B4" w:rsidDel="00BD0E4D">
          <w:rPr>
            <w:rPrChange w:id="573" w:author="Chelsea Helion" w:date="2024-10-23T10:53:00Z">
              <w:rPr>
                <w:rFonts w:ascii="Aptos" w:hAnsi="Aptos"/>
              </w:rPr>
            </w:rPrChange>
          </w:rPr>
          <w:fldChar w:fldCharType="end"/>
        </w:r>
        <w:r w:rsidR="00890300" w:rsidRPr="00262C6C" w:rsidDel="00BD0E4D">
          <w:delText xml:space="preserve"> or without (i.e., </w:delText>
        </w:r>
        <w:r w:rsidR="00D7249E" w:rsidRPr="006E54B4" w:rsidDel="00BD0E4D">
          <w:rPr>
            <w:rPrChange w:id="574" w:author="Chelsea Helion" w:date="2024-10-23T10:53:00Z">
              <w:rPr>
                <w:rFonts w:ascii="Aptos" w:hAnsi="Aptos"/>
              </w:rPr>
            </w:rPrChange>
          </w:rPr>
          <w:fldChar w:fldCharType="begin"/>
        </w:r>
        <w:r w:rsidR="004F2335" w:rsidRPr="00262C6C" w:rsidDel="00BD0E4D">
          <w:delInstrText xml:space="preserve"> ADDIN ZOTERO_ITEM CSL_CITATION {"citationID":"MNg1NHmF","properties":{"formattedCitation":"(Hutcherson et al., 2005; Nummenmaa et al., 2012)","plainCitation":"(Hutcherson et al., 2005; Nummenmaa et al., 2012)","dontUpdate":true,"noteIndex":0},"citationItems":[{"id":16148,"uris":["http://zotero.org/users/6239255/items/M224CHW3"],"itemData":{"id":16148,"type":"article-journal","abstract":"Abstract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D7249E" w:rsidRPr="006E54B4" w:rsidDel="00BD0E4D">
          <w:rPr>
            <w:rPrChange w:id="575" w:author="Chelsea Helion" w:date="2024-10-23T10:53:00Z">
              <w:rPr>
                <w:rFonts w:ascii="Aptos" w:hAnsi="Aptos"/>
              </w:rPr>
            </w:rPrChange>
          </w:rPr>
          <w:fldChar w:fldCharType="separate"/>
        </w:r>
        <w:r w:rsidR="00D7249E" w:rsidRPr="00262C6C" w:rsidDel="00BD0E4D">
          <w:delText>Hutcherson et al., 2005; Nummenmaa et al., 2012)</w:delText>
        </w:r>
        <w:r w:rsidR="00D7249E" w:rsidRPr="006E54B4" w:rsidDel="00BD0E4D">
          <w:rPr>
            <w:rPrChange w:id="576" w:author="Chelsea Helion" w:date="2024-10-23T10:53:00Z">
              <w:rPr>
                <w:rFonts w:ascii="Aptos" w:hAnsi="Aptos"/>
              </w:rPr>
            </w:rPrChange>
          </w:rPr>
          <w:fldChar w:fldCharType="end"/>
        </w:r>
        <w:r w:rsidR="00D7249E" w:rsidRPr="00262C6C" w:rsidDel="00BD0E4D">
          <w:delText xml:space="preserve"> </w:delText>
        </w:r>
        <w:r w:rsidR="00890300" w:rsidRPr="00262C6C" w:rsidDel="00BD0E4D">
          <w:delText>specific instructions to narrow focus,</w:delText>
        </w:r>
        <w:r w:rsidRPr="00262C6C" w:rsidDel="00BD0E4D">
          <w:delText xml:space="preserve"> and then to actively engage with (i.e., continuously self-report ratings) the same stimulus outside of the scanner (e.g., </w:delText>
        </w:r>
        <w:r w:rsidR="00407C34" w:rsidRPr="006E54B4" w:rsidDel="00BD0E4D">
          <w:rPr>
            <w:rPrChange w:id="577" w:author="Chelsea Helion" w:date="2024-10-23T10:53:00Z">
              <w:rPr>
                <w:rFonts w:ascii="Aptos" w:hAnsi="Aptos"/>
              </w:rPr>
            </w:rPrChange>
          </w:rPr>
          <w:fldChar w:fldCharType="begin"/>
        </w:r>
        <w:r w:rsidR="004F2335" w:rsidRPr="00262C6C" w:rsidDel="00BD0E4D">
          <w:del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2685,"uris":["http://zotero.org/users/6239255/items/KQ9HBF4R"],"itemData":{"id":2685,"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407C34" w:rsidRPr="006E54B4" w:rsidDel="00BD0E4D">
          <w:rPr>
            <w:rPrChange w:id="578" w:author="Chelsea Helion" w:date="2024-10-23T10:53:00Z">
              <w:rPr>
                <w:rFonts w:ascii="Aptos" w:hAnsi="Aptos"/>
              </w:rPr>
            </w:rPrChange>
          </w:rPr>
          <w:fldChar w:fldCharType="separate"/>
        </w:r>
        <w:r w:rsidR="00AF4E49" w:rsidRPr="00262C6C" w:rsidDel="00BD0E4D">
          <w:delText>Jääskeläinen et al., 2008; Nummenmaa et al., 2012; Raz et al., 2012)</w:delText>
        </w:r>
        <w:r w:rsidR="00407C34" w:rsidRPr="006E54B4" w:rsidDel="00BD0E4D">
          <w:rPr>
            <w:rPrChange w:id="579" w:author="Chelsea Helion" w:date="2024-10-23T10:53:00Z">
              <w:rPr>
                <w:rFonts w:ascii="Aptos" w:hAnsi="Aptos"/>
              </w:rPr>
            </w:rPrChange>
          </w:rPr>
          <w:fldChar w:fldCharType="end"/>
        </w:r>
        <w:r w:rsidRPr="00262C6C" w:rsidDel="00BD0E4D">
          <w:delText>.</w:delText>
        </w:r>
        <w:r w:rsidR="000D0A97" w:rsidRPr="00262C6C" w:rsidDel="00BD0E4D">
          <w:delText xml:space="preserve"> </w:delText>
        </w:r>
      </w:del>
    </w:p>
    <w:p w14:paraId="4FB41EFB" w14:textId="779D8D72" w:rsidR="00DE0869" w:rsidRPr="00262C6C" w:rsidDel="007A1851" w:rsidRDefault="00462E3A" w:rsidP="00AF6336">
      <w:pPr>
        <w:spacing w:line="240" w:lineRule="auto"/>
        <w:ind w:firstLine="540"/>
        <w:jc w:val="both"/>
        <w:rPr>
          <w:del w:id="580" w:author="Chelsea Helion" w:date="2024-10-21T13:47:00Z"/>
        </w:rPr>
      </w:pPr>
      <w:del w:id="581" w:author="Chelsea Helion" w:date="2024-10-22T15:39:00Z">
        <w:r w:rsidRPr="00262C6C" w:rsidDel="00900DCE">
          <w:delText xml:space="preserve">We term these approaches, in which subjects reflect upon the stimulus without rating initially but later rate their evaluations, </w:delText>
        </w:r>
        <w:r w:rsidRPr="00262C6C" w:rsidDel="00900DCE">
          <w:rPr>
            <w:i/>
            <w:iCs/>
          </w:rPr>
          <w:delText>Reflective Active Engagement p</w:delText>
        </w:r>
        <w:r w:rsidRPr="00262C6C" w:rsidDel="00900DCE">
          <w:delText>aradigms</w:delText>
        </w:r>
        <w:r w:rsidRPr="00262C6C" w:rsidDel="00900DCE">
          <w:rPr>
            <w:i/>
            <w:iCs/>
          </w:rPr>
          <w:delText>.</w:delText>
        </w:r>
        <w:r w:rsidR="000D0A97" w:rsidRPr="00262C6C" w:rsidDel="00900DCE">
          <w:delText xml:space="preserve"> </w:delText>
        </w:r>
      </w:del>
      <w:del w:id="582" w:author="Chelsea Helion" w:date="2024-10-22T15:57:00Z">
        <w:r w:rsidR="00000000" w:rsidRPr="00262C6C" w:rsidDel="00BD0E4D">
          <w:delText>Through th</w:delText>
        </w:r>
        <w:r w:rsidRPr="00262C6C" w:rsidDel="00BD0E4D">
          <w:delText>ese</w:delText>
        </w:r>
        <w:r w:rsidR="00000000" w:rsidRPr="00262C6C" w:rsidDel="00BD0E4D">
          <w:delText xml:space="preserve"> approach</w:delText>
        </w:r>
        <w:r w:rsidRPr="00262C6C" w:rsidDel="00BD0E4D">
          <w:delText>es</w:delText>
        </w:r>
        <w:r w:rsidR="00000000" w:rsidRPr="00262C6C" w:rsidDel="00BD0E4D">
          <w:delText xml:space="preserve">, researchers can </w:delText>
        </w:r>
        <w:r w:rsidR="00890300" w:rsidRPr="00262C6C" w:rsidDel="00BD0E4D">
          <w:delText>avoid the influence of rating behaviors upon</w:delText>
        </w:r>
        <w:r w:rsidR="00000000" w:rsidRPr="00262C6C" w:rsidDel="00BD0E4D">
          <w:delText xml:space="preserve"> neural data while </w:delText>
        </w:r>
        <w:r w:rsidR="00890300" w:rsidRPr="00262C6C" w:rsidDel="00BD0E4D">
          <w:delText xml:space="preserve">still </w:delText>
        </w:r>
        <w:r w:rsidR="00000000" w:rsidRPr="00262C6C" w:rsidDel="00BD0E4D">
          <w:delText xml:space="preserve">capturing </w:delText>
        </w:r>
        <w:r w:rsidR="00890300" w:rsidRPr="00262C6C" w:rsidDel="00BD0E4D">
          <w:delText>a</w:delText>
        </w:r>
        <w:r w:rsidR="00000000" w:rsidRPr="00262C6C" w:rsidDel="00BD0E4D">
          <w:delText xml:space="preserve"> semblance of </w:delText>
        </w:r>
        <w:r w:rsidR="00890300" w:rsidRPr="00262C6C" w:rsidDel="00BD0E4D">
          <w:delText xml:space="preserve">a </w:delText>
        </w:r>
        <w:r w:rsidRPr="00262C6C" w:rsidDel="00BD0E4D">
          <w:delText>subject</w:delText>
        </w:r>
        <w:r w:rsidR="00890300" w:rsidRPr="00262C6C" w:rsidDel="00BD0E4D">
          <w:delText>’s</w:delText>
        </w:r>
        <w:r w:rsidR="00000000" w:rsidRPr="00262C6C" w:rsidDel="00BD0E4D">
          <w:delText xml:space="preserve"> concurrent </w:delText>
        </w:r>
        <w:r w:rsidR="00862995" w:rsidRPr="00262C6C" w:rsidDel="00BD0E4D">
          <w:delText>meta</w:delText>
        </w:r>
        <w:r w:rsidR="00000000" w:rsidRPr="00262C6C" w:rsidDel="00BD0E4D">
          <w:delText>cognitive phenomena</w:delText>
        </w:r>
      </w:del>
      <w:del w:id="583" w:author="Chelsea Helion" w:date="2024-10-21T11:18:00Z">
        <w:r w:rsidR="00890300" w:rsidRPr="00262C6C" w:rsidDel="002E5ACF">
          <w:delText xml:space="preserve">, </w:delText>
        </w:r>
      </w:del>
      <w:del w:id="584" w:author="Chelsea Helion" w:date="2024-10-22T16:44:00Z">
        <w:r w:rsidR="00890300" w:rsidRPr="00262C6C" w:rsidDel="0055170A">
          <w:delText>assum</w:delText>
        </w:r>
      </w:del>
      <w:del w:id="585" w:author="Chelsea Helion" w:date="2024-10-21T11:18:00Z">
        <w:r w:rsidR="00890300" w:rsidRPr="00262C6C" w:rsidDel="002E5ACF">
          <w:delText>ing</w:delText>
        </w:r>
      </w:del>
      <w:del w:id="586" w:author="Chelsea Helion" w:date="2024-10-22T16:44:00Z">
        <w:r w:rsidR="00890300" w:rsidRPr="00262C6C" w:rsidDel="0055170A">
          <w:delText xml:space="preserve"> that subjects </w:delText>
        </w:r>
      </w:del>
      <w:del w:id="587" w:author="Chelsea Helion" w:date="2024-10-21T11:18:00Z">
        <w:r w:rsidR="00890300" w:rsidRPr="00262C6C" w:rsidDel="002E5ACF">
          <w:delText>are able to</w:delText>
        </w:r>
      </w:del>
      <w:del w:id="588" w:author="Chelsea Helion" w:date="2024-10-22T16:44:00Z">
        <w:r w:rsidR="00890300" w:rsidRPr="00262C6C" w:rsidDel="0055170A">
          <w:delText xml:space="preserve"> accurate recall and report their experiences.</w:delText>
        </w:r>
        <w:r w:rsidR="003125D9" w:rsidRPr="00262C6C" w:rsidDel="0055170A">
          <w:delText xml:space="preserve"> </w:delText>
        </w:r>
      </w:del>
      <w:del w:id="589" w:author="Chelsea Helion" w:date="2024-10-21T11:39:00Z">
        <w:r w:rsidR="003125D9" w:rsidRPr="00262C6C" w:rsidDel="001A264C">
          <w:delText xml:space="preserve">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delText>
        </w:r>
        <w:r w:rsidR="00000000" w:rsidRPr="00262C6C" w:rsidDel="001A264C">
          <w:delText xml:space="preserve">While not neuroimaging data, the </w:delText>
        </w:r>
      </w:del>
      <w:del w:id="590" w:author="Chelsea Helion" w:date="2024-10-22T16:44:00Z">
        <w:r w:rsidR="00000000" w:rsidRPr="00262C6C" w:rsidDel="0055170A">
          <w:delText>validity of this approach is supported by findings that within-participant physiological activity (</w:delText>
        </w:r>
      </w:del>
      <w:del w:id="591" w:author="Chelsea Helion" w:date="2024-10-21T11:39:00Z">
        <w:r w:rsidR="00000000" w:rsidRPr="00262C6C" w:rsidDel="001A264C">
          <w:delText>i.e.</w:delText>
        </w:r>
      </w:del>
      <w:del w:id="592" w:author="Chelsea Helion" w:date="2024-10-22T16:44:00Z">
        <w:r w:rsidR="00000000" w:rsidRPr="00262C6C" w:rsidDel="0055170A">
          <w:delText>, skin conductance, heart rate, pulse transmission time, general somatic activity)</w:delText>
        </w:r>
        <w:r w:rsidR="00862995" w:rsidRPr="00262C6C" w:rsidDel="0055170A">
          <w:delText xml:space="preserve"> during initial exposure</w:delText>
        </w:r>
        <w:r w:rsidR="00000000" w:rsidRPr="00262C6C" w:rsidDel="0055170A">
          <w:delText xml:space="preserve"> is significantly correlated </w:delText>
        </w:r>
        <w:r w:rsidR="00604E25" w:rsidRPr="00262C6C" w:rsidDel="0055170A">
          <w:delText xml:space="preserve">with the same metrics </w:delText>
        </w:r>
        <w:r w:rsidR="00000000" w:rsidRPr="00262C6C" w:rsidDel="0055170A">
          <w:delText xml:space="preserve">during a rewatch while self-reporting ratings </w:delText>
        </w:r>
        <w:r w:rsidR="00407C34" w:rsidRPr="006E54B4" w:rsidDel="0055170A">
          <w:rPr>
            <w:rPrChange w:id="593" w:author="Chelsea Helion" w:date="2024-10-23T10:53:00Z">
              <w:rPr>
                <w:rFonts w:ascii="Aptos" w:hAnsi="Aptos"/>
              </w:rPr>
            </w:rPrChange>
          </w:rPr>
          <w:fldChar w:fldCharType="begin"/>
        </w:r>
        <w:r w:rsidR="004F2335" w:rsidRPr="00262C6C" w:rsidDel="0055170A">
          <w:del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407C34" w:rsidRPr="006E54B4" w:rsidDel="0055170A">
          <w:rPr>
            <w:rPrChange w:id="594" w:author="Chelsea Helion" w:date="2024-10-23T10:53:00Z">
              <w:rPr>
                <w:rFonts w:ascii="Aptos" w:hAnsi="Aptos"/>
              </w:rPr>
            </w:rPrChange>
          </w:rPr>
          <w:fldChar w:fldCharType="separate"/>
        </w:r>
        <w:r w:rsidR="00407C34" w:rsidRPr="00262C6C" w:rsidDel="0055170A">
          <w:delText>(Gottman &amp; Levenson, 1985; Levenson &amp; Gottman, 1983)</w:delText>
        </w:r>
        <w:r w:rsidR="00407C34" w:rsidRPr="006E54B4" w:rsidDel="0055170A">
          <w:rPr>
            <w:rPrChange w:id="595" w:author="Chelsea Helion" w:date="2024-10-23T10:53:00Z">
              <w:rPr>
                <w:rFonts w:ascii="Aptos" w:hAnsi="Aptos"/>
              </w:rPr>
            </w:rPrChange>
          </w:rPr>
          <w:fldChar w:fldCharType="end"/>
        </w:r>
        <w:r w:rsidR="00000000" w:rsidRPr="00262C6C" w:rsidDel="0055170A">
          <w:delText xml:space="preserve">. Additionally, comparisons of during- and post-exposure ratings to video stimuli have </w:delText>
        </w:r>
        <w:r w:rsidR="00604E25" w:rsidRPr="00262C6C" w:rsidDel="0055170A">
          <w:delText>indicated</w:delText>
        </w:r>
        <w:r w:rsidR="00000000" w:rsidRPr="00262C6C" w:rsidDel="0055170A">
          <w:delText xml:space="preserve"> strong positive correlations for self-reported experiences of humor and sadness </w:delText>
        </w:r>
        <w:r w:rsidR="00364897" w:rsidRPr="006E54B4" w:rsidDel="0055170A">
          <w:rPr>
            <w:rPrChange w:id="596" w:author="Chelsea Helion" w:date="2024-10-23T10:53:00Z">
              <w:rPr>
                <w:rFonts w:ascii="Aptos" w:hAnsi="Aptos"/>
              </w:rPr>
            </w:rPrChange>
          </w:rPr>
          <w:fldChar w:fldCharType="begin"/>
        </w:r>
        <w:r w:rsidR="004F2335" w:rsidRPr="00262C6C" w:rsidDel="0055170A">
          <w:del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55170A">
          <w:rPr>
            <w:rPrChange w:id="597" w:author="Chelsea Helion" w:date="2024-10-23T10:53:00Z">
              <w:rPr>
                <w:rFonts w:ascii="Aptos" w:hAnsi="Aptos"/>
              </w:rPr>
            </w:rPrChange>
          </w:rPr>
          <w:fldChar w:fldCharType="separate"/>
        </w:r>
        <w:r w:rsidR="00986859" w:rsidRPr="00262C6C" w:rsidDel="0055170A">
          <w:delText>(Hutcherson et al., 2005)</w:delText>
        </w:r>
        <w:r w:rsidR="00364897" w:rsidRPr="006E54B4" w:rsidDel="0055170A">
          <w:rPr>
            <w:rPrChange w:id="598" w:author="Chelsea Helion" w:date="2024-10-23T10:53:00Z">
              <w:rPr>
                <w:rFonts w:ascii="Aptos" w:hAnsi="Aptos"/>
              </w:rPr>
            </w:rPrChange>
          </w:rPr>
          <w:fldChar w:fldCharType="end"/>
        </w:r>
        <w:r w:rsidR="00000000" w:rsidRPr="00262C6C" w:rsidDel="0055170A">
          <w:delText xml:space="preserve">. </w:delText>
        </w:r>
      </w:del>
      <w:del w:id="599" w:author="Chelsea Helion" w:date="2024-10-22T16:49:00Z">
        <w:r w:rsidR="007A1851" w:rsidRPr="00262C6C" w:rsidDel="0055170A">
          <w:delText xml:space="preserve">However, the support for the reliability of emotional arousal and valence using this approach is mixed </w:delText>
        </w:r>
        <w:r w:rsidR="00407C34" w:rsidRPr="006E54B4" w:rsidDel="0055170A">
          <w:rPr>
            <w:rPrChange w:id="600" w:author="Chelsea Helion" w:date="2024-10-23T10:53:00Z">
              <w:rPr>
                <w:rFonts w:ascii="Aptos" w:hAnsi="Aptos"/>
              </w:rPr>
            </w:rPrChange>
          </w:rPr>
          <w:fldChar w:fldCharType="begin"/>
        </w:r>
        <w:r w:rsidR="004F2335" w:rsidRPr="00262C6C" w:rsidDel="0055170A">
          <w:delInstrText xml:space="preserve"> ADDIN ZOTERO_ITEM CSL_CITATION {"citationID":"vjZbanHQ","properties":{"formattedCitation":"(Chapin et al., 2010; J\\uc0\\u228{}\\uc0\\u228{}skel\\uc0\\u228{}inen et al., 2016)","plainCitation":"(Chapin et al., 2010; Jääskeläinen et al., 2016)","noteIndex":0},"citationItems":[{"id":16315,"uris":["http://zotero.org/users/6239255/items/68E63E4Y"],"itemData":{"id":16315,"type":"article-journal","abstract":"Apart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delInstrText>
        </w:r>
        <w:r w:rsidR="00407C34" w:rsidRPr="006E54B4" w:rsidDel="0055170A">
          <w:rPr>
            <w:rPrChange w:id="601" w:author="Chelsea Helion" w:date="2024-10-23T10:53:00Z">
              <w:rPr>
                <w:rFonts w:ascii="Aptos" w:hAnsi="Aptos"/>
              </w:rPr>
            </w:rPrChange>
          </w:rPr>
          <w:fldChar w:fldCharType="separate"/>
        </w:r>
        <w:r w:rsidR="00407C34" w:rsidRPr="00262C6C" w:rsidDel="0055170A">
          <w:delText>(Chapin et al., 2010; Jääskeläinen et al., 2016)</w:delText>
        </w:r>
        <w:r w:rsidR="00407C34" w:rsidRPr="006E54B4" w:rsidDel="0055170A">
          <w:rPr>
            <w:rPrChange w:id="602" w:author="Chelsea Helion" w:date="2024-10-23T10:53:00Z">
              <w:rPr>
                <w:rFonts w:ascii="Aptos" w:hAnsi="Aptos"/>
              </w:rPr>
            </w:rPrChange>
          </w:rPr>
          <w:fldChar w:fldCharType="end"/>
        </w:r>
      </w:del>
      <w:del w:id="603" w:author="Chelsea Helion" w:date="2024-10-21T11:41:00Z">
        <w:r w:rsidR="007A1851" w:rsidRPr="00262C6C" w:rsidDel="001A264C">
          <w:delText xml:space="preserve">. </w:delText>
        </w:r>
        <w:r w:rsidR="00890300" w:rsidRPr="00262C6C" w:rsidDel="001A264C">
          <w:delText>Reflective engagement has become the most popular</w:delText>
        </w:r>
        <w:r w:rsidR="00862995" w:rsidRPr="00262C6C" w:rsidDel="001A264C">
          <w:delText xml:space="preserve"> approach</w:delText>
        </w:r>
        <w:r w:rsidR="00890300" w:rsidRPr="00262C6C" w:rsidDel="001A264C">
          <w:delText xml:space="preserve"> in the literature and r</w:delText>
        </w:r>
        <w:r w:rsidR="007A1851" w:rsidRPr="00262C6C" w:rsidDel="001A264C">
          <w:delText>esearch using this technique has been fruitful, identifying</w:delText>
        </w:r>
        <w:r w:rsidR="00604E25" w:rsidRPr="00262C6C" w:rsidDel="001A264C">
          <w:delText xml:space="preserve"> </w:delText>
        </w:r>
        <w:r w:rsidR="007A1851" w:rsidRPr="00262C6C" w:rsidDel="001A264C">
          <w:delText xml:space="preserve">mechanisms through which emotions promote prosociality </w:delText>
        </w:r>
        <w:r w:rsidR="00986859" w:rsidRPr="006E54B4" w:rsidDel="001A264C">
          <w:rPr>
            <w:rPrChange w:id="604" w:author="Chelsea Helion" w:date="2024-10-23T10:53:00Z">
              <w:rPr>
                <w:rFonts w:ascii="Aptos" w:hAnsi="Aptos"/>
              </w:rPr>
            </w:rPrChange>
          </w:rPr>
          <w:fldChar w:fldCharType="begin"/>
        </w:r>
        <w:r w:rsidR="004F2335" w:rsidRPr="00262C6C" w:rsidDel="001A264C">
          <w:del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986859" w:rsidRPr="006E54B4" w:rsidDel="001A264C">
          <w:rPr>
            <w:rPrChange w:id="605" w:author="Chelsea Helion" w:date="2024-10-23T10:53:00Z">
              <w:rPr>
                <w:rFonts w:ascii="Aptos" w:hAnsi="Aptos"/>
              </w:rPr>
            </w:rPrChange>
          </w:rPr>
          <w:fldChar w:fldCharType="separate"/>
        </w:r>
        <w:r w:rsidR="00986859" w:rsidRPr="00262C6C" w:rsidDel="001A264C">
          <w:delText>(Nummenmaa et al., 2012)</w:delText>
        </w:r>
        <w:r w:rsidR="00986859" w:rsidRPr="006E54B4" w:rsidDel="001A264C">
          <w:rPr>
            <w:rPrChange w:id="606" w:author="Chelsea Helion" w:date="2024-10-23T10:53:00Z">
              <w:rPr>
                <w:rFonts w:ascii="Aptos" w:hAnsi="Aptos"/>
              </w:rPr>
            </w:rPrChange>
          </w:rPr>
          <w:fldChar w:fldCharType="end"/>
        </w:r>
        <w:r w:rsidR="007A1851" w:rsidRPr="00262C6C" w:rsidDel="001A264C">
          <w:delText xml:space="preserve"> and neural correlates of both attentional engagement </w:delText>
        </w:r>
        <w:r w:rsidR="0093459D" w:rsidRPr="006E54B4" w:rsidDel="001A264C">
          <w:rPr>
            <w:rPrChange w:id="607" w:author="Chelsea Helion" w:date="2024-10-23T10:53:00Z">
              <w:rPr>
                <w:rFonts w:ascii="Aptos" w:hAnsi="Aptos"/>
              </w:rPr>
            </w:rPrChange>
          </w:rPr>
          <w:fldChar w:fldCharType="begin"/>
        </w:r>
        <w:r w:rsidR="004F2335" w:rsidRPr="00262C6C" w:rsidDel="001A264C">
          <w:del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93459D" w:rsidRPr="006E54B4" w:rsidDel="001A264C">
          <w:rPr>
            <w:rPrChange w:id="608" w:author="Chelsea Helion" w:date="2024-10-23T10:53:00Z">
              <w:rPr>
                <w:rFonts w:ascii="Aptos" w:hAnsi="Aptos"/>
              </w:rPr>
            </w:rPrChange>
          </w:rPr>
          <w:fldChar w:fldCharType="separate"/>
        </w:r>
        <w:r w:rsidR="0093459D" w:rsidRPr="00262C6C" w:rsidDel="001A264C">
          <w:delText>(Song et al., 2021)</w:delText>
        </w:r>
        <w:r w:rsidR="0093459D" w:rsidRPr="006E54B4" w:rsidDel="001A264C">
          <w:rPr>
            <w:rPrChange w:id="609" w:author="Chelsea Helion" w:date="2024-10-23T10:53:00Z">
              <w:rPr>
                <w:rFonts w:ascii="Aptos" w:hAnsi="Aptos"/>
              </w:rPr>
            </w:rPrChange>
          </w:rPr>
          <w:fldChar w:fldCharType="end"/>
        </w:r>
        <w:r w:rsidR="007A1851" w:rsidRPr="00262C6C" w:rsidDel="001A264C">
          <w:delText xml:space="preserve"> and of humor </w:delText>
        </w:r>
        <w:r w:rsidR="0093459D" w:rsidRPr="006E54B4" w:rsidDel="001A264C">
          <w:rPr>
            <w:rPrChange w:id="610" w:author="Chelsea Helion" w:date="2024-10-23T10:53:00Z">
              <w:rPr>
                <w:rFonts w:ascii="Aptos" w:hAnsi="Aptos"/>
              </w:rPr>
            </w:rPrChange>
          </w:rPr>
          <w:fldChar w:fldCharType="begin"/>
        </w:r>
        <w:r w:rsidR="004F2335" w:rsidRPr="00262C6C" w:rsidDel="001A264C">
          <w:del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delInstrText>
        </w:r>
        <w:r w:rsidR="0093459D" w:rsidRPr="006E54B4" w:rsidDel="001A264C">
          <w:rPr>
            <w:rPrChange w:id="611" w:author="Chelsea Helion" w:date="2024-10-23T10:53:00Z">
              <w:rPr>
                <w:rFonts w:ascii="Aptos" w:hAnsi="Aptos"/>
              </w:rPr>
            </w:rPrChange>
          </w:rPr>
          <w:fldChar w:fldCharType="separate"/>
        </w:r>
        <w:r w:rsidR="00407C34" w:rsidRPr="00262C6C" w:rsidDel="001A264C">
          <w:delText>(Axelrod et al., 2023)</w:delText>
        </w:r>
        <w:r w:rsidR="0093459D" w:rsidRPr="006E54B4" w:rsidDel="001A264C">
          <w:rPr>
            <w:rPrChange w:id="612" w:author="Chelsea Helion" w:date="2024-10-23T10:53:00Z">
              <w:rPr>
                <w:rFonts w:ascii="Aptos" w:hAnsi="Aptos"/>
              </w:rPr>
            </w:rPrChange>
          </w:rPr>
          <w:fldChar w:fldCharType="end"/>
        </w:r>
        <w:r w:rsidR="007A1851" w:rsidRPr="00262C6C" w:rsidDel="001A264C">
          <w:delText>.</w:delText>
        </w:r>
      </w:del>
    </w:p>
    <w:p w14:paraId="4C156B2F" w14:textId="7C21D28E" w:rsidR="00DE0869" w:rsidRPr="006E54B4" w:rsidDel="0055170A" w:rsidRDefault="00000000" w:rsidP="002802BD">
      <w:pPr>
        <w:spacing w:line="240" w:lineRule="auto"/>
        <w:ind w:firstLine="540"/>
        <w:jc w:val="both"/>
        <w:rPr>
          <w:del w:id="613" w:author="Chelsea Helion" w:date="2024-10-22T16:49:00Z"/>
          <w:rPrChange w:id="614" w:author="Chelsea Helion" w:date="2024-10-23T10:53:00Z">
            <w:rPr>
              <w:del w:id="615" w:author="Chelsea Helion" w:date="2024-10-22T16:49:00Z"/>
              <w:rFonts w:ascii="Aptos" w:hAnsi="Aptos"/>
            </w:rPr>
          </w:rPrChange>
        </w:rPr>
      </w:pPr>
      <w:del w:id="616" w:author="Chelsea Helion" w:date="2024-10-21T13:47:00Z">
        <w:r w:rsidRPr="00262C6C" w:rsidDel="007A1851">
          <w:rPr>
            <w:b/>
            <w:bCs/>
          </w:rPr>
          <w:delText xml:space="preserve">Drawbacks of Reflective Active Engagement. </w:delText>
        </w:r>
      </w:del>
      <w:del w:id="617" w:author="Chelsea Helion" w:date="2024-10-21T11:41:00Z">
        <w:r w:rsidRPr="00262C6C" w:rsidDel="001A264C">
          <w:delText>However, p</w:delText>
        </w:r>
      </w:del>
      <w:del w:id="618" w:author="Chelsea Helion" w:date="2024-10-22T16:49:00Z">
        <w:r w:rsidRPr="00262C6C" w:rsidDel="0055170A">
          <w:delText xml:space="preserve">ost-exposure ratings may not be appropriate for all situations and stimuli. To mirror real world phenomena, stimuli must be sufficiently narratively-complex, but post-exposure ratings may be less reliable when these features are present </w:delText>
        </w:r>
        <w:r w:rsidR="0093459D" w:rsidRPr="006E54B4" w:rsidDel="0055170A">
          <w:rPr>
            <w:rPrChange w:id="619" w:author="Chelsea Helion" w:date="2024-10-23T10:53:00Z">
              <w:rPr>
                <w:rFonts w:ascii="Aptos" w:hAnsi="Aptos"/>
              </w:rPr>
            </w:rPrChange>
          </w:rPr>
          <w:fldChar w:fldCharType="begin"/>
        </w:r>
        <w:r w:rsidR="004F2335" w:rsidRPr="00262C6C" w:rsidDel="0055170A">
          <w:delInstrText xml:space="preserve"> ADDIN ZOTERO_ITEM CSL_CITATION {"citationID":"X9acflAq","properties":{"formattedCitation":"(Fayn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delInstrText>
        </w:r>
        <w:r w:rsidR="0093459D" w:rsidRPr="006E54B4" w:rsidDel="0055170A">
          <w:rPr>
            <w:rPrChange w:id="620" w:author="Chelsea Helion" w:date="2024-10-23T10:53:00Z">
              <w:rPr>
                <w:rFonts w:ascii="Aptos" w:hAnsi="Aptos"/>
              </w:rPr>
            </w:rPrChange>
          </w:rPr>
          <w:fldChar w:fldCharType="separate"/>
        </w:r>
        <w:r w:rsidR="0093459D" w:rsidRPr="00262C6C" w:rsidDel="0055170A">
          <w:delText>(Fayn et al., 2021)</w:delText>
        </w:r>
        <w:r w:rsidR="0093459D" w:rsidRPr="006E54B4" w:rsidDel="0055170A">
          <w:rPr>
            <w:rPrChange w:id="621" w:author="Chelsea Helion" w:date="2024-10-23T10:53:00Z">
              <w:rPr>
                <w:rFonts w:ascii="Aptos" w:hAnsi="Aptos"/>
              </w:rPr>
            </w:rPrChange>
          </w:rPr>
          <w:fldChar w:fldCharType="end"/>
        </w:r>
        <w:r w:rsidRPr="00262C6C" w:rsidDel="0055170A">
          <w:delText>. Rewatching and rating long duration stimuli can fatigue subjects</w:delText>
        </w:r>
        <w:r w:rsidR="00AF6336" w:rsidRPr="00262C6C" w:rsidDel="0055170A">
          <w:delText xml:space="preserve"> </w:delText>
        </w:r>
        <w:r w:rsidR="0093459D" w:rsidRPr="006E54B4" w:rsidDel="0055170A">
          <w:rPr>
            <w:rPrChange w:id="622" w:author="Chelsea Helion" w:date="2024-10-23T10:53:00Z">
              <w:rPr>
                <w:rFonts w:ascii="Aptos" w:hAnsi="Aptos"/>
              </w:rPr>
            </w:rPrChange>
          </w:rPr>
          <w:fldChar w:fldCharType="begin"/>
        </w:r>
        <w:r w:rsidR="004F2335" w:rsidRPr="00262C6C" w:rsidDel="0055170A">
          <w:delInstrText xml:space="preserve"> ADDIN ZOTERO_ITEM CSL_CITATION {"citationID":"hogNsfek","properties":{"formattedCitation":"(J\\uc0\\u228{}\\uc0\\u228{}skel\\uc0\\u228{}inen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93459D" w:rsidRPr="006E54B4" w:rsidDel="0055170A">
          <w:rPr>
            <w:rPrChange w:id="623" w:author="Chelsea Helion" w:date="2024-10-23T10:53:00Z">
              <w:rPr>
                <w:rFonts w:ascii="Aptos" w:hAnsi="Aptos"/>
              </w:rPr>
            </w:rPrChange>
          </w:rPr>
          <w:fldChar w:fldCharType="separate"/>
        </w:r>
        <w:r w:rsidR="0093459D" w:rsidRPr="00262C6C" w:rsidDel="0055170A">
          <w:delText>(Jääskeläinen et al., 2022)</w:delText>
        </w:r>
        <w:r w:rsidR="0093459D" w:rsidRPr="006E54B4" w:rsidDel="0055170A">
          <w:rPr>
            <w:rPrChange w:id="624" w:author="Chelsea Helion" w:date="2024-10-23T10:53:00Z">
              <w:rPr>
                <w:rFonts w:ascii="Aptos" w:hAnsi="Aptos"/>
              </w:rPr>
            </w:rPrChange>
          </w:rPr>
          <w:fldChar w:fldCharType="end"/>
        </w:r>
        <w:r w:rsidRPr="00262C6C" w:rsidDel="0055170A">
          <w:delText xml:space="preserve"> which </w:delText>
        </w:r>
        <w:r w:rsidR="00604E25" w:rsidRPr="00262C6C" w:rsidDel="0055170A">
          <w:delText>may</w:delText>
        </w:r>
        <w:r w:rsidRPr="00262C6C" w:rsidDel="0055170A">
          <w:delText xml:space="preserve"> negatively impact their attention</w:delText>
        </w:r>
        <w:r w:rsidR="00604E25" w:rsidRPr="00262C6C" w:rsidDel="0055170A">
          <w:delText xml:space="preserve"> during the r</w:delText>
        </w:r>
      </w:del>
      <w:del w:id="625" w:author="Chelsea Helion" w:date="2024-10-21T11:44:00Z">
        <w:r w:rsidR="00604E25" w:rsidRPr="00262C6C" w:rsidDel="001A264C">
          <w:delText>a</w:delText>
        </w:r>
      </w:del>
      <w:del w:id="626" w:author="Chelsea Helion" w:date="2024-10-22T16:49:00Z">
        <w:r w:rsidR="00604E25" w:rsidRPr="00262C6C" w:rsidDel="0055170A">
          <w:delText>ting process. In addition, t</w:delText>
        </w:r>
        <w:r w:rsidRPr="00262C6C" w:rsidDel="0055170A">
          <w:delText xml:space="preserve">racking social information, forming inferences, and sequencing events may require more cognitive resources than </w:delText>
        </w:r>
        <w:r w:rsidR="00604E25" w:rsidRPr="00262C6C" w:rsidDel="0055170A">
          <w:delText xml:space="preserve">those utilized when engaging with </w:delText>
        </w:r>
        <w:r w:rsidRPr="00262C6C" w:rsidDel="0055170A">
          <w:delText>relatively less complex stimuli</w:delText>
        </w:r>
        <w:r w:rsidR="00604E25" w:rsidRPr="00262C6C" w:rsidDel="0055170A">
          <w:delText>. This</w:delText>
        </w:r>
        <w:r w:rsidRPr="00262C6C" w:rsidDel="0055170A">
          <w:delText xml:space="preserve"> </w:delText>
        </w:r>
        <w:r w:rsidR="00604E25" w:rsidRPr="00262C6C" w:rsidDel="0055170A">
          <w:delText xml:space="preserve">may </w:delText>
        </w:r>
        <w:r w:rsidRPr="00262C6C" w:rsidDel="0055170A">
          <w:delText>mak</w:delText>
        </w:r>
        <w:r w:rsidR="00604E25" w:rsidRPr="00262C6C" w:rsidDel="0055170A">
          <w:delText>e</w:delText>
        </w:r>
        <w:r w:rsidRPr="00262C6C" w:rsidDel="0055170A">
          <w:delText xml:space="preserve"> accurate recall of the</w:delText>
        </w:r>
        <w:r w:rsidR="00604E25" w:rsidRPr="00262C6C" w:rsidDel="0055170A">
          <w:delText>ir</w:delText>
        </w:r>
        <w:r w:rsidRPr="00262C6C" w:rsidDel="0055170A">
          <w:delText xml:space="preserve"> initial </w:delText>
        </w:r>
        <w:r w:rsidR="00604E25" w:rsidRPr="00262C6C" w:rsidDel="0055170A">
          <w:delText xml:space="preserve">subjective </w:delText>
        </w:r>
        <w:r w:rsidRPr="00262C6C" w:rsidDel="0055170A">
          <w:delText xml:space="preserve">experience difficult </w:delText>
        </w:r>
        <w:r w:rsidR="00604E25" w:rsidRPr="00262C6C" w:rsidDel="0055170A">
          <w:delText>for participants</w:delText>
        </w:r>
      </w:del>
      <w:del w:id="627" w:author="Chelsea Helion" w:date="2024-10-21T15:41:00Z">
        <w:r w:rsidR="00604E25" w:rsidRPr="00262C6C" w:rsidDel="00AA4CAB">
          <w:delText xml:space="preserve"> </w:delText>
        </w:r>
        <w:r w:rsidRPr="00262C6C" w:rsidDel="00AA4CAB">
          <w:delText>to accomplish</w:delText>
        </w:r>
      </w:del>
      <w:del w:id="628" w:author="Chelsea Helion" w:date="2024-10-22T16:49:00Z">
        <w:r w:rsidRPr="00262C6C" w:rsidDel="0055170A">
          <w:delText xml:space="preserve">. Post-exposure ratings may be appropriate for gist-level representations of complex experiences </w:delText>
        </w:r>
        <w:r w:rsidR="0093459D" w:rsidRPr="006E54B4" w:rsidDel="0055170A">
          <w:rPr>
            <w:rPrChange w:id="629" w:author="Chelsea Helion" w:date="2024-10-23T10:53:00Z">
              <w:rPr>
                <w:rFonts w:ascii="Aptos" w:hAnsi="Aptos"/>
              </w:rPr>
            </w:rPrChange>
          </w:rPr>
          <w:fldChar w:fldCharType="begin"/>
        </w:r>
        <w:r w:rsidR="004F2335" w:rsidRPr="00262C6C" w:rsidDel="0055170A">
          <w:del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delInstrText>
        </w:r>
        <w:r w:rsidR="0093459D" w:rsidRPr="006E54B4" w:rsidDel="0055170A">
          <w:rPr>
            <w:rPrChange w:id="630" w:author="Chelsea Helion" w:date="2024-10-23T10:53:00Z">
              <w:rPr>
                <w:rFonts w:ascii="Aptos" w:hAnsi="Aptos"/>
              </w:rPr>
            </w:rPrChange>
          </w:rPr>
          <w:fldChar w:fldCharType="separate"/>
        </w:r>
        <w:r w:rsidR="0093459D" w:rsidRPr="00262C6C" w:rsidDel="0055170A">
          <w:delText>(Fayn et al., 2021)</w:delText>
        </w:r>
        <w:r w:rsidR="0093459D" w:rsidRPr="006E54B4" w:rsidDel="0055170A">
          <w:rPr>
            <w:rPrChange w:id="631" w:author="Chelsea Helion" w:date="2024-10-23T10:53:00Z">
              <w:rPr>
                <w:rFonts w:ascii="Aptos" w:hAnsi="Aptos"/>
              </w:rPr>
            </w:rPrChange>
          </w:rPr>
          <w:fldChar w:fldCharType="end"/>
        </w:r>
        <w:r w:rsidR="00890300" w:rsidRPr="00262C6C" w:rsidDel="0055170A">
          <w:delText xml:space="preserve"> but</w:delText>
        </w:r>
        <w:r w:rsidRPr="00262C6C" w:rsidDel="0055170A">
          <w:delText xml:space="preserve"> </w:delText>
        </w:r>
        <w:r w:rsidR="00604E25" w:rsidRPr="00262C6C" w:rsidDel="0055170A">
          <w:delText xml:space="preserve">may </w:delText>
        </w:r>
        <w:r w:rsidRPr="00262C6C" w:rsidDel="0055170A">
          <w:delText xml:space="preserve">fail to </w:delText>
        </w:r>
      </w:del>
      <w:del w:id="632" w:author="Chelsea Helion" w:date="2024-10-21T15:45:00Z">
        <w:r w:rsidRPr="00262C6C" w:rsidDel="00AA4CAB">
          <w:delText>reflect the</w:delText>
        </w:r>
      </w:del>
      <w:del w:id="633" w:author="Chelsea Helion" w:date="2024-10-22T16:49:00Z">
        <w:r w:rsidRPr="00262C6C" w:rsidDel="0055170A">
          <w:delText xml:space="preserve"> nuances of dynamic </w:delText>
        </w:r>
        <w:r w:rsidR="00604E25" w:rsidRPr="00262C6C" w:rsidDel="0055170A">
          <w:delText xml:space="preserve">or ongoing </w:delText>
        </w:r>
        <w:r w:rsidRPr="00262C6C" w:rsidDel="0055170A">
          <w:delText>evaluations</w:delText>
        </w:r>
      </w:del>
      <w:del w:id="634" w:author="Chelsea Helion" w:date="2024-10-21T15:42:00Z">
        <w:r w:rsidRPr="00262C6C" w:rsidDel="00AA4CAB">
          <w:delText xml:space="preserve"> made in response to rapidly evolving information of varying importance and subtlety. </w:delText>
        </w:r>
      </w:del>
      <w:del w:id="635" w:author="Chelsea Helion" w:date="2024-10-22T11:05:00Z">
        <w:r w:rsidRPr="00262C6C" w:rsidDel="002802BD">
          <w:delText xml:space="preserve">For example, </w:delText>
        </w:r>
        <w:r w:rsidR="00604E25" w:rsidRPr="00262C6C" w:rsidDel="002802BD">
          <w:delText xml:space="preserve">the features of </w:delText>
        </w:r>
        <w:r w:rsidRPr="00262C6C" w:rsidDel="002802BD">
          <w:delText>a</w:delText>
        </w:r>
        <w:r w:rsidR="00604E25" w:rsidRPr="00262C6C" w:rsidDel="002802BD">
          <w:delText>n actor (e.g., a</w:delText>
        </w:r>
        <w:r w:rsidRPr="00262C6C" w:rsidDel="002802BD">
          <w:delText xml:space="preserve"> person’s words, posture, eye contact, facial expressions, gestures</w:delText>
        </w:r>
        <w:r w:rsidR="00604E25" w:rsidRPr="00262C6C" w:rsidDel="002802BD">
          <w:delText xml:space="preserve">, etc.) </w:delText>
        </w:r>
        <w:r w:rsidRPr="00262C6C" w:rsidDel="002802BD">
          <w:delText xml:space="preserve">may </w:delText>
        </w:r>
        <w:r w:rsidR="00604E25" w:rsidRPr="00262C6C" w:rsidDel="002802BD">
          <w:delText xml:space="preserve">not </w:delText>
        </w:r>
        <w:r w:rsidRPr="00262C6C" w:rsidDel="002802BD">
          <w:delText xml:space="preserve">communicate useful information during a </w:delText>
        </w:r>
        <w:r w:rsidR="00604E25" w:rsidRPr="00262C6C" w:rsidDel="002802BD">
          <w:delText xml:space="preserve">real-time </w:delText>
        </w:r>
        <w:r w:rsidRPr="00262C6C" w:rsidDel="002802BD">
          <w:delText xml:space="preserve">first </w:delText>
        </w:r>
      </w:del>
      <w:del w:id="636" w:author="Chelsea Helion" w:date="2024-10-21T15:44:00Z">
        <w:r w:rsidRPr="00262C6C" w:rsidDel="00AA4CAB">
          <w:delText>impression</w:delText>
        </w:r>
      </w:del>
      <w:del w:id="637" w:author="Chelsea Helion" w:date="2024-10-22T11:05:00Z">
        <w:r w:rsidRPr="00262C6C" w:rsidDel="002802BD">
          <w:delText xml:space="preserve">. </w:delText>
        </w:r>
      </w:del>
      <w:del w:id="638" w:author="Chelsea Helion" w:date="2024-10-21T15:43:00Z">
        <w:r w:rsidRPr="00262C6C" w:rsidDel="00AA4CAB">
          <w:delText xml:space="preserve">Because attention is limited and the value of these signals are ambiguous, the real-time perceptions that shape social judgments may be idiosyncratic and transient. </w:delText>
        </w:r>
      </w:del>
      <w:del w:id="639" w:author="Chelsea Helion" w:date="2024-10-22T16:49:00Z">
        <w:r w:rsidRPr="00262C6C" w:rsidDel="0055170A">
          <w:delText>Retrospective ratings</w:delText>
        </w:r>
      </w:del>
      <w:del w:id="640" w:author="Chelsea Helion" w:date="2024-10-22T11:06:00Z">
        <w:r w:rsidRPr="00262C6C" w:rsidDel="002802BD">
          <w:delText xml:space="preserve"> may not only </w:delText>
        </w:r>
      </w:del>
      <w:del w:id="641" w:author="Chelsea Helion" w:date="2024-10-22T16:49:00Z">
        <w:r w:rsidRPr="00262C6C" w:rsidDel="0055170A">
          <w:delText>miss critical moment-to-moment variations</w:delText>
        </w:r>
      </w:del>
      <w:del w:id="642" w:author="Chelsea Helion" w:date="2024-10-22T11:06:00Z">
        <w:r w:rsidRPr="00262C6C" w:rsidDel="002802BD">
          <w:delText xml:space="preserve"> but also</w:delText>
        </w:r>
      </w:del>
      <w:del w:id="643" w:author="Chelsea Helion" w:date="2024-10-22T16:49:00Z">
        <w:r w:rsidRPr="00262C6C" w:rsidDel="0055170A">
          <w:delText xml:space="preserve"> be influenced by subsequent events and hindsight bias</w:delText>
        </w:r>
        <w:r w:rsidR="00890300" w:rsidRPr="00262C6C" w:rsidDel="0055170A">
          <w:delText xml:space="preserve"> </w:delText>
        </w:r>
        <w:r w:rsidR="00C64255" w:rsidRPr="006E54B4" w:rsidDel="0055170A">
          <w:rPr>
            <w:rPrChange w:id="644" w:author="Chelsea Helion" w:date="2024-10-23T10:53:00Z">
              <w:rPr>
                <w:rFonts w:ascii="Aptos" w:hAnsi="Aptos"/>
              </w:rPr>
            </w:rPrChange>
          </w:rPr>
          <w:fldChar w:fldCharType="begin"/>
        </w:r>
        <w:r w:rsidR="004F2335" w:rsidRPr="00262C6C" w:rsidDel="0055170A">
          <w:del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2012)","noteIndex":0},"citationItems":[{"id":1386,"uris":["http://zotero.org/users/6239255/items/3GKCJ58H"],"itemData":{"id":1386,"type":"article-journal","container-title":"Journal of Nervous and Mental Disease","issue":"9","language":"en","page":"529-536","source":"DOI.org (Crossref)","title":"Validity and reliability of the experience-sampling method","volume":"175","author":[{"family":"Csikszentmihalyi","given":"Mihaly"},{"family":"Larson","given":"Reed"}],"issued":{"date-parts":[["1987"]]}}},{"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L"},{"family":"Kahneman","given":"Daniel"}],"issued":{"date-parts":[["1993"]]}}},{"id":16361,"uris":["http://zotero.org/users/6239255/items/SUSSC5A7"],"itemData":{"id":16361,"type":"article-journal","abstract":"[Subjects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A."}],"issued":{"date-parts":[["1993"]]}}},{"id":16359,"uris":["http://zotero.org/users/6239255/items/MI3TSPH8"],"itemData":{"id":16359,"type":"article-journal","abstract":"Hindsight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D."}],"issued":{"date-parts":[["2012",9,1]]}}},{"id":16357,"uris":["http://zotero.org/users/6239255/items/MI6NH5BV"],"itemData":{"id":16357,"type":"chapter","container-title":"Handbook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delInstrText>
        </w:r>
        <w:r w:rsidR="00C64255" w:rsidRPr="006E54B4" w:rsidDel="0055170A">
          <w:rPr>
            <w:rPrChange w:id="645" w:author="Chelsea Helion" w:date="2024-10-23T10:53:00Z">
              <w:rPr>
                <w:rFonts w:ascii="Aptos" w:hAnsi="Aptos"/>
              </w:rPr>
            </w:rPrChange>
          </w:rPr>
          <w:fldChar w:fldCharType="separate"/>
        </w:r>
        <w:r w:rsidR="00D76A10" w:rsidRPr="00262C6C" w:rsidDel="0055170A">
          <w:delText>(Csikszentmihalyi &amp; Larson, 1987; Fredrickson &amp; Kahneman, 1993; Kahneman et al., 1993; Roese &amp; Vohs, 2012; Schwarz, 2012)</w:delText>
        </w:r>
        <w:r w:rsidR="00C64255" w:rsidRPr="006E54B4" w:rsidDel="0055170A">
          <w:rPr>
            <w:rPrChange w:id="646" w:author="Chelsea Helion" w:date="2024-10-23T10:53:00Z">
              <w:rPr>
                <w:rFonts w:ascii="Aptos" w:hAnsi="Aptos"/>
              </w:rPr>
            </w:rPrChange>
          </w:rPr>
          <w:fldChar w:fldCharType="end"/>
        </w:r>
        <w:r w:rsidRPr="00262C6C" w:rsidDel="0055170A">
          <w:delText>, thus failing to accurately represent the fluid and context-dependent nature of the original experience.</w:delText>
        </w:r>
        <w:r w:rsidR="003E04D5" w:rsidRPr="00262C6C" w:rsidDel="0055170A">
          <w:delText xml:space="preserve"> </w:delText>
        </w:r>
      </w:del>
      <w:commentRangeStart w:id="647"/>
      <w:del w:id="648" w:author="Chelsea Helion" w:date="2024-10-22T11:06:00Z">
        <w:r w:rsidR="00604E25" w:rsidRPr="00262C6C" w:rsidDel="002802BD">
          <w:delText xml:space="preserve">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w:delText>
        </w:r>
      </w:del>
      <w:del w:id="649" w:author="Chelsea Helion" w:date="2024-10-22T16:49:00Z">
        <w:r w:rsidR="003E04D5" w:rsidRPr="00262C6C" w:rsidDel="0055170A">
          <w:delText xml:space="preserve">Andric and colleagues </w:delText>
        </w:r>
        <w:commentRangeEnd w:id="647"/>
        <w:r w:rsidR="00225F43" w:rsidRPr="006E54B4" w:rsidDel="0055170A">
          <w:rPr>
            <w:rStyle w:val="CommentReference"/>
          </w:rPr>
          <w:commentReference w:id="647"/>
        </w:r>
        <w:r w:rsidR="003E04D5" w:rsidRPr="006E54B4" w:rsidDel="0055170A">
          <w:rPr>
            <w:rPrChange w:id="650" w:author="Chelsea Helion" w:date="2024-10-23T10:53:00Z">
              <w:rPr>
                <w:rFonts w:ascii="Aptos" w:hAnsi="Aptos"/>
              </w:rPr>
            </w:rPrChange>
          </w:rPr>
          <w:fldChar w:fldCharType="begin"/>
        </w:r>
        <w:r w:rsidR="004F2335" w:rsidRPr="006E54B4" w:rsidDel="0055170A">
          <w:rPr>
            <w:rPrChange w:id="651" w:author="Chelsea Helion" w:date="2024-10-23T10:53:00Z">
              <w:rPr>
                <w:rFonts w:ascii="Aptos" w:hAnsi="Aptos"/>
              </w:rPr>
            </w:rPrChange>
          </w:rPr>
          <w:delInstrText xml:space="preserve"> ADDIN ZOTERO_ITEM CSL_CITATION {"citationID":"5MFpxAep","properties":{"formattedCitation":"(Andric et al., 2016)","plainCitation":"(Andric et al., 2016)","dontUpdate":true,"noteIndex":0},"citationItems":[{"id":16317,"uris":["http://zotero.org/users/6239255/items/ZPW27NFI"],"itemData":{"id":16317,"type":"article-journal","abstract":"People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delInstrText>
        </w:r>
        <w:r w:rsidR="003E04D5" w:rsidRPr="006E54B4" w:rsidDel="0055170A">
          <w:rPr>
            <w:rPrChange w:id="652" w:author="Chelsea Helion" w:date="2024-10-23T10:53:00Z">
              <w:rPr>
                <w:rFonts w:ascii="Aptos" w:hAnsi="Aptos"/>
              </w:rPr>
            </w:rPrChange>
          </w:rPr>
          <w:fldChar w:fldCharType="separate"/>
        </w:r>
        <w:r w:rsidR="003E04D5" w:rsidRPr="006E54B4" w:rsidDel="0055170A">
          <w:rPr>
            <w:rPrChange w:id="653" w:author="Chelsea Helion" w:date="2024-10-23T10:53:00Z">
              <w:rPr>
                <w:rFonts w:ascii="Aptos" w:hAnsi="Aptos"/>
              </w:rPr>
            </w:rPrChange>
          </w:rPr>
          <w:delText>(2016)</w:delText>
        </w:r>
        <w:r w:rsidR="003E04D5" w:rsidRPr="006E54B4" w:rsidDel="0055170A">
          <w:rPr>
            <w:rPrChange w:id="654" w:author="Chelsea Helion" w:date="2024-10-23T10:53:00Z">
              <w:rPr>
                <w:rFonts w:ascii="Aptos" w:hAnsi="Aptos"/>
              </w:rPr>
            </w:rPrChange>
          </w:rPr>
          <w:fldChar w:fldCharType="end"/>
        </w:r>
        <w:r w:rsidR="003E04D5" w:rsidRPr="006E54B4" w:rsidDel="0055170A">
          <w:rPr>
            <w:rPrChange w:id="655" w:author="Chelsea Helion" w:date="2024-10-23T10:53:00Z">
              <w:rPr>
                <w:rFonts w:ascii="Aptos" w:hAnsi="Aptos"/>
              </w:rPr>
            </w:rPrChange>
          </w:rPr>
          <w:delText xml:space="preserve"> observed differences in network configurations of neural activity between repeated showings of the same stimulus, suggesting that higher-level neural processing differs considerably even when explicit ratings of subjective experiences look similar.</w:delText>
        </w:r>
      </w:del>
    </w:p>
    <w:p w14:paraId="685D29D7" w14:textId="4F0FD49F" w:rsidR="003F613E" w:rsidRPr="006E54B4" w:rsidRDefault="00000000" w:rsidP="004C4E17">
      <w:pPr>
        <w:spacing w:line="240" w:lineRule="auto"/>
        <w:ind w:firstLine="540"/>
        <w:jc w:val="both"/>
        <w:rPr>
          <w:rPrChange w:id="656" w:author="Chelsea Helion" w:date="2024-10-23T10:53:00Z">
            <w:rPr>
              <w:rFonts w:ascii="Aptos" w:hAnsi="Aptos"/>
            </w:rPr>
          </w:rPrChange>
        </w:rPr>
      </w:pPr>
      <w:del w:id="657" w:author="Chelsea Helion" w:date="2024-10-22T16:49:00Z">
        <w:r w:rsidRPr="006E54B4" w:rsidDel="0055170A">
          <w:rPr>
            <w:rPrChange w:id="658" w:author="Chelsea Helion" w:date="2024-10-23T10:53:00Z">
              <w:rPr>
                <w:rFonts w:ascii="Aptos" w:hAnsi="Aptos"/>
              </w:rPr>
            </w:rPrChange>
          </w:rPr>
          <w:delText xml:space="preserve">The limitations of post-exposure ratings extend beyond </w:delText>
        </w:r>
        <w:r w:rsidR="00890300" w:rsidRPr="006E54B4" w:rsidDel="0055170A">
          <w:rPr>
            <w:rPrChange w:id="659" w:author="Chelsea Helion" w:date="2024-10-23T10:53:00Z">
              <w:rPr>
                <w:rFonts w:ascii="Aptos" w:hAnsi="Aptos"/>
              </w:rPr>
            </w:rPrChange>
          </w:rPr>
          <w:delText>extrinsic</w:delText>
        </w:r>
        <w:r w:rsidRPr="006E54B4" w:rsidDel="0055170A">
          <w:rPr>
            <w:rPrChange w:id="660" w:author="Chelsea Helion" w:date="2024-10-23T10:53:00Z">
              <w:rPr>
                <w:rFonts w:ascii="Aptos" w:hAnsi="Aptos"/>
              </w:rPr>
            </w:rPrChange>
          </w:rPr>
          <w:delText xml:space="preserve"> features</w:delText>
        </w:r>
        <w:r w:rsidR="00890300" w:rsidRPr="006E54B4" w:rsidDel="0055170A">
          <w:rPr>
            <w:rPrChange w:id="661" w:author="Chelsea Helion" w:date="2024-10-23T10:53:00Z">
              <w:rPr>
                <w:rFonts w:ascii="Aptos" w:hAnsi="Aptos"/>
              </w:rPr>
            </w:rPrChange>
          </w:rPr>
          <w:delText xml:space="preserve"> </w:delText>
        </w:r>
        <w:r w:rsidRPr="006E54B4" w:rsidDel="0055170A">
          <w:rPr>
            <w:rPrChange w:id="662" w:author="Chelsea Helion" w:date="2024-10-23T10:53:00Z">
              <w:rPr>
                <w:rFonts w:ascii="Aptos" w:hAnsi="Aptos"/>
              </w:rPr>
            </w:rPrChange>
          </w:rPr>
          <w:delText xml:space="preserve">of stimuli </w:delText>
        </w:r>
      </w:del>
      <w:del w:id="663" w:author="Chelsea Helion" w:date="2024-10-22T12:01:00Z">
        <w:r w:rsidRPr="006E54B4" w:rsidDel="00225F43">
          <w:rPr>
            <w:rPrChange w:id="664" w:author="Chelsea Helion" w:date="2024-10-23T10:53:00Z">
              <w:rPr>
                <w:rFonts w:ascii="Aptos" w:hAnsi="Aptos"/>
              </w:rPr>
            </w:rPrChange>
          </w:rPr>
          <w:delText>and may include</w:delText>
        </w:r>
      </w:del>
      <w:del w:id="665" w:author="Chelsea Helion" w:date="2024-10-22T16:49:00Z">
        <w:r w:rsidRPr="006E54B4" w:rsidDel="0055170A">
          <w:rPr>
            <w:rPrChange w:id="666" w:author="Chelsea Helion" w:date="2024-10-23T10:53:00Z">
              <w:rPr>
                <w:rFonts w:ascii="Aptos" w:hAnsi="Aptos"/>
              </w:rPr>
            </w:rPrChange>
          </w:rPr>
          <w:delText xml:space="preserve"> the </w:delText>
        </w:r>
      </w:del>
      <w:del w:id="667" w:author="Chelsea Helion" w:date="2024-10-22T12:00:00Z">
        <w:r w:rsidRPr="006E54B4" w:rsidDel="00225F43">
          <w:rPr>
            <w:rPrChange w:id="668" w:author="Chelsea Helion" w:date="2024-10-23T10:53:00Z">
              <w:rPr>
                <w:rFonts w:ascii="Aptos" w:hAnsi="Aptos"/>
              </w:rPr>
            </w:rPrChange>
          </w:rPr>
          <w:delText xml:space="preserve">content </w:delText>
        </w:r>
      </w:del>
      <w:del w:id="669" w:author="Chelsea Helion" w:date="2024-10-22T12:02:00Z">
        <w:r w:rsidR="003125D9" w:rsidRPr="006E54B4" w:rsidDel="00225F43">
          <w:rPr>
            <w:rPrChange w:id="670" w:author="Chelsea Helion" w:date="2024-10-23T10:53:00Z">
              <w:rPr>
                <w:rFonts w:ascii="Aptos" w:hAnsi="Aptos"/>
              </w:rPr>
            </w:rPrChange>
          </w:rPr>
          <w:delText>within</w:delText>
        </w:r>
        <w:r w:rsidRPr="006E54B4" w:rsidDel="00225F43">
          <w:rPr>
            <w:rPrChange w:id="671" w:author="Chelsea Helion" w:date="2024-10-23T10:53:00Z">
              <w:rPr>
                <w:rFonts w:ascii="Aptos" w:hAnsi="Aptos"/>
              </w:rPr>
            </w:rPrChange>
          </w:rPr>
          <w:delText xml:space="preserve"> stimuli as well</w:delText>
        </w:r>
      </w:del>
      <w:del w:id="672" w:author="Chelsea Helion" w:date="2024-10-22T16:49:00Z">
        <w:r w:rsidRPr="006E54B4" w:rsidDel="0055170A">
          <w:rPr>
            <w:rPrChange w:id="673" w:author="Chelsea Helion" w:date="2024-10-23T10:53:00Z">
              <w:rPr>
                <w:rFonts w:ascii="Aptos" w:hAnsi="Aptos"/>
              </w:rPr>
            </w:rPrChange>
          </w:rPr>
          <w:delText xml:space="preserve">. </w:delText>
        </w:r>
      </w:del>
      <w:del w:id="674" w:author="Chelsea Helion" w:date="2024-10-22T12:03:00Z">
        <w:r w:rsidRPr="006E54B4" w:rsidDel="00225F43">
          <w:rPr>
            <w:rPrChange w:id="675" w:author="Chelsea Helion" w:date="2024-10-23T10:53:00Z">
              <w:rPr>
                <w:rFonts w:ascii="Aptos" w:hAnsi="Aptos"/>
              </w:rPr>
            </w:rPrChange>
          </w:rPr>
          <w:delText xml:space="preserve">While the </w:delText>
        </w:r>
      </w:del>
      <w:del w:id="676" w:author="Chelsea Helion" w:date="2024-10-22T16:49:00Z">
        <w:r w:rsidRPr="006E54B4" w:rsidDel="0055170A">
          <w:rPr>
            <w:rPrChange w:id="677" w:author="Chelsea Helion" w:date="2024-10-23T10:53:00Z">
              <w:rPr>
                <w:rFonts w:ascii="Aptos" w:hAnsi="Aptos"/>
              </w:rPr>
            </w:rPrChange>
          </w:rPr>
          <w:delText>reliability of cued-recall for basic valence</w:delText>
        </w:r>
        <w:r w:rsidR="002B4D1F" w:rsidRPr="006E54B4" w:rsidDel="0055170A">
          <w:rPr>
            <w:rPrChange w:id="678" w:author="Chelsea Helion" w:date="2024-10-23T10:53:00Z">
              <w:rPr>
                <w:rFonts w:ascii="Aptos" w:hAnsi="Aptos"/>
              </w:rPr>
            </w:rPrChange>
          </w:rPr>
          <w:delText xml:space="preserve"> </w:delText>
        </w:r>
        <w:r w:rsidR="002B4D1F" w:rsidRPr="006E54B4" w:rsidDel="0055170A">
          <w:rPr>
            <w:rPrChange w:id="679" w:author="Chelsea Helion" w:date="2024-10-23T10:53:00Z">
              <w:rPr>
                <w:rFonts w:ascii="Aptos" w:hAnsi="Aptos"/>
              </w:rPr>
            </w:rPrChange>
          </w:rPr>
          <w:fldChar w:fldCharType="begin"/>
        </w:r>
        <w:r w:rsidR="004F2335" w:rsidRPr="006E54B4" w:rsidDel="0055170A">
          <w:rPr>
            <w:rPrChange w:id="680" w:author="Chelsea Helion" w:date="2024-10-23T10:53:00Z">
              <w:rPr>
                <w:rFonts w:ascii="Aptos" w:hAnsi="Aptos"/>
              </w:rPr>
            </w:rPrChange>
          </w:rPr>
          <w:delInstrText xml:space="preserve"> ADDIN ZOTERO_ITEM CSL_CITATION {"citationID":"4QOcrVQw","properties":{"formattedCitation":"(Hutcherson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2B4D1F" w:rsidRPr="006E54B4" w:rsidDel="0055170A">
          <w:rPr>
            <w:rPrChange w:id="681" w:author="Chelsea Helion" w:date="2024-10-23T10:53:00Z">
              <w:rPr>
                <w:rFonts w:ascii="Aptos" w:hAnsi="Aptos"/>
              </w:rPr>
            </w:rPrChange>
          </w:rPr>
          <w:fldChar w:fldCharType="separate"/>
        </w:r>
        <w:r w:rsidR="002B4D1F" w:rsidRPr="006E54B4" w:rsidDel="0055170A">
          <w:rPr>
            <w:rPrChange w:id="682" w:author="Chelsea Helion" w:date="2024-10-23T10:53:00Z">
              <w:rPr>
                <w:rFonts w:ascii="Aptos" w:hAnsi="Aptos"/>
              </w:rPr>
            </w:rPrChange>
          </w:rPr>
          <w:delText>(Hutcherson et al., 2005)</w:delText>
        </w:r>
        <w:r w:rsidR="002B4D1F" w:rsidRPr="006E54B4" w:rsidDel="0055170A">
          <w:rPr>
            <w:rPrChange w:id="683" w:author="Chelsea Helion" w:date="2024-10-23T10:53:00Z">
              <w:rPr>
                <w:rFonts w:ascii="Aptos" w:hAnsi="Aptos"/>
              </w:rPr>
            </w:rPrChange>
          </w:rPr>
          <w:fldChar w:fldCharType="end"/>
        </w:r>
        <w:r w:rsidR="006B3C12" w:rsidRPr="006E54B4" w:rsidDel="0055170A">
          <w:rPr>
            <w:rPrChange w:id="684" w:author="Chelsea Helion" w:date="2024-10-23T10:53:00Z">
              <w:rPr>
                <w:rFonts w:ascii="Aptos" w:hAnsi="Aptos"/>
              </w:rPr>
            </w:rPrChange>
          </w:rPr>
          <w:delText xml:space="preserve"> or emotions such as</w:delText>
        </w:r>
        <w:r w:rsidRPr="006E54B4" w:rsidDel="0055170A">
          <w:rPr>
            <w:rPrChange w:id="685" w:author="Chelsea Helion" w:date="2024-10-23T10:53:00Z">
              <w:rPr>
                <w:rFonts w:ascii="Aptos" w:hAnsi="Aptos"/>
              </w:rPr>
            </w:rPrChange>
          </w:rPr>
          <w:delText xml:space="preserve"> humor</w:delText>
        </w:r>
        <w:r w:rsidR="002B4D1F" w:rsidRPr="006E54B4" w:rsidDel="0055170A">
          <w:rPr>
            <w:rPrChange w:id="686" w:author="Chelsea Helion" w:date="2024-10-23T10:53:00Z">
              <w:rPr>
                <w:rFonts w:ascii="Aptos" w:hAnsi="Aptos"/>
              </w:rPr>
            </w:rPrChange>
          </w:rPr>
          <w:delText xml:space="preserve"> </w:delText>
        </w:r>
        <w:r w:rsidR="002B4D1F" w:rsidRPr="006E54B4" w:rsidDel="0055170A">
          <w:rPr>
            <w:rPrChange w:id="687" w:author="Chelsea Helion" w:date="2024-10-23T10:53:00Z">
              <w:rPr>
                <w:rFonts w:ascii="Aptos" w:hAnsi="Aptos"/>
              </w:rPr>
            </w:rPrChange>
          </w:rPr>
          <w:fldChar w:fldCharType="begin"/>
        </w:r>
        <w:r w:rsidR="004F2335" w:rsidRPr="006E54B4" w:rsidDel="0055170A">
          <w:rPr>
            <w:rPrChange w:id="688" w:author="Chelsea Helion" w:date="2024-10-23T10:53:00Z">
              <w:rPr>
                <w:rFonts w:ascii="Aptos" w:hAnsi="Aptos"/>
              </w:rPr>
            </w:rPrChange>
          </w:rPr>
          <w:delInstrText xml:space="preserve"> ADDIN ZOTERO_ITEM CSL_CITATION {"citationID":"cjxeCgoP","properties":{"formattedCitation":"(J\\uc0\\u228{}\\uc0\\u228{}skel\\uc0\\u228{}inen et al., 2016)","plainCitation":"(Jääskeläinen et al., 2016)","noteIndex":0},"citationItems":[{"id":16173,"uris":["http://zotero.org/users/6239255/items/8CKX675R"],"itemData":{"id":16173,"type":"article-journal","abstract":"Humor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delInstrText>
        </w:r>
        <w:r w:rsidR="002B4D1F" w:rsidRPr="006E54B4" w:rsidDel="0055170A">
          <w:rPr>
            <w:rPrChange w:id="689" w:author="Chelsea Helion" w:date="2024-10-23T10:53:00Z">
              <w:rPr>
                <w:rFonts w:ascii="Aptos" w:hAnsi="Aptos"/>
              </w:rPr>
            </w:rPrChange>
          </w:rPr>
          <w:fldChar w:fldCharType="separate"/>
        </w:r>
        <w:r w:rsidR="002B4D1F" w:rsidRPr="006E54B4" w:rsidDel="0055170A">
          <w:rPr>
            <w:rPrChange w:id="690" w:author="Chelsea Helion" w:date="2024-10-23T10:53:00Z">
              <w:rPr>
                <w:rFonts w:ascii="Aptos" w:hAnsi="Aptos" w:cs="Times New Roman"/>
              </w:rPr>
            </w:rPrChange>
          </w:rPr>
          <w:delText>(Jääskeläinen et al., 2016)</w:delText>
        </w:r>
        <w:r w:rsidR="002B4D1F" w:rsidRPr="006E54B4" w:rsidDel="0055170A">
          <w:rPr>
            <w:rPrChange w:id="691" w:author="Chelsea Helion" w:date="2024-10-23T10:53:00Z">
              <w:rPr>
                <w:rFonts w:ascii="Aptos" w:hAnsi="Aptos"/>
              </w:rPr>
            </w:rPrChange>
          </w:rPr>
          <w:fldChar w:fldCharType="end"/>
        </w:r>
        <w:r w:rsidRPr="006E54B4" w:rsidDel="0055170A">
          <w:rPr>
            <w:rPrChange w:id="692" w:author="Chelsea Helion" w:date="2024-10-23T10:53:00Z">
              <w:rPr>
                <w:rFonts w:ascii="Aptos" w:hAnsi="Aptos"/>
              </w:rPr>
            </w:rPrChange>
          </w:rPr>
          <w:delText>, and sadness</w:delText>
        </w:r>
        <w:r w:rsidR="002B4D1F" w:rsidRPr="006E54B4" w:rsidDel="0055170A">
          <w:rPr>
            <w:rPrChange w:id="693" w:author="Chelsea Helion" w:date="2024-10-23T10:53:00Z">
              <w:rPr>
                <w:rFonts w:ascii="Aptos" w:hAnsi="Aptos"/>
              </w:rPr>
            </w:rPrChange>
          </w:rPr>
          <w:delText xml:space="preserve"> </w:delText>
        </w:r>
        <w:r w:rsidR="002B4D1F" w:rsidRPr="006E54B4" w:rsidDel="0055170A">
          <w:rPr>
            <w:rPrChange w:id="694" w:author="Chelsea Helion" w:date="2024-10-23T10:53:00Z">
              <w:rPr>
                <w:rFonts w:ascii="Aptos" w:hAnsi="Aptos"/>
              </w:rPr>
            </w:rPrChange>
          </w:rPr>
          <w:fldChar w:fldCharType="begin"/>
        </w:r>
        <w:r w:rsidR="004F2335" w:rsidRPr="006E54B4" w:rsidDel="0055170A">
          <w:rPr>
            <w:rPrChange w:id="695" w:author="Chelsea Helion" w:date="2024-10-23T10:53:00Z">
              <w:rPr>
                <w:rFonts w:ascii="Aptos" w:hAnsi="Aptos"/>
              </w:rPr>
            </w:rPrChange>
          </w:rPr>
          <w:delInstrText xml:space="preserve"> ADDIN ZOTERO_ITEM CSL_CITATION {"citationID":"vc5m7fFS","properties":{"formattedCitation":"(Raz et al., 2012)","plainCitation":"(Raz et al., 2012)","noteIndex":0},"citationItems":[{"id":16245,"uris":["http://zotero.org/users/6239255/items/S4KIV2RB"],"itemData":{"id":16245,"type":"article-journal","abstract":"Abstract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delInstrText>
        </w:r>
        <w:r w:rsidR="002B4D1F" w:rsidRPr="006E54B4" w:rsidDel="0055170A">
          <w:rPr>
            <w:rPrChange w:id="696" w:author="Chelsea Helion" w:date="2024-10-23T10:53:00Z">
              <w:rPr>
                <w:rFonts w:ascii="Aptos" w:hAnsi="Aptos"/>
              </w:rPr>
            </w:rPrChange>
          </w:rPr>
          <w:fldChar w:fldCharType="separate"/>
        </w:r>
        <w:r w:rsidR="002B4D1F" w:rsidRPr="006E54B4" w:rsidDel="0055170A">
          <w:rPr>
            <w:rPrChange w:id="697" w:author="Chelsea Helion" w:date="2024-10-23T10:53:00Z">
              <w:rPr>
                <w:rFonts w:ascii="Aptos" w:hAnsi="Aptos"/>
              </w:rPr>
            </w:rPrChange>
          </w:rPr>
          <w:delText>(Raz et al., 2012)</w:delText>
        </w:r>
        <w:r w:rsidR="002B4D1F" w:rsidRPr="006E54B4" w:rsidDel="0055170A">
          <w:rPr>
            <w:rPrChange w:id="698" w:author="Chelsea Helion" w:date="2024-10-23T10:53:00Z">
              <w:rPr>
                <w:rFonts w:ascii="Aptos" w:hAnsi="Aptos"/>
              </w:rPr>
            </w:rPrChange>
          </w:rPr>
          <w:fldChar w:fldCharType="end"/>
        </w:r>
        <w:r w:rsidR="002B4D1F" w:rsidRPr="006E54B4" w:rsidDel="0055170A">
          <w:rPr>
            <w:rPrChange w:id="699" w:author="Chelsea Helion" w:date="2024-10-23T10:53:00Z">
              <w:rPr>
                <w:rFonts w:ascii="Aptos" w:hAnsi="Aptos"/>
              </w:rPr>
            </w:rPrChange>
          </w:rPr>
          <w:delText xml:space="preserve"> </w:delText>
        </w:r>
        <w:r w:rsidRPr="006E54B4" w:rsidDel="0055170A">
          <w:rPr>
            <w:rPrChange w:id="700" w:author="Chelsea Helion" w:date="2024-10-23T10:53:00Z">
              <w:rPr>
                <w:rFonts w:ascii="Aptos" w:hAnsi="Aptos"/>
              </w:rPr>
            </w:rPrChange>
          </w:rPr>
          <w:delText>ha</w:delText>
        </w:r>
        <w:r w:rsidR="006B3C12" w:rsidRPr="006E54B4" w:rsidDel="0055170A">
          <w:rPr>
            <w:rPrChange w:id="701" w:author="Chelsea Helion" w:date="2024-10-23T10:53:00Z">
              <w:rPr>
                <w:rFonts w:ascii="Aptos" w:hAnsi="Aptos"/>
              </w:rPr>
            </w:rPrChange>
          </w:rPr>
          <w:delText>ve</w:delText>
        </w:r>
        <w:r w:rsidRPr="006E54B4" w:rsidDel="0055170A">
          <w:rPr>
            <w:rPrChange w:id="702" w:author="Chelsea Helion" w:date="2024-10-23T10:53:00Z">
              <w:rPr>
                <w:rFonts w:ascii="Aptos" w:hAnsi="Aptos"/>
              </w:rPr>
            </w:rPrChange>
          </w:rPr>
          <w:delText xml:space="preserve"> been tested and supported</w:delText>
        </w:r>
        <w:r w:rsidR="006B3C12" w:rsidRPr="006E54B4" w:rsidDel="0055170A">
          <w:rPr>
            <w:rPrChange w:id="703" w:author="Chelsea Helion" w:date="2024-10-23T10:53:00Z">
              <w:rPr>
                <w:rFonts w:ascii="Aptos" w:hAnsi="Aptos"/>
              </w:rPr>
            </w:rPrChange>
          </w:rPr>
          <w:delText xml:space="preserve"> (</w:delText>
        </w:r>
        <w:r w:rsidR="006B3C12" w:rsidRPr="006E54B4" w:rsidDel="0055170A">
          <w:rPr>
            <w:i/>
            <w:iCs/>
            <w:rPrChange w:id="704" w:author="Chelsea Helion" w:date="2024-10-23T10:53:00Z">
              <w:rPr>
                <w:rFonts w:ascii="Aptos" w:hAnsi="Aptos"/>
              </w:rPr>
            </w:rPrChange>
          </w:rPr>
          <w:delText>r</w:delText>
        </w:r>
        <w:r w:rsidR="006B3C12" w:rsidRPr="006E54B4" w:rsidDel="0055170A">
          <w:rPr>
            <w:rPrChange w:id="705" w:author="Chelsea Helion" w:date="2024-10-23T10:53:00Z">
              <w:rPr>
                <w:rFonts w:ascii="Aptos" w:hAnsi="Aptos"/>
              </w:rPr>
            </w:rPrChange>
          </w:rPr>
          <w:delText xml:space="preserve"> = 0.86 – 0.89)</w:delText>
        </w:r>
      </w:del>
      <w:del w:id="706" w:author="Chelsea Helion" w:date="2024-10-22T12:06:00Z">
        <w:r w:rsidRPr="006E54B4" w:rsidDel="00225F43">
          <w:rPr>
            <w:rPrChange w:id="707" w:author="Chelsea Helion" w:date="2024-10-23T10:53:00Z">
              <w:rPr>
                <w:rFonts w:ascii="Aptos" w:hAnsi="Aptos"/>
              </w:rPr>
            </w:rPrChange>
          </w:rPr>
          <w:delText>,</w:delText>
        </w:r>
      </w:del>
      <w:del w:id="708" w:author="Chelsea Helion" w:date="2024-10-22T16:49:00Z">
        <w:r w:rsidRPr="006E54B4" w:rsidDel="0055170A">
          <w:rPr>
            <w:rPrChange w:id="709" w:author="Chelsea Helion" w:date="2024-10-23T10:53:00Z">
              <w:rPr>
                <w:rFonts w:ascii="Aptos" w:hAnsi="Aptos"/>
              </w:rPr>
            </w:rPrChange>
          </w:rPr>
          <w:delText xml:space="preserve"> other emotions</w:delText>
        </w:r>
        <w:r w:rsidR="006B3C12" w:rsidRPr="006E54B4" w:rsidDel="0055170A">
          <w:rPr>
            <w:rPrChange w:id="710" w:author="Chelsea Helion" w:date="2024-10-23T10:53:00Z">
              <w:rPr>
                <w:rFonts w:ascii="Aptos" w:hAnsi="Aptos"/>
              </w:rPr>
            </w:rPrChange>
          </w:rPr>
          <w:delText xml:space="preserve"> </w:delText>
        </w:r>
        <w:r w:rsidR="002B4D1F" w:rsidRPr="006E54B4" w:rsidDel="0055170A">
          <w:rPr>
            <w:rPrChange w:id="711" w:author="Chelsea Helion" w:date="2024-10-23T10:53:00Z">
              <w:rPr>
                <w:rFonts w:ascii="Aptos" w:hAnsi="Aptos"/>
              </w:rPr>
            </w:rPrChange>
          </w:rPr>
          <w:delText>or other</w:delText>
        </w:r>
        <w:r w:rsidRPr="006E54B4" w:rsidDel="0055170A">
          <w:rPr>
            <w:rPrChange w:id="712" w:author="Chelsea Helion" w:date="2024-10-23T10:53:00Z">
              <w:rPr>
                <w:rFonts w:ascii="Aptos" w:hAnsi="Aptos"/>
              </w:rPr>
            </w:rPrChange>
          </w:rPr>
          <w:delText xml:space="preserve"> inner experiences</w:delText>
        </w:r>
        <w:r w:rsidR="003125D9" w:rsidRPr="006E54B4" w:rsidDel="0055170A">
          <w:rPr>
            <w:rPrChange w:id="713" w:author="Chelsea Helion" w:date="2024-10-23T10:53:00Z">
              <w:rPr>
                <w:rFonts w:ascii="Aptos" w:hAnsi="Aptos"/>
              </w:rPr>
            </w:rPrChange>
          </w:rPr>
          <w:delText xml:space="preserve"> </w:delText>
        </w:r>
        <w:r w:rsidRPr="006E54B4" w:rsidDel="0055170A">
          <w:rPr>
            <w:rPrChange w:id="714" w:author="Chelsea Helion" w:date="2024-10-23T10:53:00Z">
              <w:rPr>
                <w:rFonts w:ascii="Aptos" w:hAnsi="Aptos"/>
              </w:rPr>
            </w:rPrChange>
          </w:rPr>
          <w:delText xml:space="preserve">have </w:delText>
        </w:r>
        <w:r w:rsidR="002B4D1F" w:rsidRPr="006E54B4" w:rsidDel="0055170A">
          <w:rPr>
            <w:rPrChange w:id="715" w:author="Chelsea Helion" w:date="2024-10-23T10:53:00Z">
              <w:rPr>
                <w:rFonts w:ascii="Aptos" w:hAnsi="Aptos"/>
              </w:rPr>
            </w:rPrChange>
          </w:rPr>
          <w:delText xml:space="preserve">either </w:delText>
        </w:r>
        <w:r w:rsidRPr="006E54B4" w:rsidDel="0055170A">
          <w:rPr>
            <w:rPrChange w:id="716" w:author="Chelsea Helion" w:date="2024-10-23T10:53:00Z">
              <w:rPr>
                <w:rFonts w:ascii="Aptos" w:hAnsi="Aptos"/>
              </w:rPr>
            </w:rPrChange>
          </w:rPr>
          <w:delText>not</w:delText>
        </w:r>
        <w:r w:rsidR="002B4D1F" w:rsidRPr="006E54B4" w:rsidDel="0055170A">
          <w:rPr>
            <w:rPrChange w:id="717" w:author="Chelsea Helion" w:date="2024-10-23T10:53:00Z">
              <w:rPr>
                <w:rFonts w:ascii="Aptos" w:hAnsi="Aptos"/>
              </w:rPr>
            </w:rPrChange>
          </w:rPr>
          <w:delText xml:space="preserve"> been tested</w:delText>
        </w:r>
        <w:r w:rsidRPr="006E54B4" w:rsidDel="0055170A">
          <w:rPr>
            <w:rPrChange w:id="718" w:author="Chelsea Helion" w:date="2024-10-23T10:53:00Z">
              <w:rPr>
                <w:rFonts w:ascii="Aptos" w:hAnsi="Aptos"/>
              </w:rPr>
            </w:rPrChange>
          </w:rPr>
          <w:delText xml:space="preserve"> and thus remain unknown</w:delText>
        </w:r>
        <w:r w:rsidR="002B4D1F" w:rsidRPr="006E54B4" w:rsidDel="0055170A">
          <w:rPr>
            <w:rPrChange w:id="719" w:author="Chelsea Helion" w:date="2024-10-23T10:53:00Z">
              <w:rPr>
                <w:rFonts w:ascii="Aptos" w:hAnsi="Aptos"/>
              </w:rPr>
            </w:rPrChange>
          </w:rPr>
          <w:delText xml:space="preserve"> or failed to demonstrate reliability upon recall</w:delText>
        </w:r>
        <w:r w:rsidRPr="006E54B4" w:rsidDel="0055170A">
          <w:rPr>
            <w:rPrChange w:id="720" w:author="Chelsea Helion" w:date="2024-10-23T10:53:00Z">
              <w:rPr>
                <w:rFonts w:ascii="Aptos" w:hAnsi="Aptos"/>
              </w:rPr>
            </w:rPrChange>
          </w:rPr>
          <w:delText xml:space="preserve">. </w:delText>
        </w:r>
      </w:del>
      <w:del w:id="721" w:author="Chelsea Helion" w:date="2024-10-22T12:06:00Z">
        <w:r w:rsidRPr="006E54B4" w:rsidDel="00225F43">
          <w:rPr>
            <w:rPrChange w:id="722" w:author="Chelsea Helion" w:date="2024-10-23T10:53:00Z">
              <w:rPr>
                <w:rFonts w:ascii="Aptos" w:hAnsi="Aptos"/>
              </w:rPr>
            </w:rPrChange>
          </w:rPr>
          <w:delText>S</w:delText>
        </w:r>
      </w:del>
      <w:del w:id="723" w:author="Chelsea Helion" w:date="2024-10-22T16:49:00Z">
        <w:r w:rsidRPr="006E54B4" w:rsidDel="0055170A">
          <w:rPr>
            <w:rPrChange w:id="724" w:author="Chelsea Helion" w:date="2024-10-23T10:53:00Z">
              <w:rPr>
                <w:rFonts w:ascii="Aptos" w:hAnsi="Aptos"/>
              </w:rPr>
            </w:rPrChange>
          </w:rPr>
          <w:delText xml:space="preserve">ome </w:delText>
        </w:r>
      </w:del>
      <w:del w:id="725" w:author="Chelsea Helion" w:date="2024-10-22T12:06:00Z">
        <w:r w:rsidRPr="006E54B4" w:rsidDel="00225F43">
          <w:rPr>
            <w:rPrChange w:id="726" w:author="Chelsea Helion" w:date="2024-10-23T10:53:00Z">
              <w:rPr>
                <w:rFonts w:ascii="Aptos" w:hAnsi="Aptos"/>
              </w:rPr>
            </w:rPrChange>
          </w:rPr>
          <w:delText xml:space="preserve">of the </w:delText>
        </w:r>
      </w:del>
      <w:del w:id="727" w:author="Chelsea Helion" w:date="2024-10-22T16:49:00Z">
        <w:r w:rsidRPr="006E54B4" w:rsidDel="0055170A">
          <w:rPr>
            <w:rPrChange w:id="728" w:author="Chelsea Helion" w:date="2024-10-23T10:53:00Z">
              <w:rPr>
                <w:rFonts w:ascii="Aptos" w:hAnsi="Aptos"/>
              </w:rPr>
            </w:rPrChange>
          </w:rPr>
          <w:delText>emotions and experiences</w:delText>
        </w:r>
      </w:del>
      <w:del w:id="729" w:author="Chelsea Helion" w:date="2024-10-22T12:06:00Z">
        <w:r w:rsidRPr="006E54B4" w:rsidDel="00225F43">
          <w:rPr>
            <w:rPrChange w:id="730" w:author="Chelsea Helion" w:date="2024-10-23T10:53:00Z">
              <w:rPr>
                <w:rFonts w:ascii="Aptos" w:hAnsi="Aptos"/>
              </w:rPr>
            </w:rPrChange>
          </w:rPr>
          <w:delText xml:space="preserve"> that are less commonly studied with these techniques</w:delText>
        </w:r>
      </w:del>
      <w:del w:id="731" w:author="Chelsea Helion" w:date="2024-10-22T12:07:00Z">
        <w:r w:rsidRPr="006E54B4" w:rsidDel="00225F43">
          <w:rPr>
            <w:rPrChange w:id="732" w:author="Chelsea Helion" w:date="2024-10-23T10:53:00Z">
              <w:rPr>
                <w:rFonts w:ascii="Aptos" w:hAnsi="Aptos"/>
              </w:rPr>
            </w:rPrChange>
          </w:rPr>
          <w:delText xml:space="preserve">, such as surprise or fear, </w:delText>
        </w:r>
      </w:del>
      <w:del w:id="733" w:author="Chelsea Helion" w:date="2024-10-22T16:49:00Z">
        <w:r w:rsidRPr="006E54B4" w:rsidDel="0055170A">
          <w:rPr>
            <w:rPrChange w:id="734" w:author="Chelsea Helion" w:date="2024-10-23T10:53:00Z">
              <w:rPr>
                <w:rFonts w:ascii="Aptos" w:hAnsi="Aptos"/>
              </w:rPr>
            </w:rPrChange>
          </w:rPr>
          <w:delText>may be difficult to replicate after the original event due to the inherent information asymmetry that forms between initial exposure and review (</w:delText>
        </w:r>
        <w:r w:rsidR="00604E25" w:rsidRPr="006E54B4" w:rsidDel="0055170A">
          <w:rPr>
            <w:rPrChange w:id="735" w:author="Chelsea Helion" w:date="2024-10-23T10:53:00Z">
              <w:rPr>
                <w:rFonts w:ascii="Aptos" w:hAnsi="Aptos"/>
              </w:rPr>
            </w:rPrChange>
          </w:rPr>
          <w:delText>e.g.</w:delText>
        </w:r>
        <w:r w:rsidRPr="006E54B4" w:rsidDel="0055170A">
          <w:rPr>
            <w:rPrChange w:id="736" w:author="Chelsea Helion" w:date="2024-10-23T10:53:00Z">
              <w:rPr>
                <w:rFonts w:ascii="Aptos" w:hAnsi="Aptos"/>
              </w:rPr>
            </w:rPrChange>
          </w:rPr>
          <w:delText>, the surprise has been revealed</w:delText>
        </w:r>
        <w:r w:rsidR="00604E25" w:rsidRPr="006E54B4" w:rsidDel="0055170A">
          <w:rPr>
            <w:rPrChange w:id="737" w:author="Chelsea Helion" w:date="2024-10-23T10:53:00Z">
              <w:rPr>
                <w:rFonts w:ascii="Aptos" w:hAnsi="Aptos"/>
              </w:rPr>
            </w:rPrChange>
          </w:rPr>
          <w:delText>, the final rose has been given out, the call was coming from inside the house</w:delText>
        </w:r>
        <w:r w:rsidRPr="006E54B4" w:rsidDel="0055170A">
          <w:rPr>
            <w:rPrChange w:id="738" w:author="Chelsea Helion" w:date="2024-10-23T10:53:00Z">
              <w:rPr>
                <w:rFonts w:ascii="Aptos" w:hAnsi="Aptos"/>
              </w:rPr>
            </w:rPrChange>
          </w:rPr>
          <w:delText xml:space="preserve">). </w:delText>
        </w:r>
        <w:r w:rsidR="003125D9" w:rsidRPr="006E54B4" w:rsidDel="0055170A">
          <w:rPr>
            <w:rPrChange w:id="739" w:author="Chelsea Helion" w:date="2024-10-23T10:53:00Z">
              <w:rPr>
                <w:rFonts w:ascii="Aptos" w:hAnsi="Aptos"/>
              </w:rPr>
            </w:rPrChange>
          </w:rPr>
          <w:delText>Thus,</w:delText>
        </w:r>
        <w:r w:rsidRPr="006E54B4" w:rsidDel="0055170A">
          <w:rPr>
            <w:rPrChange w:id="740" w:author="Chelsea Helion" w:date="2024-10-23T10:53:00Z">
              <w:rPr>
                <w:rFonts w:ascii="Aptos" w:hAnsi="Aptos"/>
              </w:rPr>
            </w:rPrChange>
          </w:rPr>
          <w:delText xml:space="preserve"> post-exposure ratings</w:delText>
        </w:r>
        <w:r w:rsidR="004F2335" w:rsidRPr="006E54B4" w:rsidDel="0055170A">
          <w:rPr>
            <w:rPrChange w:id="741" w:author="Chelsea Helion" w:date="2024-10-23T10:53:00Z">
              <w:rPr>
                <w:rFonts w:ascii="Aptos" w:hAnsi="Aptos"/>
              </w:rPr>
            </w:rPrChange>
          </w:rPr>
          <w:delText xml:space="preserve"> of </w:delText>
        </w:r>
        <w:r w:rsidRPr="006E54B4" w:rsidDel="0055170A">
          <w:rPr>
            <w:rPrChange w:id="742" w:author="Chelsea Helion" w:date="2024-10-23T10:53:00Z">
              <w:rPr>
                <w:rFonts w:ascii="Aptos" w:hAnsi="Aptos"/>
              </w:rPr>
            </w:rPrChange>
          </w:rPr>
          <w:delText xml:space="preserve">these </w:delText>
        </w:r>
        <w:r w:rsidR="004F2335" w:rsidRPr="006E54B4" w:rsidDel="0055170A">
          <w:rPr>
            <w:rPrChange w:id="743" w:author="Chelsea Helion" w:date="2024-10-23T10:53:00Z">
              <w:rPr>
                <w:rFonts w:ascii="Aptos" w:hAnsi="Aptos"/>
              </w:rPr>
            </w:rPrChange>
          </w:rPr>
          <w:delText xml:space="preserve">events </w:delText>
        </w:r>
        <w:r w:rsidRPr="006E54B4" w:rsidDel="0055170A">
          <w:rPr>
            <w:rPrChange w:id="744" w:author="Chelsea Helion" w:date="2024-10-23T10:53:00Z">
              <w:rPr>
                <w:rFonts w:ascii="Aptos" w:hAnsi="Aptos"/>
              </w:rPr>
            </w:rPrChange>
          </w:rPr>
          <w:delText>may</w:delText>
        </w:r>
        <w:r w:rsidR="004F2335" w:rsidRPr="006E54B4" w:rsidDel="0055170A">
          <w:rPr>
            <w:rPrChange w:id="745" w:author="Chelsea Helion" w:date="2024-10-23T10:53:00Z">
              <w:rPr>
                <w:rFonts w:ascii="Aptos" w:hAnsi="Aptos"/>
              </w:rPr>
            </w:rPrChange>
          </w:rPr>
          <w:delText xml:space="preserve"> fail to fully capture initial emotional experience</w:delText>
        </w:r>
        <w:r w:rsidRPr="006E54B4" w:rsidDel="0055170A">
          <w:rPr>
            <w:rPrChange w:id="746" w:author="Chelsea Helion" w:date="2024-10-23T10:53:00Z">
              <w:rPr>
                <w:rFonts w:ascii="Aptos" w:hAnsi="Aptos"/>
              </w:rPr>
            </w:rPrChange>
          </w:rPr>
          <w:delText xml:space="preserve">. For example, a recent naturalistic study </w:delText>
        </w:r>
        <w:r w:rsidR="004F2335" w:rsidRPr="006E54B4" w:rsidDel="0055170A">
          <w:rPr>
            <w:rPrChange w:id="747" w:author="Chelsea Helion" w:date="2024-10-23T10:53:00Z">
              <w:rPr>
                <w:rFonts w:ascii="Aptos" w:hAnsi="Aptos"/>
              </w:rPr>
            </w:rPrChange>
          </w:rPr>
          <w:delText xml:space="preserve">assessed the intensity of fear-related experience in a haunted house both in the moment a week later </w:delText>
        </w:r>
        <w:r w:rsidR="004F2335" w:rsidRPr="006E54B4" w:rsidDel="0055170A">
          <w:rPr>
            <w:rPrChange w:id="748" w:author="Chelsea Helion" w:date="2024-10-23T10:53:00Z">
              <w:rPr>
                <w:rFonts w:ascii="Aptos" w:hAnsi="Aptos"/>
              </w:rPr>
            </w:rPrChange>
          </w:rPr>
          <w:fldChar w:fldCharType="begin"/>
        </w:r>
        <w:r w:rsidR="004F2335" w:rsidRPr="006E54B4" w:rsidDel="0055170A">
          <w:rPr>
            <w:rPrChange w:id="749" w:author="Chelsea Helion" w:date="2024-10-23T10:53:00Z">
              <w:rPr>
                <w:rFonts w:ascii="Aptos" w:hAnsi="Aptos"/>
              </w:rPr>
            </w:rPrChange>
          </w:rPr>
          <w:delInstrText xml:space="preserve"> ADDIN ZOTERO_ITEM CSL_CITATION {"citationID":"PnDQNKI1","properties":{"formattedCitation":"(Stasiak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delInstrText>
        </w:r>
        <w:r w:rsidR="004F2335" w:rsidRPr="006E54B4" w:rsidDel="0055170A">
          <w:rPr>
            <w:rPrChange w:id="750" w:author="Chelsea Helion" w:date="2024-10-23T10:53:00Z">
              <w:rPr>
                <w:rFonts w:ascii="Aptos" w:hAnsi="Aptos"/>
              </w:rPr>
            </w:rPrChange>
          </w:rPr>
          <w:fldChar w:fldCharType="separate"/>
        </w:r>
        <w:r w:rsidR="004F2335" w:rsidRPr="006E54B4" w:rsidDel="0055170A">
          <w:rPr>
            <w:rPrChange w:id="751" w:author="Chelsea Helion" w:date="2024-10-23T10:53:00Z">
              <w:rPr>
                <w:rFonts w:ascii="Aptos" w:hAnsi="Aptos"/>
              </w:rPr>
            </w:rPrChange>
          </w:rPr>
          <w:delText>(Stasiak et al., 2023)</w:delText>
        </w:r>
        <w:r w:rsidR="004F2335" w:rsidRPr="006E54B4" w:rsidDel="0055170A">
          <w:rPr>
            <w:rPrChange w:id="752" w:author="Chelsea Helion" w:date="2024-10-23T10:53:00Z">
              <w:rPr>
                <w:rFonts w:ascii="Aptos" w:hAnsi="Aptos"/>
              </w:rPr>
            </w:rPrChange>
          </w:rPr>
          <w:fldChar w:fldCharType="end"/>
        </w:r>
        <w:r w:rsidR="004F2335" w:rsidRPr="006E54B4" w:rsidDel="0055170A">
          <w:rPr>
            <w:rPrChange w:id="753" w:author="Chelsea Helion" w:date="2024-10-23T10:53:00Z">
              <w:rPr>
                <w:rFonts w:ascii="Aptos" w:hAnsi="Aptos"/>
              </w:rPr>
            </w:rPrChange>
          </w:rPr>
          <w:delText xml:space="preserve">. They </w:delText>
        </w:r>
        <w:r w:rsidRPr="006E54B4" w:rsidDel="0055170A">
          <w:rPr>
            <w:rPrChange w:id="754" w:author="Chelsea Helion" w:date="2024-10-23T10:53:00Z">
              <w:rPr>
                <w:rFonts w:ascii="Aptos" w:hAnsi="Aptos"/>
              </w:rPr>
            </w:rPrChange>
          </w:rPr>
          <w:delText xml:space="preserve">found that </w:delText>
        </w:r>
        <w:r w:rsidR="004F2335" w:rsidRPr="006E54B4" w:rsidDel="0055170A">
          <w:rPr>
            <w:rPrChange w:id="755" w:author="Chelsea Helion" w:date="2024-10-23T10:53:00Z">
              <w:rPr>
                <w:rFonts w:ascii="Aptos" w:hAnsi="Aptos"/>
              </w:rPr>
            </w:rPrChange>
          </w:rPr>
          <w:delText xml:space="preserve">memory of </w:delText>
        </w:r>
        <w:r w:rsidRPr="006E54B4" w:rsidDel="0055170A">
          <w:rPr>
            <w:rPrChange w:id="756" w:author="Chelsea Helion" w:date="2024-10-23T10:53:00Z">
              <w:rPr>
                <w:rFonts w:ascii="Aptos" w:hAnsi="Aptos"/>
              </w:rPr>
            </w:rPrChange>
          </w:rPr>
          <w:delText xml:space="preserve">how intensely fear was experienced had either amplified or </w:delText>
        </w:r>
        <w:r w:rsidR="004F2335" w:rsidRPr="006E54B4" w:rsidDel="0055170A">
          <w:rPr>
            <w:rPrChange w:id="757" w:author="Chelsea Helion" w:date="2024-10-23T10:53:00Z">
              <w:rPr>
                <w:rFonts w:ascii="Aptos" w:hAnsi="Aptos"/>
              </w:rPr>
            </w:rPrChange>
          </w:rPr>
          <w:delText xml:space="preserve">attenuated </w:delText>
        </w:r>
        <w:r w:rsidRPr="006E54B4" w:rsidDel="0055170A">
          <w:rPr>
            <w:rPrChange w:id="758" w:author="Chelsea Helion" w:date="2024-10-23T10:53:00Z">
              <w:rPr>
                <w:rFonts w:ascii="Aptos" w:hAnsi="Aptos"/>
              </w:rPr>
            </w:rPrChange>
          </w:rPr>
          <w:delText xml:space="preserve">depending upon which </w:delText>
        </w:r>
        <w:r w:rsidR="004F2335" w:rsidRPr="006E54B4" w:rsidDel="0055170A">
          <w:rPr>
            <w:rPrChange w:id="759" w:author="Chelsea Helion" w:date="2024-10-23T10:53:00Z">
              <w:rPr>
                <w:rFonts w:ascii="Aptos" w:hAnsi="Aptos"/>
              </w:rPr>
            </w:rPrChange>
          </w:rPr>
          <w:delText xml:space="preserve">emotion labels </w:delText>
        </w:r>
        <w:r w:rsidRPr="006E54B4" w:rsidDel="0055170A">
          <w:rPr>
            <w:rPrChange w:id="760" w:author="Chelsea Helion" w:date="2024-10-23T10:53:00Z">
              <w:rPr>
                <w:rFonts w:ascii="Aptos" w:hAnsi="Aptos"/>
              </w:rPr>
            </w:rPrChange>
          </w:rPr>
          <w:delText xml:space="preserve">subjects used to categorize </w:delText>
        </w:r>
        <w:r w:rsidR="004F2335" w:rsidRPr="006E54B4" w:rsidDel="0055170A">
          <w:rPr>
            <w:rPrChange w:id="761" w:author="Chelsea Helion" w:date="2024-10-23T10:53:00Z">
              <w:rPr>
                <w:rFonts w:ascii="Aptos" w:hAnsi="Aptos"/>
              </w:rPr>
            </w:rPrChange>
          </w:rPr>
          <w:delText>the events during recall</w:delText>
        </w:r>
      </w:del>
      <w:del w:id="762" w:author="Chelsea Helion" w:date="2024-10-22T12:08:00Z">
        <w:r w:rsidR="004F2335" w:rsidRPr="006E54B4" w:rsidDel="00566D6E">
          <w:rPr>
            <w:rPrChange w:id="763" w:author="Chelsea Helion" w:date="2024-10-23T10:53:00Z">
              <w:rPr>
                <w:rFonts w:ascii="Aptos" w:hAnsi="Aptos"/>
              </w:rPr>
            </w:rPrChange>
          </w:rPr>
          <w:delText xml:space="preserve"> </w:delText>
        </w:r>
        <w:r w:rsidR="0093459D" w:rsidRPr="006E54B4" w:rsidDel="00566D6E">
          <w:rPr>
            <w:rPrChange w:id="764" w:author="Chelsea Helion" w:date="2024-10-23T10:53:00Z">
              <w:rPr>
                <w:rFonts w:ascii="Aptos" w:hAnsi="Aptos"/>
              </w:rPr>
            </w:rPrChange>
          </w:rPr>
          <w:fldChar w:fldCharType="begin"/>
        </w:r>
        <w:r w:rsidR="004F2335" w:rsidRPr="006E54B4" w:rsidDel="00566D6E">
          <w:rPr>
            <w:rPrChange w:id="765" w:author="Chelsea Helion" w:date="2024-10-23T10:53:00Z">
              <w:rPr>
                <w:rFonts w:ascii="Aptos" w:hAnsi="Aptos"/>
              </w:rPr>
            </w:rPrChange>
          </w:rPr>
          <w:delInstrText xml:space="preserve"> ADDIN ZOTERO_ITEM CSL_CITATION {"citationID":"HZnqtDGw","properties":{"formattedCitation":"(Stasiak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delInstrText>
        </w:r>
        <w:r w:rsidR="0093459D" w:rsidRPr="006E54B4" w:rsidDel="00566D6E">
          <w:rPr>
            <w:rPrChange w:id="766" w:author="Chelsea Helion" w:date="2024-10-23T10:53:00Z">
              <w:rPr>
                <w:rFonts w:ascii="Aptos" w:hAnsi="Aptos"/>
              </w:rPr>
            </w:rPrChange>
          </w:rPr>
          <w:fldChar w:fldCharType="separate"/>
        </w:r>
        <w:r w:rsidR="0093459D" w:rsidRPr="006E54B4" w:rsidDel="00566D6E">
          <w:rPr>
            <w:rPrChange w:id="767" w:author="Chelsea Helion" w:date="2024-10-23T10:53:00Z">
              <w:rPr>
                <w:rFonts w:ascii="Aptos" w:hAnsi="Aptos"/>
              </w:rPr>
            </w:rPrChange>
          </w:rPr>
          <w:delText>(Stasiak et al., 2023)</w:delText>
        </w:r>
        <w:r w:rsidR="0093459D" w:rsidRPr="006E54B4" w:rsidDel="00566D6E">
          <w:rPr>
            <w:rPrChange w:id="768" w:author="Chelsea Helion" w:date="2024-10-23T10:53:00Z">
              <w:rPr>
                <w:rFonts w:ascii="Aptos" w:hAnsi="Aptos"/>
              </w:rPr>
            </w:rPrChange>
          </w:rPr>
          <w:fldChar w:fldCharType="end"/>
        </w:r>
      </w:del>
      <w:del w:id="769" w:author="Chelsea Helion" w:date="2024-10-22T16:49:00Z">
        <w:r w:rsidRPr="006E54B4" w:rsidDel="0055170A">
          <w:rPr>
            <w:rPrChange w:id="770" w:author="Chelsea Helion" w:date="2024-10-23T10:53:00Z">
              <w:rPr>
                <w:rFonts w:ascii="Aptos" w:hAnsi="Aptos"/>
              </w:rPr>
            </w:rPrChange>
          </w:rPr>
          <w:delText xml:space="preserve">. Other discussions of continuous self-report ratings have </w:delText>
        </w:r>
        <w:r w:rsidR="004F2335" w:rsidRPr="006E54B4" w:rsidDel="0055170A">
          <w:rPr>
            <w:rPrChange w:id="771" w:author="Chelsea Helion" w:date="2024-10-23T10:53:00Z">
              <w:rPr>
                <w:rFonts w:ascii="Aptos" w:hAnsi="Aptos"/>
              </w:rPr>
            </w:rPrChange>
          </w:rPr>
          <w:delText xml:space="preserve">proposed </w:delText>
        </w:r>
        <w:r w:rsidRPr="006E54B4" w:rsidDel="0055170A">
          <w:rPr>
            <w:rPrChange w:id="772" w:author="Chelsea Helion" w:date="2024-10-23T10:53:00Z">
              <w:rPr>
                <w:rFonts w:ascii="Aptos" w:hAnsi="Aptos"/>
              </w:rPr>
            </w:rPrChange>
          </w:rPr>
          <w:delText xml:space="preserve">that subtle, complex, or ambiguous emotion experiences may be less reliably recalled </w:delText>
        </w:r>
        <w:r w:rsidR="0093459D" w:rsidRPr="006E54B4" w:rsidDel="0055170A">
          <w:rPr>
            <w:rPrChange w:id="773" w:author="Chelsea Helion" w:date="2024-10-23T10:53:00Z">
              <w:rPr>
                <w:rFonts w:ascii="Aptos" w:hAnsi="Aptos"/>
              </w:rPr>
            </w:rPrChange>
          </w:rPr>
          <w:fldChar w:fldCharType="begin"/>
        </w:r>
        <w:r w:rsidR="004F2335" w:rsidRPr="006E54B4" w:rsidDel="0055170A">
          <w:rPr>
            <w:rPrChange w:id="774" w:author="Chelsea Helion" w:date="2024-10-23T10:53:00Z">
              <w:rPr>
                <w:rFonts w:ascii="Aptos" w:hAnsi="Aptos"/>
              </w:rPr>
            </w:rPrChange>
          </w:rPr>
          <w:delInstrText xml:space="preserve"> ADDIN ZOTERO_ITEM CSL_CITATION {"citationID":"99AlXFjq","properties":{"formattedCitation":"(J\\uc0\\u228{}\\uc0\\u228{}skel\\uc0\\u228{}inen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delInstrText>
        </w:r>
        <w:r w:rsidR="0093459D" w:rsidRPr="006E54B4" w:rsidDel="0055170A">
          <w:rPr>
            <w:rPrChange w:id="775" w:author="Chelsea Helion" w:date="2024-10-23T10:53:00Z">
              <w:rPr>
                <w:rFonts w:ascii="Aptos" w:hAnsi="Aptos"/>
              </w:rPr>
            </w:rPrChange>
          </w:rPr>
          <w:fldChar w:fldCharType="separate"/>
        </w:r>
        <w:r w:rsidR="0093459D" w:rsidRPr="006E54B4" w:rsidDel="0055170A">
          <w:rPr>
            <w:rPrChange w:id="776" w:author="Chelsea Helion" w:date="2024-10-23T10:53:00Z">
              <w:rPr>
                <w:rFonts w:ascii="Aptos" w:hAnsi="Aptos" w:cs="Times New Roman"/>
              </w:rPr>
            </w:rPrChange>
          </w:rPr>
          <w:delText>(Jääskeläinen et al., 2022)</w:delText>
        </w:r>
        <w:r w:rsidR="0093459D" w:rsidRPr="006E54B4" w:rsidDel="0055170A">
          <w:rPr>
            <w:rPrChange w:id="777" w:author="Chelsea Helion" w:date="2024-10-23T10:53:00Z">
              <w:rPr>
                <w:rFonts w:ascii="Aptos" w:hAnsi="Aptos"/>
              </w:rPr>
            </w:rPrChange>
          </w:rPr>
          <w:fldChar w:fldCharType="end"/>
        </w:r>
        <w:r w:rsidRPr="006E54B4" w:rsidDel="0055170A">
          <w:rPr>
            <w:rPrChange w:id="778" w:author="Chelsea Helion" w:date="2024-10-23T10:53:00Z">
              <w:rPr>
                <w:rFonts w:ascii="Aptos" w:hAnsi="Aptos"/>
              </w:rPr>
            </w:rPrChange>
          </w:rPr>
          <w:delText xml:space="preserve">, though we are not aware of any direct empirical evidence supporting this claim to date. </w:delText>
        </w:r>
      </w:del>
      <w:del w:id="779" w:author="Chelsea Helion" w:date="2024-10-22T12:13:00Z">
        <w:r w:rsidRPr="006E54B4" w:rsidDel="00566D6E">
          <w:rPr>
            <w:rPrChange w:id="780" w:author="Chelsea Helion" w:date="2024-10-23T10:53:00Z">
              <w:rPr>
                <w:rFonts w:ascii="Aptos" w:hAnsi="Aptos"/>
              </w:rPr>
            </w:rPrChange>
          </w:rPr>
          <w:delText xml:space="preserve">Waiting to collect ratings may also introduce biases which distort the initial experience. </w:delText>
        </w:r>
        <w:r w:rsidR="004F2335" w:rsidRPr="006E54B4" w:rsidDel="00566D6E">
          <w:rPr>
            <w:rPrChange w:id="781" w:author="Chelsea Helion" w:date="2024-10-23T10:53:00Z">
              <w:rPr>
                <w:rFonts w:ascii="Aptos" w:hAnsi="Aptos"/>
              </w:rPr>
            </w:rPrChange>
          </w:rPr>
          <w:delText xml:space="preserve">What we term </w:delText>
        </w:r>
        <w:r w:rsidR="004F2335" w:rsidRPr="006E54B4" w:rsidDel="00566D6E">
          <w:rPr>
            <w:i/>
            <w:iCs/>
            <w:rPrChange w:id="782" w:author="Chelsea Helion" w:date="2024-10-23T10:53:00Z">
              <w:rPr>
                <w:rFonts w:ascii="Aptos" w:hAnsi="Aptos"/>
                <w:i/>
                <w:iCs/>
              </w:rPr>
            </w:rPrChange>
          </w:rPr>
          <w:delText>e</w:delText>
        </w:r>
        <w:r w:rsidRPr="006E54B4" w:rsidDel="00566D6E">
          <w:rPr>
            <w:i/>
            <w:iCs/>
            <w:rPrChange w:id="783" w:author="Chelsea Helion" w:date="2024-10-23T10:53:00Z">
              <w:rPr>
                <w:rFonts w:ascii="Aptos" w:hAnsi="Aptos"/>
                <w:i/>
                <w:iCs/>
              </w:rPr>
            </w:rPrChange>
          </w:rPr>
          <w:delText xml:space="preserve">xpressive active engagement </w:delText>
        </w:r>
        <w:r w:rsidRPr="006E54B4" w:rsidDel="00566D6E">
          <w:rPr>
            <w:rPrChange w:id="784" w:author="Chelsea Helion" w:date="2024-10-23T10:53:00Z">
              <w:rPr>
                <w:rFonts w:ascii="Aptos" w:hAnsi="Aptos"/>
              </w:rPr>
            </w:rPrChange>
          </w:rPr>
          <w:delText xml:space="preserve">- or collecting in-the-moment continuous self-report ratings of one or more specific questions while subjects watch a stimulus for the first time - may be a preferable alternative to reflective active engagement when retroactive ratings are not appropriate. </w:delText>
        </w:r>
      </w:del>
    </w:p>
    <w:p w14:paraId="3B5FE623" w14:textId="4EAB2A12" w:rsidR="00A967C5" w:rsidRDefault="00000000" w:rsidP="00383C25">
      <w:pPr>
        <w:spacing w:line="240" w:lineRule="auto"/>
        <w:ind w:firstLine="540"/>
        <w:jc w:val="both"/>
      </w:pPr>
      <w:del w:id="785" w:author="Chelsea Helion" w:date="2024-10-25T11:09:00Z">
        <w:r w:rsidRPr="00ED22D8" w:rsidDel="00F663DD">
          <w:rPr>
            <w:b/>
            <w:bCs/>
            <w:rPrChange w:id="786" w:author="Chelsea Helion" w:date="2024-10-25T10:02:00Z">
              <w:rPr>
                <w:rFonts w:ascii="Aptos" w:hAnsi="Aptos"/>
                <w:b/>
                <w:bCs/>
              </w:rPr>
            </w:rPrChange>
          </w:rPr>
          <w:delText>Benefits of</w:delText>
        </w:r>
      </w:del>
      <w:ins w:id="787" w:author="Chelsea Helion" w:date="2024-10-25T11:09:00Z">
        <w:r w:rsidR="00F663DD">
          <w:rPr>
            <w:b/>
            <w:bCs/>
          </w:rPr>
          <w:t>Contrasting</w:t>
        </w:r>
      </w:ins>
      <w:r w:rsidRPr="00ED22D8">
        <w:rPr>
          <w:b/>
          <w:bCs/>
          <w:rPrChange w:id="788" w:author="Chelsea Helion" w:date="2024-10-25T10:02:00Z">
            <w:rPr>
              <w:rFonts w:ascii="Aptos" w:hAnsi="Aptos"/>
              <w:b/>
              <w:bCs/>
            </w:rPr>
          </w:rPrChange>
        </w:rPr>
        <w:t xml:space="preserve"> Expressive</w:t>
      </w:r>
      <w:ins w:id="789" w:author="Chelsea Helion" w:date="2024-10-25T10:00:00Z">
        <w:r w:rsidR="00ED22D8">
          <w:rPr>
            <w:b/>
            <w:bCs/>
          </w:rPr>
          <w:t xml:space="preserve"> Active</w:t>
        </w:r>
      </w:ins>
      <w:ins w:id="790" w:author="Chelsea Helion" w:date="2024-10-23T16:53:00Z">
        <w:r w:rsidR="00262C6C">
          <w:rPr>
            <w:b/>
            <w:bCs/>
          </w:rPr>
          <w:t xml:space="preserve"> </w:t>
        </w:r>
      </w:ins>
      <w:del w:id="791" w:author="Chelsea Helion" w:date="2024-10-23T16:53:00Z">
        <w:r w:rsidRPr="006E54B4" w:rsidDel="00262C6C">
          <w:rPr>
            <w:b/>
            <w:bCs/>
            <w:rPrChange w:id="792" w:author="Chelsea Helion" w:date="2024-10-23T10:53:00Z">
              <w:rPr>
                <w:rFonts w:ascii="Aptos" w:hAnsi="Aptos"/>
                <w:b/>
                <w:bCs/>
              </w:rPr>
            </w:rPrChange>
          </w:rPr>
          <w:delText xml:space="preserve"> </w:delText>
        </w:r>
      </w:del>
      <w:del w:id="793" w:author="Chelsea Helion" w:date="2024-10-23T16:44:00Z">
        <w:r w:rsidRPr="006E54B4" w:rsidDel="007476A8">
          <w:rPr>
            <w:b/>
            <w:bCs/>
            <w:rPrChange w:id="794" w:author="Chelsea Helion" w:date="2024-10-23T10:53:00Z">
              <w:rPr>
                <w:rFonts w:ascii="Aptos" w:hAnsi="Aptos"/>
                <w:b/>
                <w:bCs/>
              </w:rPr>
            </w:rPrChange>
          </w:rPr>
          <w:delText xml:space="preserve">Active </w:delText>
        </w:r>
      </w:del>
      <w:ins w:id="795" w:author="Chelsea Helion" w:date="2024-10-25T11:09:00Z">
        <w:r w:rsidR="00F663DD">
          <w:rPr>
            <w:b/>
            <w:bCs/>
          </w:rPr>
          <w:t>and</w:t>
        </w:r>
      </w:ins>
      <w:ins w:id="796" w:author="Chelsea Helion" w:date="2024-10-23T16:44:00Z">
        <w:r w:rsidR="007476A8">
          <w:rPr>
            <w:b/>
            <w:bCs/>
          </w:rPr>
          <w:t xml:space="preserve"> Reflective</w:t>
        </w:r>
      </w:ins>
      <w:ins w:id="797" w:author="Chelsea Helion" w:date="2024-10-25T10:00:00Z">
        <w:r w:rsidR="00ED22D8">
          <w:rPr>
            <w:b/>
            <w:bCs/>
          </w:rPr>
          <w:t xml:space="preserve"> Active</w:t>
        </w:r>
      </w:ins>
      <w:ins w:id="798" w:author="Chelsea Helion" w:date="2024-10-23T16:44:00Z">
        <w:r w:rsidR="007476A8" w:rsidRPr="00262C6C">
          <w:rPr>
            <w:b/>
            <w:bCs/>
          </w:rPr>
          <w:t xml:space="preserve"> </w:t>
        </w:r>
      </w:ins>
      <w:del w:id="799" w:author="Chelsea Helion" w:date="2024-10-23T16:44:00Z">
        <w:r w:rsidRPr="00262C6C" w:rsidDel="007476A8">
          <w:rPr>
            <w:b/>
            <w:bCs/>
          </w:rPr>
          <w:delText>Engagement</w:delText>
        </w:r>
      </w:del>
      <w:ins w:id="800" w:author="Chelsea Helion" w:date="2024-10-23T16:44:00Z">
        <w:r w:rsidR="007476A8">
          <w:rPr>
            <w:b/>
            <w:bCs/>
          </w:rPr>
          <w:t>Viewing</w:t>
        </w:r>
      </w:ins>
      <w:r w:rsidRPr="00262C6C">
        <w:rPr>
          <w:b/>
          <w:bCs/>
        </w:rPr>
        <w:t xml:space="preserve">. </w:t>
      </w:r>
      <w:ins w:id="801" w:author="Chelsea Helion" w:date="2024-10-23T16:53:00Z">
        <w:r w:rsidR="00262C6C">
          <w:t>In the present research, we</w:t>
        </w:r>
      </w:ins>
      <w:ins w:id="802" w:author="Chelsea Helion" w:date="2024-10-23T16:44:00Z">
        <w:r w:rsidR="007476A8">
          <w:t xml:space="preserve"> test</w:t>
        </w:r>
      </w:ins>
      <w:ins w:id="803" w:author="Chelsea Helion" w:date="2024-10-22T12:13:00Z">
        <w:r w:rsidR="00566D6E" w:rsidRPr="00262C6C">
          <w:t xml:space="preserve"> term </w:t>
        </w:r>
        <w:r w:rsidR="00566D6E" w:rsidRPr="00262C6C">
          <w:rPr>
            <w:i/>
            <w:iCs/>
          </w:rPr>
          <w:t xml:space="preserve">expressive active engagement </w:t>
        </w:r>
        <w:r w:rsidR="00566D6E" w:rsidRPr="00262C6C">
          <w:t>-</w:t>
        </w:r>
      </w:ins>
      <w:ins w:id="804" w:author="Chelsea Helion" w:date="2024-10-22T12:14:00Z">
        <w:r w:rsidR="00566D6E" w:rsidRPr="00262C6C">
          <w:t>-</w:t>
        </w:r>
      </w:ins>
      <w:ins w:id="805" w:author="Chelsea Helion" w:date="2024-10-22T12:13:00Z">
        <w:r w:rsidR="00566D6E" w:rsidRPr="00262C6C">
          <w:t xml:space="preserve"> or collecting in-the-moment continuous self-report ratings of one or more specific questions</w:t>
        </w:r>
      </w:ins>
      <w:ins w:id="806" w:author="Chelsea Helion" w:date="2024-10-22T12:23:00Z">
        <w:r w:rsidR="000B1B95" w:rsidRPr="00262C6C">
          <w:t xml:space="preserve"> </w:t>
        </w:r>
      </w:ins>
      <w:ins w:id="807" w:author="Chelsea Helion" w:date="2024-10-22T12:14:00Z">
        <w:r w:rsidR="00566D6E" w:rsidRPr="00262C6C">
          <w:t xml:space="preserve">during initial viewing </w:t>
        </w:r>
      </w:ins>
      <w:ins w:id="808" w:author="Chelsea Helion" w:date="2024-10-22T12:13:00Z">
        <w:r w:rsidR="00566D6E" w:rsidRPr="00262C6C">
          <w:t>-</w:t>
        </w:r>
      </w:ins>
      <w:ins w:id="809" w:author="Chelsea Helion" w:date="2024-10-22T12:14:00Z">
        <w:r w:rsidR="00566D6E" w:rsidRPr="00262C6C">
          <w:t>-</w:t>
        </w:r>
      </w:ins>
      <w:ins w:id="810" w:author="Chelsea Helion" w:date="2024-10-22T12:13:00Z">
        <w:r w:rsidR="00566D6E" w:rsidRPr="00262C6C">
          <w:t xml:space="preserve"> may be a preferable alternative to reflective active engagement</w:t>
        </w:r>
      </w:ins>
      <w:ins w:id="811" w:author="Chelsea Helion" w:date="2024-10-22T12:14:00Z">
        <w:r w:rsidR="00566D6E" w:rsidRPr="00262C6C">
          <w:t xml:space="preserve">. </w:t>
        </w:r>
      </w:ins>
      <w:r w:rsidRPr="00262C6C">
        <w:t>Expressive engagement may be a useful alternative precisely when reflective engagement techniques are limited: 1) when stimuli are long and/or complex</w:t>
      </w:r>
      <w:ins w:id="812" w:author="Chelsea Helion" w:date="2024-10-25T10:42:00Z">
        <w:r w:rsidR="007C2B01">
          <w:t xml:space="preserve"> </w:t>
        </w:r>
        <w:r w:rsidR="007C2B01" w:rsidRPr="007C2B01">
          <w:rPr>
            <w:highlight w:val="yellow"/>
            <w:rPrChange w:id="813" w:author="Chelsea Helion" w:date="2024-10-25T10:42:00Z">
              <w:rPr/>
            </w:rPrChange>
          </w:rPr>
          <w:t>(cite)</w:t>
        </w:r>
      </w:ins>
      <w:r w:rsidRPr="007C2B01">
        <w:rPr>
          <w:highlight w:val="yellow"/>
          <w:rPrChange w:id="814" w:author="Chelsea Helion" w:date="2024-10-25T10:42:00Z">
            <w:rPr/>
          </w:rPrChange>
        </w:rPr>
        <w:t>,</w:t>
      </w:r>
      <w:r w:rsidRPr="00262C6C">
        <w:t xml:space="preserve"> 2) when the subjective experiences we want to study are subtle, intense, or ambiguous</w:t>
      </w:r>
      <w:ins w:id="815" w:author="Chelsea Helion" w:date="2024-10-25T10:42:00Z">
        <w:r w:rsidR="007C2B01">
          <w:t xml:space="preserve"> </w:t>
        </w:r>
        <w:r w:rsidR="007C2B01" w:rsidRPr="007C2B01">
          <w:rPr>
            <w:highlight w:val="yellow"/>
            <w:rPrChange w:id="816" w:author="Chelsea Helion" w:date="2024-10-25T10:42:00Z">
              <w:rPr/>
            </w:rPrChange>
          </w:rPr>
          <w:t>(cite)</w:t>
        </w:r>
      </w:ins>
      <w:r w:rsidRPr="007C2B01">
        <w:rPr>
          <w:highlight w:val="yellow"/>
          <w:rPrChange w:id="817" w:author="Chelsea Helion" w:date="2024-10-25T10:42:00Z">
            <w:rPr/>
          </w:rPrChange>
        </w:rPr>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commentRangeStart w:id="818"/>
      <w:r w:rsidR="00A967C5" w:rsidRPr="00262C6C">
        <w:t>altering</w:t>
      </w:r>
      <w:commentRangeEnd w:id="818"/>
      <w:r w:rsidR="00566D6E" w:rsidRPr="006E54B4">
        <w:rPr>
          <w:rStyle w:val="CommentReference"/>
        </w:rPr>
        <w:commentReference w:id="818"/>
      </w:r>
      <w:r w:rsidR="00A967C5" w:rsidRPr="00262C6C">
        <w:t xml:space="preserve"> one’s attention to it</w:t>
      </w:r>
      <w:ins w:id="819" w:author="Chelsea Helion" w:date="2024-10-25T10:42:00Z">
        <w:r w:rsidR="007C2B01">
          <w:t xml:space="preserve"> </w:t>
        </w:r>
        <w:r w:rsidR="007C2B01" w:rsidRPr="007C2B01">
          <w:rPr>
            <w:highlight w:val="yellow"/>
            <w:rPrChange w:id="820" w:author="Chelsea Helion" w:date="2024-10-25T10:42:00Z">
              <w:rPr/>
            </w:rPrChange>
          </w:rPr>
          <w:t>(cite)</w:t>
        </w:r>
      </w:ins>
      <w:r w:rsidRPr="007C2B01">
        <w:rPr>
          <w:highlight w:val="yellow"/>
          <w:rPrChange w:id="821" w:author="Chelsea Helion" w:date="2024-10-25T10:42:00Z">
            <w:rPr/>
          </w:rPrChange>
        </w:rPr>
        <w:t>.</w:t>
      </w:r>
      <w:r w:rsidRPr="00262C6C">
        <w:t xml:space="preserve"> </w:t>
      </w:r>
      <w:ins w:id="822" w:author="Chelsea Helion" w:date="2024-10-25T10:44:00Z">
        <w:r w:rsidR="007C2B01" w:rsidRPr="00262C6C">
          <w:t xml:space="preserve">Maintaining phenomenal fidelity is </w:t>
        </w:r>
        <w:r w:rsidR="007C2B01">
          <w:t>critical</w:t>
        </w:r>
        <w:r w:rsidR="007C2B01" w:rsidRPr="00262C6C">
          <w:t xml:space="preserve"> </w:t>
        </w:r>
        <w:r w:rsidR="007C2B01" w:rsidRPr="00262C6C">
          <w:t xml:space="preserve">when researching idiosyncratic subject-specific neural signatures (e.g., </w:t>
        </w:r>
        <w:r w:rsidR="007C2B01" w:rsidRPr="00262C6C">
          <w:fldChar w:fldCharType="begin"/>
        </w:r>
        <w:r w:rsidR="007C2B01" w:rsidRPr="00262C6C">
          <w:instrText xml:space="preserve"> ADDIN ZOTERO_ITEM CSL_CITATION {"citationID":"ve0fguaH","properties":{"formattedCitation":"(Sawahata et al., 2013)","plainCitation":"(Sawahata et al., 2013)","dontUpdate":true,"noteIndex":0},"citationItems":[{"id":16221,"uris":["http://zotero.org/users/6239255/items/5DPAY2YK","http://zotero.org/users/6239255/items/K2M5NHGP"],"itemData":{"id":16221,"type":"article-journal","abstract":"Humans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7C2B01" w:rsidRPr="00262C6C">
          <w:t>Sawahata et al., 2013)</w:t>
        </w:r>
        <w:r w:rsidR="007C2B01" w:rsidRPr="00262C6C">
          <w:fldChar w:fldCharType="end"/>
        </w:r>
        <w:r w:rsidR="007C2B01" w:rsidRPr="00262C6C">
          <w:t xml:space="preserve"> or associations between subject-specific neural activity and concurrent behavioral outcomes (e.g., </w:t>
        </w:r>
        <w:r w:rsidR="007C2B01" w:rsidRPr="002947A3">
          <w:fldChar w:fldCharType="begin"/>
        </w:r>
        <w:r w:rsidR="007C2B01" w:rsidRPr="00262C6C">
          <w:instrText xml:space="preserve"> ADDIN ZOTERO_ITEM CSL_CITATION {"citationID":"Vc0XvkHT","properties":{"formattedCitation":"(Borja Jimenez et al., 2020)","plainCitation":"(Borja Jimenez et al., 2020)","dontUpdate":true,"noteIndex":0},"citationItems":[{"id":314,"uris":["http://zotero.org/users/6239255/items/4GSNBQ5S","http://zotero.org/users/6239255/items/G6LHHETQ"],"itemData":{"id":314,"type":"article-journal","abstract":"In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7C2B01" w:rsidRPr="00262C6C">
          <w:t>Borja Jimenez et al., 2020)</w:t>
        </w:r>
        <w:r w:rsidR="007C2B01" w:rsidRPr="002947A3">
          <w:fldChar w:fldCharType="end"/>
        </w:r>
        <w:r w:rsidR="007C2B01" w:rsidRPr="00262C6C">
          <w:t xml:space="preserve">. </w:t>
        </w:r>
        <w:commentRangeStart w:id="823"/>
        <w:commentRangeEnd w:id="823"/>
        <w:r w:rsidR="007C2B01" w:rsidRPr="006E54B4">
          <w:rPr>
            <w:rStyle w:val="CommentReference"/>
          </w:rPr>
          <w:commentReference w:id="823"/>
        </w:r>
      </w:ins>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4F2335" w:rsidRPr="00262C6C">
        <w:instrText xml:space="preserve"> ADDIN ZOTERO_ITEM CSL_CITATION {"citationID":"uCe2LQMQ","properties":{"formattedCitation":"(Mauss et al., 2005)","plainCitation":"(Mauss et al., 2005)","noteIndex":0},"citationItems":[{"id":16241,"uris":["http://zotero.org/users/6239255/items/T5AZ76GI"],"itemData":{"id":16241,"type":"article-journal","abstract":"Emotion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3459D" w:rsidRPr="00262C6C">
        <w:t>(Mauss et al., 2005)</w:t>
      </w:r>
      <w:r w:rsidR="00364897" w:rsidRPr="00262C6C">
        <w:fldChar w:fldCharType="end"/>
      </w:r>
      <w:r w:rsidRPr="00262C6C">
        <w:t xml:space="preserve"> and experiential </w:t>
      </w:r>
      <w:r w:rsidR="00364897" w:rsidRPr="00262C6C">
        <w:fldChar w:fldCharType="begin"/>
      </w:r>
      <w:r w:rsidR="004F2335" w:rsidRPr="00262C6C">
        <w:instrText xml:space="preserve"> ADDIN ZOTERO_ITEM CSL_CITATION {"citationID":"Ahb6aYCz","properties":{"formattedCitation":"(Hutcherson et al., 2005; Valentin Wagner et al., 2020)","plainCitation":"(Hutcherson et al., 2005; Valentin Wagner et al., 2020)","noteIndex":0},"citationItems":[{"id":16148,"uris":["http://zotero.org/users/6239255/items/M224CHW3"],"itemData":{"id":16148,"type":"article-journal","abstract":"Abstract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B11CB8" w:rsidRPr="00262C6C">
        <w:t>(Hutcherson et al., 2005; Valentin Wagner et al., 2020)</w:t>
      </w:r>
      <w:r w:rsidR="00364897" w:rsidRPr="00262C6C">
        <w:fldChar w:fldCharType="end"/>
      </w:r>
      <w:r w:rsidR="00364897" w:rsidRPr="00262C6C">
        <w:t xml:space="preserve"> </w:t>
      </w:r>
      <w:r w:rsidRPr="00262C6C">
        <w:t>representations of events</w:t>
      </w:r>
      <w:ins w:id="824" w:author="Chelsea Helion" w:date="2024-10-22T12:18:00Z">
        <w:r w:rsidR="000B1B95" w:rsidRPr="00262C6C">
          <w:t xml:space="preserve">. This </w:t>
        </w:r>
      </w:ins>
      <w:del w:id="825" w:author="Chelsea Helion" w:date="2024-10-22T12:18:00Z">
        <w:r w:rsidR="00A967C5" w:rsidRPr="00262C6C" w:rsidDel="000B1B95">
          <w:delText xml:space="preserve">, which </w:delText>
        </w:r>
      </w:del>
      <w:r w:rsidR="00A967C5" w:rsidRPr="00262C6C">
        <w:t xml:space="preserve">suggests that </w:t>
      </w:r>
      <w:ins w:id="826" w:author="Chelsea Helion" w:date="2024-10-22T12:18:00Z">
        <w:r w:rsidR="000B1B95" w:rsidRPr="00262C6C">
          <w:t xml:space="preserve">active </w:t>
        </w:r>
      </w:ins>
      <w:r w:rsidR="00A967C5" w:rsidRPr="00262C6C">
        <w:t xml:space="preserve">introspection imposes minimal penalties upon the fidelity of </w:t>
      </w:r>
      <w:r w:rsidRPr="00262C6C">
        <w:t xml:space="preserve">recorded </w:t>
      </w:r>
      <w:del w:id="827" w:author="Chelsea Helion" w:date="2024-10-22T12:19:00Z">
        <w:r w:rsidRPr="00262C6C" w:rsidDel="000B1B95">
          <w:delText>phenomena</w:delText>
        </w:r>
      </w:del>
      <w:ins w:id="828" w:author="Chelsea Helion" w:date="2024-10-22T12:19:00Z">
        <w:r w:rsidR="000B1B95" w:rsidRPr="00262C6C">
          <w:t>phenomena, but this has yet to be tested directly</w:t>
        </w:r>
      </w:ins>
      <w:ins w:id="829" w:author="Chelsea Helion" w:date="2024-10-25T10:42:00Z">
        <w:r w:rsidR="007C2B01">
          <w:t xml:space="preserve"> in the context of </w:t>
        </w:r>
      </w:ins>
      <w:ins w:id="830" w:author="Chelsea Helion" w:date="2024-10-25T10:43:00Z">
        <w:r w:rsidR="007C2B01">
          <w:t>naturalistic neuroimaging</w:t>
        </w:r>
      </w:ins>
      <w:r w:rsidRPr="00262C6C">
        <w:t xml:space="preserve">. </w:t>
      </w:r>
      <w:commentRangeStart w:id="831"/>
      <w:del w:id="832" w:author="Chelsea Helion" w:date="2024-10-22T12:19:00Z">
        <w:r w:rsidRPr="00262C6C" w:rsidDel="000B1B95">
          <w:delText>This level of</w:delText>
        </w:r>
      </w:del>
      <w:del w:id="833" w:author="Chelsea Helion" w:date="2024-10-25T10:44:00Z">
        <w:r w:rsidRPr="00262C6C" w:rsidDel="007C2B01">
          <w:delText xml:space="preserve"> </w:delText>
        </w:r>
      </w:del>
      <w:del w:id="834" w:author="Chelsea Helion" w:date="2024-10-22T12:19:00Z">
        <w:r w:rsidRPr="00262C6C" w:rsidDel="000B1B95">
          <w:delText>phenomenal</w:delText>
        </w:r>
      </w:del>
      <w:del w:id="835" w:author="Chelsea Helion" w:date="2024-10-25T10:44:00Z">
        <w:r w:rsidRPr="00262C6C" w:rsidDel="007C2B01">
          <w:delText xml:space="preserve"> fidelity is </w:delText>
        </w:r>
      </w:del>
      <w:del w:id="836" w:author="Chelsea Helion" w:date="2024-10-25T10:43:00Z">
        <w:r w:rsidR="00A967C5" w:rsidRPr="00262C6C" w:rsidDel="007C2B01">
          <w:delText>needed</w:delText>
        </w:r>
        <w:r w:rsidRPr="00262C6C" w:rsidDel="007C2B01">
          <w:delText xml:space="preserve"> </w:delText>
        </w:r>
      </w:del>
      <w:del w:id="837" w:author="Chelsea Helion" w:date="2024-10-25T10:44:00Z">
        <w:r w:rsidRPr="00262C6C" w:rsidDel="007C2B01">
          <w:delText xml:space="preserve">when researching </w:delText>
        </w:r>
        <w:r w:rsidR="00A967C5" w:rsidRPr="00262C6C" w:rsidDel="007C2B01">
          <w:delText xml:space="preserve">idiosyncratic </w:delText>
        </w:r>
        <w:r w:rsidRPr="00262C6C" w:rsidDel="007C2B01">
          <w:delText xml:space="preserve">subject-specific neural signatures (e.g., </w:delText>
        </w:r>
        <w:r w:rsidR="006B3C12" w:rsidRPr="00262C6C" w:rsidDel="007C2B01">
          <w:fldChar w:fldCharType="begin"/>
        </w:r>
        <w:r w:rsidR="004F2335" w:rsidRPr="00262C6C" w:rsidDel="007C2B01">
          <w:delInstrText xml:space="preserve"> ADDIN ZOTERO_ITEM CSL_CITATION {"citationID":"ve0fguaH","properties":{"formattedCitation":"(Sawahata et al., 2013)","plainCitation":"(Sawahata et al., 2013)","dontUpdate":true,"noteIndex":0},"citationItems":[{"id":16221,"uris":["http://zotero.org/users/6239255/items/5DPAY2YK","http://zotero.org/users/6239255/items/K2M5NHGP"],"itemData":{"id":16221,"type":"article-journal","abstract":"Humans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delInstrText>
        </w:r>
        <w:r w:rsidR="006B3C12" w:rsidRPr="00262C6C" w:rsidDel="007C2B01">
          <w:fldChar w:fldCharType="separate"/>
        </w:r>
        <w:r w:rsidR="00780A6F" w:rsidRPr="00262C6C" w:rsidDel="007C2B01">
          <w:delText>Sawahata et al., 2013)</w:delText>
        </w:r>
        <w:r w:rsidR="006B3C12" w:rsidRPr="00262C6C" w:rsidDel="007C2B01">
          <w:fldChar w:fldCharType="end"/>
        </w:r>
        <w:r w:rsidR="006B3C12" w:rsidRPr="00262C6C" w:rsidDel="007C2B01">
          <w:delText xml:space="preserve"> </w:delText>
        </w:r>
        <w:r w:rsidRPr="00262C6C" w:rsidDel="007C2B01">
          <w:delText>or associations between subject-specific neural activity and concurrent behavioral outcomes (e.g.,</w:delText>
        </w:r>
        <w:r w:rsidR="006B3C12" w:rsidRPr="00262C6C" w:rsidDel="007C2B01">
          <w:delText xml:space="preserve"> </w:delText>
        </w:r>
        <w:r w:rsidR="006B3C12" w:rsidRPr="006E54B4" w:rsidDel="007C2B01">
          <w:rPr>
            <w:rPrChange w:id="838" w:author="Chelsea Helion" w:date="2024-10-23T10:53:00Z">
              <w:rPr>
                <w:rFonts w:ascii="Aptos" w:hAnsi="Aptos"/>
              </w:rPr>
            </w:rPrChange>
          </w:rPr>
          <w:fldChar w:fldCharType="begin"/>
        </w:r>
        <w:r w:rsidR="004F2335" w:rsidRPr="00262C6C" w:rsidDel="007C2B01">
          <w:delInstrText xml:space="preserve"> ADDIN ZOTERO_ITEM CSL_CITATION {"citationID":"Vc0XvkHT","properties":{"formattedCitation":"(Borja Jimenez et al., 2020)","plainCitation":"(Borja Jimenez et al., 2020)","dontUpdate":true,"noteIndex":0},"citationItems":[{"id":314,"uris":["http://zotero.org/users/6239255/items/4GSNBQ5S","http://zotero.org/users/6239255/items/G6LHHETQ"],"itemData":{"id":314,"type":"article-journal","abstract":"In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6B3C12" w:rsidRPr="006E54B4" w:rsidDel="007C2B01">
          <w:rPr>
            <w:rPrChange w:id="839" w:author="Chelsea Helion" w:date="2024-10-23T10:53:00Z">
              <w:rPr>
                <w:rFonts w:ascii="Aptos" w:hAnsi="Aptos"/>
              </w:rPr>
            </w:rPrChange>
          </w:rPr>
          <w:fldChar w:fldCharType="separate"/>
        </w:r>
        <w:r w:rsidR="006B3C12" w:rsidRPr="00262C6C" w:rsidDel="007C2B01">
          <w:delText>Borja Jimenez et al., 2020)</w:delText>
        </w:r>
        <w:r w:rsidR="006B3C12" w:rsidRPr="006E54B4" w:rsidDel="007C2B01">
          <w:rPr>
            <w:rPrChange w:id="840" w:author="Chelsea Helion" w:date="2024-10-23T10:53:00Z">
              <w:rPr>
                <w:rFonts w:ascii="Aptos" w:hAnsi="Aptos"/>
              </w:rPr>
            </w:rPrChange>
          </w:rPr>
          <w:fldChar w:fldCharType="end"/>
        </w:r>
        <w:r w:rsidRPr="00262C6C" w:rsidDel="007C2B01">
          <w:delText xml:space="preserve">. </w:delText>
        </w:r>
        <w:commentRangeEnd w:id="831"/>
        <w:r w:rsidR="000B1B95" w:rsidRPr="006E54B4" w:rsidDel="007C2B01">
          <w:rPr>
            <w:rStyle w:val="CommentReference"/>
          </w:rPr>
          <w:commentReference w:id="831"/>
        </w:r>
      </w:del>
      <w:del w:id="841" w:author="Chelsea Helion" w:date="2024-10-22T12:20:00Z">
        <w:r w:rsidRPr="006E54B4" w:rsidDel="000B1B95">
          <w:rPr>
            <w:rPrChange w:id="842" w:author="Chelsea Helion" w:date="2024-10-23T10:53:00Z">
              <w:rPr>
                <w:rFonts w:ascii="Aptos" w:hAnsi="Aptos"/>
              </w:rPr>
            </w:rPrChange>
          </w:rPr>
          <w:delText xml:space="preserve">Online </w:delText>
        </w:r>
      </w:del>
      <w:del w:id="843" w:author="Chelsea Helion" w:date="2024-10-25T10:44:00Z">
        <w:r w:rsidRPr="006E54B4" w:rsidDel="007C2B01">
          <w:rPr>
            <w:rPrChange w:id="844" w:author="Chelsea Helion" w:date="2024-10-23T10:53:00Z">
              <w:rPr>
                <w:rFonts w:ascii="Aptos" w:hAnsi="Aptos"/>
              </w:rPr>
            </w:rPrChange>
          </w:rPr>
          <w:delText xml:space="preserve">ratings, unlike retroactive ratings, avoid concerns of recall errors, biases, and/or that the ratings represent a different experience than the </w:delText>
        </w:r>
      </w:del>
      <w:del w:id="845" w:author="Chelsea Helion" w:date="2024-10-22T12:21:00Z">
        <w:r w:rsidRPr="006E54B4" w:rsidDel="000B1B95">
          <w:rPr>
            <w:rPrChange w:id="846" w:author="Chelsea Helion" w:date="2024-10-23T10:53:00Z">
              <w:rPr>
                <w:rFonts w:ascii="Aptos" w:hAnsi="Aptos"/>
              </w:rPr>
            </w:rPrChange>
          </w:rPr>
          <w:delText>passive or reflective engagement experience that was</w:delText>
        </w:r>
      </w:del>
      <w:del w:id="847" w:author="Chelsea Helion" w:date="2024-10-25T10:44:00Z">
        <w:r w:rsidRPr="006E54B4" w:rsidDel="007C2B01">
          <w:rPr>
            <w:rPrChange w:id="848" w:author="Chelsea Helion" w:date="2024-10-23T10:53:00Z">
              <w:rPr>
                <w:rFonts w:ascii="Aptos" w:hAnsi="Aptos"/>
              </w:rPr>
            </w:rPrChange>
          </w:rPr>
          <w:delText xml:space="preserve"> </w:delText>
        </w:r>
      </w:del>
      <w:del w:id="849" w:author="Chelsea Helion" w:date="2024-10-22T12:20:00Z">
        <w:r w:rsidRPr="006E54B4" w:rsidDel="000B1B95">
          <w:rPr>
            <w:rPrChange w:id="850" w:author="Chelsea Helion" w:date="2024-10-23T10:53:00Z">
              <w:rPr>
                <w:rFonts w:ascii="Aptos" w:hAnsi="Aptos"/>
              </w:rPr>
            </w:rPrChange>
          </w:rPr>
          <w:delText xml:space="preserve">previously </w:delText>
        </w:r>
      </w:del>
      <w:del w:id="851" w:author="Chelsea Helion" w:date="2024-10-22T12:21:00Z">
        <w:r w:rsidRPr="006E54B4" w:rsidDel="000B1B95">
          <w:rPr>
            <w:rPrChange w:id="852" w:author="Chelsea Helion" w:date="2024-10-23T10:53:00Z">
              <w:rPr>
                <w:rFonts w:ascii="Aptos" w:hAnsi="Aptos"/>
              </w:rPr>
            </w:rPrChange>
          </w:rPr>
          <w:delText>captured</w:delText>
        </w:r>
      </w:del>
      <w:del w:id="853" w:author="Chelsea Helion" w:date="2024-10-25T10:44:00Z">
        <w:r w:rsidRPr="006E54B4" w:rsidDel="007C2B01">
          <w:rPr>
            <w:rPrChange w:id="854" w:author="Chelsea Helion" w:date="2024-10-23T10:53:00Z">
              <w:rPr>
                <w:rFonts w:ascii="Aptos" w:hAnsi="Aptos"/>
              </w:rPr>
            </w:rPrChange>
          </w:rPr>
          <w:delText xml:space="preserve">. </w:delText>
        </w:r>
      </w:del>
      <w:del w:id="855" w:author="Chelsea Helion" w:date="2024-10-22T12:21:00Z">
        <w:r w:rsidRPr="006E54B4" w:rsidDel="000B1B95">
          <w:rPr>
            <w:rPrChange w:id="856" w:author="Chelsea Helion" w:date="2024-10-23T10:53:00Z">
              <w:rPr>
                <w:rFonts w:ascii="Aptos" w:hAnsi="Aptos"/>
              </w:rPr>
            </w:rPrChange>
          </w:rPr>
          <w:delText>Additionally</w:delText>
        </w:r>
      </w:del>
      <w:del w:id="857" w:author="Chelsea Helion" w:date="2024-10-22T12:25:00Z">
        <w:r w:rsidRPr="006E54B4" w:rsidDel="000B1B95">
          <w:rPr>
            <w:rPrChange w:id="858" w:author="Chelsea Helion" w:date="2024-10-23T10:53:00Z">
              <w:rPr>
                <w:rFonts w:ascii="Aptos" w:hAnsi="Aptos"/>
              </w:rPr>
            </w:rPrChange>
          </w:rPr>
          <w:delText>, some</w:delText>
        </w:r>
        <w:r w:rsidR="00AF6336" w:rsidRPr="006E54B4" w:rsidDel="000B1B95">
          <w:rPr>
            <w:rPrChange w:id="859" w:author="Chelsea Helion" w:date="2024-10-23T10:53:00Z">
              <w:rPr>
                <w:rFonts w:ascii="Aptos" w:hAnsi="Aptos"/>
              </w:rPr>
            </w:rPrChange>
          </w:rPr>
          <w:delText xml:space="preserve"> </w:delText>
        </w:r>
        <w:r w:rsidRPr="006E54B4" w:rsidDel="000B1B95">
          <w:rPr>
            <w:rPrChange w:id="860" w:author="Chelsea Helion" w:date="2024-10-23T10:53:00Z">
              <w:rPr>
                <w:rFonts w:ascii="Aptos" w:hAnsi="Aptos"/>
              </w:rPr>
            </w:rPrChange>
          </w:rPr>
          <w:delText>stimuli may naturally encourage processes that are more akin to what we consider active viewing. For example,</w:delText>
        </w:r>
        <w:r w:rsidR="00AF6336" w:rsidRPr="006E54B4" w:rsidDel="000B1B95">
          <w:rPr>
            <w:rPrChange w:id="861" w:author="Chelsea Helion" w:date="2024-10-23T10:53:00Z">
              <w:rPr>
                <w:rFonts w:ascii="Aptos" w:hAnsi="Aptos"/>
              </w:rPr>
            </w:rPrChange>
          </w:rPr>
          <w:delText xml:space="preserve"> for </w:delText>
        </w:r>
        <w:r w:rsidRPr="006E54B4" w:rsidDel="000B1B95">
          <w:rPr>
            <w:rPrChange w:id="862" w:author="Chelsea Helion" w:date="2024-10-23T10:53:00Z">
              <w:rPr>
                <w:rFonts w:ascii="Aptos" w:hAnsi="Aptos"/>
              </w:rPr>
            </w:rPrChange>
          </w:rPr>
          <w:delText>stimuli which centrally feature ambiguity (e.g., which contestant will win a reality competition, which character committed the crime in a murder mystery) the cognitive processes evoked via passive viewing may not differ substantially from</w:delText>
        </w:r>
      </w:del>
      <w:del w:id="863" w:author="Chelsea Helion" w:date="2024-10-22T12:24:00Z">
        <w:r w:rsidRPr="006E54B4" w:rsidDel="000B1B95">
          <w:rPr>
            <w:rPrChange w:id="864" w:author="Chelsea Helion" w:date="2024-10-23T10:53:00Z">
              <w:rPr>
                <w:rFonts w:ascii="Aptos" w:hAnsi="Aptos"/>
              </w:rPr>
            </w:rPrChange>
          </w:rPr>
          <w:delText xml:space="preserve"> the</w:delText>
        </w:r>
      </w:del>
      <w:del w:id="865" w:author="Chelsea Helion" w:date="2024-10-22T12:25:00Z">
        <w:r w:rsidRPr="006E54B4" w:rsidDel="000B1B95">
          <w:rPr>
            <w:rPrChange w:id="866" w:author="Chelsea Helion" w:date="2024-10-23T10:53:00Z">
              <w:rPr>
                <w:rFonts w:ascii="Aptos" w:hAnsi="Aptos"/>
              </w:rPr>
            </w:rPrChange>
          </w:rPr>
          <w:delText xml:space="preserve"> instructions </w:delText>
        </w:r>
      </w:del>
      <w:del w:id="867" w:author="Chelsea Helion" w:date="2024-10-22T12:24:00Z">
        <w:r w:rsidRPr="006E54B4" w:rsidDel="000B1B95">
          <w:rPr>
            <w:rPrChange w:id="868" w:author="Chelsea Helion" w:date="2024-10-23T10:53:00Z">
              <w:rPr>
                <w:rFonts w:ascii="Aptos" w:hAnsi="Aptos"/>
              </w:rPr>
            </w:rPrChange>
          </w:rPr>
          <w:delText xml:space="preserve">that an active engagement study design provides. </w:delText>
        </w:r>
      </w:del>
      <w:del w:id="869" w:author="Chelsea Helion" w:date="2024-10-22T12:25:00Z">
        <w:r w:rsidRPr="006E54B4" w:rsidDel="000B1B95">
          <w:rPr>
            <w:rPrChange w:id="870" w:author="Chelsea Helion" w:date="2024-10-23T10:53:00Z">
              <w:rPr>
                <w:rFonts w:ascii="Aptos" w:hAnsi="Aptos"/>
              </w:rPr>
            </w:rPrChange>
          </w:rPr>
          <w:delText>That is, for this type of stimuli, participants may be naturally engaging in an information-seeking process to determine the winner or assess the guilt of an accused character, regardless of whether they have explicit instructions to do so.</w:delText>
        </w:r>
      </w:del>
      <w:del w:id="871" w:author="Chelsea Helion" w:date="2024-10-22T12:27:00Z">
        <w:r w:rsidRPr="006E54B4" w:rsidDel="002E5786">
          <w:rPr>
            <w:rPrChange w:id="872" w:author="Chelsea Helion" w:date="2024-10-23T10:53:00Z">
              <w:rPr>
                <w:rFonts w:ascii="Aptos" w:hAnsi="Aptos"/>
              </w:rPr>
            </w:rPrChange>
          </w:rPr>
          <w:delText xml:space="preserve"> </w:delText>
        </w:r>
      </w:del>
    </w:p>
    <w:p w14:paraId="65C4E3FC" w14:textId="644AD6BD" w:rsidR="00F663DD" w:rsidRPr="002947A3" w:rsidRDefault="00F663DD" w:rsidP="00F663DD">
      <w:pPr>
        <w:spacing w:line="240" w:lineRule="auto"/>
        <w:ind w:firstLine="540"/>
        <w:jc w:val="both"/>
        <w:pPrChange w:id="873" w:author="Chelsea Helion" w:date="2024-10-25T11:08:00Z">
          <w:pPr>
            <w:spacing w:line="240" w:lineRule="auto"/>
            <w:jc w:val="both"/>
          </w:pPr>
        </w:pPrChange>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rating likely recruits regions associated with interoception, like the anterior cingulate cortex (ACC) and </w:t>
      </w:r>
      <w:r w:rsidRPr="002947A3">
        <w:lastRenderedPageBreak/>
        <w:t>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 xml:space="preserve">These changes in engagement may also lead expressively engaged viewers to demonstrate greater sensory processing (i.e., superior temporal gyrus (STG), occipital lobe (Occ)) and social-emotional responding (i.e., temporoparietal junction (TPJ)/posterior superior temporal sulcus (pSTS), fusiform face area (FFG)), as well. </w:t>
      </w:r>
    </w:p>
    <w:p w14:paraId="4D6B2E29" w14:textId="77777777" w:rsidR="00F663DD" w:rsidDel="00F663DD" w:rsidRDefault="00F663DD" w:rsidP="00F663DD">
      <w:pPr>
        <w:spacing w:line="240" w:lineRule="auto"/>
        <w:ind w:firstLine="540"/>
        <w:jc w:val="both"/>
        <w:rPr>
          <w:del w:id="874"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Pr="002947A3">
        <w: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Pr="002947A3">
        <w:t>(Hutcherson et al., 2005)</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Pr="002947A3">
        <w: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Pr="002947A3">
        <w:t>(Yarkoni et al., 2011)</w:t>
      </w:r>
      <w:r w:rsidRPr="002947A3">
        <w:fldChar w:fldCharType="end"/>
      </w:r>
      <w:r w:rsidRPr="002947A3">
        <w:t xml:space="preserve"> database found clusters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rPr>
          <w:ins w:id="875" w:author="Chelsea Helion" w:date="2024-10-25T11:25:00Z"/>
        </w:rPr>
      </w:pPr>
    </w:p>
    <w:p w14:paraId="37916987" w14:textId="52A71A83" w:rsidR="00F663DD" w:rsidRPr="007C2B01" w:rsidDel="00F663DD" w:rsidRDefault="00F663DD" w:rsidP="00F663DD">
      <w:pPr>
        <w:spacing w:line="240" w:lineRule="auto"/>
        <w:ind w:firstLine="540"/>
        <w:jc w:val="both"/>
        <w:rPr>
          <w:del w:id="876" w:author="Chelsea Helion" w:date="2024-10-25T11:09:00Z"/>
        </w:rPr>
        <w:pPrChange w:id="877" w:author="Chelsea Helion" w:date="2024-10-25T11:25:00Z">
          <w:pPr>
            <w:spacing w:line="240" w:lineRule="auto"/>
            <w:ind w:firstLine="540"/>
            <w:jc w:val="both"/>
          </w:pPr>
        </w:pPrChange>
      </w:pPr>
      <w:ins w:id="878" w:author="Chelsea Helion" w:date="2024-10-25T11:25:00Z">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has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pCUN, IPL, mPFC). </w:t>
        </w:r>
      </w:ins>
    </w:p>
    <w:p w14:paraId="2BB28EFE" w14:textId="77777777" w:rsidR="00F663DD" w:rsidRDefault="00F663DD" w:rsidP="00F663DD">
      <w:pPr>
        <w:spacing w:line="240" w:lineRule="auto"/>
        <w:ind w:firstLine="540"/>
        <w:jc w:val="both"/>
      </w:pPr>
    </w:p>
    <w:p w14:paraId="237A48C3" w14:textId="759044E5" w:rsidR="00624342" w:rsidRDefault="00ED22D8" w:rsidP="00624342">
      <w:pPr>
        <w:spacing w:line="240" w:lineRule="auto"/>
        <w:ind w:firstLine="540"/>
        <w:jc w:val="both"/>
        <w:rPr>
          <w:ins w:id="879" w:author="Chelsea Helion" w:date="2024-10-25T12:03:00Z"/>
        </w:rPr>
      </w:pPr>
      <w:r>
        <w:rPr>
          <w:b/>
          <w:bCs/>
        </w:rPr>
        <w:t>Examining the downstream impact of expressive</w:t>
      </w:r>
      <w:ins w:id="880" w:author="Chelsea Helion" w:date="2024-10-25T11:25:00Z">
        <w:r w:rsidR="00F663DD">
          <w:rPr>
            <w:b/>
            <w:bCs/>
          </w:rPr>
          <w:t xml:space="preserve"> and reflective</w:t>
        </w:r>
      </w:ins>
      <w:r>
        <w:rPr>
          <w:b/>
          <w:bCs/>
        </w:rPr>
        <w:t xml:space="preserve"> active viewing on higher order cognition</w:t>
      </w:r>
      <w:ins w:id="881" w:author="Chelsea Helion" w:date="2024-10-25T11:54:00Z">
        <w:r w:rsidR="00E135C6">
          <w:t xml:space="preserve"> </w:t>
        </w:r>
      </w:ins>
      <w:ins w:id="882" w:author="Chelsea Helion" w:date="2024-10-25T12:03:00Z">
        <w:r w:rsidR="00624342">
          <w:t xml:space="preserve">To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 (cite), the extent to which narrative comprehension is shared across individuals (cite), and the extent to which neural activity during experience is predictive of neural activity during recall (cite).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t>
        </w:r>
        <w:r w:rsidR="00624342">
          <w:lastRenderedPageBreak/>
          <w:t>would not be differences in the proportion of recalled scenes between the two conditions, given the presence of the same active goal — rating certainty in a social outcome — in both viewing conditions.</w:t>
        </w:r>
      </w:ins>
    </w:p>
    <w:p w14:paraId="626E841A" w14:textId="25462E2B" w:rsidR="00ED22D8" w:rsidRPr="00F663DD" w:rsidDel="00624342" w:rsidRDefault="00624342" w:rsidP="00624342">
      <w:pPr>
        <w:spacing w:line="240" w:lineRule="auto"/>
        <w:ind w:firstLine="540"/>
        <w:jc w:val="both"/>
        <w:rPr>
          <w:del w:id="883" w:author="Chelsea Helion" w:date="2024-10-25T12:03:00Z"/>
        </w:rPr>
      </w:pPr>
      <w:commentRangeStart w:id="884"/>
      <w:ins w:id="885" w:author="Chelsea Helion" w:date="2024-10-25T12:03:00Z">
        <w:r>
          <w:t>Turning next to person perception, we focused on this construct as building a representation of another person is a multi-faceted process. Some work in social psychology indicates that individuals can get a “gist” of an individual relatively quickly (Ambady cites),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(Mann, Ferguson, Cone cite).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ins>
      <w:del w:id="886" w:author="Chelsea Helion" w:date="2024-10-25T11:54:00Z">
        <w:r w:rsidR="00ED22D8" w:rsidDel="00E135C6">
          <w:rPr>
            <w:b/>
            <w:bCs/>
          </w:rPr>
          <w:delText>.</w:delText>
        </w:r>
        <w:r w:rsidR="007C2B01" w:rsidDel="00E135C6">
          <w:rPr>
            <w:b/>
            <w:bCs/>
          </w:rPr>
          <w:delText xml:space="preserve"> </w:delText>
        </w:r>
      </w:del>
      <w:commentRangeEnd w:id="884"/>
      <w:r>
        <w:rPr>
          <w:rStyle w:val="CommentReference"/>
        </w:rPr>
        <w:commentReference w:id="884"/>
      </w:r>
    </w:p>
    <w:p w14:paraId="4DD12EDD" w14:textId="77777777" w:rsidR="00ED22D8" w:rsidRPr="006E54B4" w:rsidDel="00624342" w:rsidRDefault="00ED22D8" w:rsidP="00383C25">
      <w:pPr>
        <w:spacing w:line="240" w:lineRule="auto"/>
        <w:ind w:firstLine="540"/>
        <w:jc w:val="both"/>
        <w:rPr>
          <w:del w:id="887" w:author="Chelsea Helion" w:date="2024-10-25T12:04:00Z"/>
          <w:rPrChange w:id="888" w:author="Chelsea Helion" w:date="2024-10-23T10:53:00Z">
            <w:rPr>
              <w:del w:id="889" w:author="Chelsea Helion" w:date="2024-10-25T12:04:00Z"/>
              <w:rFonts w:ascii="Aptos" w:hAnsi="Aptos"/>
            </w:rPr>
          </w:rPrChange>
        </w:rPr>
      </w:pPr>
    </w:p>
    <w:p w14:paraId="668DF330" w14:textId="5F9EF574" w:rsidR="00DE0869" w:rsidRPr="006E54B4" w:rsidDel="00262C6C" w:rsidRDefault="00000000" w:rsidP="00624342">
      <w:pPr>
        <w:spacing w:line="240" w:lineRule="auto"/>
        <w:jc w:val="both"/>
        <w:rPr>
          <w:del w:id="890" w:author="Chelsea Helion" w:date="2024-10-23T16:55:00Z"/>
          <w:rPrChange w:id="891" w:author="Chelsea Helion" w:date="2024-10-23T10:53:00Z">
            <w:rPr>
              <w:del w:id="892" w:author="Chelsea Helion" w:date="2024-10-23T16:55:00Z"/>
              <w:rFonts w:ascii="Aptos" w:hAnsi="Aptos"/>
            </w:rPr>
          </w:rPrChange>
        </w:rPr>
        <w:pPrChange w:id="893" w:author="Chelsea Helion" w:date="2024-10-25T12:04:00Z">
          <w:pPr>
            <w:spacing w:line="240" w:lineRule="auto"/>
            <w:ind w:firstLine="540"/>
            <w:jc w:val="both"/>
          </w:pPr>
        </w:pPrChange>
      </w:pPr>
      <w:commentRangeStart w:id="894"/>
      <w:del w:id="895" w:author="Chelsea Helion" w:date="2024-10-23T16:55:00Z">
        <w:r w:rsidRPr="006E54B4" w:rsidDel="00262C6C">
          <w:rPr>
            <w:rPrChange w:id="896" w:author="Chelsea Helion" w:date="2024-10-23T10:53:00Z">
              <w:rPr>
                <w:rFonts w:ascii="Aptos" w:hAnsi="Aptos"/>
              </w:rPr>
            </w:rPrChange>
          </w:rPr>
          <w:delText xml:space="preserve">Despite the strengths and utility of </w:delText>
        </w:r>
        <w:r w:rsidR="008F5F9D" w:rsidRPr="006E54B4" w:rsidDel="00262C6C">
          <w:rPr>
            <w:rPrChange w:id="897" w:author="Chelsea Helion" w:date="2024-10-23T10:53:00Z">
              <w:rPr>
                <w:rFonts w:ascii="Aptos" w:hAnsi="Aptos"/>
              </w:rPr>
            </w:rPrChange>
          </w:rPr>
          <w:delText>in-the-moment</w:delText>
        </w:r>
        <w:r w:rsidRPr="006E54B4" w:rsidDel="00262C6C">
          <w:rPr>
            <w:rPrChange w:id="898" w:author="Chelsea Helion" w:date="2024-10-23T10:53:00Z">
              <w:rPr>
                <w:rFonts w:ascii="Aptos" w:hAnsi="Aptos"/>
              </w:rPr>
            </w:rPrChange>
          </w:rPr>
          <w:delText xml:space="preserve"> ratings, the use of this technique has largely stagnated in the neuroimaging literature due to popular interpretations of early studies suggesting that online rating alters neural activity in substantial ways </w:delText>
        </w:r>
        <w:r w:rsidR="00364897" w:rsidRPr="006E54B4" w:rsidDel="00262C6C">
          <w:rPr>
            <w:rPrChange w:id="899" w:author="Chelsea Helion" w:date="2024-10-23T10:53:00Z">
              <w:rPr>
                <w:rFonts w:ascii="Aptos" w:hAnsi="Aptos"/>
              </w:rPr>
            </w:rPrChange>
          </w:rPr>
          <w:fldChar w:fldCharType="begin"/>
        </w:r>
        <w:r w:rsidR="004F2335" w:rsidRPr="006E54B4" w:rsidDel="00262C6C">
          <w:rPr>
            <w:rPrChange w:id="900" w:author="Chelsea Helion" w:date="2024-10-23T10:53:00Z">
              <w:rPr>
                <w:rFonts w:ascii="Aptos" w:hAnsi="Aptos"/>
              </w:rPr>
            </w:rPrChange>
          </w:rPr>
          <w:del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00364897" w:rsidRPr="006E54B4" w:rsidDel="00262C6C">
          <w:rPr>
            <w:rPrChange w:id="901" w:author="Chelsea Helion" w:date="2024-10-23T10:53:00Z">
              <w:rPr>
                <w:rFonts w:ascii="Aptos" w:hAnsi="Aptos"/>
              </w:rPr>
            </w:rPrChange>
          </w:rPr>
          <w:fldChar w:fldCharType="separate"/>
        </w:r>
        <w:r w:rsidR="00AF4E49" w:rsidRPr="006E54B4" w:rsidDel="00262C6C">
          <w:rPr>
            <w:rPrChange w:id="902" w:author="Chelsea Helion" w:date="2024-10-23T10:53:00Z">
              <w:rPr>
                <w:rFonts w:ascii="Aptos" w:hAnsi="Aptos" w:cs="Times New Roman"/>
              </w:rPr>
            </w:rPrChange>
          </w:rPr>
          <w:delText>(Jääskeläinen et al., 2022; Nummenmaa et al., 2012; Saarimäki, 2021)</w:delText>
        </w:r>
        <w:r w:rsidR="00364897" w:rsidRPr="006E54B4" w:rsidDel="00262C6C">
          <w:rPr>
            <w:rPrChange w:id="903" w:author="Chelsea Helion" w:date="2024-10-23T10:53:00Z">
              <w:rPr>
                <w:rFonts w:ascii="Aptos" w:hAnsi="Aptos"/>
              </w:rPr>
            </w:rPrChange>
          </w:rPr>
          <w:fldChar w:fldCharType="end"/>
        </w:r>
        <w:r w:rsidRPr="006E54B4" w:rsidDel="00262C6C">
          <w:rPr>
            <w:rPrChange w:id="904" w:author="Chelsea Helion" w:date="2024-10-23T10:53:00Z">
              <w:rPr>
                <w:rFonts w:ascii="Aptos" w:hAnsi="Aptos"/>
              </w:rPr>
            </w:rPrChange>
          </w:rPr>
          <w:delText xml:space="preserve">. To date, only a handful of neuroimaging studies that we could find have attempted to capture continuous online self-reported ratings during exposure to a dynamic, feature-rich stimuli </w:delText>
        </w:r>
        <w:r w:rsidR="004A536E" w:rsidRPr="006E54B4" w:rsidDel="00262C6C">
          <w:rPr>
            <w:rPrChange w:id="905" w:author="Chelsea Helion" w:date="2024-10-23T10:53:00Z">
              <w:rPr>
                <w:rFonts w:ascii="Aptos" w:hAnsi="Aptos"/>
              </w:rPr>
            </w:rPrChange>
          </w:rPr>
          <w:fldChar w:fldCharType="begin"/>
        </w:r>
        <w:r w:rsidR="004F2335" w:rsidRPr="006E54B4" w:rsidDel="00262C6C">
          <w:rPr>
            <w:rPrChange w:id="906" w:author="Chelsea Helion" w:date="2024-10-23T10:53:00Z">
              <w:rPr>
                <w:rFonts w:ascii="Aptos" w:hAnsi="Aptos"/>
              </w:rPr>
            </w:rPrChange>
          </w:rPr>
          <w:del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delInstrText>
        </w:r>
        <w:r w:rsidR="004A536E" w:rsidRPr="006E54B4" w:rsidDel="00262C6C">
          <w:rPr>
            <w:rPrChange w:id="907" w:author="Chelsea Helion" w:date="2024-10-23T10:53:00Z">
              <w:rPr>
                <w:rFonts w:ascii="Aptos" w:hAnsi="Aptos"/>
              </w:rPr>
            </w:rPrChange>
          </w:rPr>
          <w:fldChar w:fldCharType="separate"/>
        </w:r>
        <w:r w:rsidR="00B11CB8" w:rsidRPr="006E54B4" w:rsidDel="00262C6C">
          <w:rPr>
            <w:rPrChange w:id="908" w:author="Chelsea Helion" w:date="2024-10-23T10:53:00Z">
              <w:rPr>
                <w:rFonts w:ascii="Aptos" w:hAnsi="Aptos"/>
              </w:rPr>
            </w:rPrChange>
          </w:rPr>
          <w:delText>(Borja Jimenez et al., 2020; Hutcherson et al., 2005; Lehne et al., 2015; Sawahata et al., 2013; Wallentin et al., 2011)</w:delText>
        </w:r>
        <w:r w:rsidR="004A536E" w:rsidRPr="006E54B4" w:rsidDel="00262C6C">
          <w:rPr>
            <w:rPrChange w:id="909" w:author="Chelsea Helion" w:date="2024-10-23T10:53:00Z">
              <w:rPr>
                <w:rFonts w:ascii="Aptos" w:hAnsi="Aptos"/>
              </w:rPr>
            </w:rPrChange>
          </w:rPr>
          <w:fldChar w:fldCharType="end"/>
        </w:r>
        <w:r w:rsidRPr="006E54B4" w:rsidDel="00262C6C">
          <w:rPr>
            <w:rPrChange w:id="910" w:author="Chelsea Helion" w:date="2024-10-23T10:53:00Z">
              <w:rPr>
                <w:rFonts w:ascii="Aptos" w:hAnsi="Aptos"/>
              </w:rPr>
            </w:rPrChange>
          </w:rPr>
          <w:delText xml:space="preserve">. We posit that the broad support for the interpretation that online ratings are inherently problematic in the context of neuroimaging studies may be overstated, as the literature often cited either did not use continuous ratings and dynamic stimuli </w:delText>
        </w:r>
        <w:r w:rsidR="00BC1A43" w:rsidRPr="006E54B4" w:rsidDel="00262C6C">
          <w:rPr>
            <w:rPrChange w:id="911" w:author="Chelsea Helion" w:date="2024-10-23T10:53:00Z">
              <w:rPr>
                <w:rFonts w:ascii="Aptos" w:hAnsi="Aptos"/>
              </w:rPr>
            </w:rPrChange>
          </w:rPr>
          <w:fldChar w:fldCharType="begin"/>
        </w:r>
        <w:r w:rsidR="004F2335" w:rsidRPr="006E54B4" w:rsidDel="00262C6C">
          <w:rPr>
            <w:rPrChange w:id="912" w:author="Chelsea Helion" w:date="2024-10-23T10:53:00Z">
              <w:rPr>
                <w:rFonts w:ascii="Aptos" w:hAnsi="Aptos"/>
              </w:rPr>
            </w:rPrChange>
          </w:rPr>
          <w:del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delInstrText>
        </w:r>
        <w:r w:rsidR="00BC1A43" w:rsidRPr="006E54B4" w:rsidDel="00262C6C">
          <w:rPr>
            <w:rPrChange w:id="913" w:author="Chelsea Helion" w:date="2024-10-23T10:53:00Z">
              <w:rPr>
                <w:rFonts w:ascii="Aptos" w:hAnsi="Aptos"/>
              </w:rPr>
            </w:rPrChange>
          </w:rPr>
          <w:fldChar w:fldCharType="separate"/>
        </w:r>
        <w:r w:rsidR="00BE2F62" w:rsidRPr="006E54B4" w:rsidDel="00262C6C">
          <w:rPr>
            <w:rPrChange w:id="914" w:author="Chelsea Helion" w:date="2024-10-23T10:53:00Z">
              <w:rPr>
                <w:rFonts w:ascii="Aptos" w:hAnsi="Aptos"/>
              </w:rPr>
            </w:rPrChange>
          </w:rPr>
          <w:delText>(Lieberman et al., 2007; Taylor et al., 2003)</w:delText>
        </w:r>
        <w:r w:rsidR="00BC1A43" w:rsidRPr="006E54B4" w:rsidDel="00262C6C">
          <w:rPr>
            <w:rPrChange w:id="915" w:author="Chelsea Helion" w:date="2024-10-23T10:53:00Z">
              <w:rPr>
                <w:rFonts w:ascii="Aptos" w:hAnsi="Aptos"/>
              </w:rPr>
            </w:rPrChange>
          </w:rPr>
          <w:fldChar w:fldCharType="end"/>
        </w:r>
        <w:r w:rsidR="00BE2F62" w:rsidRPr="006E54B4" w:rsidDel="00262C6C">
          <w:rPr>
            <w:rPrChange w:id="916" w:author="Chelsea Helion" w:date="2024-10-23T10:53:00Z">
              <w:rPr>
                <w:rFonts w:ascii="Aptos" w:hAnsi="Aptos"/>
              </w:rPr>
            </w:rPrChange>
          </w:rPr>
          <w:delText xml:space="preserve"> </w:delText>
        </w:r>
        <w:r w:rsidRPr="006E54B4" w:rsidDel="00262C6C">
          <w:rPr>
            <w:rPrChange w:id="917" w:author="Chelsea Helion" w:date="2024-10-23T10:53:00Z">
              <w:rPr>
                <w:rFonts w:ascii="Aptos" w:hAnsi="Aptos"/>
              </w:rPr>
            </w:rPrChange>
          </w:rPr>
          <w:delText xml:space="preserve">or contrasted significantly different (e.g., active and passive) conditions </w:delText>
        </w:r>
        <w:r w:rsidR="004A536E" w:rsidRPr="006E54B4" w:rsidDel="00262C6C">
          <w:rPr>
            <w:rPrChange w:id="918" w:author="Chelsea Helion" w:date="2024-10-23T10:53:00Z">
              <w:rPr>
                <w:rFonts w:ascii="Aptos" w:hAnsi="Aptos"/>
              </w:rPr>
            </w:rPrChange>
          </w:rPr>
          <w:fldChar w:fldCharType="begin"/>
        </w:r>
        <w:r w:rsidR="004F2335" w:rsidRPr="006E54B4" w:rsidDel="00262C6C">
          <w:rPr>
            <w:rPrChange w:id="919" w:author="Chelsea Helion" w:date="2024-10-23T10:53:00Z">
              <w:rPr>
                <w:rFonts w:ascii="Aptos" w:hAnsi="Aptos"/>
              </w:rPr>
            </w:rPrChange>
          </w:rPr>
          <w:del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4A536E" w:rsidRPr="006E54B4" w:rsidDel="00262C6C">
          <w:rPr>
            <w:rPrChange w:id="920" w:author="Chelsea Helion" w:date="2024-10-23T10:53:00Z">
              <w:rPr>
                <w:rFonts w:ascii="Aptos" w:hAnsi="Aptos"/>
              </w:rPr>
            </w:rPrChange>
          </w:rPr>
          <w:fldChar w:fldCharType="separate"/>
        </w:r>
        <w:r w:rsidR="00B11CB8" w:rsidRPr="006E54B4" w:rsidDel="00262C6C">
          <w:rPr>
            <w:rPrChange w:id="921" w:author="Chelsea Helion" w:date="2024-10-23T10:53:00Z">
              <w:rPr>
                <w:rFonts w:ascii="Aptos" w:hAnsi="Aptos"/>
              </w:rPr>
            </w:rPrChange>
          </w:rPr>
          <w:delText>(Borja Jimenez et al., 2020; Hutcherson et al., 2005)</w:delText>
        </w:r>
        <w:r w:rsidR="004A536E" w:rsidRPr="006E54B4" w:rsidDel="00262C6C">
          <w:rPr>
            <w:rPrChange w:id="922" w:author="Chelsea Helion" w:date="2024-10-23T10:53:00Z">
              <w:rPr>
                <w:rFonts w:ascii="Aptos" w:hAnsi="Aptos"/>
              </w:rPr>
            </w:rPrChange>
          </w:rPr>
          <w:fldChar w:fldCharType="end"/>
        </w:r>
        <w:r w:rsidR="004A536E" w:rsidRPr="006E54B4" w:rsidDel="00262C6C">
          <w:rPr>
            <w:rPrChange w:id="923" w:author="Chelsea Helion" w:date="2024-10-23T10:53:00Z">
              <w:rPr>
                <w:rFonts w:ascii="Aptos" w:hAnsi="Aptos"/>
              </w:rPr>
            </w:rPrChange>
          </w:rPr>
          <w:delText xml:space="preserve"> </w:delText>
        </w:r>
        <w:r w:rsidRPr="006E54B4" w:rsidDel="00262C6C">
          <w:rPr>
            <w:rPrChange w:id="924" w:author="Chelsea Helion" w:date="2024-10-23T10:53:00Z">
              <w:rPr>
                <w:rFonts w:ascii="Aptos" w:hAnsi="Aptos"/>
              </w:rPr>
            </w:rPrChange>
          </w:rPr>
          <w:delText>confounding the act of rating with differences in instruction</w:delText>
        </w:r>
        <w:r w:rsidR="00A967C5" w:rsidRPr="006E54B4" w:rsidDel="00262C6C">
          <w:rPr>
            <w:rPrChange w:id="925" w:author="Chelsea Helion" w:date="2024-10-23T10:53:00Z">
              <w:rPr>
                <w:rFonts w:ascii="Aptos" w:hAnsi="Aptos"/>
              </w:rPr>
            </w:rPrChange>
          </w:rPr>
          <w:delText xml:space="preserve"> (i.e., differences may stem from being given a focus rather than rating itself)</w:delText>
        </w:r>
        <w:r w:rsidR="00A967C5" w:rsidRPr="006E54B4" w:rsidDel="00262C6C">
          <w:rPr>
            <w:i/>
            <w:rPrChange w:id="926" w:author="Chelsea Helion" w:date="2024-10-23T10:53:00Z">
              <w:rPr>
                <w:rFonts w:ascii="Aptos" w:hAnsi="Aptos"/>
                <w:i/>
              </w:rPr>
            </w:rPrChange>
          </w:rPr>
          <w:delText xml:space="preserve">. </w:delText>
        </w:r>
        <w:r w:rsidR="00A967C5" w:rsidRPr="006E54B4" w:rsidDel="00262C6C">
          <w:rPr>
            <w:iCs/>
            <w:rPrChange w:id="927" w:author="Chelsea Helion" w:date="2024-10-23T10:53:00Z">
              <w:rPr>
                <w:rFonts w:ascii="Aptos" w:hAnsi="Aptos"/>
                <w:iCs/>
              </w:rPr>
            </w:rPrChange>
          </w:rPr>
          <w:delText>Being given instructions on its own likely has</w:delText>
        </w:r>
        <w:r w:rsidRPr="006E54B4" w:rsidDel="00262C6C">
          <w:rPr>
            <w:rPrChange w:id="928" w:author="Chelsea Helion" w:date="2024-10-23T10:53:00Z">
              <w:rPr>
                <w:rFonts w:ascii="Aptos" w:hAnsi="Aptos"/>
              </w:rPr>
            </w:rPrChange>
          </w:rPr>
          <w:delText xml:space="preserve"> a substantial influence upon </w:delText>
        </w:r>
        <w:r w:rsidR="00A967C5" w:rsidRPr="006E54B4" w:rsidDel="00262C6C">
          <w:rPr>
            <w:rPrChange w:id="929" w:author="Chelsea Helion" w:date="2024-10-23T10:53:00Z">
              <w:rPr>
                <w:rFonts w:ascii="Aptos" w:hAnsi="Aptos"/>
              </w:rPr>
            </w:rPrChange>
          </w:rPr>
          <w:delText xml:space="preserve">salience, attention, and default mode </w:delText>
        </w:r>
        <w:r w:rsidRPr="006E54B4" w:rsidDel="00262C6C">
          <w:rPr>
            <w:rPrChange w:id="930" w:author="Chelsea Helion" w:date="2024-10-23T10:53:00Z">
              <w:rPr>
                <w:rFonts w:ascii="Aptos" w:hAnsi="Aptos"/>
              </w:rPr>
            </w:rPrChange>
          </w:rPr>
          <w:delText>neural network</w:delText>
        </w:r>
        <w:r w:rsidR="00A967C5" w:rsidRPr="006E54B4" w:rsidDel="00262C6C">
          <w:rPr>
            <w:rPrChange w:id="931" w:author="Chelsea Helion" w:date="2024-10-23T10:53:00Z">
              <w:rPr>
                <w:rFonts w:ascii="Aptos" w:hAnsi="Aptos"/>
              </w:rPr>
            </w:rPrChange>
          </w:rPr>
          <w:delText xml:space="preserve"> </w:delText>
        </w:r>
        <w:r w:rsidRPr="006E54B4" w:rsidDel="00262C6C">
          <w:rPr>
            <w:rPrChange w:id="932" w:author="Chelsea Helion" w:date="2024-10-23T10:53:00Z">
              <w:rPr>
                <w:rFonts w:ascii="Aptos" w:hAnsi="Aptos"/>
              </w:rPr>
            </w:rPrChange>
          </w:rPr>
          <w:delText xml:space="preserve">recruitment. While it most certainly is true that neural activity captured while continuously rating a stimulus likely differs significantly from passively watching a stimulus with no particular focus or goal, how the act of rating affects neural activity </w:delText>
        </w:r>
        <w:r w:rsidRPr="006E54B4" w:rsidDel="00262C6C">
          <w:rPr>
            <w:i/>
            <w:iCs/>
            <w:rPrChange w:id="933" w:author="Chelsea Helion" w:date="2024-10-23T10:53:00Z">
              <w:rPr>
                <w:rFonts w:ascii="Aptos" w:hAnsi="Aptos"/>
              </w:rPr>
            </w:rPrChange>
          </w:rPr>
          <w:delText>when the focus or goal is kept consistent</w:delText>
        </w:r>
        <w:r w:rsidRPr="006E54B4" w:rsidDel="00262C6C">
          <w:rPr>
            <w:rPrChange w:id="934" w:author="Chelsea Helion" w:date="2024-10-23T10:53:00Z">
              <w:rPr>
                <w:rFonts w:ascii="Aptos" w:hAnsi="Aptos"/>
              </w:rPr>
            </w:rPrChange>
          </w:rPr>
          <w:delText xml:space="preserve"> </w:delText>
        </w:r>
        <w:r w:rsidRPr="006E54B4" w:rsidDel="00262C6C">
          <w:rPr>
            <w:i/>
            <w:iCs/>
            <w:rPrChange w:id="935" w:author="Chelsea Helion" w:date="2024-10-23T10:53:00Z">
              <w:rPr>
                <w:rFonts w:ascii="Aptos" w:hAnsi="Aptos"/>
              </w:rPr>
            </w:rPrChange>
          </w:rPr>
          <w:delText>across viewing conditions</w:delText>
        </w:r>
        <w:r w:rsidRPr="006E54B4" w:rsidDel="00262C6C">
          <w:rPr>
            <w:rPrChange w:id="936" w:author="Chelsea Helion" w:date="2024-10-23T10:53:00Z">
              <w:rPr>
                <w:rFonts w:ascii="Aptos" w:hAnsi="Aptos"/>
              </w:rPr>
            </w:rPrChange>
          </w:rPr>
          <w:delText xml:space="preserve"> has not yet been explored. As perhaps the most direct signal of idiographic social and affective experiences, understanding how online ratings alter neural activity, especially in response to an explicitly social topic, is necessary to appropriately interpret studies using this approach.</w:delText>
        </w:r>
        <w:commentRangeEnd w:id="894"/>
        <w:r w:rsidR="00383C25" w:rsidRPr="006E54B4" w:rsidDel="00262C6C">
          <w:rPr>
            <w:rStyle w:val="CommentReference"/>
          </w:rPr>
          <w:commentReference w:id="894"/>
        </w:r>
      </w:del>
    </w:p>
    <w:p w14:paraId="7BCABE38" w14:textId="14781A5D" w:rsidR="00C705EE" w:rsidRPr="006E54B4" w:rsidDel="008C366F" w:rsidRDefault="00000000" w:rsidP="00624342">
      <w:pPr>
        <w:spacing w:line="240" w:lineRule="auto"/>
        <w:jc w:val="both"/>
        <w:rPr>
          <w:del w:id="937" w:author="Chelsea Helion" w:date="2024-10-22T13:53:00Z"/>
          <w:rPrChange w:id="938" w:author="Chelsea Helion" w:date="2024-10-23T10:53:00Z">
            <w:rPr>
              <w:del w:id="939" w:author="Chelsea Helion" w:date="2024-10-22T13:53:00Z"/>
              <w:rFonts w:ascii="Aptos" w:hAnsi="Aptos"/>
            </w:rPr>
          </w:rPrChange>
        </w:rPr>
        <w:pPrChange w:id="940" w:author="Chelsea Helion" w:date="2024-10-25T12:04:00Z">
          <w:pPr>
            <w:spacing w:line="240" w:lineRule="auto"/>
            <w:ind w:firstLine="540"/>
            <w:jc w:val="both"/>
          </w:pPr>
        </w:pPrChange>
      </w:pPr>
      <w:del w:id="941" w:author="Chelsea Helion" w:date="2024-10-25T11:09:00Z">
        <w:r w:rsidRPr="006E54B4" w:rsidDel="00F663DD">
          <w:rPr>
            <w:b/>
            <w:bCs/>
            <w:rPrChange w:id="942" w:author="Chelsea Helion" w:date="2024-10-23T10:53:00Z">
              <w:rPr>
                <w:rFonts w:ascii="Aptos" w:hAnsi="Aptos"/>
                <w:b/>
                <w:bCs/>
              </w:rPr>
            </w:rPrChange>
          </w:rPr>
          <w:delText xml:space="preserve">Expected Similarities and Differences Between Reflective and Expressive Active Engagement. </w:delText>
        </w:r>
      </w:del>
      <w:del w:id="943" w:author="Chelsea Helion" w:date="2024-10-25T11:05:00Z">
        <w:r w:rsidR="00EB4DCB" w:rsidRPr="006E54B4" w:rsidDel="00F663DD">
          <w:rPr>
            <w:rPrChange w:id="944" w:author="Chelsea Helion" w:date="2024-10-23T10:53:00Z">
              <w:rPr>
                <w:rFonts w:ascii="Aptos" w:hAnsi="Aptos"/>
              </w:rPr>
            </w:rPrChange>
          </w:rPr>
          <w:delText>Each moment of viewing in</w:delText>
        </w:r>
        <w:r w:rsidR="00C705EE" w:rsidRPr="006E54B4" w:rsidDel="00F663DD">
          <w:rPr>
            <w:rPrChange w:id="945" w:author="Chelsea Helion" w:date="2024-10-23T10:53:00Z">
              <w:rPr>
                <w:rFonts w:ascii="Aptos" w:hAnsi="Aptos"/>
              </w:rPr>
            </w:rPrChange>
          </w:rPr>
          <w:delText xml:space="preserve"> a</w:delText>
        </w:r>
        <w:r w:rsidR="00EB4DCB" w:rsidRPr="006E54B4" w:rsidDel="00F663DD">
          <w:rPr>
            <w:rPrChange w:id="946" w:author="Chelsea Helion" w:date="2024-10-23T10:53:00Z">
              <w:rPr>
                <w:rFonts w:ascii="Aptos" w:hAnsi="Aptos"/>
              </w:rPr>
            </w:rPrChange>
          </w:rPr>
          <w:delText xml:space="preserve"> study using both </w:delText>
        </w:r>
      </w:del>
      <w:del w:id="947" w:author="Chelsea Helion" w:date="2024-10-22T13:20:00Z">
        <w:r w:rsidR="00EB4DCB" w:rsidRPr="006E54B4" w:rsidDel="00383C25">
          <w:rPr>
            <w:rPrChange w:id="948" w:author="Chelsea Helion" w:date="2024-10-23T10:53:00Z">
              <w:rPr>
                <w:rFonts w:ascii="Aptos" w:hAnsi="Aptos"/>
              </w:rPr>
            </w:rPrChange>
          </w:rPr>
          <w:delText xml:space="preserve">expressive and </w:delText>
        </w:r>
      </w:del>
      <w:del w:id="949" w:author="Chelsea Helion" w:date="2024-10-25T11:05:00Z">
        <w:r w:rsidR="00EB4DCB" w:rsidRPr="006E54B4" w:rsidDel="00F663DD">
          <w:rPr>
            <w:rPrChange w:id="950" w:author="Chelsea Helion" w:date="2024-10-23T10:53:00Z">
              <w:rPr>
                <w:rFonts w:ascii="Aptos" w:hAnsi="Aptos"/>
              </w:rPr>
            </w:rPrChange>
          </w:rPr>
          <w:delText xml:space="preserve">reflective engagement can likely be </w:delText>
        </w:r>
        <w:r w:rsidR="00C705EE" w:rsidRPr="006E54B4" w:rsidDel="00F663DD">
          <w:rPr>
            <w:rPrChange w:id="951" w:author="Chelsea Helion" w:date="2024-10-23T10:53:00Z">
              <w:rPr>
                <w:rFonts w:ascii="Aptos" w:hAnsi="Aptos"/>
              </w:rPr>
            </w:rPrChange>
          </w:rPr>
          <w:delText xml:space="preserve">differentiated and </w:delText>
        </w:r>
        <w:r w:rsidR="00EB4DCB" w:rsidRPr="006E54B4" w:rsidDel="00F663DD">
          <w:rPr>
            <w:rPrChange w:id="952" w:author="Chelsea Helion" w:date="2024-10-23T10:53:00Z">
              <w:rPr>
                <w:rFonts w:ascii="Aptos" w:hAnsi="Aptos"/>
              </w:rPr>
            </w:rPrChange>
          </w:rPr>
          <w:delText>classified into one of three categories</w:delText>
        </w:r>
      </w:del>
      <w:del w:id="953" w:author="Chelsea Helion" w:date="2024-10-22T13:21:00Z">
        <w:r w:rsidR="00EB4DCB" w:rsidRPr="006E54B4" w:rsidDel="00383C25">
          <w:rPr>
            <w:rPrChange w:id="954" w:author="Chelsea Helion" w:date="2024-10-23T10:53:00Z">
              <w:rPr>
                <w:rFonts w:ascii="Aptos" w:hAnsi="Aptos"/>
              </w:rPr>
            </w:rPrChange>
          </w:rPr>
          <w:delText>:</w:delText>
        </w:r>
      </w:del>
      <w:del w:id="955" w:author="Chelsea Helion" w:date="2024-10-25T11:05:00Z">
        <w:r w:rsidR="00EB4DCB" w:rsidRPr="006E54B4" w:rsidDel="00F663DD">
          <w:rPr>
            <w:rPrChange w:id="956" w:author="Chelsea Helion" w:date="2024-10-23T10:53:00Z">
              <w:rPr>
                <w:rFonts w:ascii="Aptos" w:hAnsi="Aptos"/>
              </w:rPr>
            </w:rPrChange>
          </w:rPr>
          <w:delText xml:space="preserve"> </w:delText>
        </w:r>
      </w:del>
      <w:del w:id="957" w:author="Chelsea Helion" w:date="2024-10-22T13:21:00Z">
        <w:r w:rsidR="00EB4DCB" w:rsidRPr="006E54B4" w:rsidDel="00383C25">
          <w:rPr>
            <w:rPrChange w:id="958" w:author="Chelsea Helion" w:date="2024-10-23T10:53:00Z">
              <w:rPr>
                <w:rFonts w:ascii="Aptos" w:hAnsi="Aptos"/>
              </w:rPr>
            </w:rPrChange>
          </w:rPr>
          <w:delText>1)</w:delText>
        </w:r>
      </w:del>
      <w:del w:id="959" w:author="Chelsea Helion" w:date="2024-10-25T11:05:00Z">
        <w:r w:rsidR="00EB4DCB" w:rsidRPr="006E54B4" w:rsidDel="00F663DD">
          <w:rPr>
            <w:rPrChange w:id="960" w:author="Chelsea Helion" w:date="2024-10-23T10:53:00Z">
              <w:rPr>
                <w:rFonts w:ascii="Aptos" w:hAnsi="Aptos"/>
              </w:rPr>
            </w:rPrChange>
          </w:rPr>
          <w:delText xml:space="preserve"> </w:delText>
        </w:r>
        <w:r w:rsidR="00EB4DCB" w:rsidRPr="006E54B4" w:rsidDel="00F663DD">
          <w:rPr>
            <w:i/>
            <w:iCs/>
            <w:rPrChange w:id="961" w:author="Chelsea Helion" w:date="2024-10-23T10:53:00Z">
              <w:rPr>
                <w:rFonts w:ascii="Aptos" w:hAnsi="Aptos"/>
                <w:i/>
                <w:iCs/>
              </w:rPr>
            </w:rPrChange>
          </w:rPr>
          <w:delText>reflective non-rating</w:delText>
        </w:r>
        <w:r w:rsidR="00C705EE" w:rsidRPr="006E54B4" w:rsidDel="00F663DD">
          <w:rPr>
            <w:rPrChange w:id="962" w:author="Chelsea Helion" w:date="2024-10-23T10:53:00Z">
              <w:rPr>
                <w:rFonts w:ascii="Aptos" w:hAnsi="Aptos"/>
              </w:rPr>
            </w:rPrChange>
          </w:rPr>
          <w:delText xml:space="preserve">, in which </w:delText>
        </w:r>
      </w:del>
      <w:del w:id="963" w:author="Chelsea Helion" w:date="2024-10-22T13:22:00Z">
        <w:r w:rsidR="00C705EE" w:rsidRPr="006E54B4" w:rsidDel="00383C25">
          <w:rPr>
            <w:rPrChange w:id="964" w:author="Chelsea Helion" w:date="2024-10-23T10:53:00Z">
              <w:rPr>
                <w:rFonts w:ascii="Aptos" w:hAnsi="Aptos"/>
              </w:rPr>
            </w:rPrChange>
          </w:rPr>
          <w:delText xml:space="preserve">do not </w:delText>
        </w:r>
      </w:del>
      <w:del w:id="965" w:author="Chelsea Helion" w:date="2024-10-25T11:05:00Z">
        <w:r w:rsidR="00C705EE" w:rsidRPr="006E54B4" w:rsidDel="00F663DD">
          <w:rPr>
            <w:rPrChange w:id="966" w:author="Chelsea Helion" w:date="2024-10-23T10:53:00Z">
              <w:rPr>
                <w:rFonts w:ascii="Aptos" w:hAnsi="Aptos"/>
              </w:rPr>
            </w:rPrChange>
          </w:rPr>
          <w:delText>have the option to express their ratings and thus have fewer task-related demands</w:delText>
        </w:r>
      </w:del>
      <w:del w:id="967" w:author="Chelsea Helion" w:date="2024-10-22T13:24:00Z">
        <w:r w:rsidR="00C705EE" w:rsidRPr="006E54B4" w:rsidDel="00AB0F04">
          <w:rPr>
            <w:rPrChange w:id="968" w:author="Chelsea Helion" w:date="2024-10-23T10:53:00Z">
              <w:rPr>
                <w:rFonts w:ascii="Aptos" w:hAnsi="Aptos"/>
              </w:rPr>
            </w:rPrChange>
          </w:rPr>
          <w:delText>,</w:delText>
        </w:r>
      </w:del>
      <w:del w:id="969" w:author="Chelsea Helion" w:date="2024-10-22T13:43:00Z">
        <w:r w:rsidR="00C705EE" w:rsidRPr="006E54B4" w:rsidDel="00FB6E2E">
          <w:rPr>
            <w:rPrChange w:id="970" w:author="Chelsea Helion" w:date="2024-10-23T10:53:00Z">
              <w:rPr>
                <w:rFonts w:ascii="Aptos" w:hAnsi="Aptos"/>
              </w:rPr>
            </w:rPrChange>
          </w:rPr>
          <w:delText xml:space="preserve"> </w:delText>
        </w:r>
      </w:del>
      <w:del w:id="971" w:author="Chelsea Helion" w:date="2024-10-22T13:24:00Z">
        <w:r w:rsidR="00C705EE" w:rsidRPr="006E54B4" w:rsidDel="00AB0F04">
          <w:rPr>
            <w:rPrChange w:id="972" w:author="Chelsea Helion" w:date="2024-10-23T10:53:00Z">
              <w:rPr>
                <w:rFonts w:ascii="Aptos" w:hAnsi="Aptos"/>
              </w:rPr>
            </w:rPrChange>
          </w:rPr>
          <w:delText xml:space="preserve">2) </w:delText>
        </w:r>
      </w:del>
      <w:del w:id="973" w:author="Chelsea Helion" w:date="2024-10-22T13:43:00Z">
        <w:r w:rsidR="00C705EE" w:rsidRPr="006E54B4" w:rsidDel="00FB6E2E">
          <w:rPr>
            <w:i/>
            <w:iCs/>
            <w:rPrChange w:id="974" w:author="Chelsea Helion" w:date="2024-10-23T10:53:00Z">
              <w:rPr>
                <w:rFonts w:ascii="Aptos" w:hAnsi="Aptos"/>
                <w:i/>
                <w:iCs/>
              </w:rPr>
            </w:rPrChange>
          </w:rPr>
          <w:delText>expressive non-rating</w:delText>
        </w:r>
        <w:r w:rsidR="00C705EE" w:rsidRPr="006E54B4" w:rsidDel="00FB6E2E">
          <w:rPr>
            <w:rPrChange w:id="975" w:author="Chelsea Helion" w:date="2024-10-23T10:53:00Z">
              <w:rPr>
                <w:rFonts w:ascii="Aptos" w:hAnsi="Aptos"/>
              </w:rPr>
            </w:rPrChange>
          </w:rPr>
          <w:delText>, in which subjects have the option to express their ratings but stimulus events were presumably not salient enough to warrant a rating change</w:delText>
        </w:r>
      </w:del>
      <w:del w:id="976" w:author="Chelsea Helion" w:date="2024-10-22T13:25:00Z">
        <w:r w:rsidR="00C705EE" w:rsidRPr="006E54B4" w:rsidDel="00AB0F04">
          <w:rPr>
            <w:rPrChange w:id="977" w:author="Chelsea Helion" w:date="2024-10-23T10:53:00Z">
              <w:rPr>
                <w:rFonts w:ascii="Aptos" w:hAnsi="Aptos"/>
              </w:rPr>
            </w:rPrChange>
          </w:rPr>
          <w:delText>,</w:delText>
        </w:r>
      </w:del>
      <w:del w:id="978" w:author="Chelsea Helion" w:date="2024-10-22T13:53:00Z">
        <w:r w:rsidR="00C705EE" w:rsidRPr="006E54B4" w:rsidDel="008C366F">
          <w:rPr>
            <w:rPrChange w:id="979" w:author="Chelsea Helion" w:date="2024-10-23T10:53:00Z">
              <w:rPr>
                <w:rFonts w:ascii="Aptos" w:hAnsi="Aptos"/>
              </w:rPr>
            </w:rPrChange>
          </w:rPr>
          <w:delText xml:space="preserve"> </w:delText>
        </w:r>
      </w:del>
      <w:del w:id="980" w:author="Chelsea Helion" w:date="2024-10-22T13:25:00Z">
        <w:r w:rsidR="00C705EE" w:rsidRPr="006E54B4" w:rsidDel="00AB0F04">
          <w:rPr>
            <w:rPrChange w:id="981" w:author="Chelsea Helion" w:date="2024-10-23T10:53:00Z">
              <w:rPr>
                <w:rFonts w:ascii="Aptos" w:hAnsi="Aptos"/>
              </w:rPr>
            </w:rPrChange>
          </w:rPr>
          <w:delText xml:space="preserve">and 3) </w:delText>
        </w:r>
      </w:del>
      <w:del w:id="982" w:author="Chelsea Helion" w:date="2024-10-22T13:53:00Z">
        <w:r w:rsidR="00C705EE" w:rsidRPr="006E54B4" w:rsidDel="008C366F">
          <w:rPr>
            <w:i/>
            <w:iCs/>
            <w:rPrChange w:id="983" w:author="Chelsea Helion" w:date="2024-10-23T10:53:00Z">
              <w:rPr>
                <w:rFonts w:ascii="Aptos" w:hAnsi="Aptos"/>
                <w:i/>
                <w:iCs/>
              </w:rPr>
            </w:rPrChange>
          </w:rPr>
          <w:delText>expressive</w:delText>
        </w:r>
      </w:del>
      <w:del w:id="984" w:author="Chelsea Helion" w:date="2024-10-22T13:50:00Z">
        <w:r w:rsidR="00C705EE" w:rsidRPr="006E54B4" w:rsidDel="008C366F">
          <w:rPr>
            <w:i/>
            <w:iCs/>
            <w:rPrChange w:id="985" w:author="Chelsea Helion" w:date="2024-10-23T10:53:00Z">
              <w:rPr>
                <w:rFonts w:ascii="Aptos" w:hAnsi="Aptos"/>
                <w:i/>
                <w:iCs/>
              </w:rPr>
            </w:rPrChange>
          </w:rPr>
          <w:delText xml:space="preserve"> </w:delText>
        </w:r>
      </w:del>
      <w:del w:id="986" w:author="Chelsea Helion" w:date="2024-10-22T13:53:00Z">
        <w:r w:rsidR="00C705EE" w:rsidRPr="006E54B4" w:rsidDel="008C366F">
          <w:rPr>
            <w:i/>
            <w:iCs/>
            <w:rPrChange w:id="987" w:author="Chelsea Helion" w:date="2024-10-23T10:53:00Z">
              <w:rPr>
                <w:rFonts w:ascii="Aptos" w:hAnsi="Aptos"/>
                <w:i/>
                <w:iCs/>
              </w:rPr>
            </w:rPrChange>
          </w:rPr>
          <w:delText>rating</w:delText>
        </w:r>
        <w:r w:rsidR="00C705EE" w:rsidRPr="006E54B4" w:rsidDel="008C366F">
          <w:rPr>
            <w:rPrChange w:id="988" w:author="Chelsea Helion" w:date="2024-10-23T10:53:00Z">
              <w:rPr>
                <w:rFonts w:ascii="Aptos" w:hAnsi="Aptos"/>
              </w:rPr>
            </w:rPrChange>
          </w:rPr>
          <w:delText>, in which subjects have the option to express their ratings and an event or information did result in an update to their assessments. These may reflect dissociable processes which rely on different neural circuitry</w:delText>
        </w:r>
        <w:r w:rsidR="00351F68" w:rsidRPr="006E54B4" w:rsidDel="008C366F">
          <w:rPr>
            <w:rPrChange w:id="989" w:author="Chelsea Helion" w:date="2024-10-23T10:53:00Z">
              <w:rPr>
                <w:rFonts w:ascii="Aptos" w:hAnsi="Aptos"/>
              </w:rPr>
            </w:rPrChange>
          </w:rPr>
          <w:delText xml:space="preserve"> and which may be measurable in different ways</w:delText>
        </w:r>
        <w:r w:rsidR="003D7995" w:rsidRPr="006E54B4" w:rsidDel="008C366F">
          <w:rPr>
            <w:rPrChange w:id="990" w:author="Chelsea Helion" w:date="2024-10-23T10:53:00Z">
              <w:rPr>
                <w:rFonts w:ascii="Aptos" w:hAnsi="Aptos"/>
              </w:rPr>
            </w:rPrChange>
          </w:rPr>
          <w:delText xml:space="preserve">. </w:delText>
        </w:r>
      </w:del>
    </w:p>
    <w:p w14:paraId="31237760" w14:textId="60640604" w:rsidR="00F53CFE" w:rsidRPr="006E54B4" w:rsidDel="008C366F" w:rsidRDefault="00C705EE" w:rsidP="00624342">
      <w:pPr>
        <w:spacing w:line="240" w:lineRule="auto"/>
        <w:jc w:val="both"/>
        <w:rPr>
          <w:del w:id="991" w:author="Chelsea Helion" w:date="2024-10-22T13:53:00Z"/>
          <w:rPrChange w:id="992" w:author="Chelsea Helion" w:date="2024-10-23T10:53:00Z">
            <w:rPr>
              <w:del w:id="993" w:author="Chelsea Helion" w:date="2024-10-22T13:53:00Z"/>
              <w:rFonts w:ascii="Aptos" w:hAnsi="Aptos"/>
            </w:rPr>
          </w:rPrChange>
        </w:rPr>
        <w:pPrChange w:id="994" w:author="Chelsea Helion" w:date="2024-10-25T12:04:00Z">
          <w:pPr>
            <w:spacing w:line="240" w:lineRule="auto"/>
            <w:ind w:firstLine="540"/>
            <w:jc w:val="both"/>
          </w:pPr>
        </w:pPrChange>
      </w:pPr>
      <w:del w:id="995" w:author="Chelsea Helion" w:date="2024-10-22T13:51:00Z">
        <w:r w:rsidRPr="006E54B4" w:rsidDel="008C366F">
          <w:rPr>
            <w:rPrChange w:id="996" w:author="Chelsea Helion" w:date="2024-10-23T10:53:00Z">
              <w:rPr>
                <w:rFonts w:ascii="Aptos" w:hAnsi="Aptos"/>
              </w:rPr>
            </w:rPrChange>
          </w:rPr>
          <w:delText>Expressive rating</w:delText>
        </w:r>
      </w:del>
      <w:del w:id="997" w:author="Chelsea Helion" w:date="2024-10-22T13:29:00Z">
        <w:r w:rsidR="00F53CFE" w:rsidRPr="006E54B4" w:rsidDel="00AB0F04">
          <w:rPr>
            <w:rPrChange w:id="998" w:author="Chelsea Helion" w:date="2024-10-23T10:53:00Z">
              <w:rPr>
                <w:rFonts w:ascii="Aptos" w:hAnsi="Aptos"/>
              </w:rPr>
            </w:rPrChange>
          </w:rPr>
          <w:delText xml:space="preserve">, </w:delText>
        </w:r>
        <w:r w:rsidRPr="006E54B4" w:rsidDel="00AB0F04">
          <w:rPr>
            <w:rPrChange w:id="999" w:author="Chelsea Helion" w:date="2024-10-23T10:53:00Z">
              <w:rPr>
                <w:rFonts w:ascii="Aptos" w:hAnsi="Aptos"/>
              </w:rPr>
            </w:rPrChange>
          </w:rPr>
          <w:delText xml:space="preserve">more so than reflective non-rating, </w:delText>
        </w:r>
      </w:del>
      <w:del w:id="1000" w:author="Chelsea Helion" w:date="2024-10-22T13:51:00Z">
        <w:r w:rsidRPr="006E54B4" w:rsidDel="008C366F">
          <w:rPr>
            <w:rPrChange w:id="1001" w:author="Chelsea Helion" w:date="2024-10-23T10:53:00Z">
              <w:rPr>
                <w:rFonts w:ascii="Aptos" w:hAnsi="Aptos"/>
              </w:rPr>
            </w:rPrChange>
          </w:rPr>
          <w:delText xml:space="preserve">likely recruits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in order to </w:delText>
        </w:r>
        <w:r w:rsidR="00D71BE0" w:rsidRPr="006E54B4" w:rsidDel="008C366F">
          <w:rPr>
            <w:rPrChange w:id="1002" w:author="Chelsea Helion" w:date="2024-10-23T10:53:00Z">
              <w:rPr>
                <w:rFonts w:ascii="Aptos" w:hAnsi="Aptos"/>
              </w:rPr>
            </w:rPrChange>
          </w:rPr>
          <w:delText xml:space="preserve">better </w:delText>
        </w:r>
        <w:r w:rsidRPr="006E54B4" w:rsidDel="008C366F">
          <w:rPr>
            <w:rPrChange w:id="1003" w:author="Chelsea Helion" w:date="2024-10-23T10:53:00Z">
              <w:rPr>
                <w:rFonts w:ascii="Aptos" w:hAnsi="Aptos"/>
              </w:rPr>
            </w:rPrChange>
          </w:rPr>
          <w:delText xml:space="preserve">inform their ratings. </w:delText>
        </w:r>
      </w:del>
      <w:del w:id="1004" w:author="Chelsea Helion" w:date="2024-10-22T13:52:00Z">
        <w:r w:rsidR="00D71BE0" w:rsidRPr="006E54B4" w:rsidDel="008C366F">
          <w:rPr>
            <w:rPrChange w:id="1005" w:author="Chelsea Helion" w:date="2024-10-23T10:53:00Z">
              <w:rPr>
                <w:rFonts w:ascii="Aptos" w:hAnsi="Aptos"/>
              </w:rPr>
            </w:rPrChange>
          </w:rPr>
          <w:delText xml:space="preserve">Even when subjects are not rating in an expressive engagement design, they may be recruiting more task-related circuitry and less default mode circuitry, relative to reflective non-rating, to identify events and information salient to rating. </w:delText>
        </w:r>
        <w:r w:rsidRPr="006E54B4" w:rsidDel="008C366F">
          <w:rPr>
            <w:rPrChange w:id="1006" w:author="Chelsea Helion" w:date="2024-10-23T10:53:00Z">
              <w:rPr>
                <w:rFonts w:ascii="Aptos" w:hAnsi="Aptos"/>
              </w:rPr>
            </w:rPrChange>
          </w:rPr>
          <w:delText>Conversely, reflective viewers may experience occasional lapses in attention and greater default mode network engagement (i.e., precuneus (pCUN), inferior parietal lobe (IP</w:delText>
        </w:r>
        <w:r w:rsidR="005F7535" w:rsidRPr="006E54B4" w:rsidDel="008C366F">
          <w:rPr>
            <w:rPrChange w:id="1007" w:author="Chelsea Helion" w:date="2024-10-23T10:53:00Z">
              <w:rPr>
                <w:rFonts w:ascii="Aptos" w:hAnsi="Aptos"/>
              </w:rPr>
            </w:rPrChange>
          </w:rPr>
          <w:delText>L</w:delText>
        </w:r>
        <w:r w:rsidRPr="006E54B4" w:rsidDel="008C366F">
          <w:rPr>
            <w:rPrChange w:id="1008" w:author="Chelsea Helion" w:date="2024-10-23T10:53:00Z">
              <w:rPr>
                <w:rFonts w:ascii="Aptos" w:hAnsi="Aptos"/>
              </w:rPr>
            </w:rPrChange>
          </w:rPr>
          <w:delText xml:space="preserve">), medial prefrontal cortex (mPFC)) without the added pressure of having to rate their evaluations. </w:delText>
        </w:r>
      </w:del>
      <w:del w:id="1009" w:author="Chelsea Helion" w:date="2024-10-22T13:53:00Z">
        <w:r w:rsidRPr="006E54B4" w:rsidDel="008C366F">
          <w:rPr>
            <w:rPrChange w:id="1010" w:author="Chelsea Helion" w:date="2024-10-23T10:53:00Z">
              <w:rPr>
                <w:rFonts w:ascii="Aptos" w:hAnsi="Aptos"/>
              </w:rPr>
            </w:rPrChange>
          </w:rPr>
          <w:delText>These changes in engagement may lead expressively engaged viewers to demonstrate greater sensory processing (i.e., superior temporal gyrus (STG), occipital lobe (Occ)) and social-emotional responding (i.e., temporoparietal junction (TPJ)/posterior superior temporal sulcus (pSTS), fusiform face area (</w:delText>
        </w:r>
        <w:r w:rsidR="00745ABA" w:rsidRPr="006E54B4" w:rsidDel="008C366F">
          <w:rPr>
            <w:rPrChange w:id="1011" w:author="Chelsea Helion" w:date="2024-10-23T10:53:00Z">
              <w:rPr>
                <w:rFonts w:ascii="Aptos" w:hAnsi="Aptos"/>
              </w:rPr>
            </w:rPrChange>
          </w:rPr>
          <w:delText>FFG</w:delText>
        </w:r>
        <w:r w:rsidRPr="006E54B4" w:rsidDel="008C366F">
          <w:rPr>
            <w:rPrChange w:id="1012" w:author="Chelsea Helion" w:date="2024-10-23T10:53:00Z">
              <w:rPr>
                <w:rFonts w:ascii="Aptos" w:hAnsi="Aptos"/>
              </w:rPr>
            </w:rPrChange>
          </w:rPr>
          <w:delText xml:space="preserve">)), as well. </w:delText>
        </w:r>
      </w:del>
    </w:p>
    <w:p w14:paraId="79F7E572" w14:textId="21FF0F04" w:rsidR="00351F68" w:rsidRPr="006E54B4" w:rsidDel="002D4039" w:rsidRDefault="00351F68" w:rsidP="00624342">
      <w:pPr>
        <w:spacing w:line="240" w:lineRule="auto"/>
        <w:jc w:val="both"/>
        <w:rPr>
          <w:del w:id="1013" w:author="Chelsea Helion" w:date="2024-10-22T13:54:00Z"/>
          <w:rPrChange w:id="1014" w:author="Chelsea Helion" w:date="2024-10-23T10:53:00Z">
            <w:rPr>
              <w:del w:id="1015" w:author="Chelsea Helion" w:date="2024-10-22T13:54:00Z"/>
              <w:rFonts w:ascii="Aptos" w:hAnsi="Aptos"/>
            </w:rPr>
          </w:rPrChange>
        </w:rPr>
        <w:pPrChange w:id="1016" w:author="Chelsea Helion" w:date="2024-10-25T12:04:00Z">
          <w:pPr>
            <w:spacing w:line="240" w:lineRule="auto"/>
            <w:ind w:firstLine="540"/>
            <w:jc w:val="both"/>
          </w:pPr>
        </w:pPrChange>
      </w:pPr>
      <w:del w:id="1017" w:author="Chelsea Helion" w:date="2024-10-22T13:54:00Z">
        <w:r w:rsidRPr="006E54B4" w:rsidDel="002D4039">
          <w:rPr>
            <w:rPrChange w:id="1018" w:author="Chelsea Helion" w:date="2024-10-23T10:53:00Z">
              <w:rPr>
                <w:rFonts w:ascii="Aptos" w:hAnsi="Aptos"/>
              </w:rPr>
            </w:rPrChange>
          </w:rPr>
          <w:delText xml:space="preserve">Contrasts among reflective non-rating, expressive non-rating, and expressive rating highlight differences in the </w:delText>
        </w:r>
        <w:r w:rsidR="00EB5818" w:rsidRPr="006E54B4" w:rsidDel="002D4039">
          <w:rPr>
            <w:rPrChange w:id="1019" w:author="Chelsea Helion" w:date="2024-10-23T10:53:00Z">
              <w:rPr>
                <w:rFonts w:ascii="Aptos" w:hAnsi="Aptos"/>
              </w:rPr>
            </w:rPrChange>
          </w:rPr>
          <w:delText xml:space="preserve">average </w:delText>
        </w:r>
        <w:r w:rsidRPr="006E54B4" w:rsidDel="002D4039">
          <w:rPr>
            <w:rPrChange w:id="1020" w:author="Chelsea Helion" w:date="2024-10-23T10:53:00Z">
              <w:rPr>
                <w:rFonts w:ascii="Aptos" w:hAnsi="Aptos"/>
              </w:rPr>
            </w:rPrChange>
          </w:rPr>
          <w:delText>magnitude of neural</w:delText>
        </w:r>
        <w:r w:rsidR="00EB5818" w:rsidRPr="006E54B4" w:rsidDel="002D4039">
          <w:rPr>
            <w:rPrChange w:id="1021" w:author="Chelsea Helion" w:date="2024-10-23T10:53:00Z">
              <w:rPr>
                <w:rFonts w:ascii="Aptos" w:hAnsi="Aptos"/>
              </w:rPr>
            </w:rPrChange>
          </w:rPr>
          <w:delText xml:space="preserve"> activity that</w:delText>
        </w:r>
        <w:r w:rsidRPr="006E54B4" w:rsidDel="002D4039">
          <w:rPr>
            <w:rPrChange w:id="1022" w:author="Chelsea Helion" w:date="2024-10-23T10:53:00Z">
              <w:rPr>
                <w:rFonts w:ascii="Aptos" w:hAnsi="Aptos"/>
              </w:rPr>
            </w:rPrChange>
          </w:rPr>
          <w:delText xml:space="preserve"> subjects recruit when </w:delText>
        </w:r>
        <w:r w:rsidR="00EB5818" w:rsidRPr="006E54B4" w:rsidDel="002D4039">
          <w:rPr>
            <w:rPrChange w:id="1023" w:author="Chelsea Helion" w:date="2024-10-23T10:53:00Z">
              <w:rPr>
                <w:rFonts w:ascii="Aptos" w:hAnsi="Aptos"/>
              </w:rPr>
            </w:rPrChange>
          </w:rPr>
          <w:delText>engaging</w:delText>
        </w:r>
        <w:r w:rsidRPr="006E54B4" w:rsidDel="002D4039">
          <w:rPr>
            <w:rPrChange w:id="1024" w:author="Chelsea Helion" w:date="2024-10-23T10:53:00Z">
              <w:rPr>
                <w:rFonts w:ascii="Aptos" w:hAnsi="Aptos"/>
              </w:rPr>
            </w:rPrChange>
          </w:rPr>
          <w:delText xml:space="preserve"> reflective, focused, and evaluative cognitive states, respectively,</w:delText>
        </w:r>
        <w:r w:rsidR="00EB5818" w:rsidRPr="006E54B4" w:rsidDel="002D4039">
          <w:rPr>
            <w:rPrChange w:id="1025" w:author="Chelsea Helion" w:date="2024-10-23T10:53:00Z">
              <w:rPr>
                <w:rFonts w:ascii="Aptos" w:hAnsi="Aptos"/>
              </w:rPr>
            </w:rPrChange>
          </w:rPr>
          <w:delText xml:space="preserve"> but expressive and reflective engagement may also differ in how consistently neural activity fluctuates among intragroup members over time. </w:delText>
        </w:r>
        <w:r w:rsidR="002F2171" w:rsidRPr="006E54B4" w:rsidDel="002D4039">
          <w:rPr>
            <w:rPrChange w:id="1026" w:author="Chelsea Helion" w:date="2024-10-23T10:53:00Z">
              <w:rPr>
                <w:rFonts w:ascii="Aptos" w:hAnsi="Aptos"/>
              </w:rPr>
            </w:rPrChange>
          </w:rPr>
          <w:delText>Expressive r</w:delText>
        </w:r>
        <w:r w:rsidR="00EB5818" w:rsidRPr="006E54B4" w:rsidDel="002D4039">
          <w:rPr>
            <w:rPrChange w:id="1027" w:author="Chelsea Helion" w:date="2024-10-23T10:53:00Z">
              <w:rPr>
                <w:rFonts w:ascii="Aptos" w:hAnsi="Aptos"/>
              </w:rPr>
            </w:rPrChange>
          </w:rPr>
          <w:delText xml:space="preserve">aters may demonstrate greater synchrony than </w:delText>
        </w:r>
        <w:r w:rsidR="002F2171" w:rsidRPr="006E54B4" w:rsidDel="002D4039">
          <w:rPr>
            <w:rPrChange w:id="1028" w:author="Chelsea Helion" w:date="2024-10-23T10:53:00Z">
              <w:rPr>
                <w:rFonts w:ascii="Aptos" w:hAnsi="Aptos"/>
              </w:rPr>
            </w:rPrChange>
          </w:rPr>
          <w:delText xml:space="preserve">reflective </w:delText>
        </w:r>
        <w:r w:rsidR="00EB5818" w:rsidRPr="006E54B4" w:rsidDel="002D4039">
          <w:rPr>
            <w:rPrChange w:id="1029" w:author="Chelsea Helion" w:date="2024-10-23T10:53:00Z">
              <w:rPr>
                <w:rFonts w:ascii="Aptos" w:hAnsi="Aptos"/>
              </w:rPr>
            </w:rPrChange>
          </w:rPr>
          <w:delText>non-raters in interoceptive (i.e., ACC, AI) and quantitative (i.e., IPS) regions</w:delText>
        </w:r>
        <w:r w:rsidR="002F2171" w:rsidRPr="006E54B4" w:rsidDel="002D4039">
          <w:rPr>
            <w:rPrChange w:id="1030" w:author="Chelsea Helion" w:date="2024-10-23T10:53:00Z">
              <w:rPr>
                <w:rFonts w:ascii="Aptos" w:hAnsi="Aptos"/>
              </w:rPr>
            </w:rPrChange>
          </w:rPr>
          <w:delText>. I</w:delText>
        </w:r>
        <w:r w:rsidR="00EB5818" w:rsidRPr="006E54B4" w:rsidDel="002D4039">
          <w:rPr>
            <w:rPrChange w:id="1031" w:author="Chelsea Helion" w:date="2024-10-23T10:53:00Z">
              <w:rPr>
                <w:rFonts w:ascii="Aptos" w:hAnsi="Aptos"/>
              </w:rPr>
            </w:rPrChange>
          </w:rPr>
          <w:delText xml:space="preserve">f engagement does differ between </w:delText>
        </w:r>
        <w:r w:rsidR="002F2171" w:rsidRPr="006E54B4" w:rsidDel="002D4039">
          <w:rPr>
            <w:rPrChange w:id="1032" w:author="Chelsea Helion" w:date="2024-10-23T10:53:00Z">
              <w:rPr>
                <w:rFonts w:ascii="Aptos" w:hAnsi="Aptos"/>
              </w:rPr>
            </w:rPrChange>
          </w:rPr>
          <w:delText xml:space="preserve">expressive </w:delText>
        </w:r>
        <w:r w:rsidR="00EB5818" w:rsidRPr="006E54B4" w:rsidDel="002D4039">
          <w:rPr>
            <w:rPrChange w:id="1033" w:author="Chelsea Helion" w:date="2024-10-23T10:53:00Z">
              <w:rPr>
                <w:rFonts w:ascii="Aptos" w:hAnsi="Aptos"/>
              </w:rPr>
            </w:rPrChange>
          </w:rPr>
          <w:delText xml:space="preserve">raters and </w:delText>
        </w:r>
        <w:r w:rsidR="002F2171" w:rsidRPr="006E54B4" w:rsidDel="002D4039">
          <w:rPr>
            <w:rPrChange w:id="1034" w:author="Chelsea Helion" w:date="2024-10-23T10:53:00Z">
              <w:rPr>
                <w:rFonts w:ascii="Aptos" w:hAnsi="Aptos"/>
              </w:rPr>
            </w:rPrChange>
          </w:rPr>
          <w:delText xml:space="preserve">reflective </w:delText>
        </w:r>
        <w:r w:rsidR="00EB5818" w:rsidRPr="006E54B4" w:rsidDel="002D4039">
          <w:rPr>
            <w:rPrChange w:id="1035" w:author="Chelsea Helion" w:date="2024-10-23T10:53:00Z">
              <w:rPr>
                <w:rFonts w:ascii="Aptos" w:hAnsi="Aptos"/>
              </w:rPr>
            </w:rPrChange>
          </w:rPr>
          <w:delText xml:space="preserve">non-raters, </w:delText>
        </w:r>
        <w:r w:rsidR="00A57B68" w:rsidRPr="006E54B4" w:rsidDel="002D4039">
          <w:rPr>
            <w:rPrChange w:id="1036" w:author="Chelsea Helion" w:date="2024-10-23T10:53:00Z">
              <w:rPr>
                <w:rFonts w:ascii="Aptos" w:hAnsi="Aptos"/>
              </w:rPr>
            </w:rPrChange>
          </w:rPr>
          <w:delText xml:space="preserve">we may also expect </w:delText>
        </w:r>
        <w:r w:rsidR="00EB5818" w:rsidRPr="006E54B4" w:rsidDel="002D4039">
          <w:rPr>
            <w:rPrChange w:id="1037" w:author="Chelsea Helion" w:date="2024-10-23T10:53:00Z">
              <w:rPr>
                <w:rFonts w:ascii="Aptos" w:hAnsi="Aptos"/>
              </w:rPr>
            </w:rPrChange>
          </w:rPr>
          <w:delText xml:space="preserve">less synchrony </w:delText>
        </w:r>
        <w:r w:rsidR="00A57B68" w:rsidRPr="006E54B4" w:rsidDel="002D4039">
          <w:rPr>
            <w:rPrChange w:id="1038" w:author="Chelsea Helion" w:date="2024-10-23T10:53:00Z">
              <w:rPr>
                <w:rFonts w:ascii="Aptos" w:hAnsi="Aptos"/>
              </w:rPr>
            </w:rPrChange>
          </w:rPr>
          <w:delText xml:space="preserve">from expressive raters </w:delText>
        </w:r>
        <w:r w:rsidR="00EB5818" w:rsidRPr="006E54B4" w:rsidDel="002D4039">
          <w:rPr>
            <w:rPrChange w:id="1039" w:author="Chelsea Helion" w:date="2024-10-23T10:53:00Z">
              <w:rPr>
                <w:rFonts w:ascii="Aptos" w:hAnsi="Aptos"/>
              </w:rPr>
            </w:rPrChange>
          </w:rPr>
          <w:delText xml:space="preserve">than </w:delText>
        </w:r>
        <w:r w:rsidR="00A57B68" w:rsidRPr="006E54B4" w:rsidDel="002D4039">
          <w:rPr>
            <w:rPrChange w:id="1040" w:author="Chelsea Helion" w:date="2024-10-23T10:53:00Z">
              <w:rPr>
                <w:rFonts w:ascii="Aptos" w:hAnsi="Aptos"/>
              </w:rPr>
            </w:rPrChange>
          </w:rPr>
          <w:delText xml:space="preserve">reflective </w:delText>
        </w:r>
        <w:r w:rsidR="00EB5818" w:rsidRPr="006E54B4" w:rsidDel="002D4039">
          <w:rPr>
            <w:rPrChange w:id="1041" w:author="Chelsea Helion" w:date="2024-10-23T10:53:00Z">
              <w:rPr>
                <w:rFonts w:ascii="Aptos" w:hAnsi="Aptos"/>
              </w:rPr>
            </w:rPrChange>
          </w:rPr>
          <w:delText xml:space="preserve">non-raters in default mode network associated regions (i.e., pCUN, IPL, mPFC). </w:delText>
        </w:r>
      </w:del>
    </w:p>
    <w:p w14:paraId="62B5639A" w14:textId="19F26DBB" w:rsidR="00D71BE0" w:rsidRPr="006E54B4" w:rsidRDefault="00000000" w:rsidP="00624342">
      <w:pPr>
        <w:spacing w:line="240" w:lineRule="auto"/>
        <w:jc w:val="both"/>
        <w:rPr>
          <w:ins w:id="1042" w:author="Chelsea Helion" w:date="2024-10-22T13:55:00Z"/>
          <w:rPrChange w:id="1043" w:author="Chelsea Helion" w:date="2024-10-23T10:53:00Z">
            <w:rPr>
              <w:ins w:id="1044" w:author="Chelsea Helion" w:date="2024-10-22T13:55:00Z"/>
              <w:rFonts w:ascii="Aptos" w:hAnsi="Aptos"/>
            </w:rPr>
          </w:rPrChange>
        </w:rPr>
      </w:pPr>
      <w:del w:id="1045" w:author="Chelsea Helion" w:date="2024-10-25T11:05:00Z">
        <w:r w:rsidRPr="006E54B4" w:rsidDel="00F663DD">
          <w:rPr>
            <w:rPrChange w:id="1046" w:author="Chelsea Helion" w:date="2024-10-23T10:53:00Z">
              <w:rPr>
                <w:rFonts w:ascii="Aptos" w:hAnsi="Aptos"/>
              </w:rPr>
            </w:rPrChange>
          </w:rPr>
          <w:delTex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delText>
        </w:r>
        <w:r w:rsidR="00364897" w:rsidRPr="006E54B4" w:rsidDel="00F663DD">
          <w:rPr>
            <w:rPrChange w:id="1047" w:author="Chelsea Helion" w:date="2024-10-23T10:53:00Z">
              <w:rPr>
                <w:rFonts w:ascii="Aptos" w:hAnsi="Aptos"/>
              </w:rPr>
            </w:rPrChange>
          </w:rPr>
          <w:fldChar w:fldCharType="begin"/>
        </w:r>
        <w:r w:rsidR="004F2335" w:rsidRPr="006E54B4" w:rsidDel="00F663DD">
          <w:rPr>
            <w:rPrChange w:id="1048" w:author="Chelsea Helion" w:date="2024-10-23T10:53:00Z">
              <w:rPr>
                <w:rFonts w:ascii="Aptos" w:hAnsi="Aptos"/>
              </w:rPr>
            </w:rPrChange>
          </w:rPr>
          <w:del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364897" w:rsidRPr="006E54B4" w:rsidDel="00F663DD">
          <w:rPr>
            <w:rPrChange w:id="1049" w:author="Chelsea Helion" w:date="2024-10-23T10:53:00Z">
              <w:rPr>
                <w:rFonts w:ascii="Aptos" w:hAnsi="Aptos"/>
              </w:rPr>
            </w:rPrChange>
          </w:rPr>
          <w:fldChar w:fldCharType="separate"/>
        </w:r>
        <w:r w:rsidR="00986859" w:rsidRPr="006E54B4" w:rsidDel="00F663DD">
          <w:rPr>
            <w:rPrChange w:id="1050" w:author="Chelsea Helion" w:date="2024-10-23T10:53:00Z">
              <w:rPr>
                <w:rFonts w:ascii="Aptos" w:hAnsi="Aptos"/>
              </w:rPr>
            </w:rPrChange>
          </w:rPr>
          <w:delText>(Hutcherson et al., 2005)</w:delText>
        </w:r>
        <w:r w:rsidR="00364897" w:rsidRPr="006E54B4" w:rsidDel="00F663DD">
          <w:rPr>
            <w:rPrChange w:id="1051" w:author="Chelsea Helion" w:date="2024-10-23T10:53:00Z">
              <w:rPr>
                <w:rFonts w:ascii="Aptos" w:hAnsi="Aptos"/>
              </w:rPr>
            </w:rPrChange>
          </w:rPr>
          <w:fldChar w:fldCharType="end"/>
        </w:r>
        <w:r w:rsidRPr="006E54B4" w:rsidDel="00F663DD">
          <w:rPr>
            <w:rPrChange w:id="1052" w:author="Chelsea Helion" w:date="2024-10-23T10:53:00Z">
              <w:rPr>
                <w:rFonts w:ascii="Aptos" w:hAnsi="Aptos"/>
              </w:rPr>
            </w:rPrChange>
          </w:rPr>
          <w:delText>. Although</w:delText>
        </w:r>
        <w:r w:rsidR="00EB5818" w:rsidRPr="006E54B4" w:rsidDel="00F663DD">
          <w:rPr>
            <w:rPrChange w:id="1053" w:author="Chelsea Helion" w:date="2024-10-23T10:53:00Z">
              <w:rPr>
                <w:rFonts w:ascii="Aptos" w:hAnsi="Aptos"/>
              </w:rPr>
            </w:rPrChange>
          </w:rPr>
          <w:delText xml:space="preserve"> the studies included </w:delText>
        </w:r>
        <w:r w:rsidRPr="006E54B4" w:rsidDel="00F663DD">
          <w:rPr>
            <w:rPrChange w:id="1054" w:author="Chelsea Helion" w:date="2024-10-23T10:53:00Z">
              <w:rPr>
                <w:rFonts w:ascii="Aptos" w:hAnsi="Aptos"/>
              </w:rPr>
            </w:rPrChange>
          </w:rPr>
          <w:delText xml:space="preserve">likely </w:delText>
        </w:r>
        <w:r w:rsidR="00EB5818" w:rsidRPr="006E54B4" w:rsidDel="00F663DD">
          <w:rPr>
            <w:rPrChange w:id="1055" w:author="Chelsea Helion" w:date="2024-10-23T10:53:00Z">
              <w:rPr>
                <w:rFonts w:ascii="Aptos" w:hAnsi="Aptos"/>
              </w:rPr>
            </w:rPrChange>
          </w:rPr>
          <w:delText xml:space="preserve">use the term in a </w:delText>
        </w:r>
        <w:r w:rsidRPr="006E54B4" w:rsidDel="00F663DD">
          <w:rPr>
            <w:rPrChange w:id="1056" w:author="Chelsea Helion" w:date="2024-10-23T10:53:00Z">
              <w:rPr>
                <w:rFonts w:ascii="Aptos" w:hAnsi="Aptos"/>
              </w:rPr>
            </w:rPrChange>
          </w:rPr>
          <w:delText xml:space="preserve">broader </w:delText>
        </w:r>
        <w:r w:rsidR="00EB5818" w:rsidRPr="006E54B4" w:rsidDel="00F663DD">
          <w:rPr>
            <w:rPrChange w:id="1057" w:author="Chelsea Helion" w:date="2024-10-23T10:53:00Z">
              <w:rPr>
                <w:rFonts w:ascii="Aptos" w:hAnsi="Aptos"/>
              </w:rPr>
            </w:rPrChange>
          </w:rPr>
          <w:delText xml:space="preserve">sense </w:delText>
        </w:r>
        <w:r w:rsidRPr="006E54B4" w:rsidDel="00F663DD">
          <w:rPr>
            <w:rPrChange w:id="1058" w:author="Chelsea Helion" w:date="2024-10-23T10:53:00Z">
              <w:rPr>
                <w:rFonts w:ascii="Aptos" w:hAnsi="Aptos"/>
              </w:rPr>
            </w:rPrChange>
          </w:rPr>
          <w:delText xml:space="preserve">than how we have used the term thus far, an association test (n studies = 207) of the term ‘rating’ generated using the Neurosynth </w:delText>
        </w:r>
        <w:r w:rsidR="00364897" w:rsidRPr="006E54B4" w:rsidDel="00F663DD">
          <w:rPr>
            <w:rPrChange w:id="1059" w:author="Chelsea Helion" w:date="2024-10-23T10:53:00Z">
              <w:rPr>
                <w:rFonts w:ascii="Aptos" w:hAnsi="Aptos"/>
              </w:rPr>
            </w:rPrChange>
          </w:rPr>
          <w:fldChar w:fldCharType="begin"/>
        </w:r>
        <w:r w:rsidR="004F2335" w:rsidRPr="006E54B4" w:rsidDel="00F663DD">
          <w:rPr>
            <w:rPrChange w:id="1060" w:author="Chelsea Helion" w:date="2024-10-23T10:53:00Z">
              <w:rPr>
                <w:rFonts w:ascii="Aptos" w:hAnsi="Aptos"/>
              </w:rPr>
            </w:rPrChange>
          </w:rPr>
          <w:del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delInstrText>
        </w:r>
        <w:r w:rsidR="00364897" w:rsidRPr="006E54B4" w:rsidDel="00F663DD">
          <w:rPr>
            <w:rPrChange w:id="1061" w:author="Chelsea Helion" w:date="2024-10-23T10:53:00Z">
              <w:rPr>
                <w:rFonts w:ascii="Aptos" w:hAnsi="Aptos"/>
              </w:rPr>
            </w:rPrChange>
          </w:rPr>
          <w:fldChar w:fldCharType="separate"/>
        </w:r>
        <w:r w:rsidR="00891CBC" w:rsidRPr="006E54B4" w:rsidDel="00F663DD">
          <w:rPr>
            <w:rPrChange w:id="1062" w:author="Chelsea Helion" w:date="2024-10-23T10:53:00Z">
              <w:rPr>
                <w:rFonts w:ascii="Aptos" w:hAnsi="Aptos"/>
              </w:rPr>
            </w:rPrChange>
          </w:rPr>
          <w:delText>(Yarkoni et al., 2011)</w:delText>
        </w:r>
        <w:r w:rsidR="00364897" w:rsidRPr="006E54B4" w:rsidDel="00F663DD">
          <w:rPr>
            <w:rPrChange w:id="1063" w:author="Chelsea Helion" w:date="2024-10-23T10:53:00Z">
              <w:rPr>
                <w:rFonts w:ascii="Aptos" w:hAnsi="Aptos"/>
              </w:rPr>
            </w:rPrChange>
          </w:rPr>
          <w:fldChar w:fldCharType="end"/>
        </w:r>
        <w:r w:rsidR="00364897" w:rsidRPr="006E54B4" w:rsidDel="00F663DD">
          <w:rPr>
            <w:rPrChange w:id="1064" w:author="Chelsea Helion" w:date="2024-10-23T10:53:00Z">
              <w:rPr>
                <w:rFonts w:ascii="Aptos" w:hAnsi="Aptos"/>
              </w:rPr>
            </w:rPrChange>
          </w:rPr>
          <w:delText xml:space="preserve"> </w:delText>
        </w:r>
        <w:r w:rsidRPr="006E54B4" w:rsidDel="00F663DD">
          <w:rPr>
            <w:rPrChange w:id="1065" w:author="Chelsea Helion" w:date="2024-10-23T10:53:00Z">
              <w:rPr>
                <w:rFonts w:ascii="Aptos" w:hAnsi="Aptos"/>
              </w:rPr>
            </w:rPrChange>
          </w:rPr>
          <w:delText xml:space="preserve">database </w:delText>
        </w:r>
        <w:r w:rsidR="00EB5818" w:rsidRPr="006E54B4" w:rsidDel="00F663DD">
          <w:rPr>
            <w:rPrChange w:id="1066" w:author="Chelsea Helion" w:date="2024-10-23T10:53:00Z">
              <w:rPr>
                <w:rFonts w:ascii="Aptos" w:hAnsi="Aptos"/>
              </w:rPr>
            </w:rPrChange>
          </w:rPr>
          <w:delText>found clusters</w:delText>
        </w:r>
        <w:r w:rsidRPr="006E54B4" w:rsidDel="00F663DD">
          <w:rPr>
            <w:rPrChange w:id="1067" w:author="Chelsea Helion" w:date="2024-10-23T10:53:00Z">
              <w:rPr>
                <w:rFonts w:ascii="Aptos" w:hAnsi="Aptos"/>
              </w:rPr>
            </w:rPrChange>
          </w:rPr>
          <w:delText xml:space="preserve">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delText>
        </w:r>
      </w:del>
    </w:p>
    <w:p w14:paraId="01120E27" w14:textId="63E00DDF" w:rsidR="002D4039" w:rsidRPr="006E54B4" w:rsidDel="00F663DD" w:rsidRDefault="002D4039" w:rsidP="002D4039">
      <w:pPr>
        <w:spacing w:line="240" w:lineRule="auto"/>
        <w:ind w:firstLine="540"/>
        <w:jc w:val="both"/>
        <w:rPr>
          <w:del w:id="1068" w:author="Chelsea Helion" w:date="2024-10-25T11:25:00Z"/>
          <w:rPrChange w:id="1069" w:author="Chelsea Helion" w:date="2024-10-23T10:53:00Z">
            <w:rPr>
              <w:del w:id="1070" w:author="Chelsea Helion" w:date="2024-10-25T11:25:00Z"/>
              <w:rFonts w:ascii="Aptos" w:hAnsi="Aptos"/>
            </w:rPr>
          </w:rPrChange>
        </w:rPr>
      </w:pPr>
      <w:commentRangeStart w:id="1071"/>
    </w:p>
    <w:p w14:paraId="46C4CF67" w14:textId="5F94D09F" w:rsidR="00AF6336" w:rsidRPr="006E54B4" w:rsidRDefault="00000000" w:rsidP="00321805">
      <w:pPr>
        <w:spacing w:line="240" w:lineRule="auto"/>
        <w:ind w:firstLine="540"/>
        <w:jc w:val="both"/>
        <w:rPr>
          <w:rPrChange w:id="1072" w:author="Chelsea Helion" w:date="2024-10-23T10:53:00Z">
            <w:rPr>
              <w:rFonts w:ascii="Aptos" w:hAnsi="Aptos"/>
            </w:rPr>
          </w:rPrChange>
        </w:rPr>
      </w:pPr>
      <w:r w:rsidRPr="006E54B4">
        <w:rPr>
          <w:b/>
          <w:bCs/>
          <w:rPrChange w:id="1073" w:author="Chelsea Helion" w:date="2024-10-23T10:53:00Z">
            <w:rPr>
              <w:rFonts w:ascii="Aptos" w:hAnsi="Aptos"/>
              <w:b/>
              <w:bCs/>
            </w:rPr>
          </w:rPrChange>
        </w:rPr>
        <w:t>The Present Research.</w:t>
      </w:r>
      <w:r w:rsidRPr="006E54B4">
        <w:rPr>
          <w:rPrChange w:id="1074" w:author="Chelsea Helion" w:date="2024-10-23T10:53:00Z">
            <w:rPr>
              <w:rFonts w:ascii="Aptos" w:hAnsi="Aptos"/>
            </w:rPr>
          </w:rPrChange>
        </w:rPr>
        <w:t xml:space="preserve"> </w:t>
      </w:r>
      <w:commentRangeEnd w:id="1071"/>
      <w:r w:rsidR="00624342">
        <w:rPr>
          <w:rStyle w:val="CommentReference"/>
        </w:rPr>
        <w:commentReference w:id="1071"/>
      </w:r>
      <w:r w:rsidRPr="006E54B4">
        <w:rPr>
          <w:rPrChange w:id="1075" w:author="Chelsea Helion" w:date="2024-10-23T10:53:00Z">
            <w:rPr>
              <w:rFonts w:ascii="Aptos" w:hAnsi="Aptos"/>
            </w:rPr>
          </w:rPrChange>
        </w:rPr>
        <w:t xml:space="preserve">To test these hypotheses directly, in the present research,  participants watched video stimuli (a television episode) while being given </w:t>
      </w:r>
      <w:r w:rsidR="00EB5818" w:rsidRPr="006E54B4">
        <w:rPr>
          <w:rPrChange w:id="1076" w:author="Chelsea Helion" w:date="2024-10-23T10:53:00Z">
            <w:rPr>
              <w:rFonts w:ascii="Aptos" w:hAnsi="Aptos"/>
            </w:rPr>
          </w:rPrChange>
        </w:rPr>
        <w:t>instructions</w:t>
      </w:r>
      <w:r w:rsidRPr="006E54B4">
        <w:rPr>
          <w:rPrChange w:id="1077" w:author="Chelsea Helion" w:date="2024-10-23T10:53:00Z">
            <w:rPr>
              <w:rFonts w:ascii="Aptos" w:hAnsi="Aptos"/>
            </w:rPr>
          </w:rPrChange>
        </w:rPr>
        <w:t xml:space="preserve"> (</w:t>
      </w:r>
      <w:r w:rsidR="00EB5818" w:rsidRPr="006E54B4">
        <w:rPr>
          <w:rPrChange w:id="1078" w:author="Chelsea Helion" w:date="2024-10-23T10:53:00Z">
            <w:rPr>
              <w:rFonts w:ascii="Aptos" w:hAnsi="Aptos"/>
            </w:rPr>
          </w:rPrChange>
        </w:rPr>
        <w:t xml:space="preserve">evaluate </w:t>
      </w:r>
      <w:r w:rsidRPr="006E54B4">
        <w:rPr>
          <w:rPrChange w:id="1079" w:author="Chelsea Helion" w:date="2024-10-23T10:53:00Z">
            <w:rPr>
              <w:rFonts w:ascii="Aptos" w:hAnsi="Aptos"/>
            </w:rPr>
          </w:rPrChange>
        </w:rPr>
        <w:t xml:space="preserve">their certainty that a character </w:t>
      </w:r>
      <w:r w:rsidR="00EB5818" w:rsidRPr="006E54B4">
        <w:rPr>
          <w:rPrChange w:id="1080" w:author="Chelsea Helion" w:date="2024-10-23T10:53:00Z">
            <w:rPr>
              <w:rFonts w:ascii="Aptos" w:hAnsi="Aptos"/>
            </w:rPr>
          </w:rPrChange>
        </w:rPr>
        <w:t>was guilty or innocent of</w:t>
      </w:r>
      <w:r w:rsidRPr="006E54B4">
        <w:rPr>
          <w:rPrChange w:id="1081" w:author="Chelsea Helion" w:date="2024-10-23T10:53:00Z">
            <w:rPr>
              <w:rFonts w:ascii="Aptos" w:hAnsi="Aptos"/>
            </w:rPr>
          </w:rPrChange>
        </w:rPr>
        <w:t xml:space="preserve"> commit</w:t>
      </w:r>
      <w:r w:rsidR="00EB5818" w:rsidRPr="006E54B4">
        <w:rPr>
          <w:rPrChange w:id="1082" w:author="Chelsea Helion" w:date="2024-10-23T10:53:00Z">
            <w:rPr>
              <w:rFonts w:ascii="Aptos" w:hAnsi="Aptos"/>
            </w:rPr>
          </w:rPrChange>
        </w:rPr>
        <w:t>ting</w:t>
      </w:r>
      <w:r w:rsidRPr="006E54B4">
        <w:rPr>
          <w:rPrChange w:id="1083" w:author="Chelsea Helion" w:date="2024-10-23T10:53:00Z">
            <w:rPr>
              <w:rFonts w:ascii="Aptos" w:hAnsi="Aptos"/>
            </w:rPr>
          </w:rPrChange>
        </w:rPr>
        <w:t xml:space="preserve"> a </w:t>
      </w:r>
      <w:r w:rsidR="00EB5818" w:rsidRPr="006E54B4">
        <w:rPr>
          <w:rPrChange w:id="1084" w:author="Chelsea Helion" w:date="2024-10-23T10:53:00Z">
            <w:rPr>
              <w:rFonts w:ascii="Aptos" w:hAnsi="Aptos"/>
            </w:rPr>
          </w:rPrChange>
        </w:rPr>
        <w:t xml:space="preserve">specific </w:t>
      </w:r>
      <w:r w:rsidRPr="006E54B4">
        <w:rPr>
          <w:rPrChange w:id="1085" w:author="Chelsea Helion" w:date="2024-10-23T10:53:00Z">
            <w:rPr>
              <w:rFonts w:ascii="Aptos" w:hAnsi="Aptos"/>
            </w:rPr>
          </w:rPrChange>
        </w:rPr>
        <w:t>crime). In one half of the episode, participants did not give explicit ratings related to the evaluation</w:t>
      </w:r>
      <w:r w:rsidR="00EB5818" w:rsidRPr="006E54B4">
        <w:rPr>
          <w:rPrChange w:id="1086" w:author="Chelsea Helion" w:date="2024-10-23T10:53:00Z">
            <w:rPr>
              <w:rFonts w:ascii="Aptos" w:hAnsi="Aptos"/>
            </w:rPr>
          </w:rPrChange>
        </w:rPr>
        <w:t xml:space="preserve"> (i.e., reflective </w:t>
      </w:r>
      <w:r w:rsidR="008F5F9D" w:rsidRPr="006E54B4">
        <w:rPr>
          <w:rPrChange w:id="1087" w:author="Chelsea Helion" w:date="2024-10-23T10:53:00Z">
            <w:rPr>
              <w:rFonts w:ascii="Aptos" w:hAnsi="Aptos"/>
            </w:rPr>
          </w:rPrChange>
        </w:rPr>
        <w:t xml:space="preserve">active </w:t>
      </w:r>
      <w:del w:id="1088" w:author="Chelsea Helion" w:date="2024-10-25T12:09:00Z">
        <w:r w:rsidR="00EB5818" w:rsidRPr="006E54B4" w:rsidDel="009623C0">
          <w:rPr>
            <w:rPrChange w:id="1089" w:author="Chelsea Helion" w:date="2024-10-23T10:53:00Z">
              <w:rPr>
                <w:rFonts w:ascii="Aptos" w:hAnsi="Aptos"/>
              </w:rPr>
            </w:rPrChange>
          </w:rPr>
          <w:delText>engagement</w:delText>
        </w:r>
      </w:del>
      <w:ins w:id="1090" w:author="Chelsea Helion" w:date="2024-10-25T12:09:00Z">
        <w:r w:rsidR="009623C0">
          <w:t>viewing</w:t>
        </w:r>
      </w:ins>
      <w:r w:rsidR="00EB5818" w:rsidRPr="006E54B4">
        <w:rPr>
          <w:rPrChange w:id="1091" w:author="Chelsea Helion" w:date="2024-10-23T10:53:00Z">
            <w:rPr>
              <w:rFonts w:ascii="Aptos" w:hAnsi="Aptos"/>
            </w:rPr>
          </w:rPrChange>
        </w:rPr>
        <w:t>)</w:t>
      </w:r>
      <w:ins w:id="1092" w:author="Chelsea Helion" w:date="2024-10-25T13:06:00Z">
        <w:r w:rsidR="00321805">
          <w:t>.</w:t>
        </w:r>
      </w:ins>
      <w:del w:id="1093" w:author="Chelsea Helion" w:date="2024-10-25T13:06:00Z">
        <w:r w:rsidRPr="006E54B4" w:rsidDel="00321805">
          <w:rPr>
            <w:rPrChange w:id="1094" w:author="Chelsea Helion" w:date="2024-10-23T10:53:00Z">
              <w:rPr>
                <w:rFonts w:ascii="Aptos" w:hAnsi="Aptos"/>
              </w:rPr>
            </w:rPrChange>
          </w:rPr>
          <w:delText>,</w:delText>
        </w:r>
      </w:del>
      <w:r w:rsidRPr="006E54B4">
        <w:rPr>
          <w:rPrChange w:id="1095" w:author="Chelsea Helion" w:date="2024-10-23T10:53:00Z">
            <w:rPr>
              <w:rFonts w:ascii="Aptos" w:hAnsi="Aptos"/>
            </w:rPr>
          </w:rPrChange>
        </w:rPr>
        <w:t xml:space="preserve"> </w:t>
      </w:r>
      <w:ins w:id="1096" w:author="Chelsea Helion" w:date="2024-10-25T13:06:00Z">
        <w:r w:rsidR="00321805">
          <w:t xml:space="preserve">For </w:t>
        </w:r>
      </w:ins>
      <w:del w:id="1097" w:author="Chelsea Helion" w:date="2024-10-25T13:06:00Z">
        <w:r w:rsidRPr="006E54B4" w:rsidDel="00321805">
          <w:rPr>
            <w:rPrChange w:id="1098" w:author="Chelsea Helion" w:date="2024-10-23T10:53:00Z">
              <w:rPr>
                <w:rFonts w:ascii="Aptos" w:hAnsi="Aptos"/>
              </w:rPr>
            </w:rPrChange>
          </w:rPr>
          <w:delText xml:space="preserve">whereas for </w:delText>
        </w:r>
      </w:del>
      <w:r w:rsidRPr="006E54B4">
        <w:rPr>
          <w:rPrChange w:id="1099" w:author="Chelsea Helion" w:date="2024-10-23T10:53:00Z">
            <w:rPr>
              <w:rFonts w:ascii="Aptos" w:hAnsi="Aptos"/>
            </w:rPr>
          </w:rPrChange>
        </w:rPr>
        <w:t>the other half, participants gave explicit ratings for the evaluation</w:t>
      </w:r>
      <w:r w:rsidR="00EB5818" w:rsidRPr="006E54B4">
        <w:rPr>
          <w:rPrChange w:id="1100" w:author="Chelsea Helion" w:date="2024-10-23T10:53:00Z">
            <w:rPr>
              <w:rFonts w:ascii="Aptos" w:hAnsi="Aptos"/>
            </w:rPr>
          </w:rPrChange>
        </w:rPr>
        <w:t xml:space="preserve"> </w:t>
      </w:r>
      <w:del w:id="1101" w:author="Chelsea Helion" w:date="2024-10-25T13:06:00Z">
        <w:r w:rsidR="00EB5818" w:rsidRPr="006E54B4" w:rsidDel="00321805">
          <w:rPr>
            <w:rPrChange w:id="1102" w:author="Chelsea Helion" w:date="2024-10-23T10:53:00Z">
              <w:rPr>
                <w:rFonts w:ascii="Aptos" w:hAnsi="Aptos"/>
              </w:rPr>
            </w:rPrChange>
          </w:rPr>
          <w:delText>(i.e., expressive</w:delText>
        </w:r>
        <w:r w:rsidR="008F5F9D" w:rsidRPr="006E54B4" w:rsidDel="00321805">
          <w:rPr>
            <w:rPrChange w:id="1103" w:author="Chelsea Helion" w:date="2024-10-23T10:53:00Z">
              <w:rPr>
                <w:rFonts w:ascii="Aptos" w:hAnsi="Aptos"/>
              </w:rPr>
            </w:rPrChange>
          </w:rPr>
          <w:delText xml:space="preserve"> active</w:delText>
        </w:r>
        <w:r w:rsidR="00EB5818" w:rsidRPr="006E54B4" w:rsidDel="00321805">
          <w:rPr>
            <w:rPrChange w:id="1104" w:author="Chelsea Helion" w:date="2024-10-23T10:53:00Z">
              <w:rPr>
                <w:rFonts w:ascii="Aptos" w:hAnsi="Aptos"/>
              </w:rPr>
            </w:rPrChange>
          </w:rPr>
          <w:delText xml:space="preserve"> </w:delText>
        </w:r>
      </w:del>
      <w:del w:id="1105" w:author="Chelsea Helion" w:date="2024-10-25T12:09:00Z">
        <w:r w:rsidR="00EB5818" w:rsidRPr="006E54B4" w:rsidDel="009623C0">
          <w:rPr>
            <w:rPrChange w:id="1106" w:author="Chelsea Helion" w:date="2024-10-23T10:53:00Z">
              <w:rPr>
                <w:rFonts w:ascii="Aptos" w:hAnsi="Aptos"/>
              </w:rPr>
            </w:rPrChange>
          </w:rPr>
          <w:delText>engagement</w:delText>
        </w:r>
      </w:del>
      <w:del w:id="1107" w:author="Chelsea Helion" w:date="2024-10-25T13:06:00Z">
        <w:r w:rsidR="00EB5818" w:rsidRPr="006E54B4" w:rsidDel="00321805">
          <w:rPr>
            <w:rPrChange w:id="1108" w:author="Chelsea Helion" w:date="2024-10-23T10:53:00Z">
              <w:rPr>
                <w:rFonts w:ascii="Aptos" w:hAnsi="Aptos"/>
              </w:rPr>
            </w:rPrChange>
          </w:rPr>
          <w:delText>)</w:delText>
        </w:r>
        <w:r w:rsidRPr="006E54B4" w:rsidDel="00321805">
          <w:rPr>
            <w:rPrChange w:id="1109" w:author="Chelsea Helion" w:date="2024-10-23T10:53:00Z">
              <w:rPr>
                <w:rFonts w:ascii="Aptos" w:hAnsi="Aptos"/>
              </w:rPr>
            </w:rPrChange>
          </w:rPr>
          <w:delText xml:space="preserve">. </w:delText>
        </w:r>
      </w:del>
      <w:ins w:id="1110" w:author="Chelsea Helion" w:date="2024-10-25T13:06:00Z">
        <w:r w:rsidR="00321805">
          <w:t xml:space="preserve">using </w:t>
        </w:r>
      </w:ins>
      <w:ins w:id="1111" w:author="Chelsea Helion" w:date="2024-10-25T13:03:00Z">
        <w:r w:rsidR="00321805" w:rsidRPr="002947A3">
          <w:t xml:space="preserve">a bipolar, horizontally-positioned scale </w:t>
        </w:r>
      </w:ins>
      <w:ins w:id="1112" w:author="Chelsea Helion" w:date="2024-10-25T13:06:00Z">
        <w:r w:rsidR="00321805">
          <w:t>positioned</w:t>
        </w:r>
      </w:ins>
      <w:ins w:id="1113" w:author="Chelsea Helion" w:date="2024-10-25T13:03:00Z">
        <w:r w:rsidR="00321805" w:rsidRPr="002947A3">
          <w:t xml:space="preserve"> below the video stimulus</w:t>
        </w:r>
      </w:ins>
      <w:ins w:id="1114" w:author="Chelsea Helion" w:date="2024-10-25T13:04:00Z">
        <w:r w:rsidR="00321805">
          <w:t>, initially set to 0%</w:t>
        </w:r>
      </w:ins>
      <w:ins w:id="1115" w:author="Chelsea Helion" w:date="2024-10-25T13:03:00Z">
        <w:r w:rsidR="00321805" w:rsidRPr="002947A3">
          <w:t xml:space="preserve"> certainty</w:t>
        </w:r>
      </w:ins>
      <w:ins w:id="1116" w:author="Chelsea Helion" w:date="2024-10-25T13:05:00Z">
        <w:r w:rsidR="00321805">
          <w:t>, with -100% reflecting complete certainty about the character’s guilt and +100% indicated complete certainty in the character’s innocence</w:t>
        </w:r>
      </w:ins>
      <w:ins w:id="1117" w:author="Chelsea Helion" w:date="2024-10-25T13:03:00Z">
        <w:r w:rsidR="00321805" w:rsidRPr="002947A3">
          <w:t>.</w:t>
        </w:r>
      </w:ins>
      <w:ins w:id="1118" w:author="Chelsea Helion" w:date="2024-10-25T13:29:00Z">
        <w:r w:rsidR="00126307">
          <w:t xml:space="preserve"> The order of the viewing condition varied across participants, such that some participants </w:t>
        </w:r>
      </w:ins>
      <w:ins w:id="1119" w:author="Chelsea Helion" w:date="2024-10-25T13:30:00Z">
        <w:r w:rsidR="00126307">
          <w:t>expressively viewed (i.e., rated) the first half and reflectively viewed the second, or vice versa.</w:t>
        </w:r>
      </w:ins>
      <w:ins w:id="1120" w:author="Chelsea Helion" w:date="2024-10-25T13:03:00Z">
        <w:r w:rsidR="00321805" w:rsidRPr="002947A3">
          <w:t xml:space="preserve"> </w:t>
        </w:r>
      </w:ins>
      <w:r w:rsidRPr="006E54B4">
        <w:rPr>
          <w:rPrChange w:id="1121" w:author="Chelsea Helion" w:date="2024-10-23T10:53:00Z">
            <w:rPr>
              <w:rFonts w:ascii="Aptos" w:hAnsi="Aptos"/>
            </w:rPr>
          </w:rPrChange>
        </w:rPr>
        <w:t>As such, we were able to more directly isolate the neural effects of rating than the previously noted works</w:t>
      </w:r>
      <w:r w:rsidR="008F5F9D" w:rsidRPr="006E54B4">
        <w:rPr>
          <w:rPrChange w:id="1122" w:author="Chelsea Helion" w:date="2024-10-23T10:53:00Z">
            <w:rPr>
              <w:rFonts w:ascii="Aptos" w:hAnsi="Aptos"/>
            </w:rPr>
          </w:rPrChange>
        </w:rPr>
        <w:t xml:space="preserve">, both within- </w:t>
      </w:r>
      <w:r w:rsidR="008F5F9D" w:rsidRPr="00126307">
        <w:rPr>
          <w:i/>
          <w:iCs/>
          <w:rPrChange w:id="1123" w:author="Chelsea Helion" w:date="2024-10-25T13:30:00Z">
            <w:rPr>
              <w:rFonts w:ascii="Aptos" w:hAnsi="Aptos"/>
            </w:rPr>
          </w:rPrChange>
        </w:rPr>
        <w:t>and</w:t>
      </w:r>
      <w:r w:rsidR="008F5F9D" w:rsidRPr="006E54B4">
        <w:rPr>
          <w:rPrChange w:id="1124" w:author="Chelsea Helion" w:date="2024-10-23T10:53:00Z">
            <w:rPr>
              <w:rFonts w:ascii="Aptos" w:hAnsi="Aptos"/>
            </w:rPr>
          </w:rPrChange>
        </w:rPr>
        <w:t xml:space="preserve"> between-participants</w:t>
      </w:r>
      <w:r w:rsidRPr="006E54B4">
        <w:rPr>
          <w:rPrChange w:id="1125" w:author="Chelsea Helion" w:date="2024-10-23T10:53:00Z">
            <w:rPr>
              <w:rFonts w:ascii="Aptos" w:hAnsi="Aptos"/>
            </w:rPr>
          </w:rPrChange>
        </w:rPr>
        <w:t xml:space="preserve">. </w:t>
      </w:r>
      <w:ins w:id="1126" w:author="Chelsea Helion" w:date="2024-10-25T12:09:00Z">
        <w:r w:rsidR="009623C0">
          <w:t>Following the episode viewing, pa</w:t>
        </w:r>
      </w:ins>
      <w:ins w:id="1127" w:author="Chelsea Helion" w:date="2024-10-25T12:10:00Z">
        <w:r w:rsidR="009623C0">
          <w:t>rticipants wer</w:t>
        </w:r>
      </w:ins>
      <w:ins w:id="1128" w:author="Chelsea Helion" w:date="2024-10-25T12:11:00Z">
        <w:r w:rsidR="009623C0">
          <w:t>e instructed to freely recall the episode contents while still in the scanner</w:t>
        </w:r>
      </w:ins>
      <w:ins w:id="1129" w:author="Chelsea Helion" w:date="2024-10-25T12:14:00Z">
        <w:r w:rsidR="009623C0">
          <w:t xml:space="preserve"> (</w:t>
        </w:r>
        <w:commentRangeStart w:id="1130"/>
        <w:r w:rsidR="009623C0">
          <w:t>Fig 2</w:t>
        </w:r>
        <w:commentRangeEnd w:id="1130"/>
        <w:r w:rsidR="009623C0">
          <w:rPr>
            <w:rStyle w:val="CommentReference"/>
          </w:rPr>
          <w:commentReference w:id="1130"/>
        </w:r>
        <w:r w:rsidR="009623C0">
          <w:t>)</w:t>
        </w:r>
      </w:ins>
      <w:ins w:id="1131" w:author="Chelsea Helion" w:date="2024-10-25T12:11:00Z">
        <w:r w:rsidR="009623C0">
          <w:t xml:space="preserve">. To assess </w:t>
        </w:r>
      </w:ins>
      <w:ins w:id="1132" w:author="Chelsea Helion" w:date="2024-10-25T12:13:00Z">
        <w:r w:rsidR="009623C0">
          <w:t xml:space="preserve">potential differences in </w:t>
        </w:r>
      </w:ins>
      <w:ins w:id="1133" w:author="Chelsea Helion" w:date="2024-10-25T12:11:00Z">
        <w:r w:rsidR="009623C0">
          <w:t>person perception</w:t>
        </w:r>
      </w:ins>
      <w:ins w:id="1134" w:author="Chelsea Helion" w:date="2024-10-25T12:13:00Z">
        <w:r w:rsidR="009623C0">
          <w:t xml:space="preserve"> as a function of expressive viewing</w:t>
        </w:r>
      </w:ins>
      <w:ins w:id="1135" w:author="Chelsea Helion" w:date="2024-10-25T12:11:00Z">
        <w:r w:rsidR="009623C0">
          <w:t xml:space="preserve">, </w:t>
        </w:r>
      </w:ins>
      <w:ins w:id="1136" w:author="Chelsea Helion" w:date="2024-10-25T12:12:00Z">
        <w:r w:rsidR="009623C0">
          <w:t xml:space="preserve">a subset of </w:t>
        </w:r>
      </w:ins>
      <w:ins w:id="1137" w:author="Chelsea Helion" w:date="2024-10-25T12:11:00Z">
        <w:r w:rsidR="009623C0">
          <w:t xml:space="preserve">participants </w:t>
        </w:r>
      </w:ins>
      <w:ins w:id="1138" w:author="Chelsea Helion" w:date="2024-10-25T12:12:00Z">
        <w:r w:rsidR="009623C0">
          <w:t>rated the main characters on a number of dimensions that have b</w:t>
        </w:r>
      </w:ins>
      <w:ins w:id="1139" w:author="Chelsea Helion" w:date="2024-10-25T12:13:00Z">
        <w:r w:rsidR="009623C0">
          <w:t xml:space="preserve">een previously used in the literature to assess complex individuals (Thornton cite). </w:t>
        </w:r>
      </w:ins>
      <w:del w:id="1140" w:author="Chelsea Helion" w:date="2024-10-25T12:13:00Z">
        <w:r w:rsidRPr="006E54B4" w:rsidDel="009623C0">
          <w:rPr>
            <w:rPrChange w:id="1141" w:author="Chelsea Helion" w:date="2024-10-23T10:53:00Z">
              <w:rPr>
                <w:rFonts w:ascii="Aptos" w:hAnsi="Aptos"/>
              </w:rPr>
            </w:rPrChange>
          </w:rPr>
          <w:delText xml:space="preserve">Additionally, </w:delText>
        </w:r>
      </w:del>
      <w:ins w:id="1142" w:author="Chelsea Helion" w:date="2024-10-25T12:13:00Z">
        <w:r w:rsidR="009623C0">
          <w:t>W</w:t>
        </w:r>
      </w:ins>
      <w:del w:id="1143" w:author="Chelsea Helion" w:date="2024-10-25T12:13:00Z">
        <w:r w:rsidRPr="006E54B4" w:rsidDel="009623C0">
          <w:rPr>
            <w:rPrChange w:id="1144" w:author="Chelsea Helion" w:date="2024-10-23T10:53:00Z">
              <w:rPr>
                <w:rFonts w:ascii="Aptos" w:hAnsi="Aptos"/>
              </w:rPr>
            </w:rPrChange>
          </w:rPr>
          <w:delText>w</w:delText>
        </w:r>
      </w:del>
      <w:r w:rsidRPr="006E54B4">
        <w:rPr>
          <w:rPrChange w:id="1145" w:author="Chelsea Helion" w:date="2024-10-23T10:53:00Z">
            <w:rPr>
              <w:rFonts w:ascii="Aptos" w:hAnsi="Aptos"/>
            </w:rPr>
          </w:rPrChange>
        </w:rPr>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6E54B4">
        <w:rPr>
          <w:rPrChange w:id="1146" w:author="Chelsea Helion" w:date="2024-10-23T10:53:00Z">
            <w:rPr>
              <w:rFonts w:ascii="Aptos" w:hAnsi="Aptos"/>
            </w:rPr>
          </w:rPrChange>
        </w:rPr>
        <w:t xml:space="preserve"> activity</w:t>
      </w:r>
      <w:r w:rsidRPr="006E54B4">
        <w:rPr>
          <w:rPrChange w:id="1147" w:author="Chelsea Helion" w:date="2024-10-23T10:53:00Z">
            <w:rPr>
              <w:rFonts w:ascii="Aptos" w:hAnsi="Aptos"/>
            </w:rPr>
          </w:rPrChange>
        </w:rPr>
        <w:t xml:space="preserve"> modulated neural activity. </w:t>
      </w:r>
      <w:r w:rsidR="00EB5818" w:rsidRPr="006E54B4">
        <w:rPr>
          <w:rPrChange w:id="1148" w:author="Chelsea Helion" w:date="2024-10-23T10:53:00Z">
            <w:rPr>
              <w:rFonts w:ascii="Aptos" w:hAnsi="Aptos"/>
            </w:rPr>
          </w:rPrChange>
        </w:rPr>
        <w:t>U</w:t>
      </w:r>
      <w:r w:rsidRPr="006E54B4">
        <w:rPr>
          <w:rPrChange w:id="1149" w:author="Chelsea Helion" w:date="2024-10-23T10:53:00Z">
            <w:rPr>
              <w:rFonts w:ascii="Aptos" w:hAnsi="Aptos"/>
            </w:rPr>
          </w:rPrChange>
        </w:rPr>
        <w:t>nivariate</w:t>
      </w:r>
      <w:r w:rsidR="00EB5818" w:rsidRPr="006E54B4">
        <w:rPr>
          <w:rPrChange w:id="1150" w:author="Chelsea Helion" w:date="2024-10-23T10:53:00Z">
            <w:rPr>
              <w:rFonts w:ascii="Aptos" w:hAnsi="Aptos"/>
            </w:rPr>
          </w:rPrChange>
        </w:rPr>
        <w:t xml:space="preserve"> contrasts</w:t>
      </w:r>
      <w:r w:rsidRPr="006E54B4">
        <w:rPr>
          <w:rPrChange w:id="1151" w:author="Chelsea Helion" w:date="2024-10-23T10:53:00Z">
            <w:rPr>
              <w:rFonts w:ascii="Aptos" w:hAnsi="Aptos"/>
            </w:rPr>
          </w:rPrChange>
        </w:rPr>
        <w:t xml:space="preserve"> allowed us to identify specific brain regions which demonstrate differential activation when</w:t>
      </w:r>
      <w:r w:rsidR="00EB5818" w:rsidRPr="006E54B4">
        <w:rPr>
          <w:rPrChange w:id="1152" w:author="Chelsea Helion" w:date="2024-10-23T10:53:00Z">
            <w:rPr>
              <w:rFonts w:ascii="Aptos" w:hAnsi="Aptos"/>
            </w:rPr>
          </w:rPrChange>
        </w:rPr>
        <w:t xml:space="preserve"> different cognitive states </w:t>
      </w:r>
      <w:r w:rsidRPr="006E54B4">
        <w:rPr>
          <w:rPrChange w:id="1153" w:author="Chelsea Helion" w:date="2024-10-23T10:53:00Z">
            <w:rPr>
              <w:rFonts w:ascii="Aptos" w:hAnsi="Aptos"/>
            </w:rPr>
          </w:rPrChange>
        </w:rPr>
        <w:t xml:space="preserve">are engaged. </w:t>
      </w:r>
      <w:r w:rsidR="0034534F" w:rsidRPr="006E54B4">
        <w:rPr>
          <w:rPrChange w:id="1154" w:author="Chelsea Helion" w:date="2024-10-23T10:53:00Z">
            <w:rPr>
              <w:rFonts w:ascii="Aptos" w:hAnsi="Aptos"/>
            </w:rPr>
          </w:rPrChange>
        </w:rPr>
        <w:t xml:space="preserve">An </w:t>
      </w:r>
      <w:r w:rsidRPr="006E54B4">
        <w:rPr>
          <w:rPrChange w:id="1155" w:author="Chelsea Helion" w:date="2024-10-23T10:53:00Z">
            <w:rPr>
              <w:rFonts w:ascii="Aptos" w:hAnsi="Aptos"/>
            </w:rPr>
          </w:rPrChange>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6E54B4">
        <w:rPr>
          <w:rPrChange w:id="1156" w:author="Chelsea Helion" w:date="2024-10-23T10:53:00Z">
            <w:rPr>
              <w:rFonts w:ascii="Aptos" w:hAnsi="Aptos"/>
            </w:rPr>
          </w:rPrChange>
        </w:rPr>
        <w:t>to match</w:t>
      </w:r>
      <w:r w:rsidRPr="006E54B4">
        <w:rPr>
          <w:rPrChange w:id="1157" w:author="Chelsea Helion" w:date="2024-10-23T10:53:00Z">
            <w:rPr>
              <w:rFonts w:ascii="Aptos" w:hAnsi="Aptos"/>
            </w:rPr>
          </w:rPrChange>
        </w:rPr>
        <w:t xml:space="preserve"> the multidimensional nature of the task and stimuli. This comprehensive approach enhances the reliability and depth of our findings and provides a comprehensive understanding of the neural mechanisms underlying subjective rating.</w:t>
      </w:r>
      <w:bookmarkStart w:id="1158" w:name="_ykmmu6nyrsmv" w:colFirst="0" w:colLast="0"/>
      <w:bookmarkEnd w:id="1158"/>
    </w:p>
    <w:p w14:paraId="73CF35B1" w14:textId="77777777" w:rsidR="00AF6336" w:rsidRPr="006E54B4" w:rsidRDefault="00AF6336" w:rsidP="00AF6336">
      <w:pPr>
        <w:pStyle w:val="Heading2"/>
        <w:spacing w:before="0" w:after="0" w:line="240" w:lineRule="auto"/>
        <w:ind w:firstLine="720"/>
        <w:jc w:val="both"/>
        <w:rPr>
          <w:b/>
          <w:bCs/>
          <w:sz w:val="22"/>
          <w:szCs w:val="22"/>
          <w:rPrChange w:id="1159" w:author="Chelsea Helion" w:date="2024-10-23T10:53:00Z">
            <w:rPr>
              <w:rFonts w:ascii="Aptos" w:hAnsi="Aptos"/>
              <w:b/>
              <w:bCs/>
              <w:sz w:val="22"/>
              <w:szCs w:val="22"/>
            </w:rPr>
          </w:rPrChange>
        </w:rPr>
      </w:pPr>
    </w:p>
    <w:p w14:paraId="07D7E55E" w14:textId="77777777" w:rsidR="00FE3980" w:rsidRPr="006E54B4" w:rsidRDefault="00FE3980">
      <w:pPr>
        <w:rPr>
          <w:b/>
          <w:bCs/>
          <w:rPrChange w:id="1160" w:author="Chelsea Helion" w:date="2024-10-23T10:53:00Z">
            <w:rPr>
              <w:rFonts w:ascii="Aptos" w:hAnsi="Aptos"/>
              <w:b/>
              <w:bCs/>
            </w:rPr>
          </w:rPrChange>
        </w:rPr>
      </w:pPr>
      <w:r w:rsidRPr="006E54B4">
        <w:rPr>
          <w:b/>
          <w:bCs/>
          <w:rPrChange w:id="1161" w:author="Chelsea Helion" w:date="2024-10-23T10:53:00Z">
            <w:rPr>
              <w:rFonts w:ascii="Aptos" w:hAnsi="Aptos"/>
              <w:b/>
              <w:bCs/>
            </w:rPr>
          </w:rPrChange>
        </w:rPr>
        <w:br w:type="page"/>
      </w:r>
    </w:p>
    <w:p w14:paraId="5988AEAF" w14:textId="273AE12B" w:rsidR="00DE0869" w:rsidRPr="006E54B4" w:rsidDel="009623C0" w:rsidRDefault="00000000" w:rsidP="00AF6336">
      <w:pPr>
        <w:pStyle w:val="Heading2"/>
        <w:spacing w:before="0" w:after="0" w:line="240" w:lineRule="auto"/>
        <w:ind w:firstLine="720"/>
        <w:jc w:val="both"/>
        <w:rPr>
          <w:del w:id="1162" w:author="Chelsea Helion" w:date="2024-10-25T12:14:00Z"/>
          <w:b/>
          <w:bCs/>
          <w:sz w:val="22"/>
          <w:szCs w:val="22"/>
          <w:rPrChange w:id="1163" w:author="Chelsea Helion" w:date="2024-10-23T10:53:00Z">
            <w:rPr>
              <w:del w:id="1164" w:author="Chelsea Helion" w:date="2024-10-25T12:14:00Z"/>
              <w:rFonts w:ascii="Aptos" w:hAnsi="Aptos"/>
              <w:b/>
              <w:bCs/>
              <w:sz w:val="22"/>
              <w:szCs w:val="22"/>
            </w:rPr>
          </w:rPrChange>
        </w:rPr>
      </w:pPr>
      <w:del w:id="1165" w:author="Chelsea Helion" w:date="2024-10-25T12:14:00Z">
        <w:r w:rsidRPr="006E54B4" w:rsidDel="009623C0">
          <w:rPr>
            <w:b/>
            <w:bCs/>
            <w:sz w:val="22"/>
            <w:szCs w:val="22"/>
            <w:rPrChange w:id="1166" w:author="Chelsea Helion" w:date="2024-10-23T10:53:00Z">
              <w:rPr>
                <w:rFonts w:ascii="Aptos" w:hAnsi="Aptos"/>
                <w:b/>
                <w:bCs/>
                <w:sz w:val="22"/>
                <w:szCs w:val="22"/>
              </w:rPr>
            </w:rPrChange>
          </w:rPr>
          <w:lastRenderedPageBreak/>
          <w:delText>Methods</w:delText>
        </w:r>
      </w:del>
    </w:p>
    <w:p w14:paraId="6BA24A4F" w14:textId="7009AADF" w:rsidR="00DE0869" w:rsidRPr="006E54B4" w:rsidDel="009623C0" w:rsidRDefault="00000000" w:rsidP="00AF6336">
      <w:pPr>
        <w:spacing w:line="240" w:lineRule="auto"/>
        <w:ind w:firstLine="720"/>
        <w:jc w:val="both"/>
        <w:rPr>
          <w:del w:id="1167" w:author="Chelsea Helion" w:date="2024-10-25T12:14:00Z"/>
          <w:rPrChange w:id="1168" w:author="Chelsea Helion" w:date="2024-10-23T10:53:00Z">
            <w:rPr>
              <w:del w:id="1169" w:author="Chelsea Helion" w:date="2024-10-25T12:14:00Z"/>
              <w:rFonts w:ascii="Aptos" w:hAnsi="Aptos"/>
            </w:rPr>
          </w:rPrChange>
        </w:rPr>
      </w:pPr>
      <w:del w:id="1170" w:author="Chelsea Helion" w:date="2024-10-25T12:14:00Z">
        <w:r w:rsidRPr="006E54B4" w:rsidDel="009623C0">
          <w:rPr>
            <w:b/>
            <w:rPrChange w:id="1171" w:author="Chelsea Helion" w:date="2024-10-23T10:53:00Z">
              <w:rPr>
                <w:rFonts w:ascii="Aptos" w:hAnsi="Aptos"/>
                <w:b/>
              </w:rPr>
            </w:rPrChange>
          </w:rPr>
          <w:delText xml:space="preserve">Participants. </w:delText>
        </w:r>
        <w:r w:rsidRPr="006E54B4" w:rsidDel="009623C0">
          <w:rPr>
            <w:rPrChange w:id="1172" w:author="Chelsea Helion" w:date="2024-10-23T10:53:00Z">
              <w:rPr>
                <w:rFonts w:ascii="Aptos" w:hAnsi="Aptos"/>
              </w:rPr>
            </w:rPrChange>
          </w:rPr>
          <w:delText>Forty (40) subjects were recruited for a neuroimaging study on decision-making from the greater Philadelphia area</w:delText>
        </w:r>
        <w:r w:rsidR="00701D6A" w:rsidRPr="006E54B4" w:rsidDel="009623C0">
          <w:rPr>
            <w:rPrChange w:id="1173" w:author="Chelsea Helion" w:date="2024-10-23T10:53:00Z">
              <w:rPr>
                <w:rFonts w:ascii="Aptos" w:hAnsi="Aptos"/>
              </w:rPr>
            </w:rPrChange>
          </w:rPr>
          <w:delText xml:space="preserve"> between May 2022 and June 2023</w:delText>
        </w:r>
        <w:r w:rsidRPr="006E54B4" w:rsidDel="009623C0">
          <w:rPr>
            <w:rPrChange w:id="1174" w:author="Chelsea Helion" w:date="2024-10-23T10:53:00Z">
              <w:rPr>
                <w:rFonts w:ascii="Aptos" w:hAnsi="Aptos"/>
              </w:rPr>
            </w:rPrChange>
          </w:rPr>
          <w:delText xml:space="preserve">. Five subjects were excluded for reasons including excessive head motion (1), prior familiarity with the stimulus (1), and technical issues resulting in incomplete data (3). The 35 remaining subjects (N </w:delText>
        </w:r>
        <w:r w:rsidRPr="006E54B4" w:rsidDel="009623C0">
          <w:rPr>
            <w:vertAlign w:val="subscript"/>
            <w:rPrChange w:id="1175" w:author="Chelsea Helion" w:date="2024-10-23T10:53:00Z">
              <w:rPr>
                <w:rFonts w:ascii="Aptos" w:hAnsi="Aptos"/>
                <w:vertAlign w:val="subscript"/>
              </w:rPr>
            </w:rPrChange>
          </w:rPr>
          <w:delText>female</w:delText>
        </w:r>
        <w:r w:rsidRPr="006E54B4" w:rsidDel="009623C0">
          <w:rPr>
            <w:rPrChange w:id="1176" w:author="Chelsea Helion" w:date="2024-10-23T10:53:00Z">
              <w:rPr>
                <w:rFonts w:ascii="Aptos" w:hAnsi="Aptos"/>
              </w:rPr>
            </w:rPrChange>
          </w:rPr>
          <w:delText xml:space="preserve"> = 20, N </w:delText>
        </w:r>
        <w:r w:rsidRPr="006E54B4" w:rsidDel="009623C0">
          <w:rPr>
            <w:vertAlign w:val="subscript"/>
            <w:rPrChange w:id="1177" w:author="Chelsea Helion" w:date="2024-10-23T10:53:00Z">
              <w:rPr>
                <w:rFonts w:ascii="Aptos" w:hAnsi="Aptos"/>
                <w:vertAlign w:val="subscript"/>
              </w:rPr>
            </w:rPrChange>
          </w:rPr>
          <w:delText>male</w:delText>
        </w:r>
        <w:r w:rsidRPr="006E54B4" w:rsidDel="009623C0">
          <w:rPr>
            <w:rPrChange w:id="1178" w:author="Chelsea Helion" w:date="2024-10-23T10:53:00Z">
              <w:rPr>
                <w:rFonts w:ascii="Aptos" w:hAnsi="Aptos"/>
              </w:rPr>
            </w:rPrChange>
          </w:rPr>
          <w:delText xml:space="preserve"> = 15)  ranged in age from 18 to 44 years (median </w:delText>
        </w:r>
        <w:r w:rsidRPr="006E54B4" w:rsidDel="009623C0">
          <w:rPr>
            <w:vertAlign w:val="subscript"/>
            <w:rPrChange w:id="1179" w:author="Chelsea Helion" w:date="2024-10-23T10:53:00Z">
              <w:rPr>
                <w:rFonts w:ascii="Aptos" w:hAnsi="Aptos"/>
                <w:vertAlign w:val="subscript"/>
              </w:rPr>
            </w:rPrChange>
          </w:rPr>
          <w:delText>age</w:delText>
        </w:r>
        <w:r w:rsidRPr="006E54B4" w:rsidDel="009623C0">
          <w:rPr>
            <w:rPrChange w:id="1180" w:author="Chelsea Helion" w:date="2024-10-23T10:53:00Z">
              <w:rPr>
                <w:rFonts w:ascii="Aptos" w:hAnsi="Aptos"/>
              </w:rPr>
            </w:rPrChange>
          </w:rPr>
          <w:delText xml:space="preserve">: 22 years; mean </w:delText>
        </w:r>
        <w:r w:rsidRPr="006E54B4" w:rsidDel="009623C0">
          <w:rPr>
            <w:vertAlign w:val="subscript"/>
            <w:rPrChange w:id="1181" w:author="Chelsea Helion" w:date="2024-10-23T10:53:00Z">
              <w:rPr>
                <w:rFonts w:ascii="Aptos" w:hAnsi="Aptos"/>
                <w:vertAlign w:val="subscript"/>
              </w:rPr>
            </w:rPrChange>
          </w:rPr>
          <w:delText>age</w:delText>
        </w:r>
        <w:r w:rsidRPr="006E54B4" w:rsidDel="009623C0">
          <w:rPr>
            <w:rPrChange w:id="1182" w:author="Chelsea Helion" w:date="2024-10-23T10:53:00Z">
              <w:rPr>
                <w:rFonts w:ascii="Aptos" w:hAnsi="Aptos"/>
              </w:rPr>
            </w:rPrChange>
          </w:rPr>
          <w:delText xml:space="preserve">: 24.5 </w:delText>
        </w:r>
        <w:r w:rsidRPr="006E54B4" w:rsidDel="009623C0">
          <w:rPr>
            <w:rFonts w:eastAsia="Merriweather"/>
            <w:color w:val="2A2A2A"/>
            <w:highlight w:val="white"/>
            <w:rPrChange w:id="1183" w:author="Chelsea Helion" w:date="2024-10-23T10:53:00Z">
              <w:rPr>
                <w:rFonts w:ascii="Aptos" w:eastAsia="Merriweather" w:hAnsi="Aptos" w:cs="Merriweather"/>
                <w:color w:val="2A2A2A"/>
                <w:highlight w:val="white"/>
              </w:rPr>
            </w:rPrChange>
          </w:rPr>
          <w:delText>±</w:delText>
        </w:r>
        <w:r w:rsidRPr="006E54B4" w:rsidDel="009623C0">
          <w:rPr>
            <w:rPrChange w:id="1184" w:author="Chelsea Helion" w:date="2024-10-23T10:53:00Z">
              <w:rPr>
                <w:rFonts w:ascii="Aptos" w:hAnsi="Aptos"/>
              </w:rPr>
            </w:rPrChange>
          </w:rPr>
          <w:delTex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delText>
        </w:r>
        <w:r w:rsidR="003F613E" w:rsidRPr="006E54B4" w:rsidDel="009623C0">
          <w:rPr>
            <w:rPrChange w:id="1185" w:author="Chelsea Helion" w:date="2024-10-23T10:53:00Z">
              <w:rPr>
                <w:rFonts w:ascii="Aptos" w:hAnsi="Aptos"/>
              </w:rPr>
            </w:rPrChange>
          </w:rPr>
          <w:delText xml:space="preserve">were </w:delText>
        </w:r>
        <w:r w:rsidRPr="006E54B4" w:rsidDel="009623C0">
          <w:rPr>
            <w:rPrChange w:id="1186" w:author="Chelsea Helion" w:date="2024-10-23T10:53:00Z">
              <w:rPr>
                <w:rFonts w:ascii="Aptos" w:hAnsi="Aptos"/>
              </w:rPr>
            </w:rPrChange>
          </w:rPr>
          <w:delText xml:space="preserve">free of significant psychological, neurological, and developmental disorders. </w:delText>
        </w:r>
        <w:r w:rsidR="00C918C3" w:rsidRPr="006E54B4" w:rsidDel="009623C0">
          <w:rPr>
            <w:rPrChange w:id="1187" w:author="Chelsea Helion" w:date="2024-10-23T10:53:00Z">
              <w:rPr>
                <w:rFonts w:ascii="Aptos" w:hAnsi="Aptos"/>
              </w:rPr>
            </w:rPrChange>
          </w:rPr>
          <w:delText xml:space="preserve">We did not use handedness as eligibility criteria, but did document it and use it as a regressor where appropriate. Four of the thirty-five eligible subjects identified as left handed and all others were right handed. </w:delText>
        </w:r>
        <w:r w:rsidRPr="006E54B4" w:rsidDel="009623C0">
          <w:rPr>
            <w:rPrChange w:id="1188" w:author="Chelsea Helion" w:date="2024-10-23T10:53:00Z">
              <w:rPr>
                <w:rFonts w:ascii="Aptos" w:hAnsi="Aptos"/>
              </w:rPr>
            </w:rPrChange>
          </w:rPr>
          <w:delText>All participants provided written informed consent as approved by a local Institutional Review Board.</w:delText>
        </w:r>
      </w:del>
    </w:p>
    <w:p w14:paraId="641B40D3" w14:textId="77777777" w:rsidR="003F613E" w:rsidRPr="006E54B4" w:rsidRDefault="003F613E" w:rsidP="003F613E">
      <w:pPr>
        <w:spacing w:line="240" w:lineRule="auto"/>
        <w:jc w:val="both"/>
        <w:rPr>
          <w:rPrChange w:id="1189" w:author="Chelsea Helion" w:date="2024-10-23T10:53:00Z">
            <w:rPr>
              <w:rFonts w:ascii="Aptos" w:hAnsi="Aptos"/>
            </w:rPr>
          </w:rPrChange>
        </w:rPr>
      </w:pPr>
      <w:commentRangeStart w:id="1190"/>
      <w:r w:rsidRPr="006E54B4">
        <w:rPr>
          <w:noProof/>
          <w:rPrChange w:id="1191" w:author="Chelsea Helion" w:date="2024-10-23T10:53:00Z">
            <w:rPr>
              <w:rFonts w:ascii="Aptos" w:hAnsi="Aptos"/>
              <w:noProof/>
            </w:rPr>
          </w:rPrChange>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190"/>
      <w:r w:rsidR="00321805">
        <w:rPr>
          <w:rStyle w:val="CommentReference"/>
        </w:rPr>
        <w:commentReference w:id="1190"/>
      </w:r>
    </w:p>
    <w:p w14:paraId="0492D92A" w14:textId="77777777" w:rsidR="003F613E" w:rsidRPr="006E54B4" w:rsidRDefault="003F613E" w:rsidP="003F613E">
      <w:pPr>
        <w:spacing w:line="240" w:lineRule="auto"/>
        <w:jc w:val="both"/>
        <w:rPr>
          <w:rPrChange w:id="1192" w:author="Chelsea Helion" w:date="2024-10-23T10:53:00Z">
            <w:rPr>
              <w:rFonts w:ascii="Aptos" w:hAnsi="Aptos"/>
            </w:rPr>
          </w:rPrChange>
        </w:rPr>
      </w:pPr>
      <w:r w:rsidRPr="006E54B4">
        <w:rPr>
          <w:rPrChange w:id="1193" w:author="Chelsea Helion" w:date="2024-10-23T10:53:00Z">
            <w:rPr>
              <w:rFonts w:ascii="Aptos" w:hAnsi="Aptos"/>
            </w:rPr>
          </w:rPrChange>
        </w:rPr>
        <w:t>Figure 2. Task design.</w:t>
      </w:r>
    </w:p>
    <w:p w14:paraId="6D7607EF" w14:textId="77777777" w:rsidR="003F613E" w:rsidRPr="006E54B4" w:rsidRDefault="003F613E" w:rsidP="00AF6336">
      <w:pPr>
        <w:spacing w:line="240" w:lineRule="auto"/>
        <w:ind w:firstLine="720"/>
        <w:jc w:val="both"/>
        <w:rPr>
          <w:rPrChange w:id="1194" w:author="Chelsea Helion" w:date="2024-10-23T10:53:00Z">
            <w:rPr>
              <w:rFonts w:ascii="Aptos" w:hAnsi="Aptos"/>
            </w:rPr>
          </w:rPrChange>
        </w:rPr>
      </w:pPr>
    </w:p>
    <w:p w14:paraId="4C09B7A1" w14:textId="49EA07C7" w:rsidR="00DE0869" w:rsidRPr="006E54B4" w:rsidDel="009623C0" w:rsidRDefault="00000000" w:rsidP="008F5F9D">
      <w:pPr>
        <w:spacing w:line="240" w:lineRule="auto"/>
        <w:ind w:firstLine="720"/>
        <w:jc w:val="both"/>
        <w:rPr>
          <w:del w:id="1195" w:author="Chelsea Helion" w:date="2024-10-25T12:15:00Z"/>
          <w:rPrChange w:id="1196" w:author="Chelsea Helion" w:date="2024-10-23T10:53:00Z">
            <w:rPr>
              <w:del w:id="1197" w:author="Chelsea Helion" w:date="2024-10-25T12:15:00Z"/>
              <w:rFonts w:ascii="Aptos" w:hAnsi="Aptos"/>
            </w:rPr>
          </w:rPrChange>
        </w:rPr>
      </w:pPr>
      <w:del w:id="1198" w:author="Chelsea Helion" w:date="2024-10-25T12:15:00Z">
        <w:r w:rsidRPr="006E54B4" w:rsidDel="009623C0">
          <w:rPr>
            <w:b/>
            <w:rPrChange w:id="1199" w:author="Chelsea Helion" w:date="2024-10-23T10:53:00Z">
              <w:rPr>
                <w:rFonts w:ascii="Aptos" w:hAnsi="Aptos"/>
                <w:b/>
              </w:rPr>
            </w:rPrChange>
          </w:rPr>
          <w:delText xml:space="preserve">Task Design. </w:delText>
        </w:r>
        <w:r w:rsidRPr="006E54B4" w:rsidDel="009623C0">
          <w:rPr>
            <w:rPrChange w:id="1200" w:author="Chelsea Helion" w:date="2024-10-23T10:53:00Z">
              <w:rPr>
                <w:rFonts w:ascii="Aptos" w:hAnsi="Aptos"/>
              </w:rPr>
            </w:rPrChange>
          </w:rPr>
          <w:delTex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delText>
        </w:r>
        <w:r w:rsidR="00891CBC" w:rsidRPr="006E54B4" w:rsidDel="009623C0">
          <w:rPr>
            <w:rPrChange w:id="1201" w:author="Chelsea Helion" w:date="2024-10-23T10:53:00Z">
              <w:rPr>
                <w:rFonts w:ascii="Aptos" w:hAnsi="Aptos"/>
              </w:rPr>
            </w:rPrChange>
          </w:rPr>
          <w:fldChar w:fldCharType="begin"/>
        </w:r>
        <w:r w:rsidR="004F2335" w:rsidRPr="006E54B4" w:rsidDel="009623C0">
          <w:rPr>
            <w:rPrChange w:id="1202" w:author="Chelsea Helion" w:date="2024-10-23T10:53:00Z">
              <w:rPr>
                <w:rFonts w:ascii="Aptos" w:hAnsi="Aptos"/>
              </w:rPr>
            </w:rPrChange>
          </w:rPr>
          <w:del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delInstrText>
        </w:r>
        <w:r w:rsidR="00891CBC" w:rsidRPr="006E54B4" w:rsidDel="009623C0">
          <w:rPr>
            <w:rPrChange w:id="1203" w:author="Chelsea Helion" w:date="2024-10-23T10:53:00Z">
              <w:rPr>
                <w:rFonts w:ascii="Aptos" w:hAnsi="Aptos"/>
              </w:rPr>
            </w:rPrChange>
          </w:rPr>
          <w:fldChar w:fldCharType="separate"/>
        </w:r>
        <w:r w:rsidR="00891CBC" w:rsidRPr="006E54B4" w:rsidDel="009623C0">
          <w:rPr>
            <w:rPrChange w:id="1204" w:author="Chelsea Helion" w:date="2024-10-23T10:53:00Z">
              <w:rPr>
                <w:rFonts w:ascii="Aptos" w:hAnsi="Aptos"/>
              </w:rPr>
            </w:rPrChange>
          </w:rPr>
          <w:delText>Kimberley et al., (2008)</w:delText>
        </w:r>
        <w:r w:rsidR="00891CBC" w:rsidRPr="006E54B4" w:rsidDel="009623C0">
          <w:rPr>
            <w:rPrChange w:id="1205" w:author="Chelsea Helion" w:date="2024-10-23T10:53:00Z">
              <w:rPr>
                <w:rFonts w:ascii="Aptos" w:hAnsi="Aptos"/>
              </w:rPr>
            </w:rPrChange>
          </w:rPr>
          <w:fldChar w:fldCharType="end"/>
        </w:r>
        <w:r w:rsidR="00891CBC" w:rsidRPr="006E54B4" w:rsidDel="009623C0">
          <w:rPr>
            <w:rPrChange w:id="1206" w:author="Chelsea Helion" w:date="2024-10-23T10:53:00Z">
              <w:rPr>
                <w:rFonts w:ascii="Aptos" w:hAnsi="Aptos"/>
              </w:rPr>
            </w:rPrChange>
          </w:rPr>
          <w:delText xml:space="preserve"> </w:delText>
        </w:r>
        <w:r w:rsidRPr="006E54B4" w:rsidDel="009623C0">
          <w:rPr>
            <w:rPrChange w:id="1207" w:author="Chelsea Helion" w:date="2024-10-23T10:53:00Z">
              <w:rPr>
                <w:rFonts w:ascii="Aptos" w:hAnsi="Aptos"/>
              </w:rPr>
            </w:rPrChange>
          </w:rPr>
          <w:delTex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w:delText>
        </w:r>
        <w:r w:rsidR="008F5F9D" w:rsidRPr="006E54B4" w:rsidDel="009623C0">
          <w:rPr>
            <w:rPrChange w:id="1208" w:author="Chelsea Helion" w:date="2024-10-23T10:53:00Z">
              <w:rPr>
                <w:rFonts w:ascii="Aptos" w:hAnsi="Aptos"/>
              </w:rPr>
            </w:rPrChange>
          </w:rPr>
          <w:delText>“</w:delText>
        </w:r>
        <w:r w:rsidRPr="006E54B4" w:rsidDel="009623C0">
          <w:rPr>
            <w:rPrChange w:id="1209" w:author="Chelsea Helion" w:date="2024-10-23T10:53:00Z">
              <w:rPr>
                <w:rFonts w:ascii="Aptos" w:hAnsi="Aptos"/>
              </w:rPr>
            </w:rPrChange>
          </w:rPr>
          <w:delText>The Undoing</w:delText>
        </w:r>
        <w:r w:rsidR="008F5F9D" w:rsidRPr="006E54B4" w:rsidDel="009623C0">
          <w:rPr>
            <w:rPrChange w:id="1210" w:author="Chelsea Helion" w:date="2024-10-23T10:53:00Z">
              <w:rPr>
                <w:rFonts w:ascii="Aptos" w:hAnsi="Aptos"/>
              </w:rPr>
            </w:rPrChange>
          </w:rPr>
          <w:delText>”, HBO television, original airdate: 11/15/20</w:delText>
        </w:r>
        <w:r w:rsidRPr="006E54B4" w:rsidDel="009623C0">
          <w:rPr>
            <w:rPrChange w:id="1211" w:author="Chelsea Helion" w:date="2024-10-23T10:53:00Z">
              <w:rPr>
                <w:rFonts w:ascii="Aptos" w:hAnsi="Aptos"/>
              </w:rPr>
            </w:rPrChange>
          </w:rPr>
          <w:delText xml:space="preserve">). The stimulus was split into two 22 minute 17 second components, representing the first and </w:delText>
        </w:r>
        <w:r w:rsidR="003F613E" w:rsidRPr="006E54B4" w:rsidDel="009623C0">
          <w:rPr>
            <w:rPrChange w:id="1212" w:author="Chelsea Helion" w:date="2024-10-23T10:53:00Z">
              <w:rPr>
                <w:rFonts w:ascii="Aptos" w:hAnsi="Aptos"/>
              </w:rPr>
            </w:rPrChange>
          </w:rPr>
          <w:delText>second</w:delText>
        </w:r>
        <w:r w:rsidRPr="006E54B4" w:rsidDel="009623C0">
          <w:rPr>
            <w:rPrChange w:id="1213" w:author="Chelsea Helion" w:date="2024-10-23T10:53:00Z">
              <w:rPr>
                <w:rFonts w:ascii="Aptos" w:hAnsi="Aptos"/>
              </w:rPr>
            </w:rPrChange>
          </w:rPr>
          <w:delText xml:space="preserve"> hal</w:delText>
        </w:r>
        <w:r w:rsidR="003F613E" w:rsidRPr="006E54B4" w:rsidDel="009623C0">
          <w:rPr>
            <w:rPrChange w:id="1214" w:author="Chelsea Helion" w:date="2024-10-23T10:53:00Z">
              <w:rPr>
                <w:rFonts w:ascii="Aptos" w:hAnsi="Aptos"/>
              </w:rPr>
            </w:rPrChange>
          </w:rPr>
          <w:delText>ves</w:delText>
        </w:r>
        <w:r w:rsidRPr="006E54B4" w:rsidDel="009623C0">
          <w:rPr>
            <w:rPrChange w:id="1215" w:author="Chelsea Helion" w:date="2024-10-23T10:53:00Z">
              <w:rPr>
                <w:rFonts w:ascii="Aptos" w:hAnsi="Aptos"/>
              </w:rPr>
            </w:rPrChange>
          </w:rPr>
          <w:delText xml:space="preserve"> of the episode, and </w:delText>
        </w:r>
        <w:r w:rsidR="003F613E" w:rsidRPr="006E54B4" w:rsidDel="009623C0">
          <w:rPr>
            <w:rPrChange w:id="1216" w:author="Chelsea Helion" w:date="2024-10-23T10:53:00Z">
              <w:rPr>
                <w:rFonts w:ascii="Aptos" w:hAnsi="Aptos"/>
              </w:rPr>
            </w:rPrChange>
          </w:rPr>
          <w:delText xml:space="preserve">were </w:delText>
        </w:r>
        <w:r w:rsidRPr="006E54B4" w:rsidDel="009623C0">
          <w:rPr>
            <w:rPrChange w:id="1217" w:author="Chelsea Helion" w:date="2024-10-23T10:53:00Z">
              <w:rPr>
                <w:rFonts w:ascii="Aptos" w:hAnsi="Aptos"/>
              </w:rPr>
            </w:rPrChange>
          </w:rPr>
          <w:delText>presented to participants across two sequential runs</w:delText>
        </w:r>
        <w:r w:rsidR="003F613E" w:rsidRPr="006E54B4" w:rsidDel="009623C0">
          <w:rPr>
            <w:rPrChange w:id="1218" w:author="Chelsea Helion" w:date="2024-10-23T10:53:00Z">
              <w:rPr>
                <w:rFonts w:ascii="Aptos" w:hAnsi="Aptos"/>
              </w:rPr>
            </w:rPrChange>
          </w:rPr>
          <w:delText xml:space="preserve"> (</w:delText>
        </w:r>
        <w:r w:rsidR="003F613E" w:rsidRPr="006E54B4" w:rsidDel="009623C0">
          <w:rPr>
            <w:b/>
            <w:bCs/>
            <w:rPrChange w:id="1219" w:author="Chelsea Helion" w:date="2024-10-23T10:53:00Z">
              <w:rPr>
                <w:rFonts w:ascii="Aptos" w:hAnsi="Aptos"/>
                <w:b/>
                <w:bCs/>
              </w:rPr>
            </w:rPrChange>
          </w:rPr>
          <w:delText>Figure 2A</w:delText>
        </w:r>
        <w:r w:rsidR="003F613E" w:rsidRPr="006E54B4" w:rsidDel="009623C0">
          <w:rPr>
            <w:rPrChange w:id="1220" w:author="Chelsea Helion" w:date="2024-10-23T10:53:00Z">
              <w:rPr>
                <w:rFonts w:ascii="Aptos" w:hAnsi="Aptos"/>
              </w:rPr>
            </w:rPrChange>
          </w:rPr>
          <w:delText>)</w:delText>
        </w:r>
        <w:r w:rsidRPr="006E54B4" w:rsidDel="009623C0">
          <w:rPr>
            <w:rPrChange w:id="1221" w:author="Chelsea Helion" w:date="2024-10-23T10:53:00Z">
              <w:rPr>
                <w:rFonts w:ascii="Aptos" w:hAnsi="Aptos"/>
              </w:rPr>
            </w:rPrChange>
          </w:rPr>
          <w:delText>.</w:delText>
        </w:r>
        <w:r w:rsidR="00CF2D02" w:rsidRPr="006E54B4" w:rsidDel="009623C0">
          <w:rPr>
            <w:rPrChange w:id="1222" w:author="Chelsea Helion" w:date="2024-10-23T10:53:00Z">
              <w:rPr>
                <w:rFonts w:ascii="Aptos" w:hAnsi="Aptos"/>
              </w:rPr>
            </w:rPrChange>
          </w:rPr>
          <w:delText xml:space="preserve"> The episodes halves were presented in chronological order.</w:delText>
        </w:r>
        <w:r w:rsidRPr="006E54B4" w:rsidDel="009623C0">
          <w:rPr>
            <w:rPrChange w:id="1223" w:author="Chelsea Helion" w:date="2024-10-23T10:53:00Z">
              <w:rPr>
                <w:rFonts w:ascii="Aptos" w:hAnsi="Aptos"/>
              </w:rPr>
            </w:rPrChange>
          </w:rPr>
          <w:delText xml:space="preserve">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w:delText>
        </w:r>
        <w:r w:rsidR="008F5F9D" w:rsidRPr="006E54B4" w:rsidDel="009623C0">
          <w:rPr>
            <w:rPrChange w:id="1224" w:author="Chelsea Helion" w:date="2024-10-23T10:53:00Z">
              <w:rPr>
                <w:rFonts w:ascii="Aptos" w:hAnsi="Aptos"/>
              </w:rPr>
            </w:rPrChange>
          </w:rPr>
          <w:delText>/</w:delText>
        </w:r>
        <w:r w:rsidRPr="006E54B4" w:rsidDel="009623C0">
          <w:rPr>
            <w:rPrChange w:id="1225" w:author="Chelsea Helion" w:date="2024-10-23T10:53:00Z">
              <w:rPr>
                <w:rFonts w:ascii="Aptos" w:hAnsi="Aptos"/>
              </w:rPr>
            </w:rPrChange>
          </w:rPr>
          <w:delText>guilt) for one half of the stimulus</w:delText>
        </w:r>
        <w:r w:rsidR="008F5F9D" w:rsidRPr="006E54B4" w:rsidDel="009623C0">
          <w:rPr>
            <w:rPrChange w:id="1226" w:author="Chelsea Helion" w:date="2024-10-23T10:53:00Z">
              <w:rPr>
                <w:rFonts w:ascii="Aptos" w:hAnsi="Aptos"/>
              </w:rPr>
            </w:rPrChange>
          </w:rPr>
          <w:delText xml:space="preserve">. They were instructed to </w:delText>
        </w:r>
        <w:r w:rsidRPr="006E54B4" w:rsidDel="009623C0">
          <w:rPr>
            <w:rPrChange w:id="1227" w:author="Chelsea Helion" w:date="2024-10-23T10:53:00Z">
              <w:rPr>
                <w:rFonts w:ascii="Aptos" w:hAnsi="Aptos"/>
              </w:rPr>
            </w:rPrChange>
          </w:rPr>
          <w:delText>watch the other half without rating, but to evaluate the stimulus as if they were providing ratings</w:delText>
        </w:r>
        <w:r w:rsidR="00CF2D02" w:rsidRPr="006E54B4" w:rsidDel="009623C0">
          <w:rPr>
            <w:rPrChange w:id="1228" w:author="Chelsea Helion" w:date="2024-10-23T10:53:00Z">
              <w:rPr>
                <w:rFonts w:ascii="Aptos" w:hAnsi="Aptos"/>
              </w:rPr>
            </w:rPrChange>
          </w:rPr>
          <w:delText xml:space="preserve"> </w:delText>
        </w:r>
        <w:r w:rsidR="008F5F9D" w:rsidRPr="006E54B4" w:rsidDel="009623C0">
          <w:rPr>
            <w:rPrChange w:id="1229" w:author="Chelsea Helion" w:date="2024-10-23T10:53:00Z">
              <w:rPr>
                <w:rFonts w:ascii="Aptos" w:hAnsi="Aptos"/>
              </w:rPr>
            </w:rPrChange>
          </w:rPr>
          <w:delText>(i.e., to assess a target character’s innocence/guilt) (</w:delText>
        </w:r>
        <w:r w:rsidR="008F5F9D" w:rsidRPr="006E54B4" w:rsidDel="009623C0">
          <w:rPr>
            <w:b/>
            <w:bCs/>
            <w:rPrChange w:id="1230" w:author="Chelsea Helion" w:date="2024-10-23T10:53:00Z">
              <w:rPr>
                <w:rFonts w:ascii="Aptos" w:hAnsi="Aptos"/>
                <w:b/>
                <w:bCs/>
              </w:rPr>
            </w:rPrChange>
          </w:rPr>
          <w:delText>Figure 2B</w:delText>
        </w:r>
        <w:r w:rsidR="008F5F9D" w:rsidRPr="006E54B4" w:rsidDel="009623C0">
          <w:rPr>
            <w:rPrChange w:id="1231" w:author="Chelsea Helion" w:date="2024-10-23T10:53:00Z">
              <w:rPr>
                <w:rFonts w:ascii="Aptos" w:hAnsi="Aptos"/>
              </w:rPr>
            </w:rPrChange>
          </w:rPr>
          <w:delText xml:space="preserve">). </w:delText>
        </w:r>
        <w:r w:rsidRPr="006E54B4" w:rsidDel="009623C0">
          <w:rPr>
            <w:rPrChange w:id="1232" w:author="Chelsea Helion" w:date="2024-10-23T10:53:00Z">
              <w:rPr>
                <w:rFonts w:ascii="Aptos" w:hAnsi="Aptos"/>
              </w:rPr>
            </w:rPrChange>
          </w:rPr>
          <w:delText xml:space="preserve">When rating, a bipolar, horizontally-positioned scale was visualized below the video stimulus. The initial position of scale was set to 0% certainty. Pressing a button with the </w:delText>
        </w:r>
        <w:r w:rsidR="00510C6B" w:rsidRPr="006E54B4" w:rsidDel="009623C0">
          <w:rPr>
            <w:rPrChange w:id="1233" w:author="Chelsea Helion" w:date="2024-10-23T10:53:00Z">
              <w:rPr>
                <w:rFonts w:ascii="Aptos" w:hAnsi="Aptos"/>
              </w:rPr>
            </w:rPrChange>
          </w:rPr>
          <w:delText xml:space="preserve">index finger </w:delText>
        </w:r>
        <w:r w:rsidRPr="006E54B4" w:rsidDel="009623C0">
          <w:rPr>
            <w:rPrChange w:id="1234" w:author="Chelsea Helion" w:date="2024-10-23T10:53:00Z">
              <w:rPr>
                <w:rFonts w:ascii="Aptos" w:hAnsi="Aptos"/>
              </w:rPr>
            </w:rPrChange>
          </w:rPr>
          <w:delTex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manuscript, and will be characterized in future work. All scripts associated with this task are publicly available at https://github.com/wj-mitchell/Expressive_V_Reflective.  </w:delText>
        </w:r>
      </w:del>
    </w:p>
    <w:p w14:paraId="2BD669F1" w14:textId="462CF3E6" w:rsidR="00DE0869" w:rsidRPr="006E54B4" w:rsidDel="0076279C" w:rsidRDefault="00000000" w:rsidP="00AF6336">
      <w:pPr>
        <w:spacing w:line="240" w:lineRule="auto"/>
        <w:ind w:firstLine="720"/>
        <w:jc w:val="both"/>
        <w:rPr>
          <w:del w:id="1235" w:author="Chelsea Helion" w:date="2024-10-25T12:17:00Z"/>
          <w:rPrChange w:id="1236" w:author="Chelsea Helion" w:date="2024-10-23T10:53:00Z">
            <w:rPr>
              <w:del w:id="1237" w:author="Chelsea Helion" w:date="2024-10-25T12:17:00Z"/>
              <w:rFonts w:ascii="Aptos" w:hAnsi="Aptos"/>
            </w:rPr>
          </w:rPrChange>
        </w:rPr>
      </w:pPr>
      <w:del w:id="1238" w:author="Chelsea Helion" w:date="2024-10-25T12:17:00Z">
        <w:r w:rsidRPr="006E54B4" w:rsidDel="0076279C">
          <w:rPr>
            <w:b/>
            <w:rPrChange w:id="1239" w:author="Chelsea Helion" w:date="2024-10-23T10:53:00Z">
              <w:rPr>
                <w:rFonts w:ascii="Aptos" w:hAnsi="Aptos"/>
                <w:b/>
              </w:rPr>
            </w:rPrChange>
          </w:rPr>
          <w:delText xml:space="preserve">Experimental display and rating acquisition. </w:delText>
        </w:r>
        <w:r w:rsidRPr="006E54B4" w:rsidDel="0076279C">
          <w:rPr>
            <w:rPrChange w:id="1240" w:author="Chelsea Helion" w:date="2024-10-23T10:53:00Z">
              <w:rPr>
                <w:rFonts w:ascii="Aptos" w:hAnsi="Aptos"/>
              </w:rPr>
            </w:rPrChange>
          </w:rPr>
          <w:delText>Software and hardware options available to researchers specifically designed for collecting continuous self-report ratings are numerous and constitute a rich topic of research on their own (</w:delText>
        </w:r>
        <w:r w:rsidR="00891CBC" w:rsidRPr="006E54B4" w:rsidDel="0076279C">
          <w:rPr>
            <w:rPrChange w:id="1241" w:author="Chelsea Helion" w:date="2024-10-23T10:53:00Z">
              <w:rPr>
                <w:rFonts w:ascii="Aptos" w:hAnsi="Aptos"/>
              </w:rPr>
            </w:rPrChange>
          </w:rPr>
          <w:fldChar w:fldCharType="begin"/>
        </w:r>
        <w:r w:rsidR="004F2335" w:rsidRPr="006E54B4" w:rsidDel="0076279C">
          <w:rPr>
            <w:rPrChange w:id="1242" w:author="Chelsea Helion" w:date="2024-10-23T10:53:00Z">
              <w:rPr>
                <w:rFonts w:ascii="Aptos" w:hAnsi="Aptos"/>
              </w:rPr>
            </w:rPrChange>
          </w:rPr>
          <w:del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delInstrText>
        </w:r>
        <w:r w:rsidR="00891CBC" w:rsidRPr="006E54B4" w:rsidDel="0076279C">
          <w:rPr>
            <w:rPrChange w:id="1243" w:author="Chelsea Helion" w:date="2024-10-23T10:53:00Z">
              <w:rPr>
                <w:rFonts w:ascii="Aptos" w:hAnsi="Aptos"/>
              </w:rPr>
            </w:rPrChange>
          </w:rPr>
          <w:fldChar w:fldCharType="separate"/>
        </w:r>
        <w:r w:rsidR="00891CBC" w:rsidRPr="006E54B4" w:rsidDel="0076279C">
          <w:rPr>
            <w:rPrChange w:id="1244" w:author="Chelsea Helion" w:date="2024-10-23T10:53:00Z">
              <w:rPr>
                <w:rFonts w:ascii="Aptos" w:hAnsi="Aptos"/>
              </w:rPr>
            </w:rPrChange>
          </w:rPr>
          <w:delText>Girard &amp; Wright (2018)</w:delText>
        </w:r>
        <w:r w:rsidR="00891CBC" w:rsidRPr="006E54B4" w:rsidDel="0076279C">
          <w:rPr>
            <w:rPrChange w:id="1245" w:author="Chelsea Helion" w:date="2024-10-23T10:53:00Z">
              <w:rPr>
                <w:rFonts w:ascii="Aptos" w:hAnsi="Aptos"/>
              </w:rPr>
            </w:rPrChange>
          </w:rPr>
          <w:fldChar w:fldCharType="end"/>
        </w:r>
        <w:r w:rsidR="00891CBC" w:rsidRPr="006E54B4" w:rsidDel="0076279C">
          <w:rPr>
            <w:rPrChange w:id="1246" w:author="Chelsea Helion" w:date="2024-10-23T10:53:00Z">
              <w:rPr>
                <w:rFonts w:ascii="Aptos" w:hAnsi="Aptos"/>
              </w:rPr>
            </w:rPrChange>
          </w:rPr>
          <w:delText xml:space="preserve"> </w:delText>
        </w:r>
        <w:r w:rsidRPr="006E54B4" w:rsidDel="0076279C">
          <w:rPr>
            <w:rPrChange w:id="1247" w:author="Chelsea Helion" w:date="2024-10-23T10:53:00Z">
              <w:rPr>
                <w:rFonts w:ascii="Aptos" w:hAnsi="Aptos"/>
              </w:rPr>
            </w:rPrChange>
          </w:rPr>
          <w:delText xml:space="preserve">contains a useful summary of these efforts). We designed a novel script programmed in Python </w:delText>
        </w:r>
        <w:r w:rsidR="00701D6A" w:rsidRPr="006E54B4" w:rsidDel="0076279C">
          <w:rPr>
            <w:rPrChange w:id="1248" w:author="Chelsea Helion" w:date="2024-10-23T10:53:00Z">
              <w:rPr>
                <w:rFonts w:ascii="Aptos" w:hAnsi="Aptos"/>
              </w:rPr>
            </w:rPrChange>
          </w:rPr>
          <w:delText>[</w:delText>
        </w:r>
        <w:r w:rsidRPr="006E54B4" w:rsidDel="0076279C">
          <w:rPr>
            <w:rPrChange w:id="1249" w:author="Chelsea Helion" w:date="2024-10-23T10:53:00Z">
              <w:rPr>
                <w:rFonts w:ascii="Aptos" w:hAnsi="Aptos"/>
              </w:rPr>
            </w:rPrChange>
          </w:rPr>
          <w:delText>v3.8.13</w:delText>
        </w:r>
        <w:r w:rsidR="00701D6A" w:rsidRPr="006E54B4" w:rsidDel="0076279C">
          <w:rPr>
            <w:rPrChange w:id="1250" w:author="Chelsea Helion" w:date="2024-10-23T10:53:00Z">
              <w:rPr>
                <w:rFonts w:ascii="Aptos" w:hAnsi="Aptos"/>
              </w:rPr>
            </w:rPrChange>
          </w:rPr>
          <w:delText>]</w:delText>
        </w:r>
        <w:r w:rsidRPr="006E54B4" w:rsidDel="0076279C">
          <w:rPr>
            <w:rPrChange w:id="1251" w:author="Chelsea Helion" w:date="2024-10-23T10:53:00Z">
              <w:rPr>
                <w:rFonts w:ascii="Aptos" w:hAnsi="Aptos"/>
              </w:rPr>
            </w:rPrChange>
          </w:rPr>
          <w:delText xml:space="preserve"> </w:delText>
        </w:r>
        <w:r w:rsidR="005A3E80" w:rsidRPr="006E54B4" w:rsidDel="0076279C">
          <w:rPr>
            <w:rPrChange w:id="1252" w:author="Chelsea Helion" w:date="2024-10-23T10:53:00Z">
              <w:rPr>
                <w:rFonts w:ascii="Aptos" w:hAnsi="Aptos"/>
              </w:rPr>
            </w:rPrChange>
          </w:rPr>
          <w:fldChar w:fldCharType="begin"/>
        </w:r>
        <w:r w:rsidR="004F2335" w:rsidRPr="006E54B4" w:rsidDel="0076279C">
          <w:rPr>
            <w:rPrChange w:id="1253" w:author="Chelsea Helion" w:date="2024-10-23T10:53:00Z">
              <w:rPr>
                <w:rFonts w:ascii="Aptos" w:hAnsi="Aptos"/>
              </w:rPr>
            </w:rPrChange>
          </w:rPr>
          <w:del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delInstrText>
        </w:r>
        <w:r w:rsidR="005A3E80" w:rsidRPr="006E54B4" w:rsidDel="0076279C">
          <w:rPr>
            <w:rPrChange w:id="1254" w:author="Chelsea Helion" w:date="2024-10-23T10:53:00Z">
              <w:rPr>
                <w:rFonts w:ascii="Aptos" w:hAnsi="Aptos"/>
              </w:rPr>
            </w:rPrChange>
          </w:rPr>
          <w:fldChar w:fldCharType="separate"/>
        </w:r>
        <w:r w:rsidR="005A3E80" w:rsidRPr="006E54B4" w:rsidDel="0076279C">
          <w:rPr>
            <w:rPrChange w:id="1255" w:author="Chelsea Helion" w:date="2024-10-23T10:53:00Z">
              <w:rPr>
                <w:rFonts w:ascii="Aptos" w:hAnsi="Aptos"/>
              </w:rPr>
            </w:rPrChange>
          </w:rPr>
          <w:delText>(van Rossum, 1995)</w:delText>
        </w:r>
        <w:r w:rsidR="005A3E80" w:rsidRPr="006E54B4" w:rsidDel="0076279C">
          <w:rPr>
            <w:rPrChange w:id="1256" w:author="Chelsea Helion" w:date="2024-10-23T10:53:00Z">
              <w:rPr>
                <w:rFonts w:ascii="Aptos" w:hAnsi="Aptos"/>
              </w:rPr>
            </w:rPrChange>
          </w:rPr>
          <w:fldChar w:fldCharType="end"/>
        </w:r>
        <w:r w:rsidRPr="006E54B4" w:rsidDel="0076279C">
          <w:rPr>
            <w:rPrChange w:id="1257" w:author="Chelsea Helion" w:date="2024-10-23T10:53:00Z">
              <w:rPr>
                <w:rFonts w:ascii="Aptos" w:hAnsi="Aptos"/>
              </w:rPr>
            </w:rPrChange>
          </w:rPr>
          <w:delText xml:space="preserve"> using the PsychoPy </w:delText>
        </w:r>
        <w:r w:rsidR="00701D6A" w:rsidRPr="006E54B4" w:rsidDel="0076279C">
          <w:rPr>
            <w:rPrChange w:id="1258" w:author="Chelsea Helion" w:date="2024-10-23T10:53:00Z">
              <w:rPr>
                <w:rFonts w:ascii="Aptos" w:hAnsi="Aptos"/>
              </w:rPr>
            </w:rPrChange>
          </w:rPr>
          <w:delText>[</w:delText>
        </w:r>
        <w:r w:rsidRPr="006E54B4" w:rsidDel="0076279C">
          <w:rPr>
            <w:rPrChange w:id="1259" w:author="Chelsea Helion" w:date="2024-10-23T10:53:00Z">
              <w:rPr>
                <w:rFonts w:ascii="Aptos" w:hAnsi="Aptos"/>
              </w:rPr>
            </w:rPrChange>
          </w:rPr>
          <w:delText>v2021.2.3</w:delText>
        </w:r>
        <w:r w:rsidR="00701D6A" w:rsidRPr="006E54B4" w:rsidDel="0076279C">
          <w:rPr>
            <w:rPrChange w:id="1260" w:author="Chelsea Helion" w:date="2024-10-23T10:53:00Z">
              <w:rPr>
                <w:rFonts w:ascii="Aptos" w:hAnsi="Aptos"/>
              </w:rPr>
            </w:rPrChange>
          </w:rPr>
          <w:delText>]</w:delText>
        </w:r>
        <w:r w:rsidRPr="006E54B4" w:rsidDel="0076279C">
          <w:rPr>
            <w:rPrChange w:id="1261" w:author="Chelsea Helion" w:date="2024-10-23T10:53:00Z">
              <w:rPr>
                <w:rFonts w:ascii="Aptos" w:hAnsi="Aptos"/>
              </w:rPr>
            </w:rPrChange>
          </w:rPr>
          <w:delText xml:space="preserve"> </w:delText>
        </w:r>
        <w:r w:rsidR="005A3E80" w:rsidRPr="006E54B4" w:rsidDel="0076279C">
          <w:rPr>
            <w:rPrChange w:id="1262" w:author="Chelsea Helion" w:date="2024-10-23T10:53:00Z">
              <w:rPr>
                <w:rFonts w:ascii="Aptos" w:hAnsi="Aptos"/>
              </w:rPr>
            </w:rPrChange>
          </w:rPr>
          <w:fldChar w:fldCharType="begin"/>
        </w:r>
        <w:r w:rsidR="004F2335" w:rsidRPr="006E54B4" w:rsidDel="0076279C">
          <w:rPr>
            <w:rPrChange w:id="1263" w:author="Chelsea Helion" w:date="2024-10-23T10:53:00Z">
              <w:rPr>
                <w:rFonts w:ascii="Aptos" w:hAnsi="Aptos"/>
              </w:rPr>
            </w:rPrChange>
          </w:rPr>
          <w:del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delInstrText>
        </w:r>
        <w:r w:rsidR="005A3E80" w:rsidRPr="006E54B4" w:rsidDel="0076279C">
          <w:rPr>
            <w:rPrChange w:id="1264" w:author="Chelsea Helion" w:date="2024-10-23T10:53:00Z">
              <w:rPr>
                <w:rFonts w:ascii="Aptos" w:hAnsi="Aptos"/>
              </w:rPr>
            </w:rPrChange>
          </w:rPr>
          <w:fldChar w:fldCharType="separate"/>
        </w:r>
        <w:r w:rsidR="005A3E80" w:rsidRPr="006E54B4" w:rsidDel="0076279C">
          <w:rPr>
            <w:rPrChange w:id="1265" w:author="Chelsea Helion" w:date="2024-10-23T10:53:00Z">
              <w:rPr>
                <w:rFonts w:ascii="Aptos" w:hAnsi="Aptos"/>
              </w:rPr>
            </w:rPrChange>
          </w:rPr>
          <w:delText>(Peirce et al., 2019)</w:delText>
        </w:r>
        <w:r w:rsidR="005A3E80" w:rsidRPr="006E54B4" w:rsidDel="0076279C">
          <w:rPr>
            <w:rPrChange w:id="1266" w:author="Chelsea Helion" w:date="2024-10-23T10:53:00Z">
              <w:rPr>
                <w:rFonts w:ascii="Aptos" w:hAnsi="Aptos"/>
              </w:rPr>
            </w:rPrChange>
          </w:rPr>
          <w:fldChar w:fldCharType="end"/>
        </w:r>
        <w:r w:rsidR="005A3E80" w:rsidRPr="006E54B4" w:rsidDel="0076279C">
          <w:rPr>
            <w:rPrChange w:id="1267" w:author="Chelsea Helion" w:date="2024-10-23T10:53:00Z">
              <w:rPr>
                <w:rFonts w:ascii="Aptos" w:hAnsi="Aptos"/>
              </w:rPr>
            </w:rPrChange>
          </w:rPr>
          <w:delText xml:space="preserve"> </w:delText>
        </w:r>
        <w:r w:rsidR="00701D6A" w:rsidRPr="006E54B4" w:rsidDel="0076279C">
          <w:rPr>
            <w:rPrChange w:id="1268" w:author="Chelsea Helion" w:date="2024-10-23T10:53:00Z">
              <w:rPr>
                <w:rFonts w:ascii="Aptos" w:hAnsi="Aptos"/>
              </w:rPr>
            </w:rPrChange>
          </w:rPr>
          <w:delText xml:space="preserve">python library </w:delText>
        </w:r>
        <w:r w:rsidRPr="006E54B4" w:rsidDel="0076279C">
          <w:rPr>
            <w:rPrChange w:id="1269" w:author="Chelsea Helion" w:date="2024-10-23T10:53:00Z">
              <w:rPr>
                <w:rFonts w:ascii="Aptos" w:hAnsi="Aptos"/>
              </w:rPr>
            </w:rPrChange>
          </w:rPr>
          <w:delText xml:space="preserve">to capture our ratings. This choice provided flexibility to customize components present in the experimental session and ensured, due to using open-source software, that the code could be readily shared, replicated, and operated on any other </w:delText>
        </w:r>
        <w:r w:rsidR="00CF2D02" w:rsidRPr="006E54B4" w:rsidDel="0076279C">
          <w:rPr>
            <w:rPrChange w:id="1270" w:author="Chelsea Helion" w:date="2024-10-23T10:53:00Z">
              <w:rPr>
                <w:rFonts w:ascii="Aptos" w:hAnsi="Aptos"/>
              </w:rPr>
            </w:rPrChange>
          </w:rPr>
          <w:delText>P</w:delText>
        </w:r>
        <w:r w:rsidRPr="006E54B4" w:rsidDel="0076279C">
          <w:rPr>
            <w:rPrChange w:id="1271" w:author="Chelsea Helion" w:date="2024-10-23T10:53:00Z">
              <w:rPr>
                <w:rFonts w:ascii="Aptos" w:hAnsi="Aptos"/>
              </w:rPr>
            </w:rPrChange>
          </w:rPr>
          <w:delTex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delText>
        </w:r>
        <w:r w:rsidR="00510C6B" w:rsidRPr="006E54B4" w:rsidDel="0076279C">
          <w:rPr>
            <w:rPrChange w:id="1272" w:author="Chelsea Helion" w:date="2024-10-23T10:53:00Z">
              <w:rPr>
                <w:rFonts w:ascii="Aptos" w:hAnsi="Aptos"/>
              </w:rPr>
            </w:rPrChange>
          </w:rPr>
          <w:delText xml:space="preserve"> </w:delText>
        </w:r>
        <w:r w:rsidRPr="006E54B4" w:rsidDel="0076279C">
          <w:rPr>
            <w:rPrChange w:id="1273" w:author="Chelsea Helion" w:date="2024-10-23T10:53:00Z">
              <w:rPr>
                <w:rFonts w:ascii="Aptos" w:hAnsi="Aptos"/>
              </w:rPr>
            </w:rPrChange>
          </w:rPr>
          <w:delText>Additionally, by incrementing rating values only upon release of the button, rather than continuously for as long as the button is pressed, we hope</w:delText>
        </w:r>
        <w:r w:rsidR="008F5F9D" w:rsidRPr="006E54B4" w:rsidDel="0076279C">
          <w:rPr>
            <w:rPrChange w:id="1274" w:author="Chelsea Helion" w:date="2024-10-23T10:53:00Z">
              <w:rPr>
                <w:rFonts w:ascii="Aptos" w:hAnsi="Aptos"/>
              </w:rPr>
            </w:rPrChange>
          </w:rPr>
          <w:delText>d</w:delText>
        </w:r>
        <w:r w:rsidRPr="006E54B4" w:rsidDel="0076279C">
          <w:rPr>
            <w:rPrChange w:id="1275" w:author="Chelsea Helion" w:date="2024-10-23T10:53:00Z">
              <w:rPr>
                <w:rFonts w:ascii="Aptos" w:hAnsi="Aptos"/>
              </w:rPr>
            </w:rPrChange>
          </w:rPr>
          <w:delText xml:space="preserve"> to more clearly delineate inflections in neural activity associated with rating or button pressing. </w:delText>
        </w:r>
        <w:r w:rsidR="00C918C3" w:rsidRPr="006E54B4" w:rsidDel="0076279C">
          <w:rPr>
            <w:rPrChange w:id="1276" w:author="Chelsea Helion" w:date="2024-10-23T10:53:00Z">
              <w:rPr>
                <w:rFonts w:ascii="Aptos" w:hAnsi="Aptos"/>
              </w:rPr>
            </w:rPrChange>
          </w:rPr>
          <w:delText xml:space="preserve">All subjects used their right hand to provide ratings. Left handed subjects did not report any difficulties using the right-hand button box. </w:delText>
        </w:r>
        <w:r w:rsidRPr="006E54B4" w:rsidDel="0076279C">
          <w:rPr>
            <w:rPrChange w:id="1277" w:author="Chelsea Helion" w:date="2024-10-23T10:53:00Z">
              <w:rPr>
                <w:rFonts w:ascii="Aptos" w:hAnsi="Aptos"/>
              </w:rPr>
            </w:rPrChange>
          </w:rPr>
          <w:delText>Ratings were sampled at the stimulus’s average framerate (24 Hz).</w:delText>
        </w:r>
      </w:del>
    </w:p>
    <w:p w14:paraId="5BAAFCD8" w14:textId="370357B2" w:rsidR="00DE0869" w:rsidRPr="006E54B4" w:rsidDel="0076279C" w:rsidRDefault="00000000" w:rsidP="00AF6336">
      <w:pPr>
        <w:spacing w:line="240" w:lineRule="auto"/>
        <w:ind w:firstLine="720"/>
        <w:jc w:val="both"/>
        <w:rPr>
          <w:del w:id="1278" w:author="Chelsea Helion" w:date="2024-10-25T12:17:00Z"/>
          <w:rPrChange w:id="1279" w:author="Chelsea Helion" w:date="2024-10-23T10:53:00Z">
            <w:rPr>
              <w:del w:id="1280" w:author="Chelsea Helion" w:date="2024-10-25T12:17:00Z"/>
              <w:rFonts w:ascii="Aptos" w:hAnsi="Aptos"/>
            </w:rPr>
          </w:rPrChange>
        </w:rPr>
      </w:pPr>
      <w:del w:id="1281" w:author="Chelsea Helion" w:date="2024-10-25T12:17:00Z">
        <w:r w:rsidRPr="006E54B4" w:rsidDel="0076279C">
          <w:rPr>
            <w:b/>
            <w:rPrChange w:id="1282" w:author="Chelsea Helion" w:date="2024-10-23T10:53:00Z">
              <w:rPr>
                <w:rFonts w:ascii="Aptos" w:hAnsi="Aptos"/>
                <w:b/>
              </w:rPr>
            </w:rPrChange>
          </w:rPr>
          <w:delText xml:space="preserve">Image Acquisition. </w:delText>
        </w:r>
        <w:r w:rsidRPr="006E54B4" w:rsidDel="0076279C">
          <w:rPr>
            <w:rPrChange w:id="1283" w:author="Chelsea Helion" w:date="2024-10-23T10:53:00Z">
              <w:rPr>
                <w:rFonts w:ascii="Aptos" w:hAnsi="Aptos"/>
              </w:rPr>
            </w:rPrChange>
          </w:rPr>
          <w:delText>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w:delText>
        </w:r>
        <w:r w:rsidR="008F5F9D" w:rsidRPr="006E54B4" w:rsidDel="0076279C">
          <w:rPr>
            <w:rPrChange w:id="1284" w:author="Chelsea Helion" w:date="2024-10-23T10:53:00Z">
              <w:rPr>
                <w:rFonts w:ascii="Aptos" w:hAnsi="Aptos"/>
              </w:rPr>
            </w:rPrChange>
          </w:rPr>
          <w:delText>a</w:delText>
        </w:r>
        <w:r w:rsidRPr="006E54B4" w:rsidDel="0076279C">
          <w:rPr>
            <w:rPrChange w:id="1285" w:author="Chelsea Helion" w:date="2024-10-23T10:53:00Z">
              <w:rPr>
                <w:rFonts w:ascii="Aptos" w:hAnsi="Aptos"/>
              </w:rPr>
            </w:rPrChange>
          </w:rPr>
          <w:delText xml:space="preserve"> rotating checkered pattern paired with pink noise) preceded the stimulus of each run. Without a stimulus buffer, the global arousal response that video stimuli often elicit may </w:delText>
        </w:r>
        <w:r w:rsidR="00CF2D02" w:rsidRPr="006E54B4" w:rsidDel="0076279C">
          <w:rPr>
            <w:rPrChange w:id="1286" w:author="Chelsea Helion" w:date="2024-10-23T10:53:00Z">
              <w:rPr>
                <w:rFonts w:ascii="Aptos" w:hAnsi="Aptos"/>
              </w:rPr>
            </w:rPrChange>
          </w:rPr>
          <w:delText xml:space="preserve">have </w:delText>
        </w:r>
        <w:r w:rsidRPr="006E54B4" w:rsidDel="0076279C">
          <w:rPr>
            <w:rPrChange w:id="1287" w:author="Chelsea Helion" w:date="2024-10-23T10:53:00Z">
              <w:rPr>
                <w:rFonts w:ascii="Aptos" w:hAnsi="Aptos"/>
              </w:rPr>
            </w:rPrChange>
          </w:rPr>
          <w:delText>occur</w:delText>
        </w:r>
        <w:r w:rsidR="00CF2D02" w:rsidRPr="006E54B4" w:rsidDel="0076279C">
          <w:rPr>
            <w:rPrChange w:id="1288" w:author="Chelsea Helion" w:date="2024-10-23T10:53:00Z">
              <w:rPr>
                <w:rFonts w:ascii="Aptos" w:hAnsi="Aptos"/>
              </w:rPr>
            </w:rPrChange>
          </w:rPr>
          <w:delText>red</w:delText>
        </w:r>
        <w:r w:rsidRPr="006E54B4" w:rsidDel="0076279C">
          <w:rPr>
            <w:rPrChange w:id="1289" w:author="Chelsea Helion" w:date="2024-10-23T10:53:00Z">
              <w:rPr>
                <w:rFonts w:ascii="Aptos" w:hAnsi="Aptos"/>
              </w:rPr>
            </w:rPrChange>
          </w:rPr>
          <w:delText xml:space="preserve"> during our stimulus and </w:delText>
        </w:r>
        <w:r w:rsidR="00CF2D02" w:rsidRPr="006E54B4" w:rsidDel="0076279C">
          <w:rPr>
            <w:rPrChange w:id="1290" w:author="Chelsea Helion" w:date="2024-10-23T10:53:00Z">
              <w:rPr>
                <w:rFonts w:ascii="Aptos" w:hAnsi="Aptos"/>
              </w:rPr>
            </w:rPrChange>
          </w:rPr>
          <w:delText xml:space="preserve">would have </w:delText>
        </w:r>
        <w:r w:rsidRPr="006E54B4" w:rsidDel="0076279C">
          <w:rPr>
            <w:rPrChange w:id="1291" w:author="Chelsea Helion" w:date="2024-10-23T10:53:00Z">
              <w:rPr>
                <w:rFonts w:ascii="Aptos" w:hAnsi="Aptos"/>
              </w:rPr>
            </w:rPrChange>
          </w:rPr>
          <w:delText>result</w:delText>
        </w:r>
        <w:r w:rsidR="00CF2D02" w:rsidRPr="006E54B4" w:rsidDel="0076279C">
          <w:rPr>
            <w:rPrChange w:id="1292" w:author="Chelsea Helion" w:date="2024-10-23T10:53:00Z">
              <w:rPr>
                <w:rFonts w:ascii="Aptos" w:hAnsi="Aptos"/>
              </w:rPr>
            </w:rPrChange>
          </w:rPr>
          <w:delText>ed</w:delText>
        </w:r>
        <w:r w:rsidRPr="006E54B4" w:rsidDel="0076279C">
          <w:rPr>
            <w:rPrChange w:id="1293" w:author="Chelsea Helion" w:date="2024-10-23T10:53:00Z">
              <w:rPr>
                <w:rFonts w:ascii="Aptos" w:hAnsi="Aptos"/>
              </w:rPr>
            </w:rPrChange>
          </w:rPr>
          <w:delText xml:space="preserve"> in having to truncate neural data </w:delText>
        </w:r>
        <w:r w:rsidR="008F518E" w:rsidRPr="006E54B4" w:rsidDel="0076279C">
          <w:rPr>
            <w:rPrChange w:id="1294" w:author="Chelsea Helion" w:date="2024-10-23T10:53:00Z">
              <w:rPr>
                <w:rFonts w:ascii="Aptos" w:hAnsi="Aptos"/>
              </w:rPr>
            </w:rPrChange>
          </w:rPr>
          <w:fldChar w:fldCharType="begin"/>
        </w:r>
        <w:r w:rsidR="004F2335" w:rsidRPr="006E54B4" w:rsidDel="0076279C">
          <w:rPr>
            <w:rPrChange w:id="1295" w:author="Chelsea Helion" w:date="2024-10-23T10:53:00Z">
              <w:rPr>
                <w:rFonts w:ascii="Aptos" w:hAnsi="Aptos"/>
              </w:rPr>
            </w:rPrChange>
          </w:rPr>
          <w:del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8F518E" w:rsidRPr="006E54B4" w:rsidDel="0076279C">
          <w:rPr>
            <w:rPrChange w:id="1296" w:author="Chelsea Helion" w:date="2024-10-23T10:53:00Z">
              <w:rPr>
                <w:rFonts w:ascii="Aptos" w:hAnsi="Aptos"/>
              </w:rPr>
            </w:rPrChange>
          </w:rPr>
          <w:fldChar w:fldCharType="separate"/>
        </w:r>
        <w:r w:rsidR="008F518E" w:rsidRPr="006E54B4" w:rsidDel="0076279C">
          <w:rPr>
            <w:rPrChange w:id="1297" w:author="Chelsea Helion" w:date="2024-10-23T10:53:00Z">
              <w:rPr>
                <w:rFonts w:ascii="Aptos" w:hAnsi="Aptos"/>
              </w:rPr>
            </w:rPrChange>
          </w:rPr>
          <w:delText>(J. Chen et al., 2017)</w:delText>
        </w:r>
        <w:r w:rsidR="008F518E" w:rsidRPr="006E54B4" w:rsidDel="0076279C">
          <w:rPr>
            <w:rPrChange w:id="1298" w:author="Chelsea Helion" w:date="2024-10-23T10:53:00Z">
              <w:rPr>
                <w:rFonts w:ascii="Aptos" w:hAnsi="Aptos"/>
              </w:rPr>
            </w:rPrChange>
          </w:rPr>
          <w:fldChar w:fldCharType="end"/>
        </w:r>
        <w:r w:rsidRPr="006E54B4" w:rsidDel="0076279C">
          <w:rPr>
            <w:rPrChange w:id="1299" w:author="Chelsea Helion" w:date="2024-10-23T10:53:00Z">
              <w:rPr>
                <w:rFonts w:ascii="Aptos" w:hAnsi="Aptos"/>
              </w:rPr>
            </w:rPrChange>
          </w:rPr>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p>
    <w:p w14:paraId="49B2D072" w14:textId="54DB4373" w:rsidR="00DE0869" w:rsidRPr="006E54B4" w:rsidDel="0076279C" w:rsidRDefault="00000000" w:rsidP="00AF6336">
      <w:pPr>
        <w:spacing w:line="240" w:lineRule="auto"/>
        <w:ind w:firstLine="720"/>
        <w:jc w:val="both"/>
        <w:rPr>
          <w:del w:id="1300" w:author="Chelsea Helion" w:date="2024-10-25T12:17:00Z"/>
          <w:rPrChange w:id="1301" w:author="Chelsea Helion" w:date="2024-10-23T10:53:00Z">
            <w:rPr>
              <w:del w:id="1302" w:author="Chelsea Helion" w:date="2024-10-25T12:17:00Z"/>
              <w:rFonts w:ascii="Aptos" w:hAnsi="Aptos"/>
            </w:rPr>
          </w:rPrChange>
        </w:rPr>
      </w:pPr>
      <w:del w:id="1303" w:author="Chelsea Helion" w:date="2024-10-25T12:17:00Z">
        <w:r w:rsidRPr="006E54B4" w:rsidDel="0076279C">
          <w:rPr>
            <w:b/>
            <w:rPrChange w:id="1304" w:author="Chelsea Helion" w:date="2024-10-23T10:53:00Z">
              <w:rPr>
                <w:rFonts w:ascii="Aptos" w:hAnsi="Aptos"/>
                <w:b/>
              </w:rPr>
            </w:rPrChange>
          </w:rPr>
          <w:delText xml:space="preserve">Audio delivery. </w:delText>
        </w:r>
        <w:r w:rsidRPr="006E54B4" w:rsidDel="0076279C">
          <w:rPr>
            <w:rPrChange w:id="1305" w:author="Chelsea Helion" w:date="2024-10-23T10:53:00Z">
              <w:rPr>
                <w:rFonts w:ascii="Aptos" w:hAnsi="Aptos"/>
              </w:rPr>
            </w:rPrChange>
          </w:rPr>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6BF3876B" w14:textId="2027F2EE" w:rsidR="00DE0869" w:rsidRPr="006E54B4" w:rsidDel="0076279C" w:rsidRDefault="00000000" w:rsidP="00AF6336">
      <w:pPr>
        <w:spacing w:line="240" w:lineRule="auto"/>
        <w:ind w:firstLine="720"/>
        <w:jc w:val="both"/>
        <w:rPr>
          <w:del w:id="1306" w:author="Chelsea Helion" w:date="2024-10-25T12:17:00Z"/>
          <w:rPrChange w:id="1307" w:author="Chelsea Helion" w:date="2024-10-23T10:53:00Z">
            <w:rPr>
              <w:del w:id="1308" w:author="Chelsea Helion" w:date="2024-10-25T12:17:00Z"/>
              <w:rFonts w:ascii="Aptos" w:hAnsi="Aptos"/>
            </w:rPr>
          </w:rPrChange>
        </w:rPr>
      </w:pPr>
      <w:del w:id="1309" w:author="Chelsea Helion" w:date="2024-10-25T12:17:00Z">
        <w:r w:rsidRPr="006E54B4" w:rsidDel="0076279C">
          <w:rPr>
            <w:b/>
            <w:rPrChange w:id="1310" w:author="Chelsea Helion" w:date="2024-10-23T10:53:00Z">
              <w:rPr>
                <w:rFonts w:ascii="Aptos" w:hAnsi="Aptos"/>
                <w:b/>
              </w:rPr>
            </w:rPrChange>
          </w:rPr>
          <w:delText xml:space="preserve">fMRI Pre-Processing. </w:delText>
        </w:r>
        <w:r w:rsidRPr="006E54B4" w:rsidDel="0076279C">
          <w:rPr>
            <w:rPrChange w:id="1311" w:author="Chelsea Helion" w:date="2024-10-23T10:53:00Z">
              <w:rPr>
                <w:rFonts w:ascii="Aptos" w:hAnsi="Aptos"/>
              </w:rPr>
            </w:rPrChange>
          </w:rPr>
          <w:delText>We first converted all MRI data from DICOM to BIDS-formatted NIfTI files using heudiconv</w:delText>
        </w:r>
        <w:r w:rsidR="00701D6A" w:rsidRPr="006E54B4" w:rsidDel="0076279C">
          <w:rPr>
            <w:rPrChange w:id="1312" w:author="Chelsea Helion" w:date="2024-10-23T10:53:00Z">
              <w:rPr>
                <w:rFonts w:ascii="Aptos" w:hAnsi="Aptos"/>
              </w:rPr>
            </w:rPrChange>
          </w:rPr>
          <w:delText xml:space="preserve"> [v0.11.3]</w:delText>
        </w:r>
        <w:r w:rsidRPr="006E54B4" w:rsidDel="0076279C">
          <w:rPr>
            <w:rPrChange w:id="1313" w:author="Chelsea Helion" w:date="2024-10-23T10:53:00Z">
              <w:rPr>
                <w:rFonts w:ascii="Aptos" w:hAnsi="Aptos"/>
              </w:rPr>
            </w:rPrChange>
          </w:rPr>
          <w:delText xml:space="preserve"> </w:delText>
        </w:r>
        <w:r w:rsidR="00956966" w:rsidRPr="006E54B4" w:rsidDel="0076279C">
          <w:rPr>
            <w:rPrChange w:id="1314" w:author="Chelsea Helion" w:date="2024-10-23T10:53:00Z">
              <w:rPr>
                <w:rFonts w:ascii="Aptos" w:hAnsi="Aptos"/>
              </w:rPr>
            </w:rPrChange>
          </w:rPr>
          <w:fldChar w:fldCharType="begin"/>
        </w:r>
        <w:r w:rsidR="004F2335" w:rsidRPr="006E54B4" w:rsidDel="0076279C">
          <w:rPr>
            <w:rPrChange w:id="1315" w:author="Chelsea Helion" w:date="2024-10-23T10:53:00Z">
              <w:rPr>
                <w:rFonts w:ascii="Aptos" w:hAnsi="Aptos"/>
              </w:rPr>
            </w:rPrChange>
          </w:rPr>
          <w:del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delInstrText>
        </w:r>
        <w:r w:rsidR="00956966" w:rsidRPr="006E54B4" w:rsidDel="0076279C">
          <w:rPr>
            <w:rPrChange w:id="1316" w:author="Chelsea Helion" w:date="2024-10-23T10:53:00Z">
              <w:rPr>
                <w:rFonts w:ascii="Aptos" w:hAnsi="Aptos"/>
              </w:rPr>
            </w:rPrChange>
          </w:rPr>
          <w:fldChar w:fldCharType="separate"/>
        </w:r>
        <w:r w:rsidR="00956966" w:rsidRPr="006E54B4" w:rsidDel="0076279C">
          <w:rPr>
            <w:rPrChange w:id="1317" w:author="Chelsea Helion" w:date="2024-10-23T10:53:00Z">
              <w:rPr>
                <w:rFonts w:ascii="Aptos" w:hAnsi="Aptos"/>
              </w:rPr>
            </w:rPrChange>
          </w:rPr>
          <w:delText>(Halchenko et al., 2021)</w:delText>
        </w:r>
        <w:r w:rsidR="00956966" w:rsidRPr="006E54B4" w:rsidDel="0076279C">
          <w:rPr>
            <w:rPrChange w:id="1318" w:author="Chelsea Helion" w:date="2024-10-23T10:53:00Z">
              <w:rPr>
                <w:rFonts w:ascii="Aptos" w:hAnsi="Aptos"/>
              </w:rPr>
            </w:rPrChange>
          </w:rPr>
          <w:fldChar w:fldCharType="end"/>
        </w:r>
        <w:r w:rsidRPr="006E54B4" w:rsidDel="0076279C">
          <w:rPr>
            <w:rPrChange w:id="1319" w:author="Chelsea Helion" w:date="2024-10-23T10:53:00Z">
              <w:rPr>
                <w:rFonts w:ascii="Aptos" w:hAnsi="Aptos"/>
              </w:rPr>
            </w:rPrChange>
          </w:rPr>
          <w:delText xml:space="preserve">. Neuroimaging data was preprocessed with the standard fMRIPrep </w:delText>
        </w:r>
        <w:r w:rsidR="009B1B62" w:rsidRPr="006E54B4" w:rsidDel="0076279C">
          <w:rPr>
            <w:rPrChange w:id="1320" w:author="Chelsea Helion" w:date="2024-10-23T10:53:00Z">
              <w:rPr>
                <w:rFonts w:ascii="Aptos" w:hAnsi="Aptos"/>
              </w:rPr>
            </w:rPrChange>
          </w:rPr>
          <w:delText>[</w:delText>
        </w:r>
        <w:r w:rsidRPr="006E54B4" w:rsidDel="0076279C">
          <w:rPr>
            <w:rPrChange w:id="1321" w:author="Chelsea Helion" w:date="2024-10-23T10:53:00Z">
              <w:rPr>
                <w:rFonts w:ascii="Aptos" w:hAnsi="Aptos"/>
              </w:rPr>
            </w:rPrChange>
          </w:rPr>
          <w:delText>v20.2.6</w:delText>
        </w:r>
        <w:r w:rsidR="009B1B62" w:rsidRPr="006E54B4" w:rsidDel="0076279C">
          <w:rPr>
            <w:rPrChange w:id="1322" w:author="Chelsea Helion" w:date="2024-10-23T10:53:00Z">
              <w:rPr>
                <w:rFonts w:ascii="Aptos" w:hAnsi="Aptos"/>
              </w:rPr>
            </w:rPrChange>
          </w:rPr>
          <w:delText>]</w:delText>
        </w:r>
        <w:r w:rsidRPr="006E54B4" w:rsidDel="0076279C">
          <w:rPr>
            <w:rPrChange w:id="1323" w:author="Chelsea Helion" w:date="2024-10-23T10:53:00Z">
              <w:rPr>
                <w:rFonts w:ascii="Aptos" w:hAnsi="Aptos"/>
              </w:rPr>
            </w:rPrChange>
          </w:rPr>
          <w:delText xml:space="preserve"> pipeline </w:delText>
        </w:r>
        <w:r w:rsidR="004A536E" w:rsidRPr="006E54B4" w:rsidDel="0076279C">
          <w:rPr>
            <w:rPrChange w:id="1324" w:author="Chelsea Helion" w:date="2024-10-23T10:53:00Z">
              <w:rPr>
                <w:rFonts w:ascii="Aptos" w:hAnsi="Aptos"/>
              </w:rPr>
            </w:rPrChange>
          </w:rPr>
          <w:fldChar w:fldCharType="begin"/>
        </w:r>
        <w:r w:rsidR="004F2335" w:rsidRPr="006E54B4" w:rsidDel="0076279C">
          <w:rPr>
            <w:rPrChange w:id="1325" w:author="Chelsea Helion" w:date="2024-10-23T10:53:00Z">
              <w:rPr>
                <w:rFonts w:ascii="Aptos" w:hAnsi="Aptos"/>
              </w:rPr>
            </w:rPrChange>
          </w:rPr>
          <w:del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delInstrText>
        </w:r>
        <w:r w:rsidR="004A536E" w:rsidRPr="006E54B4" w:rsidDel="0076279C">
          <w:rPr>
            <w:rPrChange w:id="1326" w:author="Chelsea Helion" w:date="2024-10-23T10:53:00Z">
              <w:rPr>
                <w:rFonts w:ascii="Aptos" w:hAnsi="Aptos"/>
              </w:rPr>
            </w:rPrChange>
          </w:rPr>
          <w:fldChar w:fldCharType="separate"/>
        </w:r>
        <w:r w:rsidR="004A536E" w:rsidRPr="006E54B4" w:rsidDel="0076279C">
          <w:rPr>
            <w:rPrChange w:id="1327" w:author="Chelsea Helion" w:date="2024-10-23T10:53:00Z">
              <w:rPr>
                <w:rFonts w:ascii="Aptos" w:hAnsi="Aptos"/>
              </w:rPr>
            </w:rPrChange>
          </w:rPr>
          <w:delText>(Esteban et al., 2017)</w:delText>
        </w:r>
        <w:r w:rsidR="004A536E" w:rsidRPr="006E54B4" w:rsidDel="0076279C">
          <w:rPr>
            <w:rPrChange w:id="1328" w:author="Chelsea Helion" w:date="2024-10-23T10:53:00Z">
              <w:rPr>
                <w:rFonts w:ascii="Aptos" w:hAnsi="Aptos"/>
              </w:rPr>
            </w:rPrChange>
          </w:rPr>
          <w:fldChar w:fldCharType="end"/>
        </w:r>
        <w:r w:rsidR="004A536E" w:rsidRPr="006E54B4" w:rsidDel="0076279C">
          <w:rPr>
            <w:rPrChange w:id="1329" w:author="Chelsea Helion" w:date="2024-10-23T10:53:00Z">
              <w:rPr>
                <w:rFonts w:ascii="Aptos" w:hAnsi="Aptos"/>
              </w:rPr>
            </w:rPrChange>
          </w:rPr>
          <w:delText xml:space="preserve"> </w:delText>
        </w:r>
        <w:r w:rsidRPr="006E54B4" w:rsidDel="0076279C">
          <w:rPr>
            <w:rPrChange w:id="1330" w:author="Chelsea Helion" w:date="2024-10-23T10:53:00Z">
              <w:rPr>
                <w:rFonts w:ascii="Aptos" w:hAnsi="Aptos"/>
              </w:rPr>
            </w:rPrChange>
          </w:rPr>
          <w:delText xml:space="preserve">within a Docker </w:delText>
        </w:r>
        <w:r w:rsidR="009B1B62" w:rsidRPr="006E54B4" w:rsidDel="0076279C">
          <w:rPr>
            <w:rPrChange w:id="1331" w:author="Chelsea Helion" w:date="2024-10-23T10:53:00Z">
              <w:rPr>
                <w:rFonts w:ascii="Aptos" w:hAnsi="Aptos"/>
              </w:rPr>
            </w:rPrChange>
          </w:rPr>
          <w:delText>[</w:delText>
        </w:r>
        <w:r w:rsidRPr="006E54B4" w:rsidDel="0076279C">
          <w:rPr>
            <w:rPrChange w:id="1332" w:author="Chelsea Helion" w:date="2024-10-23T10:53:00Z">
              <w:rPr>
                <w:rFonts w:ascii="Aptos" w:hAnsi="Aptos"/>
              </w:rPr>
            </w:rPrChange>
          </w:rPr>
          <w:delText>v19.03.12</w:delText>
        </w:r>
        <w:r w:rsidR="009B1B62" w:rsidRPr="006E54B4" w:rsidDel="0076279C">
          <w:rPr>
            <w:rPrChange w:id="1333" w:author="Chelsea Helion" w:date="2024-10-23T10:53:00Z">
              <w:rPr>
                <w:rFonts w:ascii="Aptos" w:hAnsi="Aptos"/>
              </w:rPr>
            </w:rPrChange>
          </w:rPr>
          <w:delText>]</w:delText>
        </w:r>
        <w:r w:rsidRPr="006E54B4" w:rsidDel="0076279C">
          <w:rPr>
            <w:rPrChange w:id="1334" w:author="Chelsea Helion" w:date="2024-10-23T10:53:00Z">
              <w:rPr>
                <w:rFonts w:ascii="Aptos" w:hAnsi="Aptos"/>
              </w:rPr>
            </w:rPrChange>
          </w:rPr>
          <w:delText xml:space="preserve"> container to maintain generalizability. Motion outliers were assessed using the FSL Motion Outlier Tool </w:delText>
        </w:r>
        <w:r w:rsidR="004A536E" w:rsidRPr="006E54B4" w:rsidDel="0076279C">
          <w:rPr>
            <w:rPrChange w:id="1335" w:author="Chelsea Helion" w:date="2024-10-23T10:53:00Z">
              <w:rPr>
                <w:rFonts w:ascii="Aptos" w:hAnsi="Aptos"/>
              </w:rPr>
            </w:rPrChange>
          </w:rPr>
          <w:fldChar w:fldCharType="begin"/>
        </w:r>
        <w:r w:rsidR="004F2335" w:rsidRPr="006E54B4" w:rsidDel="0076279C">
          <w:rPr>
            <w:rPrChange w:id="1336" w:author="Chelsea Helion" w:date="2024-10-23T10:53:00Z">
              <w:rPr>
                <w:rFonts w:ascii="Aptos" w:hAnsi="Aptos"/>
              </w:rPr>
            </w:rPrChange>
          </w:rPr>
          <w:del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4A536E" w:rsidRPr="006E54B4" w:rsidDel="0076279C">
          <w:rPr>
            <w:rPrChange w:id="1337" w:author="Chelsea Helion" w:date="2024-10-23T10:53:00Z">
              <w:rPr>
                <w:rFonts w:ascii="Aptos" w:hAnsi="Aptos"/>
              </w:rPr>
            </w:rPrChange>
          </w:rPr>
          <w:fldChar w:fldCharType="separate"/>
        </w:r>
        <w:r w:rsidR="004A536E" w:rsidRPr="006E54B4" w:rsidDel="0076279C">
          <w:rPr>
            <w:rPrChange w:id="1338" w:author="Chelsea Helion" w:date="2024-10-23T10:53:00Z">
              <w:rPr>
                <w:rFonts w:ascii="Aptos" w:hAnsi="Aptos"/>
              </w:rPr>
            </w:rPrChange>
          </w:rPr>
          <w:delText>(Jenkinson et al., 2012)</w:delText>
        </w:r>
        <w:r w:rsidR="004A536E" w:rsidRPr="006E54B4" w:rsidDel="0076279C">
          <w:rPr>
            <w:rPrChange w:id="1339" w:author="Chelsea Helion" w:date="2024-10-23T10:53:00Z">
              <w:rPr>
                <w:rFonts w:ascii="Aptos" w:hAnsi="Aptos"/>
              </w:rPr>
            </w:rPrChange>
          </w:rPr>
          <w:fldChar w:fldCharType="end"/>
        </w:r>
        <w:r w:rsidRPr="006E54B4" w:rsidDel="0076279C">
          <w:rPr>
            <w:rPrChange w:id="1340" w:author="Chelsea Helion" w:date="2024-10-23T10:53:00Z">
              <w:rPr>
                <w:rFonts w:ascii="Aptos" w:hAnsi="Aptos"/>
              </w:rPr>
            </w:rPrChange>
          </w:rPr>
          <w:delTex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delText>
        </w:r>
        <w:r w:rsidR="00C918C3" w:rsidRPr="006E54B4" w:rsidDel="0076279C">
          <w:rPr>
            <w:rPrChange w:id="1341" w:author="Chelsea Helion" w:date="2024-10-23T10:53:00Z">
              <w:rPr>
                <w:rFonts w:ascii="Aptos" w:hAnsi="Aptos"/>
              </w:rPr>
            </w:rPrChange>
          </w:rPr>
          <w:delText>One</w:delText>
        </w:r>
        <w:r w:rsidRPr="006E54B4" w:rsidDel="0076279C">
          <w:rPr>
            <w:rPrChange w:id="1342" w:author="Chelsea Helion" w:date="2024-10-23T10:53:00Z">
              <w:rPr>
                <w:rFonts w:ascii="Aptos" w:hAnsi="Aptos"/>
              </w:rPr>
            </w:rPrChange>
          </w:rPr>
          <w:delText xml:space="preserve"> subject w</w:delText>
        </w:r>
        <w:r w:rsidR="00C918C3" w:rsidRPr="006E54B4" w:rsidDel="0076279C">
          <w:rPr>
            <w:rPrChange w:id="1343" w:author="Chelsea Helion" w:date="2024-10-23T10:53:00Z">
              <w:rPr>
                <w:rFonts w:ascii="Aptos" w:hAnsi="Aptos"/>
              </w:rPr>
            </w:rPrChange>
          </w:rPr>
          <w:delText>as</w:delText>
        </w:r>
        <w:r w:rsidRPr="006E54B4" w:rsidDel="0076279C">
          <w:rPr>
            <w:rPrChange w:id="1344" w:author="Chelsea Helion" w:date="2024-10-23T10:53:00Z">
              <w:rPr>
                <w:rFonts w:ascii="Aptos" w:hAnsi="Aptos"/>
              </w:rPr>
            </w:rPrChange>
          </w:rPr>
          <w:delText xml:space="preserve"> excluded according to this standard. Head motion was generally ideal, with 99.9% of all analyzed TRs (98.1% including the excluded subject) falling within an acceptable range. </w:delText>
        </w:r>
      </w:del>
    </w:p>
    <w:p w14:paraId="789F042F" w14:textId="500648EA" w:rsidR="00DE0869" w:rsidRPr="006E54B4" w:rsidDel="0076279C" w:rsidRDefault="00000000" w:rsidP="00AF6336">
      <w:pPr>
        <w:spacing w:line="240" w:lineRule="auto"/>
        <w:ind w:firstLine="720"/>
        <w:jc w:val="both"/>
        <w:rPr>
          <w:del w:id="1345" w:author="Chelsea Helion" w:date="2024-10-25T12:17:00Z"/>
          <w:rPrChange w:id="1346" w:author="Chelsea Helion" w:date="2024-10-23T10:53:00Z">
            <w:rPr>
              <w:del w:id="1347" w:author="Chelsea Helion" w:date="2024-10-25T12:17:00Z"/>
              <w:rFonts w:ascii="Aptos" w:hAnsi="Aptos"/>
            </w:rPr>
          </w:rPrChange>
        </w:rPr>
      </w:pPr>
      <w:del w:id="1348" w:author="Chelsea Helion" w:date="2024-10-25T12:17:00Z">
        <w:r w:rsidRPr="006E54B4" w:rsidDel="0076279C">
          <w:rPr>
            <w:rPrChange w:id="1349" w:author="Chelsea Helion" w:date="2024-10-23T10:53:00Z">
              <w:rPr>
                <w:rFonts w:ascii="Aptos" w:hAnsi="Aptos"/>
              </w:rPr>
            </w:rPrChange>
          </w:rPr>
          <w:delText>For the ISC analysis, additional preprocessing was performed using nltools</w:delText>
        </w:r>
        <w:r w:rsidR="00701D6A" w:rsidRPr="006E54B4" w:rsidDel="0076279C">
          <w:rPr>
            <w:rPrChange w:id="1350" w:author="Chelsea Helion" w:date="2024-10-23T10:53:00Z">
              <w:rPr>
                <w:rFonts w:ascii="Aptos" w:hAnsi="Aptos"/>
              </w:rPr>
            </w:rPrChange>
          </w:rPr>
          <w:delText xml:space="preserve"> [v0.4.7]</w:delText>
        </w:r>
        <w:r w:rsidRPr="006E54B4" w:rsidDel="0076279C">
          <w:rPr>
            <w:rPrChange w:id="1351" w:author="Chelsea Helion" w:date="2024-10-23T10:53:00Z">
              <w:rPr>
                <w:rFonts w:ascii="Aptos" w:hAnsi="Aptos"/>
              </w:rPr>
            </w:rPrChange>
          </w:rPr>
          <w:delText xml:space="preserve"> </w:delText>
        </w:r>
        <w:r w:rsidR="004A536E" w:rsidRPr="006E54B4" w:rsidDel="0076279C">
          <w:rPr>
            <w:rPrChange w:id="1352" w:author="Chelsea Helion" w:date="2024-10-23T10:53:00Z">
              <w:rPr>
                <w:rFonts w:ascii="Aptos" w:hAnsi="Aptos"/>
              </w:rPr>
            </w:rPrChange>
          </w:rPr>
          <w:fldChar w:fldCharType="begin"/>
        </w:r>
        <w:r w:rsidR="004F2335" w:rsidRPr="006E54B4" w:rsidDel="0076279C">
          <w:rPr>
            <w:rPrChange w:id="1353" w:author="Chelsea Helion" w:date="2024-10-23T10:53:00Z">
              <w:rPr>
                <w:rFonts w:ascii="Aptos" w:hAnsi="Aptos"/>
              </w:rPr>
            </w:rPrChange>
          </w:rPr>
          <w:del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4A536E" w:rsidRPr="006E54B4" w:rsidDel="0076279C">
          <w:rPr>
            <w:rPrChange w:id="1354" w:author="Chelsea Helion" w:date="2024-10-23T10:53:00Z">
              <w:rPr>
                <w:rFonts w:ascii="Aptos" w:hAnsi="Aptos"/>
              </w:rPr>
            </w:rPrChange>
          </w:rPr>
          <w:fldChar w:fldCharType="separate"/>
        </w:r>
        <w:r w:rsidR="004A536E" w:rsidRPr="006E54B4" w:rsidDel="0076279C">
          <w:rPr>
            <w:rPrChange w:id="1355" w:author="Chelsea Helion" w:date="2024-10-23T10:53:00Z">
              <w:rPr>
                <w:rFonts w:ascii="Aptos" w:hAnsi="Aptos"/>
              </w:rPr>
            </w:rPrChange>
          </w:rPr>
          <w:delText>(Chang et al., 2018)</w:delText>
        </w:r>
        <w:r w:rsidR="004A536E" w:rsidRPr="006E54B4" w:rsidDel="0076279C">
          <w:rPr>
            <w:rPrChange w:id="1356" w:author="Chelsea Helion" w:date="2024-10-23T10:53:00Z">
              <w:rPr>
                <w:rFonts w:ascii="Aptos" w:hAnsi="Aptos"/>
              </w:rPr>
            </w:rPrChange>
          </w:rPr>
          <w:fldChar w:fldCharType="end"/>
        </w:r>
        <w:r w:rsidRPr="006E54B4" w:rsidDel="0076279C">
          <w:rPr>
            <w:rPrChange w:id="1357" w:author="Chelsea Helion" w:date="2024-10-23T10:53:00Z">
              <w:rPr>
                <w:rFonts w:ascii="Aptos" w:hAnsi="Aptos"/>
              </w:rPr>
            </w:rPrChange>
          </w:rPr>
          <w:delTex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delText>
        </w:r>
        <w:r w:rsidR="004A536E" w:rsidRPr="006E54B4" w:rsidDel="0076279C">
          <w:rPr>
            <w:rPrChange w:id="1358" w:author="Chelsea Helion" w:date="2024-10-23T10:53:00Z">
              <w:rPr>
                <w:rFonts w:ascii="Aptos" w:hAnsi="Aptos"/>
              </w:rPr>
            </w:rPrChange>
          </w:rPr>
          <w:fldChar w:fldCharType="begin"/>
        </w:r>
        <w:r w:rsidR="004F2335" w:rsidRPr="006E54B4" w:rsidDel="0076279C">
          <w:rPr>
            <w:rPrChange w:id="1359" w:author="Chelsea Helion" w:date="2024-10-23T10:53:00Z">
              <w:rPr>
                <w:rFonts w:ascii="Aptos" w:hAnsi="Aptos"/>
              </w:rPr>
            </w:rPrChange>
          </w:rPr>
          <w:del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4A536E" w:rsidRPr="006E54B4" w:rsidDel="0076279C">
          <w:rPr>
            <w:rPrChange w:id="1360" w:author="Chelsea Helion" w:date="2024-10-23T10:53:00Z">
              <w:rPr>
                <w:rFonts w:ascii="Aptos" w:hAnsi="Aptos"/>
              </w:rPr>
            </w:rPrChange>
          </w:rPr>
          <w:fldChar w:fldCharType="separate"/>
        </w:r>
        <w:r w:rsidR="004A536E" w:rsidRPr="006E54B4" w:rsidDel="0076279C">
          <w:rPr>
            <w:rPrChange w:id="1361" w:author="Chelsea Helion" w:date="2024-10-23T10:53:00Z">
              <w:rPr>
                <w:rFonts w:ascii="Aptos" w:hAnsi="Aptos"/>
              </w:rPr>
            </w:rPrChange>
          </w:rPr>
          <w:delText>(Schaefer et al., 2018)</w:delText>
        </w:r>
        <w:r w:rsidR="004A536E" w:rsidRPr="006E54B4" w:rsidDel="0076279C">
          <w:rPr>
            <w:rPrChange w:id="1362" w:author="Chelsea Helion" w:date="2024-10-23T10:53:00Z">
              <w:rPr>
                <w:rFonts w:ascii="Aptos" w:hAnsi="Aptos"/>
              </w:rPr>
            </w:rPrChange>
          </w:rPr>
          <w:fldChar w:fldCharType="end"/>
        </w:r>
        <w:r w:rsidRPr="006E54B4" w:rsidDel="0076279C">
          <w:rPr>
            <w:rPrChange w:id="1363" w:author="Chelsea Helion" w:date="2024-10-23T10:53:00Z">
              <w:rPr>
                <w:rFonts w:ascii="Aptos" w:hAnsi="Aptos"/>
              </w:rPr>
            </w:rPrChange>
          </w:rPr>
          <w:delText xml:space="preserve">. While the Schaefer-Kong Atlas is available in resolutions </w:delText>
        </w:r>
        <w:r w:rsidR="008F5F9D" w:rsidRPr="006E54B4" w:rsidDel="0076279C">
          <w:rPr>
            <w:rPrChange w:id="1364" w:author="Chelsea Helion" w:date="2024-10-23T10:53:00Z">
              <w:rPr>
                <w:rFonts w:ascii="Aptos" w:hAnsi="Aptos"/>
              </w:rPr>
            </w:rPrChange>
          </w:rPr>
          <w:delText xml:space="preserve">from </w:delText>
        </w:r>
        <w:r w:rsidRPr="006E54B4" w:rsidDel="0076279C">
          <w:rPr>
            <w:rPrChange w:id="1365" w:author="Chelsea Helion" w:date="2024-10-23T10:53:00Z">
              <w:rPr>
                <w:rFonts w:ascii="Aptos" w:hAnsi="Aptos"/>
              </w:rPr>
            </w:rPrChange>
          </w:rPr>
          <w:delText xml:space="preserve">100 </w:delText>
        </w:r>
        <w:r w:rsidR="008F5F9D" w:rsidRPr="006E54B4" w:rsidDel="0076279C">
          <w:rPr>
            <w:rPrChange w:id="1366" w:author="Chelsea Helion" w:date="2024-10-23T10:53:00Z">
              <w:rPr>
                <w:rFonts w:ascii="Aptos" w:hAnsi="Aptos"/>
              </w:rPr>
            </w:rPrChange>
          </w:rPr>
          <w:delText>to</w:delText>
        </w:r>
        <w:r w:rsidRPr="006E54B4" w:rsidDel="0076279C">
          <w:rPr>
            <w:rPrChange w:id="1367" w:author="Chelsea Helion" w:date="2024-10-23T10:53:00Z">
              <w:rPr>
                <w:rFonts w:ascii="Aptos" w:hAnsi="Aptos"/>
              </w:rPr>
            </w:rPrChange>
          </w:rPr>
          <w:delText xml:space="preserve"> 1000 parcels, 400 parcels is widely used as a standard due to previous work suggesting that the human cortex can be divided into 300 to 400 unique functional regions </w:delText>
        </w:r>
        <w:r w:rsidR="004A536E" w:rsidRPr="006E54B4" w:rsidDel="0076279C">
          <w:rPr>
            <w:rPrChange w:id="1368" w:author="Chelsea Helion" w:date="2024-10-23T10:53:00Z">
              <w:rPr>
                <w:rFonts w:ascii="Aptos" w:hAnsi="Aptos"/>
              </w:rPr>
            </w:rPrChange>
          </w:rPr>
          <w:fldChar w:fldCharType="begin"/>
        </w:r>
        <w:r w:rsidR="004F2335" w:rsidRPr="006E54B4" w:rsidDel="0076279C">
          <w:rPr>
            <w:rPrChange w:id="1369" w:author="Chelsea Helion" w:date="2024-10-23T10:53:00Z">
              <w:rPr>
                <w:rFonts w:ascii="Aptos" w:hAnsi="Aptos"/>
              </w:rPr>
            </w:rPrChange>
          </w:rPr>
          <w:del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delInstrText>
        </w:r>
        <w:r w:rsidR="004A536E" w:rsidRPr="006E54B4" w:rsidDel="0076279C">
          <w:rPr>
            <w:rPrChange w:id="1370" w:author="Chelsea Helion" w:date="2024-10-23T10:53:00Z">
              <w:rPr>
                <w:rFonts w:ascii="Aptos" w:hAnsi="Aptos"/>
              </w:rPr>
            </w:rPrChange>
          </w:rPr>
          <w:fldChar w:fldCharType="separate"/>
        </w:r>
        <w:r w:rsidR="004A536E" w:rsidRPr="006E54B4" w:rsidDel="0076279C">
          <w:rPr>
            <w:rPrChange w:id="1371" w:author="Chelsea Helion" w:date="2024-10-23T10:53:00Z">
              <w:rPr>
                <w:rFonts w:ascii="Aptos" w:hAnsi="Aptos"/>
              </w:rPr>
            </w:rPrChange>
          </w:rPr>
          <w:delText>(Van Essen et al., 2012)</w:delText>
        </w:r>
        <w:r w:rsidR="004A536E" w:rsidRPr="006E54B4" w:rsidDel="0076279C">
          <w:rPr>
            <w:rPrChange w:id="1372" w:author="Chelsea Helion" w:date="2024-10-23T10:53:00Z">
              <w:rPr>
                <w:rFonts w:ascii="Aptos" w:hAnsi="Aptos"/>
              </w:rPr>
            </w:rPrChange>
          </w:rPr>
          <w:fldChar w:fldCharType="end"/>
        </w:r>
        <w:r w:rsidRPr="006E54B4" w:rsidDel="0076279C">
          <w:rPr>
            <w:rPrChange w:id="1373" w:author="Chelsea Helion" w:date="2024-10-23T10:53:00Z">
              <w:rPr>
                <w:rFonts w:ascii="Aptos" w:hAnsi="Aptos"/>
              </w:rPr>
            </w:rPrChange>
          </w:rPr>
          <w:delText xml:space="preserve">. It should be noted that MVPA analyses like ISC, which are sensitive to the voxel-level patterns that spatial smoothing could distort, are robust to the standard gaussian kernel size that fMRIPrep applies during spatial smoothing </w:delText>
        </w:r>
        <w:r w:rsidR="00956966" w:rsidRPr="006E54B4" w:rsidDel="0076279C">
          <w:rPr>
            <w:rPrChange w:id="1374" w:author="Chelsea Helion" w:date="2024-10-23T10:53:00Z">
              <w:rPr>
                <w:rFonts w:ascii="Aptos" w:hAnsi="Aptos"/>
              </w:rPr>
            </w:rPrChange>
          </w:rPr>
          <w:fldChar w:fldCharType="begin"/>
        </w:r>
        <w:r w:rsidR="004F2335" w:rsidRPr="006E54B4" w:rsidDel="0076279C">
          <w:rPr>
            <w:rPrChange w:id="1375" w:author="Chelsea Helion" w:date="2024-10-23T10:53:00Z">
              <w:rPr>
                <w:rFonts w:ascii="Aptos" w:hAnsi="Aptos"/>
              </w:rPr>
            </w:rPrChange>
          </w:rPr>
          <w:del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delInstrText>
        </w:r>
        <w:r w:rsidR="00956966" w:rsidRPr="006E54B4" w:rsidDel="0076279C">
          <w:rPr>
            <w:rPrChange w:id="1376" w:author="Chelsea Helion" w:date="2024-10-23T10:53:00Z">
              <w:rPr>
                <w:rFonts w:ascii="Aptos" w:hAnsi="Aptos"/>
              </w:rPr>
            </w:rPrChange>
          </w:rPr>
          <w:fldChar w:fldCharType="separate"/>
        </w:r>
        <w:r w:rsidR="00956966" w:rsidRPr="006E54B4" w:rsidDel="0076279C">
          <w:rPr>
            <w:rPrChange w:id="1377" w:author="Chelsea Helion" w:date="2024-10-23T10:53:00Z">
              <w:rPr>
                <w:rFonts w:ascii="Aptos" w:hAnsi="Aptos"/>
              </w:rPr>
            </w:rPrChange>
          </w:rPr>
          <w:delText>(Hendriks et al., 2017)</w:delText>
        </w:r>
        <w:r w:rsidR="00956966" w:rsidRPr="006E54B4" w:rsidDel="0076279C">
          <w:rPr>
            <w:rPrChange w:id="1378" w:author="Chelsea Helion" w:date="2024-10-23T10:53:00Z">
              <w:rPr>
                <w:rFonts w:ascii="Aptos" w:hAnsi="Aptos"/>
              </w:rPr>
            </w:rPrChange>
          </w:rPr>
          <w:fldChar w:fldCharType="end"/>
        </w:r>
        <w:r w:rsidRPr="006E54B4" w:rsidDel="0076279C">
          <w:rPr>
            <w:rPrChange w:id="1379" w:author="Chelsea Helion" w:date="2024-10-23T10:53:00Z">
              <w:rPr>
                <w:rFonts w:ascii="Aptos" w:hAnsi="Aptos"/>
              </w:rPr>
            </w:rPrChange>
          </w:rPr>
          <w:delText xml:space="preserve">. </w:delText>
        </w:r>
      </w:del>
    </w:p>
    <w:p w14:paraId="0968AB9D" w14:textId="4C833AF3" w:rsidR="00CF2D02" w:rsidRPr="006E54B4" w:rsidDel="0076279C" w:rsidRDefault="00000000" w:rsidP="00AF6336">
      <w:pPr>
        <w:spacing w:line="240" w:lineRule="auto"/>
        <w:ind w:firstLine="720"/>
        <w:jc w:val="both"/>
        <w:rPr>
          <w:del w:id="1380" w:author="Chelsea Helion" w:date="2024-10-25T12:17:00Z"/>
          <w:rPrChange w:id="1381" w:author="Chelsea Helion" w:date="2024-10-23T10:53:00Z">
            <w:rPr>
              <w:del w:id="1382" w:author="Chelsea Helion" w:date="2024-10-25T12:17:00Z"/>
              <w:rFonts w:ascii="Aptos" w:hAnsi="Aptos"/>
            </w:rPr>
          </w:rPrChange>
        </w:rPr>
      </w:pPr>
      <w:del w:id="1383" w:author="Chelsea Helion" w:date="2024-10-25T12:17:00Z">
        <w:r w:rsidRPr="006E54B4" w:rsidDel="0076279C">
          <w:rPr>
            <w:b/>
            <w:rPrChange w:id="1384" w:author="Chelsea Helion" w:date="2024-10-23T10:53:00Z">
              <w:rPr>
                <w:rFonts w:ascii="Aptos" w:hAnsi="Aptos"/>
                <w:b/>
              </w:rPr>
            </w:rPrChange>
          </w:rPr>
          <w:delText xml:space="preserve">Univariate Analysis. </w:delText>
        </w:r>
        <w:r w:rsidRPr="006E54B4" w:rsidDel="0076279C">
          <w:rPr>
            <w:rPrChange w:id="1385" w:author="Chelsea Helion" w:date="2024-10-23T10:53:00Z">
              <w:rPr>
                <w:rFonts w:ascii="Aptos" w:hAnsi="Aptos"/>
              </w:rPr>
            </w:rPrChange>
          </w:rPr>
          <w:delText xml:space="preserve">FSL's </w:delText>
        </w:r>
        <w:r w:rsidR="009B1B62" w:rsidRPr="006E54B4" w:rsidDel="0076279C">
          <w:rPr>
            <w:rPrChange w:id="1386" w:author="Chelsea Helion" w:date="2024-10-23T10:53:00Z">
              <w:rPr>
                <w:rFonts w:ascii="Aptos" w:hAnsi="Aptos"/>
              </w:rPr>
            </w:rPrChange>
          </w:rPr>
          <w:delText>[</w:delText>
        </w:r>
        <w:r w:rsidRPr="006E54B4" w:rsidDel="0076279C">
          <w:rPr>
            <w:rPrChange w:id="1387" w:author="Chelsea Helion" w:date="2024-10-23T10:53:00Z">
              <w:rPr>
                <w:rFonts w:ascii="Aptos" w:hAnsi="Aptos"/>
              </w:rPr>
            </w:rPrChange>
          </w:rPr>
          <w:delText>v6.0.5.1</w:delText>
        </w:r>
        <w:r w:rsidR="009B1B62" w:rsidRPr="006E54B4" w:rsidDel="0076279C">
          <w:rPr>
            <w:rPrChange w:id="1388" w:author="Chelsea Helion" w:date="2024-10-23T10:53:00Z">
              <w:rPr>
                <w:rFonts w:ascii="Aptos" w:hAnsi="Aptos"/>
              </w:rPr>
            </w:rPrChange>
          </w:rPr>
          <w:delText>]</w:delText>
        </w:r>
        <w:r w:rsidRPr="006E54B4" w:rsidDel="0076279C">
          <w:rPr>
            <w:rPrChange w:id="1389" w:author="Chelsea Helion" w:date="2024-10-23T10:53:00Z">
              <w:rPr>
                <w:rFonts w:ascii="Aptos" w:hAnsi="Aptos"/>
              </w:rPr>
            </w:rPrChange>
          </w:rPr>
          <w:delText xml:space="preserve"> FEAT </w:delText>
        </w:r>
        <w:r w:rsidR="009B1B62" w:rsidRPr="006E54B4" w:rsidDel="0076279C">
          <w:rPr>
            <w:rPrChange w:id="1390" w:author="Chelsea Helion" w:date="2024-10-23T10:53:00Z">
              <w:rPr>
                <w:rFonts w:ascii="Aptos" w:hAnsi="Aptos"/>
              </w:rPr>
            </w:rPrChange>
          </w:rPr>
          <w:delText>[</w:delText>
        </w:r>
        <w:r w:rsidRPr="006E54B4" w:rsidDel="0076279C">
          <w:rPr>
            <w:rPrChange w:id="1391" w:author="Chelsea Helion" w:date="2024-10-23T10:53:00Z">
              <w:rPr>
                <w:rFonts w:ascii="Aptos" w:hAnsi="Aptos"/>
              </w:rPr>
            </w:rPrChange>
          </w:rPr>
          <w:delText>v6.0.0</w:delText>
        </w:r>
        <w:r w:rsidR="009B1B62" w:rsidRPr="006E54B4" w:rsidDel="0076279C">
          <w:rPr>
            <w:rPrChange w:id="1392" w:author="Chelsea Helion" w:date="2024-10-23T10:53:00Z">
              <w:rPr>
                <w:rFonts w:ascii="Aptos" w:hAnsi="Aptos"/>
              </w:rPr>
            </w:rPrChange>
          </w:rPr>
          <w:delText>]</w:delText>
        </w:r>
        <w:r w:rsidRPr="006E54B4" w:rsidDel="0076279C">
          <w:rPr>
            <w:rPrChange w:id="1393" w:author="Chelsea Helion" w:date="2024-10-23T10:53:00Z">
              <w:rPr>
                <w:rFonts w:ascii="Aptos" w:hAnsi="Aptos"/>
              </w:rPr>
            </w:rPrChange>
          </w:rPr>
          <w:delText xml:space="preserve"> </w:delText>
        </w:r>
        <w:r w:rsidR="005D3927" w:rsidRPr="006E54B4" w:rsidDel="0076279C">
          <w:rPr>
            <w:rPrChange w:id="1394" w:author="Chelsea Helion" w:date="2024-10-23T10:53:00Z">
              <w:rPr>
                <w:rFonts w:ascii="Aptos" w:hAnsi="Aptos"/>
              </w:rPr>
            </w:rPrChange>
          </w:rPr>
          <w:fldChar w:fldCharType="begin"/>
        </w:r>
        <w:r w:rsidR="004F2335" w:rsidRPr="006E54B4" w:rsidDel="0076279C">
          <w:rPr>
            <w:rPrChange w:id="1395" w:author="Chelsea Helion" w:date="2024-10-23T10:53:00Z">
              <w:rPr>
                <w:rFonts w:ascii="Aptos" w:hAnsi="Aptos"/>
              </w:rPr>
            </w:rPrChange>
          </w:rPr>
          <w:del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delInstrText>
        </w:r>
        <w:r w:rsidR="005D3927" w:rsidRPr="006E54B4" w:rsidDel="0076279C">
          <w:rPr>
            <w:rPrChange w:id="1396" w:author="Chelsea Helion" w:date="2024-10-23T10:53:00Z">
              <w:rPr>
                <w:rFonts w:ascii="Aptos" w:hAnsi="Aptos"/>
              </w:rPr>
            </w:rPrChange>
          </w:rPr>
          <w:fldChar w:fldCharType="separate"/>
        </w:r>
        <w:r w:rsidR="005D3927" w:rsidRPr="006E54B4" w:rsidDel="0076279C">
          <w:rPr>
            <w:rPrChange w:id="1397" w:author="Chelsea Helion" w:date="2024-10-23T10:53:00Z">
              <w:rPr>
                <w:rFonts w:ascii="Aptos" w:hAnsi="Aptos"/>
              </w:rPr>
            </w:rPrChange>
          </w:rPr>
          <w:delText>(Jenkinson et al., 2012)</w:delText>
        </w:r>
        <w:r w:rsidR="005D3927" w:rsidRPr="006E54B4" w:rsidDel="0076279C">
          <w:rPr>
            <w:rPrChange w:id="1398" w:author="Chelsea Helion" w:date="2024-10-23T10:53:00Z">
              <w:rPr>
                <w:rFonts w:ascii="Aptos" w:hAnsi="Aptos"/>
              </w:rPr>
            </w:rPrChange>
          </w:rPr>
          <w:fldChar w:fldCharType="end"/>
        </w:r>
        <w:r w:rsidR="005D3927" w:rsidRPr="006E54B4" w:rsidDel="0076279C">
          <w:rPr>
            <w:rPrChange w:id="1399" w:author="Chelsea Helion" w:date="2024-10-23T10:53:00Z">
              <w:rPr>
                <w:rFonts w:ascii="Aptos" w:hAnsi="Aptos"/>
              </w:rPr>
            </w:rPrChange>
          </w:rPr>
          <w:delText xml:space="preserve"> </w:delText>
        </w:r>
        <w:r w:rsidRPr="006E54B4" w:rsidDel="0076279C">
          <w:rPr>
            <w:rPrChange w:id="1400" w:author="Chelsea Helion" w:date="2024-10-23T10:53:00Z">
              <w:rPr>
                <w:rFonts w:ascii="Aptos" w:hAnsi="Aptos"/>
              </w:rPr>
            </w:rPrChange>
          </w:rPr>
          <w:delText>was used to perform a univariate parametric modulation analysis</w:delText>
        </w:r>
        <w:r w:rsidR="0034534F" w:rsidRPr="006E54B4" w:rsidDel="0076279C">
          <w:rPr>
            <w:rPrChange w:id="1401" w:author="Chelsea Helion" w:date="2024-10-23T10:53:00Z">
              <w:rPr>
                <w:rFonts w:ascii="Aptos" w:hAnsi="Aptos"/>
              </w:rPr>
            </w:rPrChange>
          </w:rPr>
          <w:delText xml:space="preserve"> </w:delText>
        </w:r>
        <w:r w:rsidRPr="006E54B4" w:rsidDel="0076279C">
          <w:rPr>
            <w:rPrChange w:id="1402" w:author="Chelsea Helion" w:date="2024-10-23T10:53:00Z">
              <w:rPr>
                <w:rFonts w:ascii="Aptos" w:hAnsi="Aptos"/>
              </w:rPr>
            </w:rPrChange>
          </w:rPr>
          <w:delText>and contrast</w:delText>
        </w:r>
        <w:r w:rsidR="00400CBA" w:rsidRPr="006E54B4" w:rsidDel="0076279C">
          <w:rPr>
            <w:rPrChange w:id="1403" w:author="Chelsea Helion" w:date="2024-10-23T10:53:00Z">
              <w:rPr>
                <w:rFonts w:ascii="Aptos" w:hAnsi="Aptos"/>
              </w:rPr>
            </w:rPrChange>
          </w:rPr>
          <w:delText xml:space="preserve"> analyses</w:delText>
        </w:r>
        <w:r w:rsidRPr="006E54B4" w:rsidDel="0076279C">
          <w:rPr>
            <w:rPrChange w:id="1404" w:author="Chelsea Helion" w:date="2024-10-23T10:53:00Z">
              <w:rPr>
                <w:rFonts w:ascii="Aptos" w:hAnsi="Aptos"/>
              </w:rPr>
            </w:rPrChange>
          </w:rPr>
          <w:delText xml:space="preserve"> between conditions</w:delText>
        </w:r>
        <w:r w:rsidR="00CF2D02" w:rsidRPr="006E54B4" w:rsidDel="0076279C">
          <w:rPr>
            <w:rPrChange w:id="1405" w:author="Chelsea Helion" w:date="2024-10-23T10:53:00Z">
              <w:rPr>
                <w:rFonts w:ascii="Aptos" w:hAnsi="Aptos"/>
              </w:rPr>
            </w:rPrChange>
          </w:rPr>
          <w:delText xml:space="preserve"> (rating vs. non-rating)</w:delText>
        </w:r>
        <w:r w:rsidRPr="006E54B4" w:rsidDel="0076279C">
          <w:rPr>
            <w:rPrChange w:id="1406" w:author="Chelsea Helion" w:date="2024-10-23T10:53:00Z">
              <w:rPr>
                <w:rFonts w:ascii="Aptos" w:hAnsi="Aptos"/>
              </w:rPr>
            </w:rPrChange>
          </w:rPr>
          <w:delText>. For rated runs, three</w:delText>
        </w:r>
        <w:r w:rsidR="00CF2D02" w:rsidRPr="006E54B4" w:rsidDel="0076279C">
          <w:rPr>
            <w:rPrChange w:id="1407" w:author="Chelsea Helion" w:date="2024-10-23T10:53:00Z">
              <w:rPr>
                <w:rFonts w:ascii="Aptos" w:hAnsi="Aptos"/>
              </w:rPr>
            </w:rPrChange>
          </w:rPr>
          <w:delText xml:space="preserve"> (3)</w:delText>
        </w:r>
        <w:r w:rsidRPr="006E54B4" w:rsidDel="0076279C">
          <w:rPr>
            <w:rPrChange w:id="1408" w:author="Chelsea Helion" w:date="2024-10-23T10:53:00Z">
              <w:rPr>
                <w:rFonts w:ascii="Aptos" w:hAnsi="Aptos"/>
              </w:rPr>
            </w:rPrChange>
          </w:rPr>
          <w:delText xml:space="preserve"> three-column event files were constructed. The first</w:delText>
        </w:r>
        <w:r w:rsidR="00CF2D02" w:rsidRPr="006E54B4" w:rsidDel="0076279C">
          <w:rPr>
            <w:rPrChange w:id="1409" w:author="Chelsea Helion" w:date="2024-10-23T10:53:00Z">
              <w:rPr>
                <w:rFonts w:ascii="Aptos" w:hAnsi="Aptos"/>
              </w:rPr>
            </w:rPrChange>
          </w:rPr>
          <w:delText xml:space="preserve"> event file</w:delText>
        </w:r>
        <w:r w:rsidRPr="006E54B4" w:rsidDel="0076279C">
          <w:rPr>
            <w:rPrChange w:id="1410" w:author="Chelsea Helion" w:date="2024-10-23T10:53:00Z">
              <w:rPr>
                <w:rFonts w:ascii="Aptos" w:hAnsi="Aptos"/>
              </w:rPr>
            </w:rPrChange>
          </w:rPr>
          <w:delTex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delText>
        </w:r>
      </w:del>
    </w:p>
    <w:p w14:paraId="1E071789" w14:textId="44E430FB" w:rsidR="00CF2D02" w:rsidRPr="006E54B4" w:rsidDel="0076279C" w:rsidRDefault="00000000" w:rsidP="00AF6336">
      <w:pPr>
        <w:spacing w:line="240" w:lineRule="auto"/>
        <w:ind w:firstLine="720"/>
        <w:jc w:val="both"/>
        <w:rPr>
          <w:del w:id="1411" w:author="Chelsea Helion" w:date="2024-10-25T12:17:00Z"/>
          <w:rPrChange w:id="1412" w:author="Chelsea Helion" w:date="2024-10-23T10:53:00Z">
            <w:rPr>
              <w:del w:id="1413" w:author="Chelsea Helion" w:date="2024-10-25T12:17:00Z"/>
              <w:rFonts w:ascii="Aptos" w:hAnsi="Aptos"/>
            </w:rPr>
          </w:rPrChange>
        </w:rPr>
      </w:pPr>
      <w:del w:id="1414" w:author="Chelsea Helion" w:date="2024-10-25T12:17:00Z">
        <w:r w:rsidRPr="006E54B4" w:rsidDel="0076279C">
          <w:rPr>
            <w:rPrChange w:id="1415" w:author="Chelsea Helion" w:date="2024-10-23T10:53:00Z">
              <w:rPr>
                <w:rFonts w:ascii="Aptos" w:hAnsi="Aptos"/>
              </w:rPr>
            </w:rPrChange>
          </w:rPr>
          <w:delTex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delText>
        </w:r>
      </w:del>
    </w:p>
    <w:p w14:paraId="07708A12" w14:textId="461BE163" w:rsidR="00DE0869" w:rsidRPr="006E54B4" w:rsidDel="0076279C" w:rsidRDefault="00000000" w:rsidP="00AF6336">
      <w:pPr>
        <w:spacing w:line="240" w:lineRule="auto"/>
        <w:ind w:firstLine="720"/>
        <w:jc w:val="both"/>
        <w:rPr>
          <w:del w:id="1416" w:author="Chelsea Helion" w:date="2024-10-25T12:17:00Z"/>
          <w:rPrChange w:id="1417" w:author="Chelsea Helion" w:date="2024-10-23T10:53:00Z">
            <w:rPr>
              <w:del w:id="1418" w:author="Chelsea Helion" w:date="2024-10-25T12:17:00Z"/>
              <w:rFonts w:ascii="Aptos" w:hAnsi="Aptos"/>
            </w:rPr>
          </w:rPrChange>
        </w:rPr>
      </w:pPr>
      <w:del w:id="1419" w:author="Chelsea Helion" w:date="2024-10-25T12:17:00Z">
        <w:r w:rsidRPr="006E54B4" w:rsidDel="0076279C">
          <w:rPr>
            <w:rPrChange w:id="1420" w:author="Chelsea Helion" w:date="2024-10-23T10:53:00Z">
              <w:rPr>
                <w:rFonts w:ascii="Aptos" w:hAnsi="Aptos"/>
              </w:rPr>
            </w:rPrChange>
          </w:rPr>
          <w:delTex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delText>
        </w:r>
        <w:r w:rsidR="00CE37A4" w:rsidRPr="006E54B4" w:rsidDel="0076279C">
          <w:fldChar w:fldCharType="begin"/>
        </w:r>
        <w:r w:rsidR="004F2335" w:rsidRPr="006E54B4" w:rsidDel="0076279C">
          <w:del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delInstrText>
        </w:r>
        <w:r w:rsidR="00CE37A4" w:rsidRPr="006E54B4" w:rsidDel="0076279C">
          <w:fldChar w:fldCharType="separate"/>
        </w:r>
        <w:r w:rsidR="005D0E03" w:rsidRPr="006E54B4" w:rsidDel="0076279C">
          <w:delText>(Mumford, 2017)</w:delText>
        </w:r>
        <w:r w:rsidR="00CE37A4" w:rsidRPr="006E54B4" w:rsidDel="0076279C">
          <w:fldChar w:fldCharType="end"/>
        </w:r>
        <w:r w:rsidRPr="006E54B4" w:rsidDel="0076279C">
          <w:rPr>
            <w:rPrChange w:id="1421" w:author="Chelsea Helion" w:date="2024-10-23T10:53:00Z">
              <w:rPr>
                <w:rFonts w:ascii="Aptos" w:hAnsi="Aptos"/>
              </w:rPr>
            </w:rPrChange>
          </w:rPr>
          <w:delText>.</w:delText>
        </w:r>
      </w:del>
    </w:p>
    <w:p w14:paraId="036D85EC" w14:textId="06494EA1" w:rsidR="00DE0869" w:rsidRPr="006E54B4" w:rsidDel="0076279C" w:rsidRDefault="00000000" w:rsidP="00AF6336">
      <w:pPr>
        <w:spacing w:line="240" w:lineRule="auto"/>
        <w:ind w:firstLine="720"/>
        <w:jc w:val="both"/>
        <w:rPr>
          <w:del w:id="1422" w:author="Chelsea Helion" w:date="2024-10-25T12:17:00Z"/>
          <w:rPrChange w:id="1423" w:author="Chelsea Helion" w:date="2024-10-23T10:53:00Z">
            <w:rPr>
              <w:del w:id="1424" w:author="Chelsea Helion" w:date="2024-10-25T12:17:00Z"/>
              <w:rFonts w:ascii="Aptos" w:hAnsi="Aptos"/>
            </w:rPr>
          </w:rPrChange>
        </w:rPr>
      </w:pPr>
      <w:del w:id="1425" w:author="Chelsea Helion" w:date="2024-10-25T12:17:00Z">
        <w:r w:rsidRPr="006E54B4" w:rsidDel="0076279C">
          <w:rPr>
            <w:rPrChange w:id="1426" w:author="Chelsea Helion" w:date="2024-10-23T10:53:00Z">
              <w:rPr>
                <w:rFonts w:ascii="Aptos" w:hAnsi="Aptos"/>
              </w:rPr>
            </w:rPrChange>
          </w:rPr>
          <w:delTex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delText>
        </w:r>
        <w:r w:rsidR="007772F8" w:rsidRPr="006E54B4" w:rsidDel="0076279C">
          <w:rPr>
            <w:rPrChange w:id="1427" w:author="Chelsea Helion" w:date="2024-10-23T10:53:00Z">
              <w:rPr>
                <w:rFonts w:ascii="Aptos" w:hAnsi="Aptos"/>
              </w:rPr>
            </w:rPrChange>
          </w:rPr>
          <w:delText xml:space="preserve"> </w:delText>
        </w:r>
        <w:r w:rsidR="00856F17" w:rsidRPr="006E54B4" w:rsidDel="0076279C">
          <w:rPr>
            <w:rPrChange w:id="1428" w:author="Chelsea Helion" w:date="2024-10-23T10:53:00Z">
              <w:rPr>
                <w:rFonts w:ascii="Aptos" w:hAnsi="Aptos"/>
              </w:rPr>
            </w:rPrChange>
          </w:rPr>
          <w:fldChar w:fldCharType="begin"/>
        </w:r>
        <w:r w:rsidR="004F2335" w:rsidRPr="006E54B4" w:rsidDel="0076279C">
          <w:rPr>
            <w:rPrChange w:id="1429" w:author="Chelsea Helion" w:date="2024-10-23T10:53:00Z">
              <w:rPr>
                <w:rFonts w:ascii="Aptos" w:hAnsi="Aptos"/>
              </w:rPr>
            </w:rPrChange>
          </w:rPr>
          <w:del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delInstrText>
        </w:r>
        <w:r w:rsidR="00856F17" w:rsidRPr="006E54B4" w:rsidDel="0076279C">
          <w:rPr>
            <w:rPrChange w:id="1430" w:author="Chelsea Helion" w:date="2024-10-23T10:53:00Z">
              <w:rPr>
                <w:rFonts w:ascii="Aptos" w:hAnsi="Aptos"/>
              </w:rPr>
            </w:rPrChange>
          </w:rPr>
          <w:fldChar w:fldCharType="separate"/>
        </w:r>
        <w:r w:rsidR="00856F17" w:rsidRPr="006E54B4" w:rsidDel="0076279C">
          <w:rPr>
            <w:rPrChange w:id="1431" w:author="Chelsea Helion" w:date="2024-10-23T10:53:00Z">
              <w:rPr>
                <w:rFonts w:ascii="Aptos" w:hAnsi="Aptos"/>
              </w:rPr>
            </w:rPrChange>
          </w:rPr>
          <w:delText>(Friston et al., 1995)</w:delText>
        </w:r>
        <w:r w:rsidR="00856F17" w:rsidRPr="006E54B4" w:rsidDel="0076279C">
          <w:rPr>
            <w:rPrChange w:id="1432" w:author="Chelsea Helion" w:date="2024-10-23T10:53:00Z">
              <w:rPr>
                <w:rFonts w:ascii="Aptos" w:hAnsi="Aptos"/>
              </w:rPr>
            </w:rPrChange>
          </w:rPr>
          <w:fldChar w:fldCharType="end"/>
        </w:r>
        <w:r w:rsidRPr="006E54B4" w:rsidDel="0076279C">
          <w:rPr>
            <w:rPrChange w:id="1433" w:author="Chelsea Helion" w:date="2024-10-23T10:53:00Z">
              <w:rPr>
                <w:rFonts w:ascii="Aptos" w:hAnsi="Aptos"/>
              </w:rPr>
            </w:rPrChange>
          </w:rPr>
          <w:delText xml:space="preserve"> - an especially important adjustment for long duration stimuli </w:delText>
        </w:r>
        <w:r w:rsidR="00FE4EBF" w:rsidRPr="006E54B4" w:rsidDel="0076279C">
          <w:rPr>
            <w:rPrChange w:id="1434" w:author="Chelsea Helion" w:date="2024-10-23T10:53:00Z">
              <w:rPr>
                <w:rFonts w:ascii="Aptos" w:hAnsi="Aptos"/>
              </w:rPr>
            </w:rPrChange>
          </w:rPr>
          <w:fldChar w:fldCharType="begin"/>
        </w:r>
        <w:r w:rsidR="004F2335" w:rsidRPr="006E54B4" w:rsidDel="0076279C">
          <w:rPr>
            <w:rPrChange w:id="1435" w:author="Chelsea Helion" w:date="2024-10-23T10:53:00Z">
              <w:rPr>
                <w:rFonts w:ascii="Aptos" w:hAnsi="Aptos"/>
              </w:rPr>
            </w:rPrChange>
          </w:rPr>
          <w:del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delInstrText>
        </w:r>
        <w:r w:rsidR="00FE4EBF" w:rsidRPr="006E54B4" w:rsidDel="0076279C">
          <w:rPr>
            <w:rPrChange w:id="1436" w:author="Chelsea Helion" w:date="2024-10-23T10:53:00Z">
              <w:rPr>
                <w:rFonts w:ascii="Aptos" w:hAnsi="Aptos"/>
              </w:rPr>
            </w:rPrChange>
          </w:rPr>
          <w:fldChar w:fldCharType="separate"/>
        </w:r>
        <w:r w:rsidR="00FE4EBF" w:rsidRPr="006E54B4" w:rsidDel="0076279C">
          <w:rPr>
            <w:rPrChange w:id="1437" w:author="Chelsea Helion" w:date="2024-10-23T10:53:00Z">
              <w:rPr>
                <w:rFonts w:ascii="Aptos" w:hAnsi="Aptos"/>
              </w:rPr>
            </w:rPrChange>
          </w:rPr>
          <w:delText>(Power et al., 2014)</w:delText>
        </w:r>
        <w:r w:rsidR="00FE4EBF" w:rsidRPr="006E54B4" w:rsidDel="0076279C">
          <w:rPr>
            <w:rPrChange w:id="1438" w:author="Chelsea Helion" w:date="2024-10-23T10:53:00Z">
              <w:rPr>
                <w:rFonts w:ascii="Aptos" w:hAnsi="Aptos"/>
              </w:rPr>
            </w:rPrChange>
          </w:rPr>
          <w:fldChar w:fldCharType="end"/>
        </w:r>
        <w:r w:rsidRPr="006E54B4" w:rsidDel="0076279C">
          <w:rPr>
            <w:rPrChange w:id="1439" w:author="Chelsea Helion" w:date="2024-10-23T10:53:00Z">
              <w:rPr>
                <w:rFonts w:ascii="Aptos" w:hAnsi="Aptos"/>
              </w:rPr>
            </w:rPrChange>
          </w:rPr>
          <w:delTex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w:delText>
        </w:r>
        <w:r w:rsidR="00FE4EBF" w:rsidRPr="006E54B4" w:rsidDel="0076279C">
          <w:rPr>
            <w:rPrChange w:id="1440" w:author="Chelsea Helion" w:date="2024-10-23T10:53:00Z">
              <w:rPr>
                <w:rFonts w:ascii="Aptos" w:hAnsi="Aptos"/>
              </w:rPr>
            </w:rPrChange>
          </w:rPr>
          <w:delText>OpenCV</w:delText>
        </w:r>
        <w:r w:rsidR="009B1B62" w:rsidRPr="006E54B4" w:rsidDel="0076279C">
          <w:rPr>
            <w:rPrChange w:id="1441" w:author="Chelsea Helion" w:date="2024-10-23T10:53:00Z">
              <w:rPr>
                <w:rFonts w:ascii="Aptos" w:hAnsi="Aptos"/>
              </w:rPr>
            </w:rPrChange>
          </w:rPr>
          <w:delText xml:space="preserve"> [v4.10.0.82] </w:delText>
        </w:r>
        <w:r w:rsidR="00DF18B4" w:rsidRPr="006E54B4" w:rsidDel="0076279C">
          <w:rPr>
            <w:rPrChange w:id="1442" w:author="Chelsea Helion" w:date="2024-10-23T10:53:00Z">
              <w:rPr>
                <w:rFonts w:ascii="Aptos" w:hAnsi="Aptos"/>
              </w:rPr>
            </w:rPrChange>
          </w:rPr>
          <w:fldChar w:fldCharType="begin"/>
        </w:r>
        <w:r w:rsidR="004F2335" w:rsidRPr="006E54B4" w:rsidDel="0076279C">
          <w:rPr>
            <w:rPrChange w:id="1443" w:author="Chelsea Helion" w:date="2024-10-23T10:53:00Z">
              <w:rPr>
                <w:rFonts w:ascii="Aptos" w:hAnsi="Aptos"/>
              </w:rPr>
            </w:rPrChange>
          </w:rPr>
          <w:del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delInstrText>
        </w:r>
        <w:r w:rsidR="00DF18B4" w:rsidRPr="006E54B4" w:rsidDel="0076279C">
          <w:rPr>
            <w:rPrChange w:id="1444" w:author="Chelsea Helion" w:date="2024-10-23T10:53:00Z">
              <w:rPr>
                <w:rFonts w:ascii="Aptos" w:hAnsi="Aptos"/>
              </w:rPr>
            </w:rPrChange>
          </w:rPr>
          <w:fldChar w:fldCharType="separate"/>
        </w:r>
        <w:r w:rsidR="00DF18B4" w:rsidRPr="006E54B4" w:rsidDel="0076279C">
          <w:rPr>
            <w:rPrChange w:id="1445" w:author="Chelsea Helion" w:date="2024-10-23T10:53:00Z">
              <w:rPr>
                <w:rFonts w:ascii="Aptos" w:hAnsi="Aptos"/>
              </w:rPr>
            </w:rPrChange>
          </w:rPr>
          <w:delText>(Bradski, 2000)</w:delText>
        </w:r>
        <w:r w:rsidR="00DF18B4" w:rsidRPr="006E54B4" w:rsidDel="0076279C">
          <w:rPr>
            <w:rPrChange w:id="1446" w:author="Chelsea Helion" w:date="2024-10-23T10:53:00Z">
              <w:rPr>
                <w:rFonts w:ascii="Aptos" w:hAnsi="Aptos"/>
              </w:rPr>
            </w:rPrChange>
          </w:rPr>
          <w:fldChar w:fldCharType="end"/>
        </w:r>
        <w:r w:rsidRPr="006E54B4" w:rsidDel="0076279C">
          <w:rPr>
            <w:rPrChange w:id="1447" w:author="Chelsea Helion" w:date="2024-10-23T10:53:00Z">
              <w:rPr>
                <w:rFonts w:ascii="Aptos" w:hAnsi="Aptos"/>
              </w:rPr>
            </w:rPrChange>
          </w:rPr>
          <w:delText xml:space="preserve"> python library</w:delText>
        </w:r>
        <w:r w:rsidR="009B1B62" w:rsidRPr="006E54B4" w:rsidDel="0076279C">
          <w:rPr>
            <w:rPrChange w:id="1448" w:author="Chelsea Helion" w:date="2024-10-23T10:53:00Z">
              <w:rPr>
                <w:rFonts w:ascii="Aptos" w:hAnsi="Aptos"/>
              </w:rPr>
            </w:rPrChange>
          </w:rPr>
          <w:delText xml:space="preserve"> </w:delText>
        </w:r>
        <w:r w:rsidRPr="006E54B4" w:rsidDel="0076279C">
          <w:rPr>
            <w:rPrChange w:id="1449" w:author="Chelsea Helion" w:date="2024-10-23T10:53:00Z">
              <w:rPr>
                <w:rFonts w:ascii="Aptos" w:hAnsi="Aptos"/>
              </w:rPr>
            </w:rPrChange>
          </w:rPr>
          <w:delText xml:space="preserve">and averaged within each TR. The average volume in decibels within each TR was calculated using the librosa </w:delText>
        </w:r>
        <w:r w:rsidR="009B1B62" w:rsidRPr="006E54B4" w:rsidDel="0076279C">
          <w:rPr>
            <w:rPrChange w:id="1450" w:author="Chelsea Helion" w:date="2024-10-23T10:53:00Z">
              <w:rPr>
                <w:rFonts w:ascii="Aptos" w:hAnsi="Aptos"/>
              </w:rPr>
            </w:rPrChange>
          </w:rPr>
          <w:delText xml:space="preserve">[v0.10.2] </w:delText>
        </w:r>
        <w:r w:rsidR="00DF18B4" w:rsidRPr="006E54B4" w:rsidDel="0076279C">
          <w:rPr>
            <w:rPrChange w:id="1451" w:author="Chelsea Helion" w:date="2024-10-23T10:53:00Z">
              <w:rPr>
                <w:rFonts w:ascii="Aptos" w:hAnsi="Aptos"/>
              </w:rPr>
            </w:rPrChange>
          </w:rPr>
          <w:fldChar w:fldCharType="begin"/>
        </w:r>
        <w:r w:rsidR="004F2335" w:rsidRPr="006E54B4" w:rsidDel="0076279C">
          <w:rPr>
            <w:rPrChange w:id="1452" w:author="Chelsea Helion" w:date="2024-10-23T10:53:00Z">
              <w:rPr>
                <w:rFonts w:ascii="Aptos" w:hAnsi="Aptos"/>
              </w:rPr>
            </w:rPrChange>
          </w:rPr>
          <w:del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delInstrText>
        </w:r>
        <w:r w:rsidR="00DF18B4" w:rsidRPr="006E54B4" w:rsidDel="0076279C">
          <w:rPr>
            <w:rPrChange w:id="1453" w:author="Chelsea Helion" w:date="2024-10-23T10:53:00Z">
              <w:rPr>
                <w:rFonts w:ascii="Aptos" w:hAnsi="Aptos"/>
              </w:rPr>
            </w:rPrChange>
          </w:rPr>
          <w:fldChar w:fldCharType="separate"/>
        </w:r>
        <w:r w:rsidR="00DF18B4" w:rsidRPr="006E54B4" w:rsidDel="0076279C">
          <w:rPr>
            <w:rPrChange w:id="1454" w:author="Chelsea Helion" w:date="2024-10-23T10:53:00Z">
              <w:rPr>
                <w:rFonts w:ascii="Aptos" w:hAnsi="Aptos"/>
              </w:rPr>
            </w:rPrChange>
          </w:rPr>
          <w:delText>(McFee et al., 2015)</w:delText>
        </w:r>
        <w:r w:rsidR="00DF18B4" w:rsidRPr="006E54B4" w:rsidDel="0076279C">
          <w:rPr>
            <w:rPrChange w:id="1455" w:author="Chelsea Helion" w:date="2024-10-23T10:53:00Z">
              <w:rPr>
                <w:rFonts w:ascii="Aptos" w:hAnsi="Aptos"/>
              </w:rPr>
            </w:rPrChange>
          </w:rPr>
          <w:fldChar w:fldCharType="end"/>
        </w:r>
        <w:r w:rsidRPr="006E54B4" w:rsidDel="0076279C">
          <w:rPr>
            <w:rPrChange w:id="1456" w:author="Chelsea Helion" w:date="2024-10-23T10:53:00Z">
              <w:rPr>
                <w:rFonts w:ascii="Aptos" w:hAnsi="Aptos"/>
              </w:rPr>
            </w:rPrChange>
          </w:rPr>
          <w:delText xml:space="preserve"> </w:delText>
        </w:r>
        <w:r w:rsidR="00CF2D02" w:rsidRPr="006E54B4" w:rsidDel="0076279C">
          <w:rPr>
            <w:rPrChange w:id="1457" w:author="Chelsea Helion" w:date="2024-10-23T10:53:00Z">
              <w:rPr>
                <w:rFonts w:ascii="Aptos" w:hAnsi="Aptos"/>
              </w:rPr>
            </w:rPrChange>
          </w:rPr>
          <w:delText>P</w:delText>
        </w:r>
        <w:r w:rsidRPr="006E54B4" w:rsidDel="0076279C">
          <w:rPr>
            <w:rPrChange w:id="1458" w:author="Chelsea Helion" w:date="2024-10-23T10:53:00Z">
              <w:rPr>
                <w:rFonts w:ascii="Aptos" w:hAnsi="Aptos"/>
              </w:rPr>
            </w:rPrChange>
          </w:rPr>
          <w:delText xml:space="preserve">ython library. The presence of speech and faces were manually coded moment-to-moment by a trained human annotator and confirmed by researcher review. Additional confirmation regarding the presence of faces or speech within each TR was achieved using Whisper </w:delText>
        </w:r>
        <w:r w:rsidR="009B1B62" w:rsidRPr="006E54B4" w:rsidDel="0076279C">
          <w:rPr>
            <w:rPrChange w:id="1459" w:author="Chelsea Helion" w:date="2024-10-23T10:53:00Z">
              <w:rPr>
                <w:rFonts w:ascii="Aptos" w:hAnsi="Aptos"/>
              </w:rPr>
            </w:rPrChange>
          </w:rPr>
          <w:delText>[</w:delText>
        </w:r>
        <w:r w:rsidR="003940FC" w:rsidRPr="006E54B4" w:rsidDel="0076279C">
          <w:rPr>
            <w:rPrChange w:id="1460" w:author="Chelsea Helion" w:date="2024-10-23T10:53:00Z">
              <w:rPr>
                <w:rFonts w:ascii="Aptos" w:hAnsi="Aptos"/>
              </w:rPr>
            </w:rPrChange>
          </w:rPr>
          <w:delText>v1.1.10</w:delText>
        </w:r>
        <w:r w:rsidR="009B1B62" w:rsidRPr="006E54B4" w:rsidDel="0076279C">
          <w:rPr>
            <w:rPrChange w:id="1461" w:author="Chelsea Helion" w:date="2024-10-23T10:53:00Z">
              <w:rPr>
                <w:rFonts w:ascii="Aptos" w:hAnsi="Aptos"/>
              </w:rPr>
            </w:rPrChange>
          </w:rPr>
          <w:delText>]</w:delText>
        </w:r>
        <w:r w:rsidR="003940FC" w:rsidRPr="006E54B4" w:rsidDel="0076279C">
          <w:rPr>
            <w:rPrChange w:id="1462" w:author="Chelsea Helion" w:date="2024-10-23T10:53:00Z">
              <w:rPr>
                <w:rFonts w:ascii="Aptos" w:hAnsi="Aptos"/>
              </w:rPr>
            </w:rPrChange>
          </w:rPr>
          <w:delText xml:space="preserve"> </w:delText>
        </w:r>
        <w:r w:rsidR="00DF18B4" w:rsidRPr="006E54B4" w:rsidDel="0076279C">
          <w:rPr>
            <w:rPrChange w:id="1463" w:author="Chelsea Helion" w:date="2024-10-23T10:53:00Z">
              <w:rPr>
                <w:rFonts w:ascii="Aptos" w:hAnsi="Aptos"/>
              </w:rPr>
            </w:rPrChange>
          </w:rPr>
          <w:fldChar w:fldCharType="begin"/>
        </w:r>
        <w:r w:rsidR="004F2335" w:rsidRPr="006E54B4" w:rsidDel="0076279C">
          <w:rPr>
            <w:rPrChange w:id="1464" w:author="Chelsea Helion" w:date="2024-10-23T10:53:00Z">
              <w:rPr>
                <w:rFonts w:ascii="Aptos" w:hAnsi="Aptos"/>
              </w:rPr>
            </w:rPrChange>
          </w:rPr>
          <w:del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delInstrText>
        </w:r>
        <w:r w:rsidR="00DF18B4" w:rsidRPr="006E54B4" w:rsidDel="0076279C">
          <w:rPr>
            <w:rPrChange w:id="1465" w:author="Chelsea Helion" w:date="2024-10-23T10:53:00Z">
              <w:rPr>
                <w:rFonts w:ascii="Aptos" w:hAnsi="Aptos"/>
              </w:rPr>
            </w:rPrChange>
          </w:rPr>
          <w:fldChar w:fldCharType="separate"/>
        </w:r>
        <w:r w:rsidR="00DF18B4" w:rsidRPr="006E54B4" w:rsidDel="0076279C">
          <w:rPr>
            <w:rPrChange w:id="1466" w:author="Chelsea Helion" w:date="2024-10-23T10:53:00Z">
              <w:rPr>
                <w:rFonts w:ascii="Aptos" w:hAnsi="Aptos"/>
              </w:rPr>
            </w:rPrChange>
          </w:rPr>
          <w:delText>(OpenAI, 2023)</w:delText>
        </w:r>
        <w:r w:rsidR="00DF18B4" w:rsidRPr="006E54B4" w:rsidDel="0076279C">
          <w:rPr>
            <w:rPrChange w:id="1467" w:author="Chelsea Helion" w:date="2024-10-23T10:53:00Z">
              <w:rPr>
                <w:rFonts w:ascii="Aptos" w:hAnsi="Aptos"/>
              </w:rPr>
            </w:rPrChange>
          </w:rPr>
          <w:fldChar w:fldCharType="end"/>
        </w:r>
        <w:r w:rsidR="00DF18B4" w:rsidRPr="006E54B4" w:rsidDel="0076279C">
          <w:rPr>
            <w:rPrChange w:id="1468" w:author="Chelsea Helion" w:date="2024-10-23T10:53:00Z">
              <w:rPr>
                <w:rFonts w:ascii="Aptos" w:hAnsi="Aptos"/>
              </w:rPr>
            </w:rPrChange>
          </w:rPr>
          <w:delText xml:space="preserve"> </w:delText>
        </w:r>
        <w:r w:rsidRPr="006E54B4" w:rsidDel="0076279C">
          <w:rPr>
            <w:rPrChange w:id="1469" w:author="Chelsea Helion" w:date="2024-10-23T10:53:00Z">
              <w:rPr>
                <w:rFonts w:ascii="Aptos" w:hAnsi="Aptos"/>
              </w:rPr>
            </w:rPrChange>
          </w:rPr>
          <w:delText>and the face_recognition</w:delText>
        </w:r>
        <w:r w:rsidR="009B1B62" w:rsidRPr="006E54B4" w:rsidDel="0076279C">
          <w:rPr>
            <w:rPrChange w:id="1470" w:author="Chelsea Helion" w:date="2024-10-23T10:53:00Z">
              <w:rPr>
                <w:rFonts w:ascii="Aptos" w:hAnsi="Aptos"/>
              </w:rPr>
            </w:rPrChange>
          </w:rPr>
          <w:delText xml:space="preserve"> [v1.3.0]</w:delText>
        </w:r>
        <w:r w:rsidRPr="006E54B4" w:rsidDel="0076279C">
          <w:rPr>
            <w:rPrChange w:id="1471" w:author="Chelsea Helion" w:date="2024-10-23T10:53:00Z">
              <w:rPr>
                <w:rFonts w:ascii="Aptos" w:hAnsi="Aptos"/>
              </w:rPr>
            </w:rPrChange>
          </w:rPr>
          <w:delText xml:space="preserve"> </w:delText>
        </w:r>
        <w:r w:rsidR="00DF18B4" w:rsidRPr="006E54B4" w:rsidDel="0076279C">
          <w:rPr>
            <w:rPrChange w:id="1472" w:author="Chelsea Helion" w:date="2024-10-23T10:53:00Z">
              <w:rPr>
                <w:rFonts w:ascii="Aptos" w:hAnsi="Aptos"/>
              </w:rPr>
            </w:rPrChange>
          </w:rPr>
          <w:fldChar w:fldCharType="begin"/>
        </w:r>
        <w:r w:rsidR="004F2335" w:rsidRPr="006E54B4" w:rsidDel="0076279C">
          <w:rPr>
            <w:rPrChange w:id="1473" w:author="Chelsea Helion" w:date="2024-10-23T10:53:00Z">
              <w:rPr>
                <w:rFonts w:ascii="Aptos" w:hAnsi="Aptos"/>
              </w:rPr>
            </w:rPrChange>
          </w:rPr>
          <w:del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delInstrText>
        </w:r>
        <w:r w:rsidR="00DF18B4" w:rsidRPr="006E54B4" w:rsidDel="0076279C">
          <w:rPr>
            <w:rPrChange w:id="1474" w:author="Chelsea Helion" w:date="2024-10-23T10:53:00Z">
              <w:rPr>
                <w:rFonts w:ascii="Aptos" w:hAnsi="Aptos"/>
              </w:rPr>
            </w:rPrChange>
          </w:rPr>
          <w:fldChar w:fldCharType="separate"/>
        </w:r>
        <w:r w:rsidR="00DF18B4" w:rsidRPr="006E54B4" w:rsidDel="0076279C">
          <w:rPr>
            <w:rPrChange w:id="1475" w:author="Chelsea Helion" w:date="2024-10-23T10:53:00Z">
              <w:rPr>
                <w:rFonts w:ascii="Aptos" w:hAnsi="Aptos"/>
              </w:rPr>
            </w:rPrChange>
          </w:rPr>
          <w:delText>(Ageitgey, 2023)</w:delText>
        </w:r>
        <w:r w:rsidR="00DF18B4" w:rsidRPr="006E54B4" w:rsidDel="0076279C">
          <w:rPr>
            <w:rPrChange w:id="1476" w:author="Chelsea Helion" w:date="2024-10-23T10:53:00Z">
              <w:rPr>
                <w:rFonts w:ascii="Aptos" w:hAnsi="Aptos"/>
              </w:rPr>
            </w:rPrChange>
          </w:rPr>
          <w:fldChar w:fldCharType="end"/>
        </w:r>
        <w:r w:rsidR="00DF18B4" w:rsidRPr="006E54B4" w:rsidDel="0076279C">
          <w:rPr>
            <w:rPrChange w:id="1477" w:author="Chelsea Helion" w:date="2024-10-23T10:53:00Z">
              <w:rPr>
                <w:rFonts w:ascii="Aptos" w:hAnsi="Aptos"/>
              </w:rPr>
            </w:rPrChange>
          </w:rPr>
          <w:delText xml:space="preserve"> </w:delText>
        </w:r>
        <w:r w:rsidR="00CF2D02" w:rsidRPr="006E54B4" w:rsidDel="0076279C">
          <w:rPr>
            <w:rPrChange w:id="1478" w:author="Chelsea Helion" w:date="2024-10-23T10:53:00Z">
              <w:rPr>
                <w:rFonts w:ascii="Aptos" w:hAnsi="Aptos"/>
              </w:rPr>
            </w:rPrChange>
          </w:rPr>
          <w:delText>P</w:delText>
        </w:r>
        <w:r w:rsidRPr="006E54B4" w:rsidDel="0076279C">
          <w:rPr>
            <w:rPrChange w:id="1479" w:author="Chelsea Helion" w:date="2024-10-23T10:53:00Z">
              <w:rPr>
                <w:rFonts w:ascii="Aptos" w:hAnsi="Aptos"/>
              </w:rPr>
            </w:rPrChange>
          </w:rPr>
          <w:delText>ython library, which aligned with manual annotations. All stimulus-related confounds were z-scored.</w:delText>
        </w:r>
      </w:del>
    </w:p>
    <w:p w14:paraId="1BB756C0" w14:textId="4E098B0B" w:rsidR="00DE0869" w:rsidRPr="006E54B4" w:rsidDel="0076279C" w:rsidRDefault="00000000" w:rsidP="00AF6336">
      <w:pPr>
        <w:spacing w:line="240" w:lineRule="auto"/>
        <w:ind w:firstLine="720"/>
        <w:jc w:val="both"/>
        <w:rPr>
          <w:del w:id="1480" w:author="Chelsea Helion" w:date="2024-10-25T12:17:00Z"/>
          <w:rPrChange w:id="1481" w:author="Chelsea Helion" w:date="2024-10-23T10:53:00Z">
            <w:rPr>
              <w:del w:id="1482" w:author="Chelsea Helion" w:date="2024-10-25T12:17:00Z"/>
              <w:rFonts w:ascii="Aptos" w:hAnsi="Aptos"/>
            </w:rPr>
          </w:rPrChange>
        </w:rPr>
      </w:pPr>
      <w:del w:id="1483" w:author="Chelsea Helion" w:date="2024-10-25T12:17:00Z">
        <w:r w:rsidRPr="006E54B4" w:rsidDel="0076279C">
          <w:rPr>
            <w:rPrChange w:id="1484" w:author="Chelsea Helion" w:date="2024-10-23T10:53:00Z">
              <w:rPr>
                <w:rFonts w:ascii="Aptos" w:hAnsi="Aptos"/>
              </w:rPr>
            </w:rPrChange>
          </w:rPr>
          <w:delTex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delText>
        </w:r>
        <w:r w:rsidR="005D0E03" w:rsidRPr="006E54B4" w:rsidDel="0076279C">
          <w:rPr>
            <w:rPrChange w:id="1485" w:author="Chelsea Helion" w:date="2024-10-23T10:53:00Z">
              <w:rPr>
                <w:rFonts w:ascii="Aptos" w:hAnsi="Aptos"/>
              </w:rPr>
            </w:rPrChange>
          </w:rPr>
          <w:fldChar w:fldCharType="begin"/>
        </w:r>
        <w:r w:rsidR="004F2335" w:rsidRPr="006E54B4" w:rsidDel="0076279C">
          <w:rPr>
            <w:rPrChange w:id="1486" w:author="Chelsea Helion" w:date="2024-10-23T10:53:00Z">
              <w:rPr>
                <w:rFonts w:ascii="Aptos" w:hAnsi="Aptos"/>
              </w:rPr>
            </w:rPrChange>
          </w:rPr>
          <w:del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delInstrText>
        </w:r>
        <w:r w:rsidR="005D0E03" w:rsidRPr="006E54B4" w:rsidDel="0076279C">
          <w:rPr>
            <w:rPrChange w:id="1487" w:author="Chelsea Helion" w:date="2024-10-23T10:53:00Z">
              <w:rPr>
                <w:rFonts w:ascii="Aptos" w:hAnsi="Aptos"/>
              </w:rPr>
            </w:rPrChange>
          </w:rPr>
          <w:fldChar w:fldCharType="separate"/>
        </w:r>
        <w:r w:rsidR="005D0E03" w:rsidRPr="006E54B4" w:rsidDel="0076279C">
          <w:rPr>
            <w:rPrChange w:id="1488" w:author="Chelsea Helion" w:date="2024-10-23T10:53:00Z">
              <w:rPr>
                <w:rFonts w:ascii="Aptos" w:hAnsi="Aptos"/>
              </w:rPr>
            </w:rPrChange>
          </w:rPr>
          <w:delText>Woo et al. (2014)</w:delText>
        </w:r>
        <w:r w:rsidR="005D0E03" w:rsidRPr="006E54B4" w:rsidDel="0076279C">
          <w:rPr>
            <w:rPrChange w:id="1489" w:author="Chelsea Helion" w:date="2024-10-23T10:53:00Z">
              <w:rPr>
                <w:rFonts w:ascii="Aptos" w:hAnsi="Aptos"/>
              </w:rPr>
            </w:rPrChange>
          </w:rPr>
          <w:fldChar w:fldCharType="end"/>
        </w:r>
        <w:r w:rsidRPr="006E54B4" w:rsidDel="0076279C">
          <w:rPr>
            <w:rPrChange w:id="1490" w:author="Chelsea Helion" w:date="2024-10-23T10:53:00Z">
              <w:rPr>
                <w:rFonts w:ascii="Aptos" w:hAnsi="Aptos"/>
              </w:rPr>
            </w:rPrChange>
          </w:rPr>
          <w:delTex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delText>
        </w:r>
      </w:del>
    </w:p>
    <w:p w14:paraId="6387B713" w14:textId="472D5BDA" w:rsidR="00DE0869" w:rsidRPr="006E54B4" w:rsidDel="0076279C" w:rsidRDefault="00000000" w:rsidP="00AF6336">
      <w:pPr>
        <w:spacing w:line="240" w:lineRule="auto"/>
        <w:ind w:firstLine="720"/>
        <w:jc w:val="both"/>
        <w:rPr>
          <w:del w:id="1491" w:author="Chelsea Helion" w:date="2024-10-25T12:17:00Z"/>
          <w:rPrChange w:id="1492" w:author="Chelsea Helion" w:date="2024-10-23T10:53:00Z">
            <w:rPr>
              <w:del w:id="1493" w:author="Chelsea Helion" w:date="2024-10-25T12:17:00Z"/>
              <w:rFonts w:ascii="Aptos" w:hAnsi="Aptos"/>
            </w:rPr>
          </w:rPrChange>
        </w:rPr>
      </w:pPr>
      <w:del w:id="1494" w:author="Chelsea Helion" w:date="2024-10-25T12:17:00Z">
        <w:r w:rsidRPr="006E54B4" w:rsidDel="0076279C">
          <w:rPr>
            <w:b/>
            <w:rPrChange w:id="1495" w:author="Chelsea Helion" w:date="2024-10-23T10:53:00Z">
              <w:rPr>
                <w:rFonts w:ascii="Aptos" w:hAnsi="Aptos"/>
                <w:b/>
              </w:rPr>
            </w:rPrChange>
          </w:rPr>
          <w:delText xml:space="preserve">Intersubject Correlation Analysis. </w:delText>
        </w:r>
        <w:r w:rsidRPr="006E54B4" w:rsidDel="0076279C">
          <w:rPr>
            <w:rPrChange w:id="1496" w:author="Chelsea Helion" w:date="2024-10-23T10:53:00Z">
              <w:rPr>
                <w:rFonts w:ascii="Aptos" w:hAnsi="Aptos"/>
              </w:rPr>
            </w:rPrChange>
          </w:rPr>
          <w:delText xml:space="preserve">Intersubject correlations were calculated using the parcel-wise approach that nltool’s isc and isc_group functions </w:delText>
        </w:r>
        <w:r w:rsidR="008926E2" w:rsidRPr="006E54B4" w:rsidDel="0076279C">
          <w:rPr>
            <w:rPrChange w:id="1497" w:author="Chelsea Helion" w:date="2024-10-23T10:53:00Z">
              <w:rPr>
                <w:rFonts w:ascii="Aptos" w:hAnsi="Aptos"/>
              </w:rPr>
            </w:rPrChange>
          </w:rPr>
          <w:fldChar w:fldCharType="begin"/>
        </w:r>
        <w:r w:rsidR="004F2335" w:rsidRPr="006E54B4" w:rsidDel="0076279C">
          <w:rPr>
            <w:rPrChange w:id="1498" w:author="Chelsea Helion" w:date="2024-10-23T10:53:00Z">
              <w:rPr>
                <w:rFonts w:ascii="Aptos" w:hAnsi="Aptos"/>
              </w:rPr>
            </w:rPrChange>
          </w:rPr>
          <w:del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delInstrText>
        </w:r>
        <w:r w:rsidR="008926E2" w:rsidRPr="006E54B4" w:rsidDel="0076279C">
          <w:rPr>
            <w:rPrChange w:id="1499" w:author="Chelsea Helion" w:date="2024-10-23T10:53:00Z">
              <w:rPr>
                <w:rFonts w:ascii="Aptos" w:hAnsi="Aptos"/>
              </w:rPr>
            </w:rPrChange>
          </w:rPr>
          <w:fldChar w:fldCharType="separate"/>
        </w:r>
        <w:r w:rsidR="008926E2" w:rsidRPr="006E54B4" w:rsidDel="0076279C">
          <w:rPr>
            <w:rPrChange w:id="1500" w:author="Chelsea Helion" w:date="2024-10-23T10:53:00Z">
              <w:rPr>
                <w:rFonts w:ascii="Aptos" w:hAnsi="Aptos"/>
              </w:rPr>
            </w:rPrChange>
          </w:rPr>
          <w:delText>(Chang et al., 2018)</w:delText>
        </w:r>
        <w:r w:rsidR="008926E2" w:rsidRPr="006E54B4" w:rsidDel="0076279C">
          <w:rPr>
            <w:rPrChange w:id="1501" w:author="Chelsea Helion" w:date="2024-10-23T10:53:00Z">
              <w:rPr>
                <w:rFonts w:ascii="Aptos" w:hAnsi="Aptos"/>
              </w:rPr>
            </w:rPrChange>
          </w:rPr>
          <w:fldChar w:fldCharType="end"/>
        </w:r>
        <w:r w:rsidRPr="006E54B4" w:rsidDel="0076279C">
          <w:rPr>
            <w:rPrChange w:id="1502" w:author="Chelsea Helion" w:date="2024-10-23T10:53:00Z">
              <w:rPr>
                <w:rFonts w:ascii="Aptos" w:hAnsi="Aptos"/>
              </w:rPr>
            </w:rPrChange>
          </w:rPr>
          <w:delText xml:space="preserve"> employ</w:delText>
        </w:r>
        <w:r w:rsidR="00CF2D02" w:rsidRPr="006E54B4" w:rsidDel="0076279C">
          <w:rPr>
            <w:rPrChange w:id="1503" w:author="Chelsea Helion" w:date="2024-10-23T10:53:00Z">
              <w:rPr>
                <w:rFonts w:ascii="Aptos" w:hAnsi="Aptos"/>
              </w:rPr>
            </w:rPrChange>
          </w:rPr>
          <w:delText>ed</w:delText>
        </w:r>
        <w:r w:rsidRPr="006E54B4" w:rsidDel="0076279C">
          <w:rPr>
            <w:rPrChange w:id="1504" w:author="Chelsea Helion" w:date="2024-10-23T10:53:00Z">
              <w:rPr>
                <w:rFonts w:ascii="Aptos" w:hAnsi="Aptos"/>
              </w:rPr>
            </w:rPrChange>
          </w:rPr>
          <w:delText xml:space="preserve">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w:delText>
        </w:r>
        <w:r w:rsidR="008F518E" w:rsidRPr="006E54B4" w:rsidDel="0076279C">
          <w:rPr>
            <w:rPrChange w:id="1505" w:author="Chelsea Helion" w:date="2024-10-23T10:53:00Z">
              <w:rPr>
                <w:rFonts w:ascii="Aptos" w:hAnsi="Aptos"/>
              </w:rPr>
            </w:rPrChange>
          </w:rPr>
          <w:fldChar w:fldCharType="begin"/>
        </w:r>
        <w:r w:rsidR="004F2335" w:rsidRPr="006E54B4" w:rsidDel="0076279C">
          <w:rPr>
            <w:rPrChange w:id="1506" w:author="Chelsea Helion" w:date="2024-10-23T10:53:00Z">
              <w:rPr>
                <w:rFonts w:ascii="Aptos" w:hAnsi="Aptos"/>
              </w:rPr>
            </w:rPrChange>
          </w:rPr>
          <w:del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1507" w:author="Chelsea Helion" w:date="2024-10-23T10:53:00Z">
              <w:rPr>
                <w:rFonts w:ascii="Aptos" w:hAnsi="Aptos"/>
              </w:rPr>
            </w:rPrChange>
          </w:rPr>
          <w:fldChar w:fldCharType="separate"/>
        </w:r>
        <w:r w:rsidR="008F518E" w:rsidRPr="006E54B4" w:rsidDel="0076279C">
          <w:rPr>
            <w:rPrChange w:id="1508" w:author="Chelsea Helion" w:date="2024-10-23T10:53:00Z">
              <w:rPr>
                <w:rFonts w:ascii="Aptos" w:hAnsi="Aptos"/>
              </w:rPr>
            </w:rPrChange>
          </w:rPr>
          <w:delText>G. Chen et al., 2016</w:delText>
        </w:r>
        <w:r w:rsidR="008F518E" w:rsidRPr="006E54B4" w:rsidDel="0076279C">
          <w:rPr>
            <w:rPrChange w:id="1509" w:author="Chelsea Helion" w:date="2024-10-23T10:53:00Z">
              <w:rPr>
                <w:rFonts w:ascii="Aptos" w:hAnsi="Aptos"/>
              </w:rPr>
            </w:rPrChange>
          </w:rPr>
          <w:fldChar w:fldCharType="end"/>
        </w:r>
        <w:r w:rsidRPr="006E54B4" w:rsidDel="0076279C">
          <w:rPr>
            <w:rPrChange w:id="1510" w:author="Chelsea Helion" w:date="2024-10-23T10:53:00Z">
              <w:rPr>
                <w:rFonts w:ascii="Aptos" w:hAnsi="Aptos"/>
              </w:rPr>
            </w:rPrChange>
          </w:rPr>
          <w:delText xml:space="preserve">) representing how similar neural activity patterns are in that ROI among that sample. To assess the significance of differences in neural synchrony between groups (i.e., </w:delText>
        </w:r>
        <w:r w:rsidR="00A57B68" w:rsidRPr="006E54B4" w:rsidDel="0076279C">
          <w:rPr>
            <w:rPrChange w:id="1511" w:author="Chelsea Helion" w:date="2024-10-23T10:53:00Z">
              <w:rPr>
                <w:rFonts w:ascii="Aptos" w:hAnsi="Aptos"/>
              </w:rPr>
            </w:rPrChange>
          </w:rPr>
          <w:delText xml:space="preserve">expressive </w:delText>
        </w:r>
        <w:r w:rsidRPr="006E54B4" w:rsidDel="0076279C">
          <w:rPr>
            <w:rPrChange w:id="1512" w:author="Chelsea Helion" w:date="2024-10-23T10:53:00Z">
              <w:rPr>
                <w:rFonts w:ascii="Aptos" w:hAnsi="Aptos"/>
              </w:rPr>
            </w:rPrChange>
          </w:rPr>
          <w:delText xml:space="preserve">raters and </w:delText>
        </w:r>
        <w:r w:rsidR="00A57B68" w:rsidRPr="006E54B4" w:rsidDel="0076279C">
          <w:rPr>
            <w:rPrChange w:id="1513" w:author="Chelsea Helion" w:date="2024-10-23T10:53:00Z">
              <w:rPr>
                <w:rFonts w:ascii="Aptos" w:hAnsi="Aptos"/>
              </w:rPr>
            </w:rPrChange>
          </w:rPr>
          <w:delText xml:space="preserve">reflective </w:delText>
        </w:r>
        <w:r w:rsidRPr="006E54B4" w:rsidDel="0076279C">
          <w:rPr>
            <w:rPrChange w:id="1514" w:author="Chelsea Helion" w:date="2024-10-23T10:53:00Z">
              <w:rPr>
                <w:rFonts w:ascii="Aptos" w:hAnsi="Aptos"/>
              </w:rPr>
            </w:rPrChange>
          </w:rPr>
          <w:delText>non-raters) within each run, we used subject-wise bootstrapping</w:delText>
        </w:r>
        <w:r w:rsidR="00400CBA" w:rsidRPr="006E54B4" w:rsidDel="0076279C">
          <w:rPr>
            <w:rPrChange w:id="1515" w:author="Chelsea Helion" w:date="2024-10-23T10:53:00Z">
              <w:rPr>
                <w:rFonts w:ascii="Aptos" w:hAnsi="Aptos"/>
              </w:rPr>
            </w:rPrChange>
          </w:rPr>
          <w:delText>,</w:delText>
        </w:r>
        <w:r w:rsidRPr="006E54B4" w:rsidDel="0076279C">
          <w:rPr>
            <w:rPrChange w:id="1516" w:author="Chelsea Helion" w:date="2024-10-23T10:53:00Z">
              <w:rPr>
                <w:rFonts w:ascii="Aptos" w:hAnsi="Aptos"/>
              </w:rPr>
            </w:rPrChange>
          </w:rPr>
          <w:delTex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delText>
        </w:r>
        <w:r w:rsidR="008F518E" w:rsidRPr="006E54B4" w:rsidDel="0076279C">
          <w:rPr>
            <w:rPrChange w:id="1517" w:author="Chelsea Helion" w:date="2024-10-23T10:53:00Z">
              <w:rPr>
                <w:rFonts w:ascii="Aptos" w:hAnsi="Aptos"/>
              </w:rPr>
            </w:rPrChange>
          </w:rPr>
          <w:fldChar w:fldCharType="begin"/>
        </w:r>
        <w:r w:rsidR="004F2335" w:rsidRPr="006E54B4" w:rsidDel="0076279C">
          <w:rPr>
            <w:rPrChange w:id="1518" w:author="Chelsea Helion" w:date="2024-10-23T10:53:00Z">
              <w:rPr>
                <w:rFonts w:ascii="Aptos" w:hAnsi="Aptos"/>
              </w:rPr>
            </w:rPrChange>
          </w:rPr>
          <w:del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delInstrText>
        </w:r>
        <w:r w:rsidR="008F518E" w:rsidRPr="006E54B4" w:rsidDel="0076279C">
          <w:rPr>
            <w:rPrChange w:id="1519" w:author="Chelsea Helion" w:date="2024-10-23T10:53:00Z">
              <w:rPr>
                <w:rFonts w:ascii="Aptos" w:hAnsi="Aptos"/>
              </w:rPr>
            </w:rPrChange>
          </w:rPr>
          <w:fldChar w:fldCharType="separate"/>
        </w:r>
        <w:r w:rsidR="008F518E" w:rsidRPr="006E54B4" w:rsidDel="0076279C">
          <w:rPr>
            <w:rPrChange w:id="1520" w:author="Chelsea Helion" w:date="2024-10-23T10:53:00Z">
              <w:rPr>
                <w:rFonts w:ascii="Aptos" w:hAnsi="Aptos"/>
              </w:rPr>
            </w:rPrChange>
          </w:rPr>
          <w:delText>(G. Chen et al., 2016)</w:delText>
        </w:r>
        <w:r w:rsidR="008F518E" w:rsidRPr="006E54B4" w:rsidDel="0076279C">
          <w:rPr>
            <w:rPrChange w:id="1521" w:author="Chelsea Helion" w:date="2024-10-23T10:53:00Z">
              <w:rPr>
                <w:rFonts w:ascii="Aptos" w:hAnsi="Aptos"/>
              </w:rPr>
            </w:rPrChange>
          </w:rPr>
          <w:fldChar w:fldCharType="end"/>
        </w:r>
        <w:r w:rsidRPr="006E54B4" w:rsidDel="0076279C">
          <w:rPr>
            <w:rPrChange w:id="1522" w:author="Chelsea Helion" w:date="2024-10-23T10:53:00Z">
              <w:rPr>
                <w:rFonts w:ascii="Aptos" w:hAnsi="Aptos"/>
              </w:rPr>
            </w:rPrChange>
          </w:rPr>
          <w:delTex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delText>
        </w:r>
      </w:del>
    </w:p>
    <w:p w14:paraId="68873E00" w14:textId="6F0055E3" w:rsidR="00DE0869" w:rsidRPr="006E54B4" w:rsidDel="0076279C" w:rsidRDefault="00000000" w:rsidP="00AF6336">
      <w:pPr>
        <w:spacing w:line="240" w:lineRule="auto"/>
        <w:ind w:firstLine="720"/>
        <w:jc w:val="both"/>
        <w:rPr>
          <w:del w:id="1523" w:author="Chelsea Helion" w:date="2024-10-25T12:17:00Z"/>
          <w:rPrChange w:id="1524" w:author="Chelsea Helion" w:date="2024-10-23T10:53:00Z">
            <w:rPr>
              <w:del w:id="1525" w:author="Chelsea Helion" w:date="2024-10-25T12:17:00Z"/>
              <w:rFonts w:ascii="Aptos" w:hAnsi="Aptos"/>
            </w:rPr>
          </w:rPrChange>
        </w:rPr>
      </w:pPr>
      <w:del w:id="1526" w:author="Chelsea Helion" w:date="2024-10-25T12:17:00Z">
        <w:r w:rsidRPr="006E54B4" w:rsidDel="0076279C">
          <w:rPr>
            <w:b/>
            <w:bCs/>
            <w:rPrChange w:id="1527" w:author="Chelsea Helion" w:date="2024-10-23T10:53:00Z">
              <w:rPr>
                <w:rFonts w:ascii="Aptos" w:hAnsi="Aptos"/>
                <w:b/>
                <w:bCs/>
              </w:rPr>
            </w:rPrChange>
          </w:rPr>
          <w:delText>Activation Labeling.</w:delText>
        </w:r>
        <w:r w:rsidRPr="006E54B4" w:rsidDel="0076279C">
          <w:rPr>
            <w:rPrChange w:id="1528" w:author="Chelsea Helion" w:date="2024-10-23T10:53:00Z">
              <w:rPr>
                <w:rFonts w:ascii="Aptos" w:hAnsi="Aptos"/>
              </w:rPr>
            </w:rPrChange>
          </w:rPr>
          <w:delText xml:space="preserve"> After completing analyses, thresholded z-statistic maps and r-statistic maps were annotated using </w:delText>
        </w:r>
        <w:r w:rsidR="0034534F" w:rsidRPr="006E54B4" w:rsidDel="0076279C">
          <w:rPr>
            <w:rPrChange w:id="1529" w:author="Chelsea Helion" w:date="2024-10-23T10:53:00Z">
              <w:rPr>
                <w:rFonts w:ascii="Aptos" w:hAnsi="Aptos"/>
              </w:rPr>
            </w:rPrChange>
          </w:rPr>
          <w:delText>the automated</w:delText>
        </w:r>
        <w:r w:rsidRPr="006E54B4" w:rsidDel="0076279C">
          <w:rPr>
            <w:rPrChange w:id="1530" w:author="Chelsea Helion" w:date="2024-10-23T10:53:00Z">
              <w:rPr>
                <w:rFonts w:ascii="Aptos" w:hAnsi="Aptos"/>
              </w:rPr>
            </w:rPrChange>
          </w:rPr>
          <w:delText xml:space="preserve"> anatomical atlas (AAL) </w:delText>
        </w:r>
        <w:r w:rsidR="008F518E" w:rsidRPr="006E54B4" w:rsidDel="0076279C">
          <w:rPr>
            <w:rPrChange w:id="1531" w:author="Chelsea Helion" w:date="2024-10-23T10:53:00Z">
              <w:rPr>
                <w:rFonts w:ascii="Aptos" w:hAnsi="Aptos"/>
              </w:rPr>
            </w:rPrChange>
          </w:rPr>
          <w:fldChar w:fldCharType="begin"/>
        </w:r>
        <w:r w:rsidR="004F2335" w:rsidRPr="006E54B4" w:rsidDel="0076279C">
          <w:rPr>
            <w:rPrChange w:id="1532" w:author="Chelsea Helion" w:date="2024-10-23T10:53:00Z">
              <w:rPr>
                <w:rFonts w:ascii="Aptos" w:hAnsi="Aptos"/>
              </w:rPr>
            </w:rPrChange>
          </w:rPr>
          <w:del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delInstrText>
        </w:r>
        <w:r w:rsidR="008F518E" w:rsidRPr="006E54B4" w:rsidDel="0076279C">
          <w:rPr>
            <w:rPrChange w:id="1533" w:author="Chelsea Helion" w:date="2024-10-23T10:53:00Z">
              <w:rPr>
                <w:rFonts w:ascii="Aptos" w:hAnsi="Aptos"/>
              </w:rPr>
            </w:rPrChange>
          </w:rPr>
          <w:fldChar w:fldCharType="separate"/>
        </w:r>
        <w:r w:rsidR="008F518E" w:rsidRPr="006E54B4" w:rsidDel="0076279C">
          <w:rPr>
            <w:rPrChange w:id="1534" w:author="Chelsea Helion" w:date="2024-10-23T10:53:00Z">
              <w:rPr>
                <w:rFonts w:ascii="Aptos" w:hAnsi="Aptos"/>
              </w:rPr>
            </w:rPrChange>
          </w:rPr>
          <w:delText>(Tzourio-Mazoyer et al., 2002)</w:delText>
        </w:r>
        <w:r w:rsidR="008F518E" w:rsidRPr="006E54B4" w:rsidDel="0076279C">
          <w:rPr>
            <w:rPrChange w:id="1535" w:author="Chelsea Helion" w:date="2024-10-23T10:53:00Z">
              <w:rPr>
                <w:rFonts w:ascii="Aptos" w:hAnsi="Aptos"/>
              </w:rPr>
            </w:rPrChange>
          </w:rPr>
          <w:fldChar w:fldCharType="end"/>
        </w:r>
        <w:r w:rsidRPr="006E54B4" w:rsidDel="0076279C">
          <w:rPr>
            <w:rPrChange w:id="1536" w:author="Chelsea Helion" w:date="2024-10-23T10:53:00Z">
              <w:rPr>
                <w:rFonts w:ascii="Aptos" w:hAnsi="Aptos"/>
              </w:rPr>
            </w:rPrChange>
          </w:rPr>
          <w:delText xml:space="preserve">, which provided probabilistically determined anatomical labels for each significant cluster. These labels were supplemented with the Schaefer-Kong atlas </w:delText>
        </w:r>
        <w:r w:rsidR="008926E2" w:rsidRPr="006E54B4" w:rsidDel="0076279C">
          <w:rPr>
            <w:rPrChange w:id="1537" w:author="Chelsea Helion" w:date="2024-10-23T10:53:00Z">
              <w:rPr>
                <w:rFonts w:ascii="Aptos" w:hAnsi="Aptos"/>
              </w:rPr>
            </w:rPrChange>
          </w:rPr>
          <w:fldChar w:fldCharType="begin"/>
        </w:r>
        <w:r w:rsidR="004F2335" w:rsidRPr="006E54B4" w:rsidDel="0076279C">
          <w:rPr>
            <w:rPrChange w:id="1538" w:author="Chelsea Helion" w:date="2024-10-23T10:53:00Z">
              <w:rPr>
                <w:rFonts w:ascii="Aptos" w:hAnsi="Aptos"/>
              </w:rPr>
            </w:rPrChange>
          </w:rPr>
          <w:del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delInstrText>
        </w:r>
        <w:r w:rsidR="008926E2" w:rsidRPr="006E54B4" w:rsidDel="0076279C">
          <w:rPr>
            <w:rPrChange w:id="1539" w:author="Chelsea Helion" w:date="2024-10-23T10:53:00Z">
              <w:rPr>
                <w:rFonts w:ascii="Aptos" w:hAnsi="Aptos"/>
              </w:rPr>
            </w:rPrChange>
          </w:rPr>
          <w:fldChar w:fldCharType="separate"/>
        </w:r>
        <w:r w:rsidR="008F518E" w:rsidRPr="006E54B4" w:rsidDel="0076279C">
          <w:rPr>
            <w:rPrChange w:id="1540" w:author="Chelsea Helion" w:date="2024-10-23T10:53:00Z">
              <w:rPr>
                <w:rFonts w:ascii="Aptos" w:hAnsi="Aptos"/>
              </w:rPr>
            </w:rPrChange>
          </w:rPr>
          <w:delText>(Kong et al., 2021; Schaefer et al., 2018)</w:delText>
        </w:r>
        <w:r w:rsidR="008926E2" w:rsidRPr="006E54B4" w:rsidDel="0076279C">
          <w:rPr>
            <w:rPrChange w:id="1541" w:author="Chelsea Helion" w:date="2024-10-23T10:53:00Z">
              <w:rPr>
                <w:rFonts w:ascii="Aptos" w:hAnsi="Aptos"/>
              </w:rPr>
            </w:rPrChange>
          </w:rPr>
          <w:fldChar w:fldCharType="end"/>
        </w:r>
        <w:r w:rsidRPr="006E54B4" w:rsidDel="0076279C">
          <w:rPr>
            <w:rPrChange w:id="1542" w:author="Chelsea Helion" w:date="2024-10-23T10:53:00Z">
              <w:rPr>
                <w:rFonts w:ascii="Aptos" w:hAnsi="Aptos"/>
              </w:rPr>
            </w:rPrChange>
          </w:rPr>
          <w:delText>, which consists of 400 functionally-defined cortical parcellations and denotes which of 17 network</w:delText>
        </w:r>
        <w:r w:rsidR="008926E2" w:rsidRPr="006E54B4" w:rsidDel="0076279C">
          <w:rPr>
            <w:rPrChange w:id="1543" w:author="Chelsea Helion" w:date="2024-10-23T10:53:00Z">
              <w:rPr>
                <w:rFonts w:ascii="Aptos" w:hAnsi="Aptos"/>
              </w:rPr>
            </w:rPrChange>
          </w:rPr>
          <w:delText xml:space="preserve">s </w:delText>
        </w:r>
        <w:r w:rsidR="008926E2" w:rsidRPr="006E54B4" w:rsidDel="0076279C">
          <w:rPr>
            <w:rPrChange w:id="1544" w:author="Chelsea Helion" w:date="2024-10-23T10:53:00Z">
              <w:rPr>
                <w:rFonts w:ascii="Aptos" w:hAnsi="Aptos"/>
              </w:rPr>
            </w:rPrChange>
          </w:rPr>
          <w:fldChar w:fldCharType="begin"/>
        </w:r>
        <w:r w:rsidR="004F2335" w:rsidRPr="006E54B4" w:rsidDel="0076279C">
          <w:rPr>
            <w:rPrChange w:id="1545" w:author="Chelsea Helion" w:date="2024-10-23T10:53:00Z">
              <w:rPr>
                <w:rFonts w:ascii="Aptos" w:hAnsi="Aptos"/>
              </w:rPr>
            </w:rPrChange>
          </w:rPr>
          <w:del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8926E2" w:rsidRPr="006E54B4" w:rsidDel="0076279C">
          <w:rPr>
            <w:rPrChange w:id="1546" w:author="Chelsea Helion" w:date="2024-10-23T10:53:00Z">
              <w:rPr>
                <w:rFonts w:ascii="Aptos" w:hAnsi="Aptos"/>
              </w:rPr>
            </w:rPrChange>
          </w:rPr>
          <w:fldChar w:fldCharType="separate"/>
        </w:r>
        <w:r w:rsidR="008F518E" w:rsidRPr="006E54B4" w:rsidDel="0076279C">
          <w:rPr>
            <w:rPrChange w:id="1547" w:author="Chelsea Helion" w:date="2024-10-23T10:53:00Z">
              <w:rPr>
                <w:rFonts w:ascii="Aptos" w:hAnsi="Aptos"/>
              </w:rPr>
            </w:rPrChange>
          </w:rPr>
          <w:delText>(Yeo et al., 2011)</w:delText>
        </w:r>
        <w:r w:rsidR="008926E2" w:rsidRPr="006E54B4" w:rsidDel="0076279C">
          <w:rPr>
            <w:rPrChange w:id="1548" w:author="Chelsea Helion" w:date="2024-10-23T10:53:00Z">
              <w:rPr>
                <w:rFonts w:ascii="Aptos" w:hAnsi="Aptos"/>
              </w:rPr>
            </w:rPrChange>
          </w:rPr>
          <w:fldChar w:fldCharType="end"/>
        </w:r>
        <w:r w:rsidR="008926E2" w:rsidRPr="006E54B4" w:rsidDel="0076279C">
          <w:rPr>
            <w:rPrChange w:id="1549" w:author="Chelsea Helion" w:date="2024-10-23T10:53:00Z">
              <w:rPr>
                <w:rFonts w:ascii="Aptos" w:hAnsi="Aptos"/>
              </w:rPr>
            </w:rPrChange>
          </w:rPr>
          <w:delText xml:space="preserve"> </w:delText>
        </w:r>
        <w:r w:rsidRPr="006E54B4" w:rsidDel="0076279C">
          <w:rPr>
            <w:rPrChange w:id="1550" w:author="Chelsea Helion" w:date="2024-10-23T10:53:00Z">
              <w:rPr>
                <w:rFonts w:ascii="Aptos" w:hAnsi="Aptos"/>
              </w:rPr>
            </w:rPrChange>
          </w:rPr>
          <w:delText xml:space="preserve">each region predominantly participates within. When labeling was ambiguous or unavailable, the anatomical label in question was entered as a term in </w:delText>
        </w:r>
        <w:r w:rsidR="00167DA6" w:rsidRPr="006E54B4" w:rsidDel="0076279C">
          <w:rPr>
            <w:rPrChange w:id="1551" w:author="Chelsea Helion" w:date="2024-10-23T10:53:00Z">
              <w:rPr>
                <w:rFonts w:ascii="Aptos" w:hAnsi="Aptos"/>
              </w:rPr>
            </w:rPrChange>
          </w:rPr>
          <w:delText>N</w:delText>
        </w:r>
        <w:r w:rsidRPr="006E54B4" w:rsidDel="0076279C">
          <w:rPr>
            <w:rPrChange w:id="1552" w:author="Chelsea Helion" w:date="2024-10-23T10:53:00Z">
              <w:rPr>
                <w:rFonts w:ascii="Aptos" w:hAnsi="Aptos"/>
              </w:rPr>
            </w:rPrChange>
          </w:rPr>
          <w:delText xml:space="preserve">eurosynth and the activation peak of the meta-analysis compared to the activation peak of the cluster in question. Additionally, certain specialized anatomical regions which are widely recognized within the neuroscience </w:delText>
        </w:r>
        <w:r w:rsidR="00CF2D02" w:rsidRPr="006E54B4" w:rsidDel="0076279C">
          <w:rPr>
            <w:rPrChange w:id="1553" w:author="Chelsea Helion" w:date="2024-10-23T10:53:00Z">
              <w:rPr>
                <w:rFonts w:ascii="Aptos" w:hAnsi="Aptos"/>
              </w:rPr>
            </w:rPrChange>
          </w:rPr>
          <w:delText>community,</w:delText>
        </w:r>
        <w:r w:rsidRPr="006E54B4" w:rsidDel="0076279C">
          <w:rPr>
            <w:rPrChange w:id="1554" w:author="Chelsea Helion" w:date="2024-10-23T10:53:00Z">
              <w:rPr>
                <w:rFonts w:ascii="Aptos" w:hAnsi="Aptos"/>
              </w:rPr>
            </w:rPrChange>
          </w:rPr>
          <w:delText xml:space="preserve"> but which are not used in either of the atlases (e.g., temporoparietal junction) were confirmed using this technique. </w:delText>
        </w:r>
      </w:del>
    </w:p>
    <w:p w14:paraId="276267A2" w14:textId="1A2A318D" w:rsidR="00DE0869" w:rsidRPr="006E54B4" w:rsidDel="0076279C" w:rsidRDefault="00000000" w:rsidP="00FE3980">
      <w:pPr>
        <w:spacing w:line="240" w:lineRule="auto"/>
        <w:ind w:firstLine="720"/>
        <w:jc w:val="both"/>
        <w:rPr>
          <w:del w:id="1555" w:author="Chelsea Helion" w:date="2024-10-25T12:17:00Z"/>
          <w:rPrChange w:id="1556" w:author="Chelsea Helion" w:date="2024-10-23T10:53:00Z">
            <w:rPr>
              <w:del w:id="1557" w:author="Chelsea Helion" w:date="2024-10-25T12:17:00Z"/>
              <w:rFonts w:ascii="Aptos" w:hAnsi="Aptos"/>
            </w:rPr>
          </w:rPrChange>
        </w:rPr>
      </w:pPr>
      <w:del w:id="1558" w:author="Chelsea Helion" w:date="2024-10-25T12:17:00Z">
        <w:r w:rsidRPr="006E54B4" w:rsidDel="0076279C">
          <w:rPr>
            <w:b/>
            <w:rPrChange w:id="1559" w:author="Chelsea Helion" w:date="2024-10-23T10:53:00Z">
              <w:rPr>
                <w:rFonts w:ascii="Aptos" w:hAnsi="Aptos"/>
                <w:b/>
              </w:rPr>
            </w:rPrChange>
          </w:rPr>
          <w:delText xml:space="preserve">Open Access Statement. </w:delText>
        </w:r>
        <w:r w:rsidRPr="006E54B4" w:rsidDel="0076279C">
          <w:rPr>
            <w:rPrChange w:id="1560" w:author="Chelsea Helion" w:date="2024-10-23T10:53:00Z">
              <w:rPr>
                <w:rFonts w:ascii="Aptos" w:hAnsi="Aptos"/>
              </w:rPr>
            </w:rPrChange>
          </w:rPr>
          <w:delText xml:space="preserve">A detailed outline and scripts associated with pre-processing, analyses, and visualizations are publicly available at https://github.com/wj-mitchell/Expressive_V_Reflective. </w:delText>
        </w:r>
      </w:del>
    </w:p>
    <w:p w14:paraId="5ACBD264" w14:textId="5FBBAECF" w:rsidR="00FE3980" w:rsidRPr="006E54B4" w:rsidRDefault="00FE3980">
      <w:pPr>
        <w:rPr>
          <w:b/>
          <w:bCs/>
          <w:rPrChange w:id="1561" w:author="Chelsea Helion" w:date="2024-10-23T10:53:00Z">
            <w:rPr>
              <w:rFonts w:ascii="Aptos" w:hAnsi="Aptos"/>
              <w:b/>
              <w:bCs/>
            </w:rPr>
          </w:rPrChange>
        </w:rPr>
      </w:pPr>
      <w:del w:id="1562" w:author="Chelsea Helion" w:date="2024-10-25T12:17:00Z">
        <w:r w:rsidRPr="006E54B4" w:rsidDel="0076279C">
          <w:rPr>
            <w:b/>
            <w:bCs/>
            <w:rPrChange w:id="1563" w:author="Chelsea Helion" w:date="2024-10-23T10:53:00Z">
              <w:rPr>
                <w:rFonts w:ascii="Aptos" w:hAnsi="Aptos"/>
                <w:b/>
                <w:bCs/>
              </w:rPr>
            </w:rPrChange>
          </w:rPr>
          <w:br w:type="page"/>
        </w:r>
      </w:del>
    </w:p>
    <w:p w14:paraId="4C4B07B5" w14:textId="77777777" w:rsidR="00126307" w:rsidRDefault="00000000" w:rsidP="00126307">
      <w:pPr>
        <w:pStyle w:val="Heading1"/>
        <w:spacing w:before="0" w:after="0" w:line="240" w:lineRule="auto"/>
        <w:jc w:val="both"/>
        <w:rPr>
          <w:ins w:id="1564" w:author="Chelsea Helion" w:date="2024-10-25T13:21:00Z"/>
          <w:b/>
          <w:bCs/>
          <w:sz w:val="22"/>
          <w:szCs w:val="22"/>
        </w:rPr>
      </w:pPr>
      <w:del w:id="1565" w:author="Chelsea Helion" w:date="2024-10-25T13:02:00Z">
        <w:r w:rsidRPr="006E54B4" w:rsidDel="00321805">
          <w:rPr>
            <w:b/>
            <w:bCs/>
            <w:sz w:val="22"/>
            <w:szCs w:val="22"/>
            <w:rPrChange w:id="1566" w:author="Chelsea Helion" w:date="2024-10-23T10:53:00Z">
              <w:rPr>
                <w:rFonts w:ascii="Aptos" w:hAnsi="Aptos"/>
                <w:b/>
                <w:bCs/>
                <w:sz w:val="22"/>
                <w:szCs w:val="22"/>
              </w:rPr>
            </w:rPrChange>
          </w:rPr>
          <w:delText>Results</w:delText>
        </w:r>
      </w:del>
      <w:ins w:id="1567" w:author="Chelsea Helion" w:date="2024-10-25T13:02:00Z">
        <w:r w:rsidR="00321805">
          <w:rPr>
            <w:b/>
            <w:bCs/>
            <w:sz w:val="22"/>
            <w:szCs w:val="22"/>
          </w:rPr>
          <w:t>Behavioral task performance</w:t>
        </w:r>
      </w:ins>
    </w:p>
    <w:p w14:paraId="381EA158" w14:textId="494DE4B0" w:rsidR="0076279C" w:rsidRPr="00126307" w:rsidRDefault="00126307" w:rsidP="00126307">
      <w:pPr>
        <w:pStyle w:val="Heading1"/>
        <w:spacing w:before="0" w:after="0" w:line="240" w:lineRule="auto"/>
        <w:jc w:val="both"/>
        <w:rPr>
          <w:b/>
          <w:bCs/>
          <w:sz w:val="22"/>
          <w:szCs w:val="22"/>
          <w:rPrChange w:id="1568" w:author="Chelsea Helion" w:date="2024-10-25T13:21:00Z">
            <w:rPr>
              <w:rFonts w:ascii="Aptos" w:hAnsi="Aptos"/>
              <w:b/>
              <w:bCs/>
              <w:sz w:val="22"/>
              <w:szCs w:val="22"/>
            </w:rPr>
          </w:rPrChange>
        </w:rPr>
      </w:pPr>
      <w:r w:rsidRPr="006E54B4">
        <w:rPr>
          <w:noProof/>
        </w:rPr>
        <w:drawing>
          <wp:anchor distT="0" distB="0" distL="114300" distR="114300" simplePos="0" relativeHeight="251657215" behindDoc="0" locked="0" layoutInCell="1" allowOverlap="1" wp14:anchorId="4FDC3904" wp14:editId="49F361C2">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p>
    <w:p w14:paraId="63D78C4F" w14:textId="7584818A" w:rsidR="00DE0869" w:rsidRPr="006E54B4" w:rsidRDefault="00000000" w:rsidP="00FE3980">
      <w:pPr>
        <w:spacing w:line="240" w:lineRule="auto"/>
        <w:ind w:firstLine="720"/>
        <w:jc w:val="both"/>
        <w:rPr>
          <w:rPrChange w:id="1569" w:author="Chelsea Helion" w:date="2024-10-23T10:53:00Z">
            <w:rPr>
              <w:rFonts w:ascii="Aptos" w:hAnsi="Aptos"/>
            </w:rPr>
          </w:rPrChange>
        </w:rPr>
      </w:pPr>
      <w:bookmarkStart w:id="1570" w:name="_l89pprm7u1jz" w:colFirst="0" w:colLast="0"/>
      <w:bookmarkEnd w:id="1570"/>
      <w:del w:id="1571" w:author="Chelsea Helion" w:date="2024-10-25T13:27:00Z">
        <w:r w:rsidRPr="006E54B4" w:rsidDel="00126307">
          <w:rPr>
            <w:b/>
            <w:bCs/>
            <w:rPrChange w:id="1572" w:author="Chelsea Helion" w:date="2024-10-23T10:53:00Z">
              <w:rPr>
                <w:rFonts w:ascii="Aptos" w:hAnsi="Aptos"/>
                <w:b/>
                <w:bCs/>
              </w:rPr>
            </w:rPrChange>
          </w:rPr>
          <w:delText xml:space="preserve">Rating behavior did not differ between </w:delText>
        </w:r>
        <w:r w:rsidR="00C918C3" w:rsidRPr="006E54B4" w:rsidDel="00126307">
          <w:rPr>
            <w:b/>
            <w:bCs/>
            <w:rPrChange w:id="1573" w:author="Chelsea Helion" w:date="2024-10-23T10:53:00Z">
              <w:rPr>
                <w:rFonts w:ascii="Aptos" w:hAnsi="Aptos"/>
                <w:b/>
                <w:bCs/>
              </w:rPr>
            </w:rPrChange>
          </w:rPr>
          <w:delText>stimuli</w:delText>
        </w:r>
        <w:r w:rsidRPr="006E54B4" w:rsidDel="00126307">
          <w:rPr>
            <w:b/>
            <w:bCs/>
            <w:rPrChange w:id="1574" w:author="Chelsea Helion" w:date="2024-10-23T10:53:00Z">
              <w:rPr>
                <w:rFonts w:ascii="Aptos" w:hAnsi="Aptos"/>
                <w:b/>
                <w:bCs/>
              </w:rPr>
            </w:rPrChange>
          </w:rPr>
          <w:delText>.</w:delText>
        </w:r>
      </w:del>
      <w:ins w:id="1575" w:author="Chelsea Helion" w:date="2024-10-25T13:27:00Z">
        <w:r w:rsidR="00126307">
          <w:rPr>
            <w:b/>
            <w:bCs/>
          </w:rPr>
          <w:t xml:space="preserve">Participants in both </w:t>
        </w:r>
      </w:ins>
      <w:ins w:id="1576" w:author="Chelsea Helion" w:date="2024-10-25T13:28:00Z">
        <w:r w:rsidR="00126307">
          <w:rPr>
            <w:b/>
            <w:bCs/>
          </w:rPr>
          <w:t>viewing orders</w:t>
        </w:r>
      </w:ins>
      <w:ins w:id="1577" w:author="Chelsea Helion" w:date="2024-10-25T13:27:00Z">
        <w:r w:rsidR="00126307">
          <w:rPr>
            <w:b/>
            <w:bCs/>
          </w:rPr>
          <w:t xml:space="preserve"> exhibited similar level</w:t>
        </w:r>
      </w:ins>
      <w:ins w:id="1578" w:author="Chelsea Helion" w:date="2024-10-25T13:28:00Z">
        <w:r w:rsidR="00126307">
          <w:rPr>
            <w:b/>
            <w:bCs/>
          </w:rPr>
          <w:t xml:space="preserve">s of rating frequency. </w:t>
        </w:r>
      </w:ins>
      <w:commentRangeStart w:id="1579"/>
      <w:r w:rsidRPr="006E54B4">
        <w:rPr>
          <w:rPrChange w:id="1580" w:author="Chelsea Helion" w:date="2024-10-23T10:53:00Z">
            <w:rPr>
              <w:rFonts w:ascii="Aptos" w:hAnsi="Aptos"/>
            </w:rPr>
          </w:rPrChange>
        </w:rPr>
        <w:t xml:space="preserve"> </w:t>
      </w:r>
      <w:commentRangeEnd w:id="1579"/>
      <w:r w:rsidR="00400CBA" w:rsidRPr="006E54B4">
        <w:rPr>
          <w:rStyle w:val="CommentReference"/>
        </w:rPr>
        <w:commentReference w:id="1579"/>
      </w:r>
      <w:r w:rsidR="00400CBA" w:rsidRPr="006E54B4">
        <w:rPr>
          <w:rPrChange w:id="1581" w:author="Chelsea Helion" w:date="2024-10-23T10:53:00Z">
            <w:rPr>
              <w:rFonts w:ascii="Aptos" w:hAnsi="Aptos"/>
            </w:rPr>
          </w:rPrChange>
        </w:rPr>
        <w:t xml:space="preserve">No significant differences were observed between run 1 </w:t>
      </w:r>
      <w:r w:rsidRPr="006E54B4">
        <w:rPr>
          <w:rPrChange w:id="1582" w:author="Chelsea Helion" w:date="2024-10-23T10:53:00Z">
            <w:rPr>
              <w:rFonts w:ascii="Aptos" w:hAnsi="Aptos"/>
            </w:rPr>
          </w:rPrChange>
        </w:rPr>
        <w:t xml:space="preserve">(mean Run 1 = 22.6 ± 22.7 button presses) and run 2 (mean Run 2 = 25.9 ± 27.6 button presses) regarding the average volume of buttons </w:t>
      </w:r>
      <w:r w:rsidRPr="006E54B4">
        <w:rPr>
          <w:rPrChange w:id="1583" w:author="Chelsea Helion" w:date="2024-10-23T10:53:00Z">
            <w:rPr>
              <w:rFonts w:ascii="Aptos" w:hAnsi="Aptos"/>
            </w:rPr>
          </w:rPrChange>
        </w:rPr>
        <w:lastRenderedPageBreak/>
        <w:t xml:space="preserve">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77777777" w:rsidR="00950C6D" w:rsidRDefault="001D1567" w:rsidP="00FE3980">
      <w:pPr>
        <w:spacing w:line="240" w:lineRule="auto"/>
        <w:ind w:firstLine="720"/>
        <w:jc w:val="both"/>
        <w:rPr>
          <w:ins w:id="1584" w:author="Chelsea Helion" w:date="2024-10-25T19:02:00Z"/>
        </w:rPr>
      </w:pPr>
      <w:r w:rsidRPr="006E54B4">
        <w:rPr>
          <w:b/>
          <w:bCs/>
          <w:rPrChange w:id="1585" w:author="Chelsea Helion" w:date="2024-10-23T10:53:00Z">
            <w:rPr>
              <w:rFonts w:ascii="Aptos" w:hAnsi="Aptos"/>
              <w:b/>
              <w:bCs/>
            </w:rPr>
          </w:rPrChange>
        </w:rPr>
        <w:t>Subjects report</w:t>
      </w:r>
      <w:ins w:id="1586" w:author="Chelsea Helion" w:date="2024-10-25T19:01:00Z">
        <w:r w:rsidR="00950C6D">
          <w:rPr>
            <w:b/>
            <w:bCs/>
          </w:rPr>
          <w:t>ed</w:t>
        </w:r>
      </w:ins>
      <w:r w:rsidRPr="006E54B4">
        <w:rPr>
          <w:b/>
          <w:bCs/>
          <w:rPrChange w:id="1587" w:author="Chelsea Helion" w:date="2024-10-23T10:53:00Z">
            <w:rPr>
              <w:rFonts w:ascii="Aptos" w:hAnsi="Aptos"/>
              <w:b/>
              <w:bCs/>
            </w:rPr>
          </w:rPrChange>
        </w:rPr>
        <w:t xml:space="preserve"> high engagement and plot comprehension.</w:t>
      </w:r>
      <w:r w:rsidRPr="006E54B4">
        <w:rPr>
          <w:rPrChange w:id="1588" w:author="Chelsea Helion" w:date="2024-10-23T10:53:00Z">
            <w:rPr>
              <w:rFonts w:ascii="Aptos" w:hAnsi="Aptos"/>
            </w:rPr>
          </w:rPrChange>
        </w:rPr>
        <w:t xml:space="preserve"> </w:t>
      </w:r>
      <w:r w:rsidR="00DC2666" w:rsidRPr="006E54B4">
        <w:rPr>
          <w:rPrChange w:id="1589" w:author="Chelsea Helion" w:date="2024-10-23T10:53:00Z">
            <w:rPr>
              <w:rFonts w:ascii="Aptos" w:hAnsi="Aptos"/>
            </w:rPr>
          </w:rPrChange>
        </w:rPr>
        <w:t>To identify potential i</w:t>
      </w:r>
      <w:r w:rsidRPr="006E54B4">
        <w:rPr>
          <w:rPrChange w:id="1590" w:author="Chelsea Helion" w:date="2024-10-23T10:53:00Z">
            <w:rPr>
              <w:rFonts w:ascii="Aptos" w:hAnsi="Aptos"/>
            </w:rPr>
          </w:rPrChange>
        </w:rPr>
        <w:t xml:space="preserve">mpediments to stimulus engagement and comprehension </w:t>
      </w:r>
      <w:r w:rsidR="00DC2666" w:rsidRPr="006E54B4">
        <w:rPr>
          <w:rPrChange w:id="1591" w:author="Chelsea Helion" w:date="2024-10-23T10:53:00Z">
            <w:rPr>
              <w:rFonts w:ascii="Aptos" w:hAnsi="Aptos"/>
            </w:rPr>
          </w:rPrChange>
        </w:rPr>
        <w:t xml:space="preserve">of our stimuli given its length and narrative complexity, </w:t>
      </w:r>
      <w:r w:rsidRPr="006E54B4">
        <w:rPr>
          <w:rPrChange w:id="1592" w:author="Chelsea Helion" w:date="2024-10-23T10:53:00Z">
            <w:rPr>
              <w:rFonts w:ascii="Aptos" w:hAnsi="Aptos"/>
            </w:rPr>
          </w:rPrChange>
        </w:rPr>
        <w:t xml:space="preserve">we </w:t>
      </w:r>
      <w:r w:rsidR="00DC2666" w:rsidRPr="006E54B4">
        <w:rPr>
          <w:rPrChange w:id="1593" w:author="Chelsea Helion" w:date="2024-10-23T10:53:00Z">
            <w:rPr>
              <w:rFonts w:ascii="Aptos" w:hAnsi="Aptos"/>
            </w:rPr>
          </w:rPrChange>
        </w:rPr>
        <w:t xml:space="preserve">collected a series of </w:t>
      </w:r>
      <w:ins w:id="1594" w:author="Chelsea Helion" w:date="2024-10-25T13:22:00Z">
        <w:r w:rsidR="00126307">
          <w:t xml:space="preserve">postscan </w:t>
        </w:r>
      </w:ins>
      <w:r w:rsidR="00DC2666" w:rsidRPr="006E54B4">
        <w:rPr>
          <w:rPrChange w:id="1595" w:author="Chelsea Helion" w:date="2024-10-23T10:53:00Z">
            <w:rPr>
              <w:rFonts w:ascii="Aptos" w:hAnsi="Aptos"/>
            </w:rPr>
          </w:rPrChange>
        </w:rPr>
        <w:t xml:space="preserve">self-report measures about participants’ viewing experiences. </w:t>
      </w:r>
      <w:r w:rsidRPr="006E54B4">
        <w:rPr>
          <w:rPrChange w:id="1596" w:author="Chelsea Helion" w:date="2024-10-23T10:53:00Z">
            <w:rPr>
              <w:rFonts w:ascii="Aptos" w:hAnsi="Aptos"/>
            </w:rPr>
          </w:rPrChange>
        </w:rPr>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p>
    <w:p w14:paraId="09450022" w14:textId="77777777" w:rsidR="00950C6D" w:rsidRDefault="00950C6D" w:rsidP="00FE3980">
      <w:pPr>
        <w:spacing w:line="240" w:lineRule="auto"/>
        <w:ind w:firstLine="720"/>
        <w:jc w:val="both"/>
        <w:rPr>
          <w:ins w:id="1597" w:author="Chelsea Helion" w:date="2024-10-25T19:02:00Z"/>
          <w:b/>
          <w:bCs/>
        </w:rPr>
      </w:pPr>
      <w:ins w:id="1598" w:author="Chelsea Helion" w:date="2024-10-25T19:02:00Z">
        <w:r>
          <w:rPr>
            <w:b/>
            <w:bCs/>
          </w:rPr>
          <w:t>Insert memory results.</w:t>
        </w:r>
      </w:ins>
    </w:p>
    <w:p w14:paraId="55262788" w14:textId="77777777" w:rsidR="00950C6D" w:rsidRDefault="00950C6D" w:rsidP="00FE3980">
      <w:pPr>
        <w:spacing w:line="240" w:lineRule="auto"/>
        <w:ind w:firstLine="720"/>
        <w:jc w:val="both"/>
        <w:rPr>
          <w:ins w:id="1599" w:author="Chelsea Helion" w:date="2024-10-25T19:02:00Z"/>
          <w:b/>
          <w:bCs/>
        </w:rPr>
      </w:pPr>
      <w:commentRangeStart w:id="1600"/>
      <w:ins w:id="1601" w:author="Chelsea Helion" w:date="2024-10-25T19:02:00Z">
        <w:r>
          <w:rPr>
            <w:b/>
            <w:bCs/>
          </w:rPr>
          <w:t>Insert person perception results.</w:t>
        </w:r>
      </w:ins>
    </w:p>
    <w:p w14:paraId="5F2EA7E3" w14:textId="7FD623BE" w:rsidR="00DE0869" w:rsidRPr="006E54B4" w:rsidRDefault="001D1567" w:rsidP="00FE3980">
      <w:pPr>
        <w:spacing w:line="240" w:lineRule="auto"/>
        <w:ind w:firstLine="720"/>
        <w:jc w:val="both"/>
        <w:rPr>
          <w:rPrChange w:id="1602" w:author="Chelsea Helion" w:date="2024-10-23T10:53:00Z">
            <w:rPr>
              <w:rFonts w:ascii="Aptos" w:hAnsi="Aptos"/>
            </w:rPr>
          </w:rPrChange>
        </w:rPr>
      </w:pPr>
      <w:r w:rsidRPr="006E54B4">
        <w:rPr>
          <w:noProof/>
        </w:rPr>
        <w:t xml:space="preserve"> </w:t>
      </w:r>
      <w:commentRangeEnd w:id="1600"/>
      <w:r w:rsidR="00297C72">
        <w:rPr>
          <w:rStyle w:val="CommentReference"/>
        </w:rPr>
        <w:commentReference w:id="1600"/>
      </w:r>
    </w:p>
    <w:p w14:paraId="6596E5D6" w14:textId="71724415" w:rsidR="00CF2D02" w:rsidDel="00950C6D" w:rsidRDefault="00950C6D" w:rsidP="00CF2D02">
      <w:pPr>
        <w:spacing w:line="240" w:lineRule="auto"/>
        <w:jc w:val="both"/>
        <w:rPr>
          <w:del w:id="1603" w:author="Chelsea Helion" w:date="2024-10-25T19:02:00Z"/>
          <w:b/>
          <w:bCs/>
        </w:rPr>
      </w:pPr>
      <w:ins w:id="1604" w:author="Chelsea Helion" w:date="2024-10-25T19:02:00Z">
        <w:r>
          <w:rPr>
            <w:b/>
            <w:bCs/>
          </w:rPr>
          <w:t>Neuroimaging results</w:t>
        </w:r>
      </w:ins>
      <w:del w:id="1605" w:author="Chelsea Helion" w:date="2024-10-25T19:02:00Z">
        <w:r w:rsidR="00CF2D02" w:rsidRPr="006E54B4" w:rsidDel="00950C6D">
          <w:rPr>
            <w:rPrChange w:id="1606" w:author="Chelsea Helion" w:date="2024-10-23T10:53:00Z">
              <w:rPr>
                <w:rFonts w:ascii="Aptos" w:hAnsi="Aptos"/>
              </w:rPr>
            </w:rPrChange>
          </w:rPr>
          <w:delText>Figure 3. Rating as a parametric regressor.</w:delText>
        </w:r>
      </w:del>
    </w:p>
    <w:p w14:paraId="16CE7B58" w14:textId="77777777" w:rsidR="00950C6D" w:rsidRPr="006E54B4" w:rsidRDefault="00950C6D" w:rsidP="00CF2D02">
      <w:pPr>
        <w:spacing w:line="240" w:lineRule="auto"/>
        <w:jc w:val="both"/>
        <w:rPr>
          <w:ins w:id="1607" w:author="Chelsea Helion" w:date="2024-10-25T19:02:00Z"/>
          <w:rPrChange w:id="1608" w:author="Chelsea Helion" w:date="2024-10-23T10:53:00Z">
            <w:rPr>
              <w:ins w:id="1609" w:author="Chelsea Helion" w:date="2024-10-25T19:02:00Z"/>
              <w:rFonts w:ascii="Aptos" w:hAnsi="Aptos"/>
            </w:rPr>
          </w:rPrChange>
        </w:rPr>
      </w:pPr>
    </w:p>
    <w:p w14:paraId="643BEAD1" w14:textId="77777777" w:rsidR="00CF2D02" w:rsidRPr="006E54B4" w:rsidRDefault="00CF2D02" w:rsidP="00CF2D02">
      <w:pPr>
        <w:spacing w:line="240" w:lineRule="auto"/>
        <w:jc w:val="both"/>
        <w:rPr>
          <w:rPrChange w:id="1610" w:author="Chelsea Helion" w:date="2024-10-23T10:53:00Z">
            <w:rPr>
              <w:rFonts w:ascii="Aptos" w:hAnsi="Aptos"/>
            </w:rPr>
          </w:rPrChange>
        </w:rPr>
      </w:pPr>
    </w:p>
    <w:p w14:paraId="367DC151" w14:textId="2574AE38" w:rsidR="00DE0869" w:rsidRPr="006E54B4" w:rsidRDefault="00EF26B5" w:rsidP="00FE3980">
      <w:pPr>
        <w:spacing w:line="240" w:lineRule="auto"/>
        <w:ind w:firstLine="720"/>
        <w:jc w:val="both"/>
        <w:rPr>
          <w:rPrChange w:id="1611" w:author="Chelsea Helion" w:date="2024-10-23T10:53:00Z">
            <w:rPr>
              <w:rFonts w:ascii="Aptos" w:hAnsi="Aptos"/>
            </w:rPr>
          </w:rPrChange>
        </w:rPr>
      </w:pPr>
      <w:del w:id="1612" w:author="Chelsea Helion" w:date="2024-10-25T19:03:00Z">
        <w:r w:rsidRPr="006E54B4" w:rsidDel="00950C6D">
          <w:rPr>
            <w:b/>
            <w:bCs/>
            <w:rPrChange w:id="1613" w:author="Chelsea Helion" w:date="2024-10-23T10:53:00Z">
              <w:rPr>
                <w:rFonts w:ascii="Aptos" w:hAnsi="Aptos"/>
                <w:b/>
                <w:bCs/>
              </w:rPr>
            </w:rPrChange>
          </w:rPr>
          <w:delText>As rating behavior increased</w:delText>
        </w:r>
      </w:del>
      <w:ins w:id="1614" w:author="Chelsea Helion" w:date="2024-10-25T19:04:00Z">
        <w:r w:rsidR="00950C6D">
          <w:rPr>
            <w:b/>
            <w:bCs/>
          </w:rPr>
          <w:t>Increased rating frequency was positively associated with</w:t>
        </w:r>
      </w:ins>
      <w:del w:id="1615" w:author="Chelsea Helion" w:date="2024-10-25T19:04:00Z">
        <w:r w:rsidRPr="006E54B4" w:rsidDel="00950C6D">
          <w:rPr>
            <w:b/>
            <w:bCs/>
            <w:rPrChange w:id="1616" w:author="Chelsea Helion" w:date="2024-10-23T10:53:00Z">
              <w:rPr>
                <w:rFonts w:ascii="Aptos" w:hAnsi="Aptos"/>
                <w:b/>
                <w:bCs/>
              </w:rPr>
            </w:rPrChange>
          </w:rPr>
          <w:delText>, so did</w:delText>
        </w:r>
      </w:del>
      <w:r w:rsidRPr="006E54B4">
        <w:rPr>
          <w:b/>
          <w:bCs/>
          <w:rPrChange w:id="1617" w:author="Chelsea Helion" w:date="2024-10-23T10:53:00Z">
            <w:rPr>
              <w:rFonts w:ascii="Aptos" w:hAnsi="Aptos"/>
              <w:b/>
              <w:bCs/>
            </w:rPr>
          </w:rPrChange>
        </w:rPr>
        <w:t xml:space="preserve"> </w:t>
      </w:r>
      <w:r w:rsidR="00C64A9F" w:rsidRPr="006E54B4">
        <w:rPr>
          <w:b/>
          <w:bCs/>
          <w:rPrChange w:id="1618" w:author="Chelsea Helion" w:date="2024-10-23T10:53:00Z">
            <w:rPr>
              <w:rFonts w:ascii="Aptos" w:hAnsi="Aptos"/>
              <w:b/>
              <w:bCs/>
            </w:rPr>
          </w:rPrChange>
        </w:rPr>
        <w:t xml:space="preserve">activation of neural circuitry implicated in </w:t>
      </w:r>
      <w:r w:rsidRPr="006E54B4">
        <w:rPr>
          <w:b/>
          <w:bCs/>
          <w:rPrChange w:id="1619" w:author="Chelsea Helion" w:date="2024-10-23T10:53:00Z">
            <w:rPr>
              <w:rFonts w:ascii="Aptos" w:hAnsi="Aptos"/>
              <w:b/>
              <w:bCs/>
            </w:rPr>
          </w:rPrChange>
        </w:rPr>
        <w:t>sensory integration, attention, and self-monitoring.</w:t>
      </w:r>
      <w:r w:rsidRPr="006E54B4">
        <w:rPr>
          <w:rPrChange w:id="1620" w:author="Chelsea Helion" w:date="2024-10-23T10:53:00Z">
            <w:rPr>
              <w:rFonts w:ascii="Aptos" w:hAnsi="Aptos"/>
            </w:rPr>
          </w:rPrChange>
        </w:rPr>
        <w:t xml:space="preserve"> We used parametric modulation to identify regions sensitive to variability in rating behavior. </w:t>
      </w:r>
      <w:r w:rsidR="00FE3980" w:rsidRPr="006E54B4">
        <w:rPr>
          <w:rPrChange w:id="1621" w:author="Chelsea Helion" w:date="2024-10-23T10:53:00Z">
            <w:rPr>
              <w:rFonts w:ascii="Aptos" w:hAnsi="Aptos"/>
            </w:rPr>
          </w:rPrChange>
        </w:rPr>
        <w:t>T</w:t>
      </w:r>
      <w:r w:rsidRPr="006E54B4">
        <w:rPr>
          <w:rPrChange w:id="1622" w:author="Chelsea Helion" w:date="2024-10-23T10:53:00Z">
            <w:rPr>
              <w:rFonts w:ascii="Aptos" w:hAnsi="Aptos"/>
            </w:rPr>
          </w:rPrChange>
        </w:rPr>
        <w:t>he frequency of our rating proxy (i.e., button presses</w:t>
      </w:r>
      <w:ins w:id="1623" w:author="Chelsea Helion" w:date="2024-10-25T19:04:00Z">
        <w:r w:rsidR="00950C6D">
          <w:t xml:space="preserve"> per TR</w:t>
        </w:r>
      </w:ins>
      <w:r w:rsidRPr="006E54B4">
        <w:rPr>
          <w:rPrChange w:id="1624" w:author="Chelsea Helion" w:date="2024-10-23T10:53:00Z">
            <w:rPr>
              <w:rFonts w:ascii="Aptos" w:hAnsi="Aptos"/>
            </w:rPr>
          </w:rPrChange>
        </w:rPr>
        <w:t xml:space="preserve">) </w:t>
      </w:r>
      <w:r w:rsidR="00FE3980" w:rsidRPr="006E54B4">
        <w:rPr>
          <w:rPrChange w:id="1625" w:author="Chelsea Helion" w:date="2024-10-23T10:53:00Z">
            <w:rPr>
              <w:rFonts w:ascii="Aptos" w:hAnsi="Aptos"/>
            </w:rPr>
          </w:rPrChange>
        </w:rPr>
        <w:t xml:space="preserve">was used </w:t>
      </w:r>
      <w:r w:rsidRPr="006E54B4">
        <w:rPr>
          <w:rPrChange w:id="1626" w:author="Chelsea Helion" w:date="2024-10-23T10:53:00Z">
            <w:rPr>
              <w:rFonts w:ascii="Aptos" w:hAnsi="Aptos"/>
            </w:rPr>
          </w:rPrChange>
        </w:rPr>
        <w:t>as a regressor applied to data from each subject’s expressive engagement run</w:t>
      </w:r>
      <w:ins w:id="1627" w:author="Chelsea Helion" w:date="2024-10-25T19:05:00Z">
        <w:r w:rsidR="00950C6D">
          <w:t>. This</w:t>
        </w:r>
      </w:ins>
      <w:r w:rsidRPr="006E54B4">
        <w:rPr>
          <w:rPrChange w:id="1628" w:author="Chelsea Helion" w:date="2024-10-23T10:53:00Z">
            <w:rPr>
              <w:rFonts w:ascii="Aptos" w:hAnsi="Aptos"/>
            </w:rPr>
          </w:rPrChange>
        </w:rPr>
        <w:t xml:space="preserve"> </w:t>
      </w:r>
      <w:del w:id="1629" w:author="Chelsea Helion" w:date="2024-10-25T19:05:00Z">
        <w:r w:rsidR="00DC2666" w:rsidRPr="006E54B4" w:rsidDel="00950C6D">
          <w:rPr>
            <w:rPrChange w:id="1630" w:author="Chelsea Helion" w:date="2024-10-23T10:53:00Z">
              <w:rPr>
                <w:rFonts w:ascii="Aptos" w:hAnsi="Aptos"/>
              </w:rPr>
            </w:rPrChange>
          </w:rPr>
          <w:delText>which</w:delText>
        </w:r>
        <w:r w:rsidRPr="006E54B4" w:rsidDel="00950C6D">
          <w:rPr>
            <w:rPrChange w:id="1631" w:author="Chelsea Helion" w:date="2024-10-23T10:53:00Z">
              <w:rPr>
                <w:rFonts w:ascii="Aptos" w:hAnsi="Aptos"/>
              </w:rPr>
            </w:rPrChange>
          </w:rPr>
          <w:delText xml:space="preserve"> </w:delText>
        </w:r>
      </w:del>
      <w:r w:rsidRPr="006E54B4">
        <w:rPr>
          <w:rPrChange w:id="1632" w:author="Chelsea Helion" w:date="2024-10-23T10:53:00Z">
            <w:rPr>
              <w:rFonts w:ascii="Aptos" w:hAnsi="Aptos"/>
            </w:rPr>
          </w:rPrChange>
        </w:rPr>
        <w:t>revealed significant activation clusters, primarily in the left hemisphere (</w:t>
      </w:r>
      <w:r w:rsidRPr="006E54B4">
        <w:rPr>
          <w:b/>
          <w:bCs/>
          <w:rPrChange w:id="1633" w:author="Chelsea Helion" w:date="2024-10-23T10:53:00Z">
            <w:rPr>
              <w:rFonts w:ascii="Aptos" w:hAnsi="Aptos"/>
              <w:b/>
              <w:bCs/>
            </w:rPr>
          </w:rPrChange>
        </w:rPr>
        <w:t>Figure 3</w:t>
      </w:r>
      <w:r w:rsidRPr="006E54B4">
        <w:rPr>
          <w:rPrChange w:id="1634" w:author="Chelsea Helion" w:date="2024-10-23T10:53:00Z">
            <w:rPr>
              <w:rFonts w:ascii="Aptos" w:hAnsi="Aptos"/>
            </w:rPr>
          </w:rPrChange>
        </w:rPr>
        <w:t>). Notable activations include</w:t>
      </w:r>
      <w:r w:rsidR="00DC2666" w:rsidRPr="006E54B4">
        <w:rPr>
          <w:rPrChange w:id="1635" w:author="Chelsea Helion" w:date="2024-10-23T10:53:00Z">
            <w:rPr>
              <w:rFonts w:ascii="Aptos" w:hAnsi="Aptos"/>
            </w:rPr>
          </w:rPrChange>
        </w:rPr>
        <w:t>d</w:t>
      </w:r>
      <w:r w:rsidRPr="006E54B4">
        <w:rPr>
          <w:rPrChange w:id="1636" w:author="Chelsea Helion" w:date="2024-10-23T10:53:00Z">
            <w:rPr>
              <w:rFonts w:ascii="Aptos" w:hAnsi="Aptos"/>
            </w:rPr>
          </w:rPrChange>
        </w:rPr>
        <w:t xml:space="preserve"> the left postcentral gyrus (PoCG) extending into the precentral gyrus (PrCG),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6E54B4">
        <w:rPr>
          <w:rPrChange w:id="1637" w:author="Chelsea Helion" w:date="2024-10-23T10:53:00Z">
            <w:rPr>
              <w:rFonts w:ascii="Aptos" w:hAnsi="Aptos"/>
            </w:rPr>
          </w:rPrChange>
        </w:rPr>
        <w:fldChar w:fldCharType="begin"/>
      </w:r>
      <w:r w:rsidR="004F2335" w:rsidRPr="006E54B4">
        <w:rPr>
          <w:rPrChange w:id="1638" w:author="Chelsea Helion" w:date="2024-10-23T10:53:00Z">
            <w:rPr>
              <w:rFonts w:ascii="Aptos" w:hAnsi="Aptos"/>
            </w:rPr>
          </w:rPrChange>
        </w:rPr>
        <w:instrText xml:space="preserve"> ADDIN ZOTERO_ITEM CSL_CITATION {"citationID":"FGPrz7Cy","properties":{"formattedCitation":"(Kong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1639" w:author="Chelsea Helion" w:date="2024-10-23T10:53:00Z">
            <w:rPr>
              <w:rFonts w:ascii="Aptos" w:hAnsi="Aptos"/>
            </w:rPr>
          </w:rPrChange>
        </w:rPr>
        <w:fldChar w:fldCharType="separate"/>
      </w:r>
      <w:r w:rsidR="008926E2" w:rsidRPr="006E54B4">
        <w:rPr>
          <w:rPrChange w:id="1640" w:author="Chelsea Helion" w:date="2024-10-23T10:53:00Z">
            <w:rPr>
              <w:rFonts w:ascii="Aptos" w:hAnsi="Aptos"/>
            </w:rPr>
          </w:rPrChange>
        </w:rPr>
        <w:t>(Kong et al., 2021; Schaefer et al., 2018)</w:t>
      </w:r>
      <w:r w:rsidR="008926E2" w:rsidRPr="006E54B4">
        <w:rPr>
          <w:rPrChange w:id="1641" w:author="Chelsea Helion" w:date="2024-10-23T10:53:00Z">
            <w:rPr>
              <w:rFonts w:ascii="Aptos" w:hAnsi="Aptos"/>
            </w:rPr>
          </w:rPrChange>
        </w:rPr>
        <w:fldChar w:fldCharType="end"/>
      </w:r>
      <w:r w:rsidRPr="006E54B4">
        <w:rPr>
          <w:rPrChange w:id="1642" w:author="Chelsea Helion" w:date="2024-10-23T10:53:00Z">
            <w:rPr>
              <w:rFonts w:ascii="Aptos" w:hAnsi="Aptos"/>
            </w:rPr>
          </w:rPrChange>
        </w:rPr>
        <w:t xml:space="preserve">. The clusters observed suggest that rating frequency modulated activity in regions associated with attention and sensory integration (dACC, IPL, ROL), motor control (PoCG, SMA, Cereb), and self-monitoring (dACC, IPL, </w:t>
      </w:r>
      <w:r w:rsidR="001D1567" w:rsidRPr="006E54B4">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54B4">
        <w:rPr>
          <w:rPrChange w:id="1643" w:author="Chelsea Helion" w:date="2024-10-23T10:53:00Z">
            <w:rPr>
              <w:rFonts w:ascii="Aptos" w:hAnsi="Aptos"/>
            </w:rPr>
          </w:rPrChange>
        </w:rPr>
        <w:t>AI).</w:t>
      </w:r>
      <w:r w:rsidR="001D1567" w:rsidRPr="006E54B4">
        <w:t xml:space="preserve"> </w:t>
      </w:r>
    </w:p>
    <w:p w14:paraId="0C6B9370" w14:textId="3D265557" w:rsidR="00CF2D02" w:rsidRPr="006E54B4" w:rsidRDefault="00CF2D02" w:rsidP="00CF2D02">
      <w:pPr>
        <w:spacing w:line="240" w:lineRule="auto"/>
        <w:jc w:val="both"/>
        <w:rPr>
          <w:rPrChange w:id="1644" w:author="Chelsea Helion" w:date="2024-10-23T10:53:00Z">
            <w:rPr>
              <w:rFonts w:ascii="Aptos" w:hAnsi="Aptos"/>
            </w:rPr>
          </w:rPrChange>
        </w:rPr>
      </w:pPr>
      <w:r w:rsidRPr="006E54B4">
        <w:rPr>
          <w:rPrChange w:id="1645" w:author="Chelsea Helion" w:date="2024-10-23T10:53:00Z">
            <w:rPr>
              <w:rFonts w:ascii="Aptos" w:hAnsi="Aptos"/>
            </w:rPr>
          </w:rPrChange>
        </w:rPr>
        <w:t>Figure 4. Expressive versus reflective rating.</w:t>
      </w:r>
    </w:p>
    <w:p w14:paraId="4A014114" w14:textId="77777777" w:rsidR="00CF2D02" w:rsidRPr="006E54B4" w:rsidRDefault="00CF2D02" w:rsidP="00CF2D02">
      <w:pPr>
        <w:spacing w:line="240" w:lineRule="auto"/>
        <w:jc w:val="both"/>
        <w:rPr>
          <w:b/>
          <w:bCs/>
          <w:rPrChange w:id="1646" w:author="Chelsea Helion" w:date="2024-10-23T10:53:00Z">
            <w:rPr>
              <w:rFonts w:ascii="Aptos" w:hAnsi="Aptos"/>
              <w:b/>
              <w:bCs/>
            </w:rPr>
          </w:rPrChange>
        </w:rPr>
      </w:pPr>
    </w:p>
    <w:p w14:paraId="4973A30C" w14:textId="5EC3F586" w:rsidR="00DE0869" w:rsidRPr="006E54B4" w:rsidRDefault="00000000" w:rsidP="00FE3980">
      <w:pPr>
        <w:spacing w:line="240" w:lineRule="auto"/>
        <w:ind w:firstLine="720"/>
        <w:jc w:val="both"/>
        <w:rPr>
          <w:rPrChange w:id="1647" w:author="Chelsea Helion" w:date="2024-10-23T10:53:00Z">
            <w:rPr>
              <w:rFonts w:ascii="Aptos" w:hAnsi="Aptos"/>
            </w:rPr>
          </w:rPrChange>
        </w:rPr>
      </w:pPr>
      <w:del w:id="1648" w:author="Chelsea Helion" w:date="2024-10-25T14:10:00Z">
        <w:r w:rsidRPr="006E54B4" w:rsidDel="00510A8A">
          <w:rPr>
            <w:b/>
            <w:bCs/>
            <w:rPrChange w:id="1649" w:author="Chelsea Helion" w:date="2024-10-23T10:53:00Z">
              <w:rPr>
                <w:rFonts w:ascii="Aptos" w:hAnsi="Aptos"/>
                <w:b/>
                <w:bCs/>
              </w:rPr>
            </w:rPrChange>
          </w:rPr>
          <w:lastRenderedPageBreak/>
          <w:delText>Expressive rating</w:delText>
        </w:r>
      </w:del>
      <w:ins w:id="1650" w:author="Chelsea Helion" w:date="2024-10-25T14:45:00Z">
        <w:r w:rsidR="0001532D">
          <w:rPr>
            <w:b/>
            <w:bCs/>
          </w:rPr>
          <w:t>Expressive rating</w:t>
        </w:r>
      </w:ins>
      <w:ins w:id="1651" w:author="Chelsea Helion" w:date="2024-10-25T14:10:00Z">
        <w:r w:rsidR="00510A8A">
          <w:rPr>
            <w:b/>
            <w:bCs/>
          </w:rPr>
          <w:t xml:space="preserve"> </w:t>
        </w:r>
      </w:ins>
      <w:del w:id="1652" w:author="Chelsea Helion" w:date="2024-10-25T14:10:00Z">
        <w:r w:rsidRPr="006E54B4" w:rsidDel="00510A8A">
          <w:rPr>
            <w:b/>
            <w:bCs/>
            <w:rPrChange w:id="1653" w:author="Chelsea Helion" w:date="2024-10-23T10:53:00Z">
              <w:rPr>
                <w:rFonts w:ascii="Aptos" w:hAnsi="Aptos"/>
                <w:b/>
                <w:bCs/>
              </w:rPr>
            </w:rPrChange>
          </w:rPr>
          <w:delText xml:space="preserve">, relative to reflective </w:delText>
        </w:r>
      </w:del>
      <w:del w:id="1654" w:author="Chelsea Helion" w:date="2024-10-25T14:09:00Z">
        <w:r w:rsidRPr="006E54B4" w:rsidDel="00510A8A">
          <w:rPr>
            <w:b/>
            <w:bCs/>
            <w:rPrChange w:id="1655" w:author="Chelsea Helion" w:date="2024-10-23T10:53:00Z">
              <w:rPr>
                <w:rFonts w:ascii="Aptos" w:hAnsi="Aptos"/>
                <w:b/>
                <w:bCs/>
              </w:rPr>
            </w:rPrChange>
          </w:rPr>
          <w:delText>non-rating</w:delText>
        </w:r>
      </w:del>
      <w:del w:id="1656" w:author="Chelsea Helion" w:date="2024-10-25T14:10:00Z">
        <w:r w:rsidRPr="006E54B4" w:rsidDel="00510A8A">
          <w:rPr>
            <w:b/>
            <w:bCs/>
            <w:rPrChange w:id="1657" w:author="Chelsea Helion" w:date="2024-10-23T10:53:00Z">
              <w:rPr>
                <w:rFonts w:ascii="Aptos" w:hAnsi="Aptos"/>
                <w:b/>
                <w:bCs/>
              </w:rPr>
            </w:rPrChange>
          </w:rPr>
          <w:delText xml:space="preserve">, </w:delText>
        </w:r>
      </w:del>
      <w:r w:rsidRPr="006E54B4">
        <w:rPr>
          <w:b/>
          <w:bCs/>
          <w:rPrChange w:id="1658" w:author="Chelsea Helion" w:date="2024-10-23T10:53:00Z">
            <w:rPr>
              <w:rFonts w:ascii="Aptos" w:hAnsi="Aptos"/>
              <w:b/>
              <w:bCs/>
            </w:rPr>
          </w:rPrChange>
        </w:rPr>
        <w:t>elicits greater activation from attention, sensation, and control regions</w:t>
      </w:r>
      <w:ins w:id="1659" w:author="Chelsea Helion" w:date="2024-10-25T14:10:00Z">
        <w:r w:rsidR="00510A8A">
          <w:rPr>
            <w:b/>
            <w:bCs/>
          </w:rPr>
          <w:t xml:space="preserve"> relative to </w:t>
        </w:r>
      </w:ins>
      <w:ins w:id="1660" w:author="Chelsea Helion" w:date="2024-10-25T14:46:00Z">
        <w:r w:rsidR="0001532D">
          <w:rPr>
            <w:b/>
            <w:bCs/>
          </w:rPr>
          <w:t xml:space="preserve">expressive non-rating and </w:t>
        </w:r>
      </w:ins>
      <w:ins w:id="1661" w:author="Chelsea Helion" w:date="2024-10-25T14:10:00Z">
        <w:r w:rsidR="00510A8A">
          <w:rPr>
            <w:b/>
            <w:bCs/>
          </w:rPr>
          <w:t>reflective viewing</w:t>
        </w:r>
      </w:ins>
      <w:r w:rsidR="00AF6336" w:rsidRPr="006E54B4">
        <w:rPr>
          <w:b/>
          <w:bCs/>
          <w:rPrChange w:id="1662" w:author="Chelsea Helion" w:date="2024-10-23T10:53:00Z">
            <w:rPr>
              <w:rFonts w:ascii="Aptos" w:hAnsi="Aptos"/>
              <w:b/>
              <w:bCs/>
            </w:rPr>
          </w:rPrChange>
        </w:rPr>
        <w:t xml:space="preserve">. </w:t>
      </w:r>
      <w:r w:rsidRPr="006E54B4">
        <w:rPr>
          <w:rPrChange w:id="1663" w:author="Chelsea Helion" w:date="2024-10-23T10:53:00Z">
            <w:rPr>
              <w:rFonts w:ascii="Aptos" w:hAnsi="Aptos"/>
            </w:rPr>
          </w:rPrChange>
        </w:rPr>
        <w:t xml:space="preserve">To examine the effects of rating during expressive </w:t>
      </w:r>
      <w:del w:id="1664" w:author="Chelsea Helion" w:date="2024-10-25T14:46:00Z">
        <w:r w:rsidRPr="006E54B4" w:rsidDel="0001532D">
          <w:rPr>
            <w:rPrChange w:id="1665" w:author="Chelsea Helion" w:date="2024-10-23T10:53:00Z">
              <w:rPr>
                <w:rFonts w:ascii="Aptos" w:hAnsi="Aptos"/>
              </w:rPr>
            </w:rPrChange>
          </w:rPr>
          <w:delText>engagement</w:delText>
        </w:r>
      </w:del>
      <w:ins w:id="1666" w:author="Chelsea Helion" w:date="2024-10-25T14:46:00Z">
        <w:r w:rsidR="0001532D">
          <w:t>viewing</w:t>
        </w:r>
      </w:ins>
      <w:r w:rsidRPr="006E54B4">
        <w:rPr>
          <w:rPrChange w:id="1667" w:author="Chelsea Helion" w:date="2024-10-23T10:53:00Z">
            <w:rPr>
              <w:rFonts w:ascii="Aptos" w:hAnsi="Aptos"/>
            </w:rPr>
          </w:rPrChange>
        </w:rPr>
        <w:t xml:space="preserve">, we conducted two types of contrasts: </w:t>
      </w:r>
      <w:commentRangeStart w:id="1668"/>
      <w:r w:rsidRPr="006E54B4">
        <w:rPr>
          <w:rPrChange w:id="1669" w:author="Chelsea Helion" w:date="2024-10-23T10:53:00Z">
            <w:rPr>
              <w:rFonts w:ascii="Aptos" w:hAnsi="Aptos"/>
            </w:rPr>
          </w:rPrChange>
        </w:rPr>
        <w:t xml:space="preserve">1) </w:t>
      </w:r>
      <w:r w:rsidR="00EF3E33" w:rsidRPr="006E54B4">
        <w:rPr>
          <w:rPrChange w:id="1670" w:author="Chelsea Helion" w:date="2024-10-23T10:53:00Z">
            <w:rPr>
              <w:rFonts w:ascii="Aptos" w:hAnsi="Aptos"/>
            </w:rPr>
          </w:rPrChange>
        </w:rPr>
        <w:t xml:space="preserve">a contrast comparing rated TRs while expressively </w:t>
      </w:r>
      <w:del w:id="1671" w:author="Chelsea Helion" w:date="2024-10-25T14:46:00Z">
        <w:r w:rsidR="00EF3E33" w:rsidRPr="006E54B4" w:rsidDel="0001532D">
          <w:rPr>
            <w:rPrChange w:id="1672" w:author="Chelsea Helion" w:date="2024-10-23T10:53:00Z">
              <w:rPr>
                <w:rFonts w:ascii="Aptos" w:hAnsi="Aptos"/>
              </w:rPr>
            </w:rPrChange>
          </w:rPr>
          <w:delText xml:space="preserve">engaged </w:delText>
        </w:r>
      </w:del>
      <w:ins w:id="1673" w:author="Chelsea Helion" w:date="2024-10-25T14:46:00Z">
        <w:r w:rsidR="0001532D">
          <w:t>viewing</w:t>
        </w:r>
        <w:r w:rsidR="0001532D" w:rsidRPr="006E54B4">
          <w:rPr>
            <w:rPrChange w:id="1674" w:author="Chelsea Helion" w:date="2024-10-23T10:53:00Z">
              <w:rPr>
                <w:rFonts w:ascii="Aptos" w:hAnsi="Aptos"/>
              </w:rPr>
            </w:rPrChange>
          </w:rPr>
          <w:t xml:space="preserve"> </w:t>
        </w:r>
      </w:ins>
      <w:r w:rsidR="00EF3E33" w:rsidRPr="006E54B4">
        <w:rPr>
          <w:rPrChange w:id="1675" w:author="Chelsea Helion" w:date="2024-10-23T10:53:00Z">
            <w:rPr>
              <w:rFonts w:ascii="Aptos" w:hAnsi="Aptos"/>
            </w:rPr>
          </w:rPrChange>
        </w:rPr>
        <w:t xml:space="preserve">to non-rated TRs while expressively </w:t>
      </w:r>
      <w:del w:id="1676" w:author="Chelsea Helion" w:date="2024-10-25T14:46:00Z">
        <w:r w:rsidR="00EF3E33" w:rsidRPr="006E54B4" w:rsidDel="0001532D">
          <w:rPr>
            <w:rPrChange w:id="1677" w:author="Chelsea Helion" w:date="2024-10-23T10:53:00Z">
              <w:rPr>
                <w:rFonts w:ascii="Aptos" w:hAnsi="Aptos"/>
              </w:rPr>
            </w:rPrChange>
          </w:rPr>
          <w:delText xml:space="preserve">engaged </w:delText>
        </w:r>
      </w:del>
      <w:ins w:id="1678" w:author="Chelsea Helion" w:date="2024-10-25T14:46:00Z">
        <w:r w:rsidR="0001532D">
          <w:t>viewing</w:t>
        </w:r>
        <w:r w:rsidR="0001532D" w:rsidRPr="006E54B4">
          <w:rPr>
            <w:rPrChange w:id="1679" w:author="Chelsea Helion" w:date="2024-10-23T10:53:00Z">
              <w:rPr>
                <w:rFonts w:ascii="Aptos" w:hAnsi="Aptos"/>
              </w:rPr>
            </w:rPrChange>
          </w:rPr>
          <w:t xml:space="preserve"> </w:t>
        </w:r>
      </w:ins>
      <w:r w:rsidR="00EF3E33" w:rsidRPr="006E54B4">
        <w:rPr>
          <w:rPrChange w:id="1680" w:author="Chelsea Helion" w:date="2024-10-23T10:53:00Z">
            <w:rPr>
              <w:rFonts w:ascii="Aptos" w:hAnsi="Aptos"/>
            </w:rPr>
          </w:rPrChange>
        </w:rPr>
        <w:t>(i.e., within subject</w:t>
      </w:r>
      <w:ins w:id="1681" w:author="Chelsea Helion" w:date="2024-10-25T19:06:00Z">
        <w:r w:rsidR="00950C6D">
          <w:t>, within the same stimulus run</w:t>
        </w:r>
      </w:ins>
      <w:r w:rsidR="00EF3E33" w:rsidRPr="006E54B4">
        <w:rPr>
          <w:rPrChange w:id="1682" w:author="Chelsea Helion" w:date="2024-10-23T10:53:00Z">
            <w:rPr>
              <w:rFonts w:ascii="Aptos" w:hAnsi="Aptos"/>
            </w:rPr>
          </w:rPrChange>
        </w:rPr>
        <w:t xml:space="preserve">), and 2) </w:t>
      </w:r>
      <w:r w:rsidRPr="006E54B4">
        <w:rPr>
          <w:rPrChange w:id="1683" w:author="Chelsea Helion" w:date="2024-10-23T10:53:00Z">
            <w:rPr>
              <w:rFonts w:ascii="Aptos" w:hAnsi="Aptos"/>
            </w:rPr>
          </w:rPrChange>
        </w:rPr>
        <w:t xml:space="preserve">a contrast comparing rated TRs while expressively </w:t>
      </w:r>
      <w:del w:id="1684" w:author="Chelsea Helion" w:date="2024-10-25T14:46:00Z">
        <w:r w:rsidRPr="006E54B4" w:rsidDel="0001532D">
          <w:rPr>
            <w:rPrChange w:id="1685" w:author="Chelsea Helion" w:date="2024-10-23T10:53:00Z">
              <w:rPr>
                <w:rFonts w:ascii="Aptos" w:hAnsi="Aptos"/>
              </w:rPr>
            </w:rPrChange>
          </w:rPr>
          <w:delText xml:space="preserve">engaged </w:delText>
        </w:r>
      </w:del>
      <w:ins w:id="1686" w:author="Chelsea Helion" w:date="2024-10-25T14:46:00Z">
        <w:r w:rsidR="0001532D">
          <w:t>viewing</w:t>
        </w:r>
        <w:r w:rsidR="0001532D" w:rsidRPr="006E54B4">
          <w:rPr>
            <w:rPrChange w:id="1687" w:author="Chelsea Helion" w:date="2024-10-23T10:53:00Z">
              <w:rPr>
                <w:rFonts w:ascii="Aptos" w:hAnsi="Aptos"/>
              </w:rPr>
            </w:rPrChange>
          </w:rPr>
          <w:t xml:space="preserve"> </w:t>
        </w:r>
      </w:ins>
      <w:r w:rsidRPr="006E54B4">
        <w:rPr>
          <w:rPrChange w:id="1688" w:author="Chelsea Helion" w:date="2024-10-23T10:53:00Z">
            <w:rPr>
              <w:rFonts w:ascii="Aptos" w:hAnsi="Aptos"/>
            </w:rPr>
          </w:rPrChange>
        </w:rPr>
        <w:t>to non-rated TRs while reflectively engaged</w:t>
      </w:r>
      <w:r w:rsidR="00EF3E33" w:rsidRPr="006E54B4">
        <w:rPr>
          <w:rPrChange w:id="1689" w:author="Chelsea Helion" w:date="2024-10-23T10:53:00Z">
            <w:rPr>
              <w:rFonts w:ascii="Aptos" w:hAnsi="Aptos"/>
            </w:rPr>
          </w:rPrChange>
        </w:rPr>
        <w:t xml:space="preserve"> (i.e., between subjects</w:t>
      </w:r>
      <w:ins w:id="1690" w:author="Chelsea Helion" w:date="2024-10-25T19:06:00Z">
        <w:r w:rsidR="00950C6D">
          <w:t>, within the same stimulus run</w:t>
        </w:r>
      </w:ins>
      <w:r w:rsidR="00EF3E33" w:rsidRPr="006E54B4">
        <w:rPr>
          <w:rPrChange w:id="1691" w:author="Chelsea Helion" w:date="2024-10-23T10:53:00Z">
            <w:rPr>
              <w:rFonts w:ascii="Aptos" w:hAnsi="Aptos"/>
            </w:rPr>
          </w:rPrChange>
        </w:rPr>
        <w:t>)</w:t>
      </w:r>
      <w:r w:rsidRPr="006E54B4">
        <w:rPr>
          <w:rPrChange w:id="1692" w:author="Chelsea Helion" w:date="2024-10-23T10:53:00Z">
            <w:rPr>
              <w:rFonts w:ascii="Aptos" w:hAnsi="Aptos"/>
            </w:rPr>
          </w:rPrChange>
        </w:rPr>
        <w:t xml:space="preserve">. </w:t>
      </w:r>
      <w:commentRangeEnd w:id="1668"/>
      <w:r w:rsidR="00E75ABA">
        <w:rPr>
          <w:rStyle w:val="CommentReference"/>
        </w:rPr>
        <w:commentReference w:id="1668"/>
      </w:r>
      <w:r w:rsidR="00EF3E33" w:rsidRPr="006E54B4">
        <w:rPr>
          <w:rPrChange w:id="1693" w:author="Chelsea Helion" w:date="2024-10-23T10:53:00Z">
            <w:rPr>
              <w:rFonts w:ascii="Aptos" w:hAnsi="Aptos"/>
            </w:rPr>
          </w:rPrChange>
        </w:rPr>
        <w:t xml:space="preserve">Contrasting all three task components allows us to identify which neural circuitry is engaged when task demands are more (i.e., expressive non-rating) or less (i.e., reflective </w:t>
      </w:r>
      <w:del w:id="1694" w:author="Chelsea Helion" w:date="2024-10-25T19:06:00Z">
        <w:r w:rsidR="00EF3E33" w:rsidRPr="006E54B4" w:rsidDel="00950C6D">
          <w:rPr>
            <w:rPrChange w:id="1695" w:author="Chelsea Helion" w:date="2024-10-23T10:53:00Z">
              <w:rPr>
                <w:rFonts w:ascii="Aptos" w:hAnsi="Aptos"/>
              </w:rPr>
            </w:rPrChange>
          </w:rPr>
          <w:delText>non-rating</w:delText>
        </w:r>
      </w:del>
      <w:ins w:id="1696" w:author="Chelsea Helion" w:date="2024-10-25T19:06:00Z">
        <w:r w:rsidR="00950C6D">
          <w:t>viewing</w:t>
        </w:r>
      </w:ins>
      <w:r w:rsidR="00EF3E33" w:rsidRPr="006E54B4">
        <w:rPr>
          <w:rPrChange w:id="1697" w:author="Chelsea Helion" w:date="2024-10-23T10:53:00Z">
            <w:rPr>
              <w:rFonts w:ascii="Aptos" w:hAnsi="Aptos"/>
            </w:rPr>
          </w:rPrChange>
        </w:rPr>
        <w:t xml:space="preserve">) similar to expressive rating, thereby offering insights into how </w:t>
      </w:r>
      <w:del w:id="1698" w:author="Chelsea Helion" w:date="2024-10-25T19:07:00Z">
        <w:r w:rsidR="00EF3E33" w:rsidRPr="006E54B4" w:rsidDel="00950C6D">
          <w:rPr>
            <w:rPrChange w:id="1699" w:author="Chelsea Helion" w:date="2024-10-23T10:53:00Z">
              <w:rPr>
                <w:rFonts w:ascii="Aptos" w:hAnsi="Aptos"/>
              </w:rPr>
            </w:rPrChange>
          </w:rPr>
          <w:delText xml:space="preserve">attention </w:delText>
        </w:r>
      </w:del>
      <w:ins w:id="1700" w:author="Chelsea Helion" w:date="2024-10-25T19:07:00Z">
        <w:r w:rsidR="00950C6D">
          <w:t>the act of explicitly rating subjective experience</w:t>
        </w:r>
        <w:r w:rsidR="00950C6D" w:rsidRPr="006E54B4">
          <w:rPr>
            <w:rPrChange w:id="1701" w:author="Chelsea Helion" w:date="2024-10-23T10:53:00Z">
              <w:rPr>
                <w:rFonts w:ascii="Aptos" w:hAnsi="Aptos"/>
              </w:rPr>
            </w:rPrChange>
          </w:rPr>
          <w:t xml:space="preserve"> </w:t>
        </w:r>
      </w:ins>
      <w:r w:rsidR="00EF3E33" w:rsidRPr="006E54B4">
        <w:rPr>
          <w:rPrChange w:id="1702" w:author="Chelsea Helion" w:date="2024-10-23T10:53:00Z">
            <w:rPr>
              <w:rFonts w:ascii="Aptos" w:hAnsi="Aptos"/>
            </w:rPr>
          </w:rPrChange>
        </w:rPr>
        <w:t>modulates brain responses</w:t>
      </w:r>
      <w:ins w:id="1703" w:author="Chelsea Helion" w:date="2024-10-25T19:07:00Z">
        <w:r w:rsidR="00950C6D">
          <w:t xml:space="preserve"> </w:t>
        </w:r>
      </w:ins>
      <w:ins w:id="1704" w:author="Chelsea Helion" w:date="2024-10-25T19:08:00Z">
        <w:r w:rsidR="00950C6D">
          <w:t xml:space="preserve">when the viewing goal is held constant </w:t>
        </w:r>
      </w:ins>
      <w:del w:id="1705" w:author="Chelsea Helion" w:date="2024-10-25T19:08:00Z">
        <w:r w:rsidR="00EF3E33" w:rsidRPr="006E54B4" w:rsidDel="00950C6D">
          <w:rPr>
            <w:rPrChange w:id="1706" w:author="Chelsea Helion" w:date="2024-10-23T10:53:00Z">
              <w:rPr>
                <w:rFonts w:ascii="Aptos" w:hAnsi="Aptos"/>
              </w:rPr>
            </w:rPrChange>
          </w:rPr>
          <w:delText xml:space="preserve"> </w:delText>
        </w:r>
      </w:del>
      <w:del w:id="1707" w:author="Chelsea Helion" w:date="2024-10-25T19:07:00Z">
        <w:r w:rsidR="00EF3E33" w:rsidRPr="006E54B4" w:rsidDel="00950C6D">
          <w:rPr>
            <w:rPrChange w:id="1708" w:author="Chelsea Helion" w:date="2024-10-23T10:53:00Z">
              <w:rPr>
                <w:rFonts w:ascii="Aptos" w:hAnsi="Aptos"/>
              </w:rPr>
            </w:rPrChange>
          </w:rPr>
          <w:delText xml:space="preserve">under varying task loads </w:delText>
        </w:r>
      </w:del>
      <w:r w:rsidRPr="006E54B4">
        <w:rPr>
          <w:rPrChange w:id="1709" w:author="Chelsea Helion" w:date="2024-10-23T10:53:00Z">
            <w:rPr>
              <w:rFonts w:ascii="Aptos" w:hAnsi="Aptos"/>
            </w:rPr>
          </w:rPrChange>
        </w:rPr>
        <w:t>(</w:t>
      </w:r>
      <w:r w:rsidRPr="006E54B4">
        <w:rPr>
          <w:b/>
          <w:rPrChange w:id="1710" w:author="Chelsea Helion" w:date="2024-10-23T10:53:00Z">
            <w:rPr>
              <w:rFonts w:ascii="Aptos" w:hAnsi="Aptos"/>
              <w:b/>
            </w:rPr>
          </w:rPrChange>
        </w:rPr>
        <w:t>Figure 4</w:t>
      </w:r>
      <w:r w:rsidRPr="006E54B4">
        <w:rPr>
          <w:rPrChange w:id="1711" w:author="Chelsea Helion" w:date="2024-10-23T10:53:00Z">
            <w:rPr>
              <w:rFonts w:ascii="Aptos" w:hAnsi="Aptos"/>
            </w:rPr>
          </w:rPrChange>
        </w:rPr>
        <w:t>).</w:t>
      </w:r>
    </w:p>
    <w:p w14:paraId="2501B31B" w14:textId="77777777" w:rsidR="00950C6D" w:rsidRDefault="00000000" w:rsidP="00FE3980">
      <w:pPr>
        <w:spacing w:line="240" w:lineRule="auto"/>
        <w:ind w:firstLine="720"/>
        <w:jc w:val="both"/>
        <w:rPr>
          <w:ins w:id="1712" w:author="Chelsea Helion" w:date="2024-10-25T19:09:00Z"/>
        </w:rPr>
      </w:pPr>
      <w:r w:rsidRPr="006E54B4">
        <w:rPr>
          <w:rPrChange w:id="1713" w:author="Chelsea Helion" w:date="2024-10-23T10:53:00Z">
            <w:rPr>
              <w:rFonts w:ascii="Aptos" w:hAnsi="Aptos"/>
            </w:rPr>
          </w:rPrChange>
        </w:rPr>
        <w:t xml:space="preserve">Both contrasts </w:t>
      </w:r>
      <w:r w:rsidR="00C64A9F" w:rsidRPr="006E54B4">
        <w:rPr>
          <w:rPrChange w:id="1714" w:author="Chelsea Helion" w:date="2024-10-23T10:53:00Z">
            <w:rPr>
              <w:rFonts w:ascii="Aptos" w:hAnsi="Aptos"/>
            </w:rPr>
          </w:rPrChange>
        </w:rPr>
        <w:t>indicated</w:t>
      </w:r>
      <w:r w:rsidRPr="006E54B4">
        <w:rPr>
          <w:rPrChange w:id="1715" w:author="Chelsea Helion" w:date="2024-10-23T10:53:00Z">
            <w:rPr>
              <w:rFonts w:ascii="Aptos" w:hAnsi="Aptos"/>
            </w:rPr>
          </w:rPrChange>
        </w:rPr>
        <w:t xml:space="preserve"> significant activations primarily in parietal, frontal, and occipital regions, but more extensive frontal activation was observed within the expressive</w:t>
      </w:r>
      <w:r w:rsidR="00C64A9F" w:rsidRPr="006E54B4">
        <w:rPr>
          <w:rPrChange w:id="1716" w:author="Chelsea Helion" w:date="2024-10-23T10:53:00Z">
            <w:rPr>
              <w:rFonts w:ascii="Aptos" w:hAnsi="Aptos"/>
            </w:rPr>
          </w:rPrChange>
        </w:rPr>
        <w:t xml:space="preserve"> rating – </w:t>
      </w:r>
      <w:r w:rsidRPr="006E54B4">
        <w:rPr>
          <w:rPrChange w:id="1717" w:author="Chelsea Helion" w:date="2024-10-23T10:53:00Z">
            <w:rPr>
              <w:rFonts w:ascii="Aptos" w:hAnsi="Aptos"/>
            </w:rPr>
          </w:rPrChange>
        </w:rPr>
        <w:t>reflective</w:t>
      </w:r>
      <w:r w:rsidR="00C64A9F" w:rsidRPr="006E54B4">
        <w:rPr>
          <w:rPrChange w:id="1718" w:author="Chelsea Helion" w:date="2024-10-23T10:53:00Z">
            <w:rPr>
              <w:rFonts w:ascii="Aptos" w:hAnsi="Aptos"/>
            </w:rPr>
          </w:rPrChange>
        </w:rPr>
        <w:t xml:space="preserve"> </w:t>
      </w:r>
      <w:del w:id="1719" w:author="Chelsea Helion" w:date="2024-10-25T19:08:00Z">
        <w:r w:rsidR="00C64A9F" w:rsidRPr="006E54B4" w:rsidDel="00950C6D">
          <w:rPr>
            <w:rPrChange w:id="1720" w:author="Chelsea Helion" w:date="2024-10-23T10:53:00Z">
              <w:rPr>
                <w:rFonts w:ascii="Aptos" w:hAnsi="Aptos"/>
              </w:rPr>
            </w:rPrChange>
          </w:rPr>
          <w:delText>non-rating</w:delText>
        </w:r>
        <w:r w:rsidRPr="006E54B4" w:rsidDel="00950C6D">
          <w:rPr>
            <w:rPrChange w:id="1721" w:author="Chelsea Helion" w:date="2024-10-23T10:53:00Z">
              <w:rPr>
                <w:rFonts w:ascii="Aptos" w:hAnsi="Aptos"/>
              </w:rPr>
            </w:rPrChange>
          </w:rPr>
          <w:delText xml:space="preserve"> </w:delText>
        </w:r>
      </w:del>
      <w:ins w:id="1722" w:author="Chelsea Helion" w:date="2024-10-25T19:08:00Z">
        <w:r w:rsidR="00950C6D">
          <w:t xml:space="preserve">viewing </w:t>
        </w:r>
      </w:ins>
      <w:r w:rsidRPr="006E54B4">
        <w:rPr>
          <w:rPrChange w:id="1723" w:author="Chelsea Helion" w:date="2024-10-23T10:53:00Z">
            <w:rPr>
              <w:rFonts w:ascii="Aptos" w:hAnsi="Aptos"/>
            </w:rPr>
          </w:rPrChange>
        </w:rPr>
        <w:t>contrast.</w:t>
      </w:r>
      <w:ins w:id="1724" w:author="Chelsea Helion" w:date="2024-10-25T19:09:00Z">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ins>
    </w:p>
    <w:p w14:paraId="41D6DA19" w14:textId="3087F421" w:rsidR="00DE0869" w:rsidRPr="006E54B4" w:rsidRDefault="00000000" w:rsidP="00FE3980">
      <w:pPr>
        <w:spacing w:line="240" w:lineRule="auto"/>
        <w:ind w:firstLine="720"/>
        <w:jc w:val="both"/>
        <w:rPr>
          <w:rPrChange w:id="1725" w:author="Chelsea Helion" w:date="2024-10-23T10:53:00Z">
            <w:rPr>
              <w:rFonts w:ascii="Aptos" w:hAnsi="Aptos"/>
            </w:rPr>
          </w:rPrChange>
        </w:rPr>
      </w:pPr>
      <w:del w:id="1726" w:author="Chelsea Helion" w:date="2024-10-25T19:09:00Z">
        <w:r w:rsidRPr="006E54B4" w:rsidDel="00950C6D">
          <w:rPr>
            <w:rPrChange w:id="1727" w:author="Chelsea Helion" w:date="2024-10-23T10:53:00Z">
              <w:rPr>
                <w:rFonts w:ascii="Aptos" w:hAnsi="Aptos"/>
              </w:rPr>
            </w:rPrChange>
          </w:rPr>
          <w:delText xml:space="preserve"> </w:delText>
        </w:r>
      </w:del>
      <w:r w:rsidRPr="006E54B4">
        <w:rPr>
          <w:rPrChange w:id="1728" w:author="Chelsea Helion" w:date="2024-10-23T10:53:00Z">
            <w:rPr>
              <w:rFonts w:ascii="Aptos" w:hAnsi="Aptos"/>
            </w:rPr>
          </w:rPrChange>
        </w:rPr>
        <w:t>Key clusters of the expressive</w:t>
      </w:r>
      <w:ins w:id="1729" w:author="Chelsea Helion" w:date="2024-10-25T19:08:00Z">
        <w:r w:rsidR="00950C6D">
          <w:t xml:space="preserve"> rating</w:t>
        </w:r>
      </w:ins>
      <w:r w:rsidRPr="006E54B4">
        <w:rPr>
          <w:rPrChange w:id="1730" w:author="Chelsea Helion" w:date="2024-10-23T10:53:00Z">
            <w:rPr>
              <w:rFonts w:ascii="Aptos" w:hAnsi="Aptos"/>
            </w:rPr>
          </w:rPrChange>
        </w:rPr>
        <w:t xml:space="preserve">-expressive </w:t>
      </w:r>
      <w:ins w:id="1731" w:author="Chelsea Helion" w:date="2024-10-25T19:08:00Z">
        <w:r w:rsidR="00950C6D">
          <w:t xml:space="preserve">non-rating </w:t>
        </w:r>
      </w:ins>
      <w:r w:rsidRPr="006E54B4">
        <w:rPr>
          <w:rPrChange w:id="1732" w:author="Chelsea Helion" w:date="2024-10-23T10:53:00Z">
            <w:rPr>
              <w:rFonts w:ascii="Aptos" w:hAnsi="Aptos"/>
            </w:rPr>
          </w:rPrChange>
        </w:rPr>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6E54B4">
        <w:rPr>
          <w:rPrChange w:id="1733" w:author="Chelsea Helion" w:date="2024-10-23T10:53:00Z">
            <w:rPr>
              <w:rFonts w:ascii="Aptos" w:hAnsi="Aptos"/>
            </w:rPr>
          </w:rPrChange>
        </w:rPr>
        <w:t>,</w:t>
      </w:r>
      <w:r w:rsidRPr="006E54B4">
        <w:rPr>
          <w:rPrChange w:id="1734" w:author="Chelsea Helion" w:date="2024-10-23T10:53:00Z">
            <w:rPr>
              <w:rFonts w:ascii="Aptos" w:hAnsi="Aptos"/>
            </w:rPr>
          </w:rPrChange>
        </w:rPr>
        <w:t xml:space="preserve"> and bilateral anterior cingulate cortex. Major activations in the expressive</w:t>
      </w:r>
      <w:r w:rsidR="00C64A9F" w:rsidRPr="006E54B4">
        <w:rPr>
          <w:rPrChange w:id="1735" w:author="Chelsea Helion" w:date="2024-10-23T10:53:00Z">
            <w:rPr>
              <w:rFonts w:ascii="Aptos" w:hAnsi="Aptos"/>
            </w:rPr>
          </w:rPrChange>
        </w:rPr>
        <w:t xml:space="preserve"> rating – </w:t>
      </w:r>
      <w:r w:rsidRPr="006E54B4">
        <w:rPr>
          <w:rPrChange w:id="1736" w:author="Chelsea Helion" w:date="2024-10-23T10:53:00Z">
            <w:rPr>
              <w:rFonts w:ascii="Aptos" w:hAnsi="Aptos"/>
            </w:rPr>
          </w:rPrChange>
        </w:rPr>
        <w:t>reflective</w:t>
      </w:r>
      <w:r w:rsidR="00C64A9F" w:rsidRPr="006E54B4">
        <w:rPr>
          <w:rPrChange w:id="1737" w:author="Chelsea Helion" w:date="2024-10-23T10:53:00Z">
            <w:rPr>
              <w:rFonts w:ascii="Aptos" w:hAnsi="Aptos"/>
            </w:rPr>
          </w:rPrChange>
        </w:rPr>
        <w:t xml:space="preserve"> non-rating</w:t>
      </w:r>
      <w:r w:rsidRPr="006E54B4">
        <w:rPr>
          <w:rPrChange w:id="1738" w:author="Chelsea Helion" w:date="2024-10-23T10:53:00Z">
            <w:rPr>
              <w:rFonts w:ascii="Aptos" w:hAnsi="Aptos"/>
            </w:rPr>
          </w:rPrChange>
        </w:rPr>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ins w:id="1739" w:author="Chelsea Helion" w:date="2024-10-25T19:19:00Z">
        <w:r w:rsidR="00D611D6">
          <w:t xml:space="preserve"> </w:t>
        </w:r>
      </w:ins>
      <w:del w:id="1740" w:author="Chelsea Helion" w:date="2024-10-25T19:19:00Z">
        <w:r w:rsidRPr="006E54B4" w:rsidDel="00D611D6">
          <w:rPr>
            <w:rPrChange w:id="1741" w:author="Chelsea Helion" w:date="2024-10-23T10:53:00Z">
              <w:rPr>
                <w:rFonts w:ascii="Aptos" w:hAnsi="Aptos"/>
              </w:rPr>
            </w:rPrChange>
          </w:rPr>
          <w:delText xml:space="preserve">  </w:delText>
        </w:r>
      </w:del>
      <w:r w:rsidRPr="006E54B4">
        <w:rPr>
          <w:rPrChange w:id="1742" w:author="Chelsea Helion" w:date="2024-10-23T10:53:00Z">
            <w:rPr>
              <w:rFonts w:ascii="Aptos" w:hAnsi="Aptos"/>
            </w:rPr>
          </w:rPrChange>
        </w:rPr>
        <w:t>While precise spatial coordinates varied slightly between contrasts, almost all regions activated by the expressive</w:t>
      </w:r>
      <w:r w:rsidR="00C64A9F" w:rsidRPr="006E54B4">
        <w:rPr>
          <w:rPrChange w:id="1743" w:author="Chelsea Helion" w:date="2024-10-23T10:53:00Z">
            <w:rPr>
              <w:rFonts w:ascii="Aptos" w:hAnsi="Aptos"/>
            </w:rPr>
          </w:rPrChange>
        </w:rPr>
        <w:t xml:space="preserve"> rating </w:t>
      </w:r>
      <w:r w:rsidRPr="006E54B4">
        <w:rPr>
          <w:rPrChange w:id="1744" w:author="Chelsea Helion" w:date="2024-10-23T10:53:00Z">
            <w:rPr>
              <w:rFonts w:ascii="Aptos" w:hAnsi="Aptos"/>
            </w:rPr>
          </w:rPrChange>
        </w:rPr>
        <w:t>-</w:t>
      </w:r>
      <w:r w:rsidR="00C64A9F" w:rsidRPr="006E54B4">
        <w:rPr>
          <w:rPrChange w:id="1745" w:author="Chelsea Helion" w:date="2024-10-23T10:53:00Z">
            <w:rPr>
              <w:rFonts w:ascii="Aptos" w:hAnsi="Aptos"/>
            </w:rPr>
          </w:rPrChange>
        </w:rPr>
        <w:t xml:space="preserve"> </w:t>
      </w:r>
      <w:r w:rsidRPr="006E54B4">
        <w:rPr>
          <w:rPrChange w:id="1746" w:author="Chelsea Helion" w:date="2024-10-23T10:53:00Z">
            <w:rPr>
              <w:rFonts w:ascii="Aptos" w:hAnsi="Aptos"/>
            </w:rPr>
          </w:rPrChange>
        </w:rPr>
        <w:t xml:space="preserve">expressive </w:t>
      </w:r>
      <w:r w:rsidR="00C64A9F" w:rsidRPr="006E54B4">
        <w:rPr>
          <w:rPrChange w:id="1747" w:author="Chelsea Helion" w:date="2024-10-23T10:53:00Z">
            <w:rPr>
              <w:rFonts w:ascii="Aptos" w:hAnsi="Aptos"/>
            </w:rPr>
          </w:rPrChange>
        </w:rPr>
        <w:t xml:space="preserve">non-rating </w:t>
      </w:r>
      <w:r w:rsidRPr="006E54B4">
        <w:rPr>
          <w:rPrChange w:id="1748" w:author="Chelsea Helion" w:date="2024-10-23T10:53:00Z">
            <w:rPr>
              <w:rFonts w:ascii="Aptos" w:hAnsi="Aptos"/>
            </w:rPr>
          </w:rPrChange>
        </w:rPr>
        <w:t>contrast were activated by the expressive</w:t>
      </w:r>
      <w:r w:rsidR="00C64A9F" w:rsidRPr="006E54B4">
        <w:rPr>
          <w:rPrChange w:id="1749" w:author="Chelsea Helion" w:date="2024-10-23T10:53:00Z">
            <w:rPr>
              <w:rFonts w:ascii="Aptos" w:hAnsi="Aptos"/>
            </w:rPr>
          </w:rPrChange>
        </w:rPr>
        <w:t xml:space="preserve"> rating </w:t>
      </w:r>
      <w:r w:rsidRPr="006E54B4">
        <w:rPr>
          <w:rPrChange w:id="1750" w:author="Chelsea Helion" w:date="2024-10-23T10:53:00Z">
            <w:rPr>
              <w:rFonts w:ascii="Aptos" w:hAnsi="Aptos"/>
            </w:rPr>
          </w:rPrChange>
        </w:rPr>
        <w:t>-</w:t>
      </w:r>
      <w:r w:rsidR="00C64A9F" w:rsidRPr="006E54B4">
        <w:rPr>
          <w:rPrChange w:id="1751" w:author="Chelsea Helion" w:date="2024-10-23T10:53:00Z">
            <w:rPr>
              <w:rFonts w:ascii="Aptos" w:hAnsi="Aptos"/>
            </w:rPr>
          </w:rPrChange>
        </w:rPr>
        <w:t xml:space="preserve"> </w:t>
      </w:r>
      <w:r w:rsidRPr="006E54B4">
        <w:rPr>
          <w:rPrChange w:id="1752" w:author="Chelsea Helion" w:date="2024-10-23T10:53:00Z">
            <w:rPr>
              <w:rFonts w:ascii="Aptos" w:hAnsi="Aptos"/>
            </w:rPr>
          </w:rPrChange>
        </w:rPr>
        <w:t xml:space="preserve">reflective </w:t>
      </w:r>
      <w:del w:id="1753" w:author="Chelsea Helion" w:date="2024-10-25T19:19:00Z">
        <w:r w:rsidR="00C64A9F" w:rsidRPr="006E54B4" w:rsidDel="00D611D6">
          <w:rPr>
            <w:rPrChange w:id="1754" w:author="Chelsea Helion" w:date="2024-10-23T10:53:00Z">
              <w:rPr>
                <w:rFonts w:ascii="Aptos" w:hAnsi="Aptos"/>
              </w:rPr>
            </w:rPrChange>
          </w:rPr>
          <w:delText xml:space="preserve">non-rating </w:delText>
        </w:r>
      </w:del>
      <w:ins w:id="1755" w:author="Chelsea Helion" w:date="2024-10-25T19:19:00Z">
        <w:r w:rsidR="00D611D6">
          <w:t xml:space="preserve">viewing </w:t>
        </w:r>
      </w:ins>
      <w:r w:rsidRPr="006E54B4">
        <w:rPr>
          <w:rPrChange w:id="1756" w:author="Chelsea Helion" w:date="2024-10-23T10:53:00Z">
            <w:rPr>
              <w:rFonts w:ascii="Aptos" w:hAnsi="Aptos"/>
            </w:rPr>
          </w:rPrChange>
        </w:rPr>
        <w:t>contrast. However, expressive</w:t>
      </w:r>
      <w:r w:rsidR="00C64A9F" w:rsidRPr="006E54B4">
        <w:rPr>
          <w:rPrChange w:id="1757" w:author="Chelsea Helion" w:date="2024-10-23T10:53:00Z">
            <w:rPr>
              <w:rFonts w:ascii="Aptos" w:hAnsi="Aptos"/>
            </w:rPr>
          </w:rPrChange>
        </w:rPr>
        <w:t xml:space="preserve"> rating – </w:t>
      </w:r>
      <w:r w:rsidRPr="006E54B4">
        <w:rPr>
          <w:rPrChange w:id="1758" w:author="Chelsea Helion" w:date="2024-10-23T10:53:00Z">
            <w:rPr>
              <w:rFonts w:ascii="Aptos" w:hAnsi="Aptos"/>
            </w:rPr>
          </w:rPrChange>
        </w:rPr>
        <w:t>reflective</w:t>
      </w:r>
      <w:r w:rsidR="00C64A9F" w:rsidRPr="006E54B4">
        <w:rPr>
          <w:rPrChange w:id="1759" w:author="Chelsea Helion" w:date="2024-10-23T10:53:00Z">
            <w:rPr>
              <w:rFonts w:ascii="Aptos" w:hAnsi="Aptos"/>
            </w:rPr>
          </w:rPrChange>
        </w:rPr>
        <w:t xml:space="preserve"> </w:t>
      </w:r>
      <w:del w:id="1760" w:author="Chelsea Helion" w:date="2024-10-25T19:19:00Z">
        <w:r w:rsidR="00C64A9F" w:rsidRPr="006E54B4" w:rsidDel="00D611D6">
          <w:rPr>
            <w:rPrChange w:id="1761" w:author="Chelsea Helion" w:date="2024-10-23T10:53:00Z">
              <w:rPr>
                <w:rFonts w:ascii="Aptos" w:hAnsi="Aptos"/>
              </w:rPr>
            </w:rPrChange>
          </w:rPr>
          <w:delText>non-rating</w:delText>
        </w:r>
      </w:del>
      <w:ins w:id="1762" w:author="Chelsea Helion" w:date="2024-10-25T19:19:00Z">
        <w:r w:rsidR="00D611D6">
          <w:t>viewing</w:t>
        </w:r>
      </w:ins>
      <w:r w:rsidRPr="006E54B4">
        <w:rPr>
          <w:rPrChange w:id="1763" w:author="Chelsea Helion" w:date="2024-10-23T10:53:00Z">
            <w:rPr>
              <w:rFonts w:ascii="Aptos" w:hAnsi="Aptos"/>
            </w:rPr>
          </w:rPrChange>
        </w:rPr>
        <w:t xml:space="preserve"> contrasts</w:t>
      </w:r>
      <w:ins w:id="1764" w:author="Chelsea Helion" w:date="2024-10-25T19:19:00Z">
        <w:r w:rsidR="00D611D6">
          <w:t xml:space="preserve"> uniquely</w:t>
        </w:r>
      </w:ins>
      <w:r w:rsidRPr="006E54B4">
        <w:rPr>
          <w:rPrChange w:id="1765" w:author="Chelsea Helion" w:date="2024-10-23T10:53:00Z">
            <w:rPr>
              <w:rFonts w:ascii="Aptos" w:hAnsi="Aptos"/>
            </w:rPr>
          </w:rPrChange>
        </w:rPr>
        <w:t xml:space="preserve"> </w:t>
      </w:r>
      <w:r w:rsidR="00C64A9F" w:rsidRPr="006E54B4">
        <w:rPr>
          <w:rPrChange w:id="1766" w:author="Chelsea Helion" w:date="2024-10-23T10:53:00Z">
            <w:rPr>
              <w:rFonts w:ascii="Aptos" w:hAnsi="Aptos"/>
            </w:rPr>
          </w:rPrChange>
        </w:rPr>
        <w:t>indicated</w:t>
      </w:r>
      <w:r w:rsidRPr="006E54B4">
        <w:rPr>
          <w:rPrChange w:id="1767" w:author="Chelsea Helion" w:date="2024-10-23T10:53:00Z">
            <w:rPr>
              <w:rFonts w:ascii="Aptos" w:hAnsi="Aptos"/>
            </w:rPr>
          </w:rPrChange>
        </w:rPr>
        <w:t xml:space="preserve"> activation in the bilateral fusiform gyri, bilateral hippocampi, and motor regions such as the supplementary motor area and precentral gyrus, none of which achieved significance in the expressive</w:t>
      </w:r>
      <w:r w:rsidR="00C64A9F" w:rsidRPr="006E54B4">
        <w:rPr>
          <w:rPrChange w:id="1768" w:author="Chelsea Helion" w:date="2024-10-23T10:53:00Z">
            <w:rPr>
              <w:rFonts w:ascii="Aptos" w:hAnsi="Aptos"/>
            </w:rPr>
          </w:rPrChange>
        </w:rPr>
        <w:t xml:space="preserve"> rating </w:t>
      </w:r>
      <w:r w:rsidRPr="006E54B4">
        <w:rPr>
          <w:rPrChange w:id="1769" w:author="Chelsea Helion" w:date="2024-10-23T10:53:00Z">
            <w:rPr>
              <w:rFonts w:ascii="Aptos" w:hAnsi="Aptos"/>
            </w:rPr>
          </w:rPrChange>
        </w:rPr>
        <w:t>-</w:t>
      </w:r>
      <w:r w:rsidR="00C64A9F" w:rsidRPr="006E54B4">
        <w:rPr>
          <w:rPrChange w:id="1770" w:author="Chelsea Helion" w:date="2024-10-23T10:53:00Z">
            <w:rPr>
              <w:rFonts w:ascii="Aptos" w:hAnsi="Aptos"/>
            </w:rPr>
          </w:rPrChange>
        </w:rPr>
        <w:t xml:space="preserve"> </w:t>
      </w:r>
      <w:r w:rsidRPr="006E54B4">
        <w:rPr>
          <w:rPrChange w:id="1771" w:author="Chelsea Helion" w:date="2024-10-23T10:53:00Z">
            <w:rPr>
              <w:rFonts w:ascii="Aptos" w:hAnsi="Aptos"/>
            </w:rPr>
          </w:rPrChange>
        </w:rPr>
        <w:t xml:space="preserve">expressive </w:t>
      </w:r>
      <w:r w:rsidR="00C64A9F" w:rsidRPr="006E54B4">
        <w:rPr>
          <w:rPrChange w:id="1772" w:author="Chelsea Helion" w:date="2024-10-23T10:53:00Z">
            <w:rPr>
              <w:rFonts w:ascii="Aptos" w:hAnsi="Aptos"/>
            </w:rPr>
          </w:rPrChange>
        </w:rPr>
        <w:t xml:space="preserve">non-rating </w:t>
      </w:r>
      <w:r w:rsidRPr="006E54B4">
        <w:rPr>
          <w:rPrChange w:id="1773" w:author="Chelsea Helion" w:date="2024-10-23T10:53:00Z">
            <w:rPr>
              <w:rFonts w:ascii="Aptos" w:hAnsi="Aptos"/>
            </w:rPr>
          </w:rPrChange>
        </w:rPr>
        <w:t>contrast. T</w:t>
      </w:r>
      <w:ins w:id="1774" w:author="Chelsea Helion" w:date="2024-10-25T19:21:00Z">
        <w:r w:rsidR="00D611D6">
          <w:t>aken together, these results</w:t>
        </w:r>
      </w:ins>
      <w:del w:id="1775" w:author="Chelsea Helion" w:date="2024-10-25T19:21:00Z">
        <w:r w:rsidRPr="006E54B4" w:rsidDel="00D611D6">
          <w:rPr>
            <w:rPrChange w:id="1776" w:author="Chelsea Helion" w:date="2024-10-23T10:53:00Z">
              <w:rPr>
                <w:rFonts w:ascii="Aptos" w:hAnsi="Aptos"/>
              </w:rPr>
            </w:rPrChange>
          </w:rPr>
          <w:delText xml:space="preserve">hese results </w:delText>
        </w:r>
      </w:del>
      <w:r w:rsidR="001D1567" w:rsidRPr="006E54B4">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id="1777" w:author="Chelsea Helion" w:date="2024-10-25T19:21:00Z">
        <w:r w:rsidRPr="006E54B4" w:rsidDel="00D611D6">
          <w:rPr>
            <w:rPrChange w:id="1778" w:author="Chelsea Helion" w:date="2024-10-23T10:53:00Z">
              <w:rPr>
                <w:rFonts w:ascii="Aptos" w:hAnsi="Aptos"/>
              </w:rPr>
            </w:rPrChange>
          </w:rPr>
          <w:delText>again</w:delText>
        </w:r>
      </w:del>
      <w:r w:rsidRPr="006E54B4">
        <w:rPr>
          <w:rPrChange w:id="1779" w:author="Chelsea Helion" w:date="2024-10-23T10:53:00Z">
            <w:rPr>
              <w:rFonts w:ascii="Aptos" w:hAnsi="Aptos"/>
            </w:rPr>
          </w:rPrChange>
        </w:rPr>
        <w:t xml:space="preserve"> indicate recruitment of attentional, sensory, and motor processes during rating</w:t>
      </w:r>
      <w:ins w:id="1780" w:author="Chelsea Helion" w:date="2024-10-25T19:21:00Z">
        <w:r w:rsidR="00D611D6">
          <w:t xml:space="preserve"> relative to non-rating, even in the context of a similar viewing goal</w:t>
        </w:r>
      </w:ins>
      <w:r w:rsidRPr="006E54B4">
        <w:rPr>
          <w:rPrChange w:id="1781" w:author="Chelsea Helion" w:date="2024-10-23T10:53:00Z">
            <w:rPr>
              <w:rFonts w:ascii="Aptos" w:hAnsi="Aptos"/>
            </w:rPr>
          </w:rPrChange>
        </w:rPr>
        <w:t>.</w:t>
      </w:r>
    </w:p>
    <w:p w14:paraId="5C691287" w14:textId="6705490B" w:rsidR="001D1567" w:rsidRPr="006E54B4" w:rsidRDefault="001D1567" w:rsidP="00CF2D02">
      <w:pPr>
        <w:spacing w:line="240" w:lineRule="auto"/>
        <w:jc w:val="both"/>
        <w:rPr>
          <w:bCs/>
          <w:rPrChange w:id="1782" w:author="Chelsea Helion" w:date="2024-10-23T10:53:00Z">
            <w:rPr>
              <w:rFonts w:ascii="Aptos" w:hAnsi="Aptos"/>
              <w:bCs/>
            </w:rPr>
          </w:rPrChange>
        </w:rPr>
      </w:pPr>
    </w:p>
    <w:p w14:paraId="174AE305" w14:textId="6D9A883A" w:rsidR="00CF2D02" w:rsidRPr="006E54B4" w:rsidRDefault="00CF2D02" w:rsidP="00CF2D02">
      <w:pPr>
        <w:spacing w:line="240" w:lineRule="auto"/>
        <w:jc w:val="both"/>
        <w:rPr>
          <w:bCs/>
          <w:rPrChange w:id="1783" w:author="Chelsea Helion" w:date="2024-10-23T10:53:00Z">
            <w:rPr>
              <w:rFonts w:ascii="Aptos" w:hAnsi="Aptos"/>
              <w:bCs/>
            </w:rPr>
          </w:rPrChange>
        </w:rPr>
      </w:pPr>
      <w:r w:rsidRPr="006E54B4">
        <w:rPr>
          <w:bCs/>
          <w:rPrChange w:id="1784" w:author="Chelsea Helion" w:date="2024-10-23T10:53:00Z">
            <w:rPr>
              <w:rFonts w:ascii="Aptos" w:hAnsi="Aptos"/>
              <w:bCs/>
            </w:rPr>
          </w:rPrChange>
        </w:rPr>
        <w:t>Figure 5. Reflective versus expressive rating.</w:t>
      </w:r>
    </w:p>
    <w:p w14:paraId="60CE95A1" w14:textId="77777777" w:rsidR="00CF2D02" w:rsidRPr="006E54B4" w:rsidRDefault="00CF2D02" w:rsidP="00CF2D02">
      <w:pPr>
        <w:spacing w:line="240" w:lineRule="auto"/>
        <w:jc w:val="both"/>
        <w:rPr>
          <w:b/>
          <w:rPrChange w:id="1785" w:author="Chelsea Helion" w:date="2024-10-23T10:53:00Z">
            <w:rPr>
              <w:rFonts w:ascii="Aptos" w:hAnsi="Aptos"/>
              <w:b/>
            </w:rPr>
          </w:rPrChange>
        </w:rPr>
      </w:pPr>
    </w:p>
    <w:p w14:paraId="7836EC6A" w14:textId="6259717B" w:rsidR="00D611D6" w:rsidRDefault="00000000" w:rsidP="00E75ABA">
      <w:pPr>
        <w:spacing w:line="240" w:lineRule="auto"/>
        <w:ind w:firstLine="720"/>
        <w:jc w:val="both"/>
        <w:rPr>
          <w:ins w:id="1786" w:author="Chelsea Helion" w:date="2024-10-25T19:26:00Z"/>
        </w:rPr>
        <w:pPrChange w:id="1787" w:author="Chelsea Helion" w:date="2024-10-25T19:43:00Z">
          <w:pPr>
            <w:spacing w:line="240" w:lineRule="auto"/>
            <w:jc w:val="both"/>
          </w:pPr>
        </w:pPrChange>
      </w:pPr>
      <w:r w:rsidRPr="006E54B4">
        <w:rPr>
          <w:b/>
          <w:rPrChange w:id="1788" w:author="Chelsea Helion" w:date="2024-10-23T10:53:00Z">
            <w:rPr>
              <w:rFonts w:ascii="Aptos" w:hAnsi="Aptos"/>
              <w:b/>
            </w:rPr>
          </w:rPrChange>
        </w:rPr>
        <w:t xml:space="preserve">Reflective </w:t>
      </w:r>
      <w:del w:id="1789" w:author="Chelsea Helion" w:date="2024-10-25T19:21:00Z">
        <w:r w:rsidRPr="006E54B4" w:rsidDel="00D611D6">
          <w:rPr>
            <w:b/>
            <w:rPrChange w:id="1790" w:author="Chelsea Helion" w:date="2024-10-23T10:53:00Z">
              <w:rPr>
                <w:rFonts w:ascii="Aptos" w:hAnsi="Aptos"/>
                <w:b/>
              </w:rPr>
            </w:rPrChange>
          </w:rPr>
          <w:delText>non-rating</w:delText>
        </w:r>
      </w:del>
      <w:ins w:id="1791" w:author="Chelsea Helion" w:date="2024-10-25T19:21:00Z">
        <w:r w:rsidR="00D611D6">
          <w:rPr>
            <w:b/>
          </w:rPr>
          <w:t>viewing</w:t>
        </w:r>
      </w:ins>
      <w:r w:rsidRPr="006E54B4">
        <w:rPr>
          <w:b/>
          <w:rPrChange w:id="1792" w:author="Chelsea Helion" w:date="2024-10-23T10:53:00Z">
            <w:rPr>
              <w:rFonts w:ascii="Aptos" w:hAnsi="Aptos"/>
              <w:b/>
            </w:rPr>
          </w:rPrChange>
        </w:rPr>
        <w:t>, relative to expressive rating, elicits greater activation from default mode network</w:t>
      </w:r>
      <w:del w:id="1793" w:author="Chelsea Helion" w:date="2024-10-25T19:26:00Z">
        <w:r w:rsidRPr="006E54B4" w:rsidDel="00D611D6">
          <w:rPr>
            <w:b/>
            <w:rPrChange w:id="1794" w:author="Chelsea Helion" w:date="2024-10-23T10:53:00Z">
              <w:rPr>
                <w:rFonts w:ascii="Aptos" w:hAnsi="Aptos"/>
                <w:b/>
              </w:rPr>
            </w:rPrChange>
          </w:rPr>
          <w:delText xml:space="preserve"> and alters sensory processing</w:delText>
        </w:r>
      </w:del>
      <w:r w:rsidRPr="006E54B4">
        <w:rPr>
          <w:b/>
          <w:rPrChange w:id="1795" w:author="Chelsea Helion" w:date="2024-10-23T10:53:00Z">
            <w:rPr>
              <w:rFonts w:ascii="Aptos" w:hAnsi="Aptos"/>
              <w:b/>
            </w:rPr>
          </w:rPrChange>
        </w:rPr>
        <w:t xml:space="preserve">. </w:t>
      </w:r>
      <w:r w:rsidRPr="006E54B4">
        <w:rPr>
          <w:rPrChange w:id="1796" w:author="Chelsea Helion" w:date="2024-10-23T10:53:00Z">
            <w:rPr>
              <w:rFonts w:ascii="Aptos" w:hAnsi="Aptos"/>
            </w:rPr>
          </w:rPrChange>
        </w:rPr>
        <w:t xml:space="preserve">When examining regions which demonstrated greater activation while </w:t>
      </w:r>
      <w:r w:rsidRPr="006E54B4">
        <w:rPr>
          <w:rPrChange w:id="1797" w:author="Chelsea Helion" w:date="2024-10-23T10:53:00Z">
            <w:rPr>
              <w:rFonts w:ascii="Aptos" w:hAnsi="Aptos"/>
            </w:rPr>
          </w:rPrChange>
        </w:rPr>
        <w:lastRenderedPageBreak/>
        <w:t xml:space="preserve">not rating, we </w:t>
      </w:r>
      <w:r w:rsidR="00405EA4" w:rsidRPr="006E54B4">
        <w:rPr>
          <w:rPrChange w:id="1798" w:author="Chelsea Helion" w:date="2024-10-23T10:53:00Z">
            <w:rPr>
              <w:rFonts w:ascii="Aptos" w:hAnsi="Aptos"/>
            </w:rPr>
          </w:rPrChange>
        </w:rPr>
        <w:t xml:space="preserve">identified </w:t>
      </w:r>
      <w:r w:rsidRPr="006E54B4">
        <w:rPr>
          <w:rPrChange w:id="1799" w:author="Chelsea Helion" w:date="2024-10-23T10:53:00Z">
            <w:rPr>
              <w:rFonts w:ascii="Aptos" w:hAnsi="Aptos"/>
            </w:rPr>
          </w:rPrChange>
        </w:rPr>
        <w:t>a similar pattern: both contrasts i</w:t>
      </w:r>
      <w:r w:rsidR="00405EA4" w:rsidRPr="006E54B4">
        <w:rPr>
          <w:rPrChange w:id="1800" w:author="Chelsea Helion" w:date="2024-10-23T10:53:00Z">
            <w:rPr>
              <w:rFonts w:ascii="Aptos" w:hAnsi="Aptos"/>
            </w:rPr>
          </w:rPrChange>
        </w:rPr>
        <w:t>ndicated</w:t>
      </w:r>
      <w:r w:rsidRPr="006E54B4">
        <w:rPr>
          <w:rPrChange w:id="1801" w:author="Chelsea Helion" w:date="2024-10-23T10:53:00Z">
            <w:rPr>
              <w:rFonts w:ascii="Aptos" w:hAnsi="Aptos"/>
            </w:rPr>
          </w:rPrChange>
        </w:rPr>
        <w:t xml:space="preserve"> significant activation in default mode network regions, but </w:t>
      </w:r>
      <w:ins w:id="1802" w:author="Chelsea Helion" w:date="2024-10-25T19:22:00Z">
        <w:r w:rsidR="00D611D6">
          <w:t xml:space="preserve">the </w:t>
        </w:r>
      </w:ins>
      <w:r w:rsidRPr="006E54B4">
        <w:rPr>
          <w:rPrChange w:id="1803" w:author="Chelsea Helion" w:date="2024-10-23T10:53:00Z">
            <w:rPr>
              <w:rFonts w:ascii="Aptos" w:hAnsi="Aptos"/>
            </w:rPr>
          </w:rPrChange>
        </w:rPr>
        <w:t>reflective</w:t>
      </w:r>
      <w:ins w:id="1804" w:author="Chelsea Helion" w:date="2024-10-25T19:22:00Z">
        <w:r w:rsidR="00D611D6">
          <w:t xml:space="preserve"> viewing </w:t>
        </w:r>
      </w:ins>
      <w:r w:rsidRPr="006E54B4">
        <w:rPr>
          <w:rPrChange w:id="1805" w:author="Chelsea Helion" w:date="2024-10-23T10:53:00Z">
            <w:rPr>
              <w:rFonts w:ascii="Aptos" w:hAnsi="Aptos"/>
            </w:rPr>
          </w:rPrChange>
        </w:rPr>
        <w:t xml:space="preserve">-expressive </w:t>
      </w:r>
      <w:r w:rsidR="00405EA4" w:rsidRPr="006E54B4">
        <w:rPr>
          <w:rPrChange w:id="1806" w:author="Chelsea Helion" w:date="2024-10-23T10:53:00Z">
            <w:rPr>
              <w:rFonts w:ascii="Aptos" w:hAnsi="Aptos"/>
            </w:rPr>
          </w:rPrChange>
        </w:rPr>
        <w:t xml:space="preserve">rating </w:t>
      </w:r>
      <w:r w:rsidRPr="006E54B4">
        <w:rPr>
          <w:rPrChange w:id="1807" w:author="Chelsea Helion" w:date="2024-10-23T10:53:00Z">
            <w:rPr>
              <w:rFonts w:ascii="Aptos" w:hAnsi="Aptos"/>
            </w:rPr>
          </w:rPrChange>
        </w:rPr>
        <w:t>differences were more extensive and robust (</w:t>
      </w:r>
      <w:r w:rsidRPr="006E54B4">
        <w:rPr>
          <w:b/>
          <w:rPrChange w:id="1808" w:author="Chelsea Helion" w:date="2024-10-23T10:53:00Z">
            <w:rPr>
              <w:rFonts w:ascii="Aptos" w:hAnsi="Aptos"/>
              <w:b/>
            </w:rPr>
          </w:rPrChange>
        </w:rPr>
        <w:t>Figure 5</w:t>
      </w:r>
      <w:r w:rsidRPr="006E54B4">
        <w:rPr>
          <w:rPrChange w:id="1809" w:author="Chelsea Helion" w:date="2024-10-23T10:53:00Z">
            <w:rPr>
              <w:rFonts w:ascii="Aptos" w:hAnsi="Aptos"/>
            </w:rPr>
          </w:rPrChange>
        </w:rPr>
        <w:t>). We specifically observed engagement of the bilateral precuneus (pCUN), cuneus (CUN), calcarine cortex, temporoparietal junction (TPJ), middle temporal gyrus (MTG), the temporal poles (TP), and superior temporal sulcus (STS) across both designs.</w:t>
      </w:r>
      <w:ins w:id="1810" w:author="Chelsea Helion" w:date="2024-10-25T19:27:00Z">
        <w:r w:rsidR="00D611D6">
          <w:t xml:space="preserve"> We also found increased activation in </w:t>
        </w:r>
      </w:ins>
      <w:ins w:id="1811" w:author="Chelsea Helion" w:date="2024-10-25T19:28:00Z">
        <w:r w:rsidR="00D611D6">
          <w:t>regions associated with sensory</w:t>
        </w:r>
      </w:ins>
      <w:ins w:id="1812" w:author="Chelsea Helion" w:date="2024-10-25T19:29:00Z">
        <w:r w:rsidR="00D611D6">
          <w:t xml:space="preserve"> processing (see Supplemental Materials for full activation details).</w:t>
        </w:r>
      </w:ins>
      <w:ins w:id="1813" w:author="Chelsea Helion" w:date="2024-10-25T19:27:00Z">
        <w:r w:rsidR="00D611D6">
          <w:t xml:space="preserve"> </w:t>
        </w:r>
      </w:ins>
    </w:p>
    <w:p w14:paraId="5F58FB29" w14:textId="01D6B81C" w:rsidR="00DE0869" w:rsidRPr="006E54B4" w:rsidDel="00FE49C0" w:rsidRDefault="00000000" w:rsidP="00FE3980">
      <w:pPr>
        <w:spacing w:line="240" w:lineRule="auto"/>
        <w:ind w:firstLine="720"/>
        <w:jc w:val="both"/>
        <w:rPr>
          <w:del w:id="1814" w:author="Chelsea Helion" w:date="2024-10-25T20:08:00Z"/>
          <w:rPrChange w:id="1815" w:author="Chelsea Helion" w:date="2024-10-23T10:53:00Z">
            <w:rPr>
              <w:del w:id="1816" w:author="Chelsea Helion" w:date="2024-10-25T20:08:00Z"/>
              <w:rFonts w:ascii="Aptos" w:hAnsi="Aptos"/>
            </w:rPr>
          </w:rPrChange>
        </w:rPr>
      </w:pPr>
      <w:commentRangeStart w:id="1817"/>
      <w:del w:id="1818" w:author="Chelsea Helion" w:date="2024-10-25T19:29:00Z">
        <w:r w:rsidRPr="006E54B4" w:rsidDel="00D611D6">
          <w:rPr>
            <w:rPrChange w:id="1819" w:author="Chelsea Helion" w:date="2024-10-23T10:53:00Z">
              <w:rPr>
                <w:rFonts w:ascii="Aptos" w:hAnsi="Aptos"/>
              </w:rPr>
            </w:rPrChange>
          </w:rPr>
          <w:delText xml:space="preserve"> However, the reflective-expressive </w:delText>
        </w:r>
      </w:del>
      <w:del w:id="1820" w:author="Chelsea Helion" w:date="2024-10-25T19:23:00Z">
        <w:r w:rsidRPr="006E54B4" w:rsidDel="00D611D6">
          <w:rPr>
            <w:rPrChange w:id="1821" w:author="Chelsea Helion" w:date="2024-10-23T10:53:00Z">
              <w:rPr>
                <w:rFonts w:ascii="Aptos" w:hAnsi="Aptos"/>
              </w:rPr>
            </w:rPrChange>
          </w:rPr>
          <w:delText xml:space="preserve">design exhibited </w:delText>
        </w:r>
      </w:del>
      <w:del w:id="1822" w:author="Chelsea Helion" w:date="2024-10-25T19:29:00Z">
        <w:r w:rsidRPr="006E54B4" w:rsidDel="00D611D6">
          <w:rPr>
            <w:rPrChange w:id="1823" w:author="Chelsea Helion" w:date="2024-10-23T10:53:00Z">
              <w:rPr>
                <w:rFonts w:ascii="Aptos" w:hAnsi="Aptos"/>
              </w:rPr>
            </w:rPrChange>
          </w:rPr>
          <w:delText>larger and more extensive clusters in auditory (right superior temporal lobe (STL), left middle temporal lobe</w:delText>
        </w:r>
        <w:r w:rsidR="009027B2" w:rsidRPr="006E54B4" w:rsidDel="00D611D6">
          <w:rPr>
            <w:rPrChange w:id="1824" w:author="Chelsea Helion" w:date="2024-10-23T10:53:00Z">
              <w:rPr>
                <w:rFonts w:ascii="Aptos" w:hAnsi="Aptos"/>
              </w:rPr>
            </w:rPrChange>
          </w:rPr>
          <w:delText xml:space="preserve"> </w:delText>
        </w:r>
        <w:r w:rsidRPr="006E54B4" w:rsidDel="00D611D6">
          <w:rPr>
            <w:rPrChange w:id="1825" w:author="Chelsea Helion" w:date="2024-10-23T10:53:00Z">
              <w:rPr>
                <w:rFonts w:ascii="Aptos" w:hAnsi="Aptos"/>
              </w:rPr>
            </w:rPrChange>
          </w:rPr>
          <w:delText>(MTL)), visual (superior occipital lobe (Occ), fusiform gyrus (FFG), lingual gyrus (LING), CUN) and language (left posterior MTL) networks</w:delText>
        </w:r>
      </w:del>
      <w:del w:id="1826" w:author="Chelsea Helion" w:date="2024-10-25T19:23:00Z">
        <w:r w:rsidRPr="006E54B4" w:rsidDel="00D611D6">
          <w:rPr>
            <w:rPrChange w:id="1827" w:author="Chelsea Helion" w:date="2024-10-23T10:53:00Z">
              <w:rPr>
                <w:rFonts w:ascii="Aptos" w:hAnsi="Aptos"/>
              </w:rPr>
            </w:rPrChange>
          </w:rPr>
          <w:delText xml:space="preserve"> that lacked parallels in the expressive</w:delText>
        </w:r>
        <w:r w:rsidR="00406D36" w:rsidRPr="006E54B4" w:rsidDel="00D611D6">
          <w:rPr>
            <w:rPrChange w:id="1828" w:author="Chelsea Helion" w:date="2024-10-23T10:53:00Z">
              <w:rPr>
                <w:rFonts w:ascii="Aptos" w:hAnsi="Aptos"/>
              </w:rPr>
            </w:rPrChange>
          </w:rPr>
          <w:delText xml:space="preserve"> rating – </w:delText>
        </w:r>
        <w:r w:rsidRPr="006E54B4" w:rsidDel="00D611D6">
          <w:rPr>
            <w:rPrChange w:id="1829" w:author="Chelsea Helion" w:date="2024-10-23T10:53:00Z">
              <w:rPr>
                <w:rFonts w:ascii="Aptos" w:hAnsi="Aptos"/>
              </w:rPr>
            </w:rPrChange>
          </w:rPr>
          <w:delText>expressive</w:delText>
        </w:r>
        <w:r w:rsidR="00406D36" w:rsidRPr="006E54B4" w:rsidDel="00D611D6">
          <w:rPr>
            <w:rPrChange w:id="1830" w:author="Chelsea Helion" w:date="2024-10-23T10:53:00Z">
              <w:rPr>
                <w:rFonts w:ascii="Aptos" w:hAnsi="Aptos"/>
              </w:rPr>
            </w:rPrChange>
          </w:rPr>
          <w:delText xml:space="preserve"> non-rating</w:delText>
        </w:r>
        <w:r w:rsidRPr="006E54B4" w:rsidDel="00D611D6">
          <w:rPr>
            <w:rPrChange w:id="1831" w:author="Chelsea Helion" w:date="2024-10-23T10:53:00Z">
              <w:rPr>
                <w:rFonts w:ascii="Aptos" w:hAnsi="Aptos"/>
              </w:rPr>
            </w:rPrChange>
          </w:rPr>
          <w:delText xml:space="preserve"> contrast</w:delText>
        </w:r>
      </w:del>
      <w:del w:id="1832" w:author="Chelsea Helion" w:date="2024-10-25T19:29:00Z">
        <w:r w:rsidRPr="006E54B4" w:rsidDel="00D611D6">
          <w:rPr>
            <w:rPrChange w:id="1833" w:author="Chelsea Helion" w:date="2024-10-23T10:53:00Z">
              <w:rPr>
                <w:rFonts w:ascii="Aptos" w:hAnsi="Aptos"/>
              </w:rPr>
            </w:rPrChange>
          </w:rPr>
          <w:delText xml:space="preserve">. </w:delText>
        </w:r>
      </w:del>
      <w:del w:id="1834" w:author="Chelsea Helion" w:date="2024-10-25T19:45:00Z">
        <w:r w:rsidR="00405EA4" w:rsidRPr="006E54B4" w:rsidDel="00E75ABA">
          <w:rPr>
            <w:rPrChange w:id="1835" w:author="Chelsea Helion" w:date="2024-10-23T10:53:00Z">
              <w:rPr>
                <w:rFonts w:ascii="Aptos" w:hAnsi="Aptos"/>
              </w:rPr>
            </w:rPrChange>
          </w:rPr>
          <w:delText>When</w:delText>
        </w:r>
      </w:del>
      <w:del w:id="1836" w:author="Chelsea Helion" w:date="2024-10-25T20:08:00Z">
        <w:r w:rsidR="00405EA4" w:rsidRPr="006E54B4" w:rsidDel="00FE49C0">
          <w:rPr>
            <w:rPrChange w:id="1837" w:author="Chelsea Helion" w:date="2024-10-23T10:53:00Z">
              <w:rPr>
                <w:rFonts w:ascii="Aptos" w:hAnsi="Aptos"/>
              </w:rPr>
            </w:rPrChange>
          </w:rPr>
          <w:delText xml:space="preserve"> we matched activation clusters by peak voxel coordinates</w:delText>
        </w:r>
      </w:del>
      <w:del w:id="1838" w:author="Chelsea Helion" w:date="2024-10-25T19:46:00Z">
        <w:r w:rsidR="00405EA4" w:rsidRPr="006E54B4" w:rsidDel="00E75ABA">
          <w:rPr>
            <w:rPrChange w:id="1839" w:author="Chelsea Helion" w:date="2024-10-23T10:53:00Z">
              <w:rPr>
                <w:rFonts w:ascii="Aptos" w:hAnsi="Aptos"/>
              </w:rPr>
            </w:rPrChange>
          </w:rPr>
          <w:delText>,</w:delText>
        </w:r>
      </w:del>
      <w:del w:id="1840" w:author="Chelsea Helion" w:date="2024-10-25T20:08:00Z">
        <w:r w:rsidR="00405EA4" w:rsidRPr="006E54B4" w:rsidDel="00FE49C0">
          <w:rPr>
            <w:rPrChange w:id="1841" w:author="Chelsea Helion" w:date="2024-10-23T10:53:00Z">
              <w:rPr>
                <w:rFonts w:ascii="Aptos" w:hAnsi="Aptos"/>
              </w:rPr>
            </w:rPrChange>
          </w:rPr>
          <w:delText xml:space="preserve"> 11 default mode clusters from the expressive</w:delText>
        </w:r>
        <w:r w:rsidR="00406D36" w:rsidRPr="006E54B4" w:rsidDel="00FE49C0">
          <w:rPr>
            <w:rPrChange w:id="1842" w:author="Chelsea Helion" w:date="2024-10-23T10:53:00Z">
              <w:rPr>
                <w:rFonts w:ascii="Aptos" w:hAnsi="Aptos"/>
              </w:rPr>
            </w:rPrChange>
          </w:rPr>
          <w:delText xml:space="preserve"> non-rating – </w:delText>
        </w:r>
        <w:r w:rsidR="00405EA4" w:rsidRPr="006E54B4" w:rsidDel="00FE49C0">
          <w:rPr>
            <w:rPrChange w:id="1843" w:author="Chelsea Helion" w:date="2024-10-23T10:53:00Z">
              <w:rPr>
                <w:rFonts w:ascii="Aptos" w:hAnsi="Aptos"/>
              </w:rPr>
            </w:rPrChange>
          </w:rPr>
          <w:delText>expressive</w:delText>
        </w:r>
        <w:r w:rsidR="00406D36" w:rsidRPr="006E54B4" w:rsidDel="00FE49C0">
          <w:rPr>
            <w:rPrChange w:id="1844" w:author="Chelsea Helion" w:date="2024-10-23T10:53:00Z">
              <w:rPr>
                <w:rFonts w:ascii="Aptos" w:hAnsi="Aptos"/>
              </w:rPr>
            </w:rPrChange>
          </w:rPr>
          <w:delText xml:space="preserve"> rating</w:delText>
        </w:r>
        <w:r w:rsidR="00405EA4" w:rsidRPr="006E54B4" w:rsidDel="00FE49C0">
          <w:rPr>
            <w:rPrChange w:id="1845" w:author="Chelsea Helion" w:date="2024-10-23T10:53:00Z">
              <w:rPr>
                <w:rFonts w:ascii="Aptos" w:hAnsi="Aptos"/>
              </w:rPr>
            </w:rPrChange>
          </w:rPr>
          <w:delText xml:space="preserve"> contrast corresponded with 14 in the reflective</w:delText>
        </w:r>
        <w:r w:rsidR="00406D36" w:rsidRPr="006E54B4" w:rsidDel="00FE49C0">
          <w:rPr>
            <w:rPrChange w:id="1846" w:author="Chelsea Helion" w:date="2024-10-23T10:53:00Z">
              <w:rPr>
                <w:rFonts w:ascii="Aptos" w:hAnsi="Aptos"/>
              </w:rPr>
            </w:rPrChange>
          </w:rPr>
          <w:delText xml:space="preserve"> </w:delText>
        </w:r>
      </w:del>
      <w:del w:id="1847" w:author="Chelsea Helion" w:date="2024-10-25T19:24:00Z">
        <w:r w:rsidR="00406D36" w:rsidRPr="006E54B4" w:rsidDel="00D611D6">
          <w:rPr>
            <w:rPrChange w:id="1848" w:author="Chelsea Helion" w:date="2024-10-23T10:53:00Z">
              <w:rPr>
                <w:rFonts w:ascii="Aptos" w:hAnsi="Aptos"/>
              </w:rPr>
            </w:rPrChange>
          </w:rPr>
          <w:delText>non-rating</w:delText>
        </w:r>
      </w:del>
      <w:del w:id="1849" w:author="Chelsea Helion" w:date="2024-10-25T20:08:00Z">
        <w:r w:rsidR="00406D36" w:rsidRPr="006E54B4" w:rsidDel="00FE49C0">
          <w:rPr>
            <w:rPrChange w:id="1850" w:author="Chelsea Helion" w:date="2024-10-23T10:53:00Z">
              <w:rPr>
                <w:rFonts w:ascii="Aptos" w:hAnsi="Aptos"/>
              </w:rPr>
            </w:rPrChange>
          </w:rPr>
          <w:delText xml:space="preserve"> </w:delText>
        </w:r>
        <w:r w:rsidR="00405EA4" w:rsidRPr="006E54B4" w:rsidDel="00FE49C0">
          <w:rPr>
            <w:rPrChange w:id="1851" w:author="Chelsea Helion" w:date="2024-10-23T10:53:00Z">
              <w:rPr>
                <w:rFonts w:ascii="Aptos" w:hAnsi="Aptos"/>
              </w:rPr>
            </w:rPrChange>
          </w:rPr>
          <w:delText>-expressive</w:delText>
        </w:r>
        <w:r w:rsidR="00406D36" w:rsidRPr="006E54B4" w:rsidDel="00FE49C0">
          <w:rPr>
            <w:rPrChange w:id="1852" w:author="Chelsea Helion" w:date="2024-10-23T10:53:00Z">
              <w:rPr>
                <w:rFonts w:ascii="Aptos" w:hAnsi="Aptos"/>
              </w:rPr>
            </w:rPrChange>
          </w:rPr>
          <w:delText xml:space="preserve"> rating</w:delText>
        </w:r>
        <w:r w:rsidR="00405EA4" w:rsidRPr="006E54B4" w:rsidDel="00FE49C0">
          <w:rPr>
            <w:rPrChange w:id="1853" w:author="Chelsea Helion" w:date="2024-10-23T10:53:00Z">
              <w:rPr>
                <w:rFonts w:ascii="Aptos" w:hAnsi="Aptos"/>
              </w:rPr>
            </w:rPrChange>
          </w:rPr>
          <w:delText xml:space="preserve"> contrast. </w:delText>
        </w:r>
        <w:commentRangeEnd w:id="1817"/>
        <w:r w:rsidR="00E75ABA" w:rsidDel="00FE49C0">
          <w:rPr>
            <w:rStyle w:val="CommentReference"/>
          </w:rPr>
          <w:commentReference w:id="1817"/>
        </w:r>
        <w:r w:rsidR="00405EA4" w:rsidRPr="006E54B4" w:rsidDel="00FE49C0">
          <w:rPr>
            <w:rPrChange w:id="1854" w:author="Chelsea Helion" w:date="2024-10-23T10:53:00Z">
              <w:rPr>
                <w:rFonts w:ascii="Aptos" w:hAnsi="Aptos"/>
              </w:rPr>
            </w:rPrChange>
          </w:rPr>
          <w:delText>However, only two auditory and one language cluster from the expressive</w:delText>
        </w:r>
        <w:r w:rsidR="00406D36" w:rsidRPr="006E54B4" w:rsidDel="00FE49C0">
          <w:rPr>
            <w:rPrChange w:id="1855" w:author="Chelsea Helion" w:date="2024-10-23T10:53:00Z">
              <w:rPr>
                <w:rFonts w:ascii="Aptos" w:hAnsi="Aptos"/>
              </w:rPr>
            </w:rPrChange>
          </w:rPr>
          <w:delText xml:space="preserve"> non-rating – </w:delText>
        </w:r>
        <w:r w:rsidR="00405EA4" w:rsidRPr="006E54B4" w:rsidDel="00FE49C0">
          <w:rPr>
            <w:rPrChange w:id="1856" w:author="Chelsea Helion" w:date="2024-10-23T10:53:00Z">
              <w:rPr>
                <w:rFonts w:ascii="Aptos" w:hAnsi="Aptos"/>
              </w:rPr>
            </w:rPrChange>
          </w:rPr>
          <w:delText>expressive</w:delText>
        </w:r>
        <w:r w:rsidR="00406D36" w:rsidRPr="006E54B4" w:rsidDel="00FE49C0">
          <w:rPr>
            <w:rPrChange w:id="1857" w:author="Chelsea Helion" w:date="2024-10-23T10:53:00Z">
              <w:rPr>
                <w:rFonts w:ascii="Aptos" w:hAnsi="Aptos"/>
              </w:rPr>
            </w:rPrChange>
          </w:rPr>
          <w:delText xml:space="preserve"> rating</w:delText>
        </w:r>
        <w:r w:rsidR="00405EA4" w:rsidRPr="006E54B4" w:rsidDel="00FE49C0">
          <w:rPr>
            <w:rPrChange w:id="1858" w:author="Chelsea Helion" w:date="2024-10-23T10:53:00Z">
              <w:rPr>
                <w:rFonts w:ascii="Aptos" w:hAnsi="Aptos"/>
              </w:rPr>
            </w:rPrChange>
          </w:rPr>
          <w:delText xml:space="preserve"> contrast had counterparts, compared to seven auditory, five visual, and two language clusters in the reflective</w:delText>
        </w:r>
        <w:r w:rsidR="00406D36" w:rsidRPr="006E54B4" w:rsidDel="00FE49C0">
          <w:rPr>
            <w:rPrChange w:id="1859" w:author="Chelsea Helion" w:date="2024-10-23T10:53:00Z">
              <w:rPr>
                <w:rFonts w:ascii="Aptos" w:hAnsi="Aptos"/>
              </w:rPr>
            </w:rPrChange>
          </w:rPr>
          <w:delText xml:space="preserve"> non-rating – </w:delText>
        </w:r>
        <w:r w:rsidR="00405EA4" w:rsidRPr="006E54B4" w:rsidDel="00FE49C0">
          <w:rPr>
            <w:rPrChange w:id="1860" w:author="Chelsea Helion" w:date="2024-10-23T10:53:00Z">
              <w:rPr>
                <w:rFonts w:ascii="Aptos" w:hAnsi="Aptos"/>
              </w:rPr>
            </w:rPrChange>
          </w:rPr>
          <w:delText>expressive</w:delText>
        </w:r>
        <w:r w:rsidR="00406D36" w:rsidRPr="006E54B4" w:rsidDel="00FE49C0">
          <w:rPr>
            <w:rPrChange w:id="1861" w:author="Chelsea Helion" w:date="2024-10-23T10:53:00Z">
              <w:rPr>
                <w:rFonts w:ascii="Aptos" w:hAnsi="Aptos"/>
              </w:rPr>
            </w:rPrChange>
          </w:rPr>
          <w:delText xml:space="preserve"> rating</w:delText>
        </w:r>
        <w:r w:rsidR="00405EA4" w:rsidRPr="006E54B4" w:rsidDel="00FE49C0">
          <w:rPr>
            <w:rPrChange w:id="1862" w:author="Chelsea Helion" w:date="2024-10-23T10:53:00Z">
              <w:rPr>
                <w:rFonts w:ascii="Aptos" w:hAnsi="Aptos"/>
              </w:rPr>
            </w:rPrChange>
          </w:rPr>
          <w:delText xml:space="preserve"> contrast. </w:delText>
        </w:r>
        <w:r w:rsidRPr="006E54B4" w:rsidDel="00FE49C0">
          <w:rPr>
            <w:rPrChange w:id="1863" w:author="Chelsea Helion" w:date="2024-10-23T10:53:00Z">
              <w:rPr>
                <w:rFonts w:ascii="Aptos" w:hAnsi="Aptos"/>
              </w:rPr>
            </w:rPrChange>
          </w:rPr>
          <w:delText>Both contrasts also showed activations in the ventromedial prefrontal cortex (vmPFC), though these activations were again more extensive in the reflective</w:delText>
        </w:r>
        <w:r w:rsidR="00406D36" w:rsidRPr="006E54B4" w:rsidDel="00FE49C0">
          <w:rPr>
            <w:rPrChange w:id="1864" w:author="Chelsea Helion" w:date="2024-10-23T10:53:00Z">
              <w:rPr>
                <w:rFonts w:ascii="Aptos" w:hAnsi="Aptos"/>
              </w:rPr>
            </w:rPrChange>
          </w:rPr>
          <w:delText xml:space="preserve"> </w:delText>
        </w:r>
        <w:r w:rsidRPr="006E54B4" w:rsidDel="00FE49C0">
          <w:rPr>
            <w:rPrChange w:id="1865" w:author="Chelsea Helion" w:date="2024-10-23T10:53:00Z">
              <w:rPr>
                <w:rFonts w:ascii="Aptos" w:hAnsi="Aptos"/>
              </w:rPr>
            </w:rPrChange>
          </w:rPr>
          <w:delText>-</w:delText>
        </w:r>
        <w:r w:rsidR="00406D36" w:rsidRPr="006E54B4" w:rsidDel="00FE49C0">
          <w:rPr>
            <w:rPrChange w:id="1866" w:author="Chelsea Helion" w:date="2024-10-23T10:53:00Z">
              <w:rPr>
                <w:rFonts w:ascii="Aptos" w:hAnsi="Aptos"/>
              </w:rPr>
            </w:rPrChange>
          </w:rPr>
          <w:delText xml:space="preserve"> </w:delText>
        </w:r>
        <w:r w:rsidRPr="006E54B4" w:rsidDel="00FE49C0">
          <w:rPr>
            <w:rPrChange w:id="1867" w:author="Chelsea Helion" w:date="2024-10-23T10:53:00Z">
              <w:rPr>
                <w:rFonts w:ascii="Aptos" w:hAnsi="Aptos"/>
              </w:rPr>
            </w:rPrChange>
          </w:rPr>
          <w:delText xml:space="preserve">expressive </w:delText>
        </w:r>
        <w:r w:rsidR="00406D36" w:rsidRPr="006E54B4" w:rsidDel="00FE49C0">
          <w:rPr>
            <w:rPrChange w:id="1868" w:author="Chelsea Helion" w:date="2024-10-23T10:53:00Z">
              <w:rPr>
                <w:rFonts w:ascii="Aptos" w:hAnsi="Aptos"/>
              </w:rPr>
            </w:rPrChange>
          </w:rPr>
          <w:delText>rating contrast</w:delText>
        </w:r>
        <w:r w:rsidRPr="006E54B4" w:rsidDel="00FE49C0">
          <w:rPr>
            <w:rPrChange w:id="1869" w:author="Chelsea Helion" w:date="2024-10-23T10:53:00Z">
              <w:rPr>
                <w:rFonts w:ascii="Aptos" w:hAnsi="Aptos"/>
              </w:rPr>
            </w:rPrChange>
          </w:rPr>
          <w:delText>. These findings underscore the consistent involvement of the default mode network in periods of passive engagement or non-task-related mental processes. However, these findings also suggest that</w:delText>
        </w:r>
        <w:r w:rsidR="00406D36" w:rsidRPr="006E54B4" w:rsidDel="00FE49C0">
          <w:rPr>
            <w:rPrChange w:id="1870" w:author="Chelsea Helion" w:date="2024-10-23T10:53:00Z">
              <w:rPr>
                <w:rFonts w:ascii="Aptos" w:hAnsi="Aptos"/>
              </w:rPr>
            </w:rPrChange>
          </w:rPr>
          <w:delText xml:space="preserve"> being in the mental state</w:delText>
        </w:r>
        <w:r w:rsidRPr="006E54B4" w:rsidDel="00FE49C0">
          <w:rPr>
            <w:rPrChange w:id="1871" w:author="Chelsea Helion" w:date="2024-10-23T10:53:00Z">
              <w:rPr>
                <w:rFonts w:ascii="Aptos" w:hAnsi="Aptos"/>
              </w:rPr>
            </w:rPrChange>
          </w:rPr>
          <w:delText xml:space="preserve"> of rating can produce differences in sensory processing, relative to reflective engagement, even when </w:delText>
        </w:r>
        <w:r w:rsidR="00406D36" w:rsidRPr="006E54B4" w:rsidDel="00FE49C0">
          <w:rPr>
            <w:rPrChange w:id="1872" w:author="Chelsea Helion" w:date="2024-10-23T10:53:00Z">
              <w:rPr>
                <w:rFonts w:ascii="Aptos" w:hAnsi="Aptos"/>
              </w:rPr>
            </w:rPrChange>
          </w:rPr>
          <w:delText xml:space="preserve">the physical act of </w:delText>
        </w:r>
        <w:r w:rsidRPr="006E54B4" w:rsidDel="00FE49C0">
          <w:rPr>
            <w:rPrChange w:id="1873" w:author="Chelsea Helion" w:date="2024-10-23T10:53:00Z">
              <w:rPr>
                <w:rFonts w:ascii="Aptos" w:hAnsi="Aptos"/>
              </w:rPr>
            </w:rPrChange>
          </w:rPr>
          <w:delText>rating is not actively happening.</w:delText>
        </w:r>
      </w:del>
    </w:p>
    <w:p w14:paraId="304EDBD1" w14:textId="7A99D1E6" w:rsidR="0034534F" w:rsidRPr="006E54B4" w:rsidRDefault="00000000" w:rsidP="00FE3980">
      <w:pPr>
        <w:spacing w:line="240" w:lineRule="auto"/>
        <w:ind w:firstLine="720"/>
        <w:jc w:val="both"/>
        <w:rPr>
          <w:rPrChange w:id="1874" w:author="Chelsea Helion" w:date="2024-10-23T10:53:00Z">
            <w:rPr>
              <w:rFonts w:ascii="Aptos" w:hAnsi="Aptos"/>
            </w:rPr>
          </w:rPrChange>
        </w:rPr>
      </w:pPr>
      <w:r w:rsidRPr="006E54B4">
        <w:rPr>
          <w:b/>
          <w:rPrChange w:id="1875" w:author="Chelsea Helion" w:date="2024-10-23T10:53:00Z">
            <w:rPr>
              <w:rFonts w:ascii="Aptos" w:hAnsi="Aptos"/>
              <w:b/>
            </w:rPr>
          </w:rPrChange>
        </w:rPr>
        <w:t xml:space="preserve">Reflective </w:t>
      </w:r>
      <w:del w:id="1876" w:author="Chelsea Helion" w:date="2024-10-25T19:22:00Z">
        <w:r w:rsidRPr="006E54B4" w:rsidDel="00D611D6">
          <w:rPr>
            <w:b/>
            <w:rPrChange w:id="1877" w:author="Chelsea Helion" w:date="2024-10-23T10:53:00Z">
              <w:rPr>
                <w:rFonts w:ascii="Aptos" w:hAnsi="Aptos"/>
                <w:b/>
              </w:rPr>
            </w:rPrChange>
          </w:rPr>
          <w:delText>non-rating</w:delText>
        </w:r>
      </w:del>
      <w:ins w:id="1878" w:author="Chelsea Helion" w:date="2024-10-25T19:22:00Z">
        <w:r w:rsidR="00D611D6">
          <w:rPr>
            <w:b/>
          </w:rPr>
          <w:t>viewing</w:t>
        </w:r>
      </w:ins>
      <w:r w:rsidRPr="006E54B4">
        <w:rPr>
          <w:b/>
          <w:rPrChange w:id="1879" w:author="Chelsea Helion" w:date="2024-10-23T10:53:00Z">
            <w:rPr>
              <w:rFonts w:ascii="Aptos" w:hAnsi="Aptos"/>
              <w:b/>
            </w:rPr>
          </w:rPrChange>
        </w:rPr>
        <w:t>, relative to expressive non-rating, recruited greater default mode network activation</w:t>
      </w:r>
      <w:r w:rsidRPr="006E54B4">
        <w:rPr>
          <w:rPrChange w:id="1880" w:author="Chelsea Helion" w:date="2024-10-23T10:53:00Z">
            <w:rPr>
              <w:rFonts w:ascii="Aptos" w:hAnsi="Aptos"/>
            </w:rPr>
          </w:rPrChange>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6E54B4">
        <w:rPr>
          <w:rPrChange w:id="1881" w:author="Chelsea Helion" w:date="2024-10-23T10:53:00Z">
            <w:rPr>
              <w:rFonts w:ascii="Aptos" w:hAnsi="Aptos"/>
            </w:rPr>
          </w:rPrChange>
        </w:rPr>
        <w:t xml:space="preserve">examine </w:t>
      </w:r>
      <w:r w:rsidRPr="006E54B4">
        <w:rPr>
          <w:rPrChange w:id="1882" w:author="Chelsea Helion" w:date="2024-10-23T10:53:00Z">
            <w:rPr>
              <w:rFonts w:ascii="Aptos" w:hAnsi="Aptos"/>
            </w:rPr>
          </w:rPrChange>
        </w:rPr>
        <w:t xml:space="preserve">how reflective and expressive engagement alter viewing experiences, we contrasted non-rating activity during reflective </w:t>
      </w:r>
      <w:ins w:id="1883" w:author="Chelsea Helion" w:date="2024-10-25T20:08:00Z">
        <w:r w:rsidR="00FE49C0">
          <w:t xml:space="preserve">viewing </w:t>
        </w:r>
      </w:ins>
      <w:r w:rsidRPr="006E54B4">
        <w:rPr>
          <w:rPrChange w:id="1884" w:author="Chelsea Helion" w:date="2024-10-23T10:53:00Z">
            <w:rPr>
              <w:rFonts w:ascii="Aptos" w:hAnsi="Aptos"/>
            </w:rPr>
          </w:rPrChange>
        </w:rPr>
        <w:t xml:space="preserve">runs with non-rating activity during expressive </w:t>
      </w:r>
      <w:ins w:id="1885" w:author="Chelsea Helion" w:date="2024-10-25T20:08:00Z">
        <w:r w:rsidR="00FE49C0">
          <w:t xml:space="preserve">viewing </w:t>
        </w:r>
      </w:ins>
      <w:r w:rsidRPr="006E54B4">
        <w:rPr>
          <w:rPrChange w:id="1886" w:author="Chelsea Helion" w:date="2024-10-23T10:53:00Z">
            <w:rPr>
              <w:rFonts w:ascii="Aptos" w:hAnsi="Aptos"/>
            </w:rPr>
          </w:rPrChange>
        </w:rPr>
        <w:t xml:space="preserve">runs. </w:t>
      </w:r>
    </w:p>
    <w:p w14:paraId="523D917E" w14:textId="7518F8AB" w:rsidR="00A77E81" w:rsidRDefault="00167DA6" w:rsidP="00A77E81">
      <w:pPr>
        <w:spacing w:line="240" w:lineRule="auto"/>
        <w:ind w:firstLine="720"/>
        <w:jc w:val="both"/>
        <w:rPr>
          <w:ins w:id="1887" w:author="Chelsea Helion" w:date="2024-10-25T20:08:00Z"/>
        </w:rPr>
      </w:pPr>
      <w:r w:rsidRPr="006E54B4">
        <w:rPr>
          <w:rPrChange w:id="1888" w:author="Chelsea Helion" w:date="2024-10-23T10:53:00Z">
            <w:rPr>
              <w:rFonts w:ascii="Aptos" w:hAnsi="Aptos"/>
            </w:rPr>
          </w:rPrChange>
        </w:rPr>
        <w:t xml:space="preserve">Subjects who reflectively watched the video stimuli demonstrated activation clusters of a </w:t>
      </w:r>
      <w:commentRangeStart w:id="1889"/>
      <w:r w:rsidRPr="006E54B4">
        <w:rPr>
          <w:rPrChange w:id="1890" w:author="Chelsea Helion" w:date="2024-10-23T10:53:00Z">
            <w:rPr>
              <w:rFonts w:ascii="Aptos" w:hAnsi="Aptos"/>
            </w:rPr>
          </w:rPrChange>
        </w:rPr>
        <w:t xml:space="preserve">greater magnitude </w:t>
      </w:r>
      <w:commentRangeEnd w:id="1889"/>
      <w:r w:rsidR="00FE49C0">
        <w:rPr>
          <w:rStyle w:val="CommentReference"/>
        </w:rPr>
        <w:commentReference w:id="1889"/>
      </w:r>
      <w:r w:rsidRPr="006E54B4">
        <w:rPr>
          <w:rPrChange w:id="1891" w:author="Chelsea Helion" w:date="2024-10-23T10:53:00Z">
            <w:rPr>
              <w:rFonts w:ascii="Aptos" w:hAnsi="Aptos"/>
            </w:rPr>
          </w:rPrChange>
        </w:rPr>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6E54B4">
        <w:rPr>
          <w:rPrChange w:id="1892" w:author="Chelsea Helion" w:date="2024-10-23T10:53:00Z">
            <w:rPr>
              <w:rFonts w:ascii="Aptos" w:hAnsi="Aptos"/>
            </w:rPr>
          </w:rPrChange>
        </w:rPr>
        <w:fldChar w:fldCharType="begin"/>
      </w:r>
      <w:r w:rsidR="004F2335" w:rsidRPr="006E54B4">
        <w:rPr>
          <w:rPrChange w:id="1893" w:author="Chelsea Helion" w:date="2024-10-23T10:53:00Z">
            <w:rPr>
              <w:rFonts w:ascii="Aptos" w:hAnsi="Aptos"/>
            </w:rPr>
          </w:rPrChange>
        </w:rPr>
        <w:instrText xml:space="preserve"> ADDIN ZOTERO_ITEM CSL_CITATION {"citationID":"Em62Ysuq","properties":{"formattedCitation":"(Kong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6E54B4">
        <w:rPr>
          <w:rPrChange w:id="1894" w:author="Chelsea Helion" w:date="2024-10-23T10:53:00Z">
            <w:rPr>
              <w:rFonts w:ascii="Aptos" w:hAnsi="Aptos"/>
            </w:rPr>
          </w:rPrChange>
        </w:rPr>
        <w:fldChar w:fldCharType="separate"/>
      </w:r>
      <w:r w:rsidR="008926E2" w:rsidRPr="006E54B4">
        <w:rPr>
          <w:rPrChange w:id="1895" w:author="Chelsea Helion" w:date="2024-10-23T10:53:00Z">
            <w:rPr>
              <w:rFonts w:ascii="Aptos" w:hAnsi="Aptos"/>
            </w:rPr>
          </w:rPrChange>
        </w:rPr>
        <w:t>(Kong et al., 2021; Schaefer et al., 2018)</w:t>
      </w:r>
      <w:r w:rsidR="008926E2" w:rsidRPr="006E54B4">
        <w:rPr>
          <w:rPrChange w:id="1896" w:author="Chelsea Helion" w:date="2024-10-23T10:53:00Z">
            <w:rPr>
              <w:rFonts w:ascii="Aptos" w:hAnsi="Aptos"/>
            </w:rPr>
          </w:rPrChange>
        </w:rPr>
        <w:fldChar w:fldCharType="end"/>
      </w:r>
      <w:r w:rsidRPr="006E54B4">
        <w:rPr>
          <w:rPrChange w:id="1897" w:author="Chelsea Helion" w:date="2024-10-23T10:53:00Z">
            <w:rPr>
              <w:rFonts w:ascii="Aptos" w:hAnsi="Aptos"/>
            </w:rPr>
          </w:rPrChange>
        </w:rPr>
        <w:t>. Although many of the structures which appeared significant are typically also considered part of the default mode network (i.e., pCUN, mPFC, IPL), under the Schaefer-Kong functional parcellation schema (2022), their peak activations were within control networks B and C as well as part of the salience / ventral attention network B, in the case of the IPS. Regardless, these results (</w:t>
      </w:r>
      <w:r w:rsidRPr="006E54B4">
        <w:rPr>
          <w:b/>
          <w:bCs/>
          <w:rPrChange w:id="1898" w:author="Chelsea Helion" w:date="2024-10-23T10:53:00Z">
            <w:rPr>
              <w:rFonts w:ascii="Aptos" w:hAnsi="Aptos"/>
              <w:b/>
              <w:bCs/>
            </w:rPr>
          </w:rPrChange>
        </w:rPr>
        <w:t>Figure 6</w:t>
      </w:r>
      <w:r w:rsidRPr="006E54B4">
        <w:rPr>
          <w:rPrChange w:id="1899" w:author="Chelsea Helion" w:date="2024-10-23T10:53:00Z">
            <w:rPr>
              <w:rFonts w:ascii="Aptos" w:hAnsi="Aptos"/>
            </w:rPr>
          </w:rPrChange>
        </w:rPr>
        <w:t xml:space="preserve">) may indicate that reflectively engaged watchers demonstrated greater activation of traditional default mode network structures (pCUN, mPFC, IPL) than expressive watchers, even when </w:t>
      </w:r>
      <w:r w:rsidR="00405EA4" w:rsidRPr="006E54B4">
        <w:rPr>
          <w:rPrChange w:id="1900" w:author="Chelsea Helion" w:date="2024-10-23T10:53:00Z">
            <w:rPr>
              <w:rFonts w:ascii="Aptos" w:hAnsi="Aptos"/>
            </w:rPr>
          </w:rPrChange>
        </w:rPr>
        <w:t xml:space="preserve">the latter were </w:t>
      </w:r>
      <w:r w:rsidRPr="006E54B4">
        <w:rPr>
          <w:rPrChange w:id="1901" w:author="Chelsea Helion" w:date="2024-10-23T10:53:00Z">
            <w:rPr>
              <w:rFonts w:ascii="Aptos" w:hAnsi="Aptos"/>
            </w:rPr>
          </w:rPrChange>
        </w:rPr>
        <w:t xml:space="preserve">not </w:t>
      </w:r>
      <w:r w:rsidR="00405EA4" w:rsidRPr="006E54B4">
        <w:rPr>
          <w:rPrChange w:id="1902" w:author="Chelsea Helion" w:date="2024-10-23T10:53:00Z">
            <w:rPr>
              <w:rFonts w:ascii="Aptos" w:hAnsi="Aptos"/>
            </w:rPr>
          </w:rPrChange>
        </w:rPr>
        <w:t xml:space="preserve">actively providing </w:t>
      </w:r>
      <w:r w:rsidRPr="006E54B4">
        <w:rPr>
          <w:rPrChange w:id="1903" w:author="Chelsea Helion" w:date="2024-10-23T10:53:00Z">
            <w:rPr>
              <w:rFonts w:ascii="Aptos" w:hAnsi="Aptos"/>
            </w:rPr>
          </w:rPrChange>
        </w:rPr>
        <w:t>rating</w:t>
      </w:r>
      <w:r w:rsidR="00405EA4" w:rsidRPr="006E54B4">
        <w:rPr>
          <w:rPrChange w:id="1904" w:author="Chelsea Helion" w:date="2024-10-23T10:53:00Z">
            <w:rPr>
              <w:rFonts w:ascii="Aptos" w:hAnsi="Aptos"/>
            </w:rPr>
          </w:rPrChange>
        </w:rPr>
        <w:t>s</w:t>
      </w:r>
      <w:r w:rsidRPr="006E54B4">
        <w:rPr>
          <w:rPrChange w:id="1905"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rPr>
          <w:ins w:id="1906" w:author="Chelsea Helion" w:date="2024-10-25T20:08:00Z"/>
        </w:rPr>
      </w:pPr>
      <w:ins w:id="1907" w:author="Chelsea Helion" w:date="2024-10-25T20:08:00Z">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1908"/>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1908"/>
        <w:r>
          <w:rPr>
            <w:rStyle w:val="CommentReference"/>
          </w:rPr>
          <w:commentReference w:id="1908"/>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(vmPFC),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ins>
    </w:p>
    <w:p w14:paraId="64BDE5D1" w14:textId="77777777" w:rsidR="00FE49C0" w:rsidRPr="006E54B4" w:rsidRDefault="00FE49C0" w:rsidP="00A77E81">
      <w:pPr>
        <w:spacing w:line="240" w:lineRule="auto"/>
        <w:ind w:firstLine="720"/>
        <w:jc w:val="both"/>
        <w:rPr>
          <w:rPrChange w:id="1909" w:author="Chelsea Helion" w:date="2024-10-23T10:53:00Z">
            <w:rPr>
              <w:rFonts w:ascii="Aptos" w:hAnsi="Aptos"/>
            </w:rPr>
          </w:rPrChange>
        </w:rPr>
      </w:pPr>
    </w:p>
    <w:p w14:paraId="7F027D4B" w14:textId="746B7A74" w:rsidR="001D1567" w:rsidRPr="006E54B4" w:rsidRDefault="001D1567" w:rsidP="00A77E81">
      <w:pPr>
        <w:spacing w:line="240" w:lineRule="auto"/>
        <w:jc w:val="both"/>
        <w:rPr>
          <w:rPrChange w:id="1910" w:author="Chelsea Helion" w:date="2024-10-23T10:53:00Z">
            <w:rPr>
              <w:rFonts w:ascii="Aptos" w:hAnsi="Aptos"/>
            </w:rPr>
          </w:rPrChange>
        </w:rPr>
      </w:pPr>
      <w:r w:rsidRPr="006E54B4">
        <w:rPr>
          <w:noProof/>
        </w:rPr>
        <w:lastRenderedPageBreak/>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Pr="006E54B4" w:rsidRDefault="001D1567" w:rsidP="00A77E81">
      <w:pPr>
        <w:spacing w:line="240" w:lineRule="auto"/>
        <w:jc w:val="both"/>
        <w:rPr>
          <w:rPrChange w:id="1911" w:author="Chelsea Helion" w:date="2024-10-23T10:53:00Z">
            <w:rPr>
              <w:rFonts w:ascii="Aptos" w:hAnsi="Aptos"/>
            </w:rPr>
          </w:rPrChange>
        </w:rPr>
      </w:pPr>
    </w:p>
    <w:p w14:paraId="18E07517" w14:textId="1D8D9644" w:rsidR="00DE0869" w:rsidRPr="006E54B4" w:rsidRDefault="00A77E81" w:rsidP="00A77E81">
      <w:pPr>
        <w:spacing w:line="240" w:lineRule="auto"/>
        <w:jc w:val="both"/>
        <w:rPr>
          <w:rPrChange w:id="1912" w:author="Chelsea Helion" w:date="2024-10-23T10:53:00Z">
            <w:rPr>
              <w:rFonts w:ascii="Aptos" w:hAnsi="Aptos"/>
            </w:rPr>
          </w:rPrChange>
        </w:rPr>
      </w:pPr>
      <w:r w:rsidRPr="006E54B4">
        <w:rPr>
          <w:rPrChange w:id="1913" w:author="Chelsea Helion" w:date="2024-10-23T10:53:00Z">
            <w:rPr>
              <w:rFonts w:ascii="Aptos" w:hAnsi="Aptos"/>
            </w:rPr>
          </w:rPrChange>
        </w:rPr>
        <w:t xml:space="preserve">Figure 6. Comparing non-rating related activation between reflective and expressive viewing. </w:t>
      </w:r>
      <w:r w:rsidR="00167DA6" w:rsidRPr="006E54B4">
        <w:rPr>
          <w:rPrChange w:id="1914" w:author="Chelsea Helion" w:date="2024-10-23T10:53:00Z">
            <w:rPr>
              <w:rFonts w:ascii="Aptos" w:hAnsi="Aptos"/>
            </w:rPr>
          </w:rPrChange>
        </w:rPr>
        <w:t xml:space="preserve"> </w:t>
      </w:r>
    </w:p>
    <w:p w14:paraId="5F1EBA97" w14:textId="77777777" w:rsidR="00A77E81" w:rsidRPr="006E54B4" w:rsidRDefault="00A77E81" w:rsidP="00FE3980">
      <w:pPr>
        <w:spacing w:line="240" w:lineRule="auto"/>
        <w:ind w:firstLine="720"/>
        <w:jc w:val="both"/>
        <w:rPr>
          <w:b/>
          <w:rPrChange w:id="1915" w:author="Chelsea Helion" w:date="2024-10-23T10:53:00Z">
            <w:rPr>
              <w:rFonts w:ascii="Aptos" w:hAnsi="Aptos"/>
              <w:b/>
            </w:rPr>
          </w:rPrChange>
        </w:rPr>
      </w:pPr>
    </w:p>
    <w:p w14:paraId="618FE3B4" w14:textId="77777777" w:rsidR="00A77E81" w:rsidRPr="006E54B4" w:rsidRDefault="00A77E81" w:rsidP="00FE3980">
      <w:pPr>
        <w:spacing w:line="240" w:lineRule="auto"/>
        <w:ind w:firstLine="720"/>
        <w:jc w:val="both"/>
        <w:rPr>
          <w:b/>
          <w:rPrChange w:id="1916" w:author="Chelsea Helion" w:date="2024-10-23T10:53:00Z">
            <w:rPr>
              <w:rFonts w:ascii="Aptos" w:hAnsi="Aptos"/>
              <w:b/>
            </w:rPr>
          </w:rPrChange>
        </w:rPr>
      </w:pPr>
    </w:p>
    <w:p w14:paraId="14865E90" w14:textId="77777777" w:rsidR="00A77E81" w:rsidRPr="006E54B4" w:rsidRDefault="00A77E81" w:rsidP="00FE3980">
      <w:pPr>
        <w:spacing w:line="240" w:lineRule="auto"/>
        <w:ind w:firstLine="720"/>
        <w:jc w:val="both"/>
        <w:rPr>
          <w:b/>
          <w:rPrChange w:id="1917" w:author="Chelsea Helion" w:date="2024-10-23T10:53:00Z">
            <w:rPr>
              <w:rFonts w:ascii="Aptos" w:hAnsi="Aptos"/>
              <w:b/>
            </w:rPr>
          </w:rPrChange>
        </w:rPr>
      </w:pPr>
    </w:p>
    <w:p w14:paraId="03532A6D" w14:textId="77777777" w:rsidR="00A77E81" w:rsidRPr="006E54B4" w:rsidRDefault="00A77E81" w:rsidP="00FE3980">
      <w:pPr>
        <w:spacing w:line="240" w:lineRule="auto"/>
        <w:ind w:firstLine="720"/>
        <w:jc w:val="both"/>
        <w:rPr>
          <w:b/>
          <w:rPrChange w:id="1918" w:author="Chelsea Helion" w:date="2024-10-23T10:53:00Z">
            <w:rPr>
              <w:rFonts w:ascii="Aptos" w:hAnsi="Aptos"/>
              <w:b/>
            </w:rPr>
          </w:rPrChange>
        </w:rPr>
      </w:pPr>
    </w:p>
    <w:p w14:paraId="1AB0728D" w14:textId="77777777" w:rsidR="00A77E81" w:rsidRPr="006E54B4" w:rsidRDefault="00A77E81" w:rsidP="00FE3980">
      <w:pPr>
        <w:spacing w:line="240" w:lineRule="auto"/>
        <w:ind w:firstLine="720"/>
        <w:jc w:val="both"/>
        <w:rPr>
          <w:b/>
          <w:rPrChange w:id="1919" w:author="Chelsea Helion" w:date="2024-10-23T10:53:00Z">
            <w:rPr>
              <w:rFonts w:ascii="Aptos" w:hAnsi="Aptos"/>
              <w:b/>
            </w:rPr>
          </w:rPrChange>
        </w:rPr>
      </w:pPr>
    </w:p>
    <w:p w14:paraId="45660AA0" w14:textId="77777777" w:rsidR="00A77E81" w:rsidRPr="006E54B4" w:rsidRDefault="00A77E81" w:rsidP="00FE3980">
      <w:pPr>
        <w:spacing w:line="240" w:lineRule="auto"/>
        <w:ind w:firstLine="720"/>
        <w:jc w:val="both"/>
        <w:rPr>
          <w:b/>
          <w:rPrChange w:id="1920" w:author="Chelsea Helion" w:date="2024-10-23T10:53:00Z">
            <w:rPr>
              <w:rFonts w:ascii="Aptos" w:hAnsi="Aptos"/>
              <w:b/>
            </w:rPr>
          </w:rPrChange>
        </w:rPr>
      </w:pPr>
    </w:p>
    <w:p w14:paraId="3969BF20" w14:textId="77777777" w:rsidR="00A77E81" w:rsidRPr="006E54B4" w:rsidRDefault="00A77E81" w:rsidP="00FE3980">
      <w:pPr>
        <w:spacing w:line="240" w:lineRule="auto"/>
        <w:ind w:firstLine="720"/>
        <w:jc w:val="both"/>
        <w:rPr>
          <w:b/>
          <w:rPrChange w:id="1921" w:author="Chelsea Helion" w:date="2024-10-23T10:53:00Z">
            <w:rPr>
              <w:rFonts w:ascii="Aptos" w:hAnsi="Aptos"/>
              <w:b/>
            </w:rPr>
          </w:rPrChange>
        </w:rPr>
      </w:pPr>
    </w:p>
    <w:p w14:paraId="3415A5AA" w14:textId="77777777" w:rsidR="00A77E81" w:rsidRPr="006E54B4" w:rsidRDefault="00A77E81" w:rsidP="00FE3980">
      <w:pPr>
        <w:spacing w:line="240" w:lineRule="auto"/>
        <w:ind w:firstLine="720"/>
        <w:jc w:val="both"/>
        <w:rPr>
          <w:b/>
          <w:rPrChange w:id="1922" w:author="Chelsea Helion" w:date="2024-10-23T10:53:00Z">
            <w:rPr>
              <w:rFonts w:ascii="Aptos" w:hAnsi="Aptos"/>
              <w:b/>
            </w:rPr>
          </w:rPrChange>
        </w:rPr>
      </w:pPr>
    </w:p>
    <w:p w14:paraId="22963A3D" w14:textId="77777777" w:rsidR="00A77E81" w:rsidRPr="006E54B4" w:rsidRDefault="00A77E81" w:rsidP="00FE3980">
      <w:pPr>
        <w:spacing w:line="240" w:lineRule="auto"/>
        <w:ind w:firstLine="720"/>
        <w:jc w:val="both"/>
        <w:rPr>
          <w:b/>
          <w:rPrChange w:id="1923" w:author="Chelsea Helion" w:date="2024-10-23T10:53:00Z">
            <w:rPr>
              <w:rFonts w:ascii="Aptos" w:hAnsi="Aptos"/>
              <w:b/>
            </w:rPr>
          </w:rPrChange>
        </w:rPr>
      </w:pPr>
    </w:p>
    <w:p w14:paraId="0B4D2FA5" w14:textId="77777777" w:rsidR="00A77E81" w:rsidRPr="006E54B4" w:rsidRDefault="00A77E81" w:rsidP="00FE3980">
      <w:pPr>
        <w:spacing w:line="240" w:lineRule="auto"/>
        <w:ind w:firstLine="720"/>
        <w:jc w:val="both"/>
        <w:rPr>
          <w:b/>
          <w:rPrChange w:id="1924" w:author="Chelsea Helion" w:date="2024-10-23T10:53:00Z">
            <w:rPr>
              <w:rFonts w:ascii="Aptos" w:hAnsi="Aptos"/>
              <w:b/>
            </w:rPr>
          </w:rPrChange>
        </w:rPr>
      </w:pPr>
    </w:p>
    <w:p w14:paraId="276F0BE9" w14:textId="77777777" w:rsidR="001D1567" w:rsidRPr="006E54B4" w:rsidRDefault="001D1567" w:rsidP="00A77E81">
      <w:pPr>
        <w:spacing w:line="240" w:lineRule="auto"/>
        <w:jc w:val="both"/>
        <w:rPr>
          <w:bCs/>
          <w:noProof/>
          <w:rPrChange w:id="1925" w:author="Chelsea Helion" w:date="2024-10-23T10:53:00Z">
            <w:rPr>
              <w:rFonts w:ascii="Aptos" w:hAnsi="Aptos"/>
              <w:bCs/>
              <w:noProof/>
            </w:rPr>
          </w:rPrChange>
        </w:rPr>
      </w:pPr>
    </w:p>
    <w:p w14:paraId="6FDA7571" w14:textId="25B8B8D5" w:rsidR="00A77E81" w:rsidRPr="006E54B4" w:rsidRDefault="001D1567" w:rsidP="00A77E81">
      <w:pPr>
        <w:spacing w:line="240" w:lineRule="auto"/>
        <w:jc w:val="both"/>
        <w:rPr>
          <w:bCs/>
          <w:rPrChange w:id="1926" w:author="Chelsea Helion" w:date="2024-10-23T10:53:00Z">
            <w:rPr>
              <w:rFonts w:ascii="Aptos" w:hAnsi="Aptos"/>
              <w:bCs/>
            </w:rPr>
          </w:rPrChange>
        </w:rPr>
      </w:pPr>
      <w:r w:rsidRPr="006E54B4">
        <w:rPr>
          <w:noProof/>
        </w:rPr>
        <w:lastRenderedPageBreak/>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6E54B4">
        <w:rPr>
          <w:bCs/>
          <w:rPrChange w:id="1927" w:author="Chelsea Helion" w:date="2024-10-23T10:53:00Z">
            <w:rPr>
              <w:rFonts w:ascii="Aptos" w:hAnsi="Aptos"/>
              <w:bCs/>
            </w:rPr>
          </w:rPrChange>
        </w:rPr>
        <w:t>Figure 7. Differences in neural synchrony during expressive and reflective rating.</w:t>
      </w:r>
    </w:p>
    <w:p w14:paraId="48802B97" w14:textId="77777777" w:rsidR="00A77E81" w:rsidRPr="006E54B4" w:rsidRDefault="00A77E81" w:rsidP="00FE3980">
      <w:pPr>
        <w:spacing w:line="240" w:lineRule="auto"/>
        <w:ind w:firstLine="720"/>
        <w:jc w:val="both"/>
        <w:rPr>
          <w:b/>
          <w:rPrChange w:id="1928" w:author="Chelsea Helion" w:date="2024-10-23T10:53:00Z">
            <w:rPr>
              <w:rFonts w:ascii="Aptos" w:hAnsi="Aptos"/>
              <w:b/>
            </w:rPr>
          </w:rPrChange>
        </w:rPr>
      </w:pPr>
    </w:p>
    <w:p w14:paraId="75F8A0D5" w14:textId="566DFEE9" w:rsidR="00DE0869" w:rsidRPr="006E54B4" w:rsidRDefault="00167DA6" w:rsidP="00FE3980">
      <w:pPr>
        <w:spacing w:line="240" w:lineRule="auto"/>
        <w:ind w:firstLine="720"/>
        <w:jc w:val="both"/>
        <w:rPr>
          <w:b/>
          <w:rPrChange w:id="1929" w:author="Chelsea Helion" w:date="2024-10-23T10:53:00Z">
            <w:rPr>
              <w:rFonts w:ascii="Aptos" w:hAnsi="Aptos"/>
              <w:b/>
            </w:rPr>
          </w:rPrChange>
        </w:rPr>
      </w:pPr>
      <w:del w:id="1930" w:author="Chelsea Helion" w:date="2024-10-25T20:15:00Z">
        <w:r w:rsidRPr="006E54B4" w:rsidDel="00FE49C0">
          <w:rPr>
            <w:b/>
            <w:rPrChange w:id="1931" w:author="Chelsea Helion" w:date="2024-10-23T10:53:00Z">
              <w:rPr>
                <w:rFonts w:ascii="Aptos" w:hAnsi="Aptos"/>
                <w:b/>
              </w:rPr>
            </w:rPrChange>
          </w:rPr>
          <w:delText xml:space="preserve">Raters </w:delText>
        </w:r>
      </w:del>
      <w:ins w:id="1932" w:author="Chelsea Helion" w:date="2024-10-25T20:15:00Z">
        <w:r w:rsidR="00FE49C0" w:rsidRPr="006E54B4">
          <w:rPr>
            <w:b/>
            <w:rPrChange w:id="1933" w:author="Chelsea Helion" w:date="2024-10-23T10:53:00Z">
              <w:rPr>
                <w:rFonts w:ascii="Aptos" w:hAnsi="Aptos"/>
                <w:b/>
              </w:rPr>
            </w:rPrChange>
          </w:rPr>
          <w:t>Rat</w:t>
        </w:r>
        <w:r w:rsidR="00FE49C0">
          <w:rPr>
            <w:b/>
          </w:rPr>
          <w:t>ing was associated with increased</w:t>
        </w:r>
        <w:r w:rsidR="00FE49C0" w:rsidRPr="006E54B4">
          <w:rPr>
            <w:b/>
            <w:rPrChange w:id="1934" w:author="Chelsea Helion" w:date="2024-10-23T10:53:00Z">
              <w:rPr>
                <w:rFonts w:ascii="Aptos" w:hAnsi="Aptos"/>
                <w:b/>
              </w:rPr>
            </w:rPrChange>
          </w:rPr>
          <w:t xml:space="preserve"> </w:t>
        </w:r>
        <w:r w:rsidR="00FE49C0">
          <w:rPr>
            <w:b/>
          </w:rPr>
          <w:t xml:space="preserve">inter-subject </w:t>
        </w:r>
      </w:ins>
      <w:r w:rsidRPr="006E54B4">
        <w:rPr>
          <w:b/>
          <w:rPrChange w:id="1935" w:author="Chelsea Helion" w:date="2024-10-23T10:53:00Z">
            <w:rPr>
              <w:rFonts w:ascii="Aptos" w:hAnsi="Aptos"/>
              <w:b/>
            </w:rPr>
          </w:rPrChange>
        </w:rPr>
        <w:t>synchroniz</w:t>
      </w:r>
      <w:ins w:id="1936" w:author="Chelsea Helion" w:date="2024-10-25T20:15:00Z">
        <w:r w:rsidR="00FE49C0">
          <w:rPr>
            <w:b/>
          </w:rPr>
          <w:t>ation</w:t>
        </w:r>
      </w:ins>
      <w:del w:id="1937" w:author="Chelsea Helion" w:date="2024-10-25T20:15:00Z">
        <w:r w:rsidRPr="006E54B4" w:rsidDel="00FE49C0">
          <w:rPr>
            <w:b/>
            <w:rPrChange w:id="1938" w:author="Chelsea Helion" w:date="2024-10-23T10:53:00Z">
              <w:rPr>
                <w:rFonts w:ascii="Aptos" w:hAnsi="Aptos"/>
                <w:b/>
              </w:rPr>
            </w:rPrChange>
          </w:rPr>
          <w:delText>ed</w:delText>
        </w:r>
      </w:del>
      <w:r w:rsidRPr="006E54B4">
        <w:rPr>
          <w:b/>
          <w:rPrChange w:id="1939" w:author="Chelsea Helion" w:date="2024-10-23T10:53:00Z">
            <w:rPr>
              <w:rFonts w:ascii="Aptos" w:hAnsi="Aptos"/>
              <w:b/>
            </w:rPr>
          </w:rPrChange>
        </w:rPr>
        <w:t xml:space="preserve"> in control networks, while non-rat</w:t>
      </w:r>
      <w:ins w:id="1940" w:author="Chelsea Helion" w:date="2024-10-25T20:15:00Z">
        <w:r w:rsidR="00FE49C0">
          <w:rPr>
            <w:b/>
          </w:rPr>
          <w:t>ing was associated with increased</w:t>
        </w:r>
      </w:ins>
      <w:del w:id="1941" w:author="Chelsea Helion" w:date="2024-10-25T20:15:00Z">
        <w:r w:rsidRPr="006E54B4" w:rsidDel="00FE49C0">
          <w:rPr>
            <w:b/>
            <w:rPrChange w:id="1942" w:author="Chelsea Helion" w:date="2024-10-23T10:53:00Z">
              <w:rPr>
                <w:rFonts w:ascii="Aptos" w:hAnsi="Aptos"/>
                <w:b/>
              </w:rPr>
            </w:rPrChange>
          </w:rPr>
          <w:delText>ers</w:delText>
        </w:r>
      </w:del>
      <w:r w:rsidRPr="006E54B4">
        <w:rPr>
          <w:b/>
          <w:rPrChange w:id="1943" w:author="Chelsea Helion" w:date="2024-10-23T10:53:00Z">
            <w:rPr>
              <w:rFonts w:ascii="Aptos" w:hAnsi="Aptos"/>
              <w:b/>
            </w:rPr>
          </w:rPrChange>
        </w:rPr>
        <w:t xml:space="preserve"> synchron</w:t>
      </w:r>
      <w:ins w:id="1944" w:author="Chelsea Helion" w:date="2024-10-25T20:15:00Z">
        <w:r w:rsidR="00FE49C0">
          <w:rPr>
            <w:b/>
          </w:rPr>
          <w:t>y</w:t>
        </w:r>
      </w:ins>
      <w:del w:id="1945" w:author="Chelsea Helion" w:date="2024-10-25T20:15:00Z">
        <w:r w:rsidRPr="006E54B4" w:rsidDel="00FE49C0">
          <w:rPr>
            <w:b/>
            <w:rPrChange w:id="1946" w:author="Chelsea Helion" w:date="2024-10-23T10:53:00Z">
              <w:rPr>
                <w:rFonts w:ascii="Aptos" w:hAnsi="Aptos"/>
                <w:b/>
              </w:rPr>
            </w:rPrChange>
          </w:rPr>
          <w:delText>ized</w:delText>
        </w:r>
      </w:del>
      <w:r w:rsidRPr="006E54B4">
        <w:rPr>
          <w:b/>
          <w:rPrChange w:id="1947" w:author="Chelsea Helion" w:date="2024-10-23T10:53:00Z">
            <w:rPr>
              <w:rFonts w:ascii="Aptos" w:hAnsi="Aptos"/>
              <w:b/>
            </w:rPr>
          </w:rPrChange>
        </w:rPr>
        <w:t xml:space="preserve"> in attention and default mode networks. </w:t>
      </w:r>
      <w:r w:rsidRPr="006E54B4">
        <w:rPr>
          <w:bCs/>
          <w:rPrChange w:id="1948" w:author="Chelsea Helion" w:date="2024-10-23T10:53:00Z">
            <w:rPr>
              <w:rFonts w:ascii="Aptos" w:hAnsi="Aptos"/>
              <w:bCs/>
            </w:rPr>
          </w:rPrChange>
        </w:rPr>
        <w:t xml:space="preserve">The results of our ISC analysis, which examined intra-condition synchrony during expressive rating and reflective </w:t>
      </w:r>
      <w:del w:id="1949" w:author="Chelsea Helion" w:date="2024-10-25T20:13:00Z">
        <w:r w:rsidRPr="006E54B4" w:rsidDel="00FE49C0">
          <w:rPr>
            <w:bCs/>
            <w:rPrChange w:id="1950" w:author="Chelsea Helion" w:date="2024-10-23T10:53:00Z">
              <w:rPr>
                <w:rFonts w:ascii="Aptos" w:hAnsi="Aptos"/>
                <w:bCs/>
              </w:rPr>
            </w:rPrChange>
          </w:rPr>
          <w:delText>non-rating</w:delText>
        </w:r>
      </w:del>
      <w:ins w:id="1951" w:author="Chelsea Helion" w:date="2024-10-25T20:13:00Z">
        <w:r w:rsidR="00FE49C0">
          <w:rPr>
            <w:bCs/>
          </w:rPr>
          <w:t>viewing</w:t>
        </w:r>
      </w:ins>
      <w:r w:rsidRPr="006E54B4">
        <w:rPr>
          <w:bCs/>
          <w:rPrChange w:id="1952" w:author="Chelsea Helion" w:date="2024-10-23T10:53:00Z">
            <w:rPr>
              <w:rFonts w:ascii="Aptos" w:hAnsi="Aptos"/>
              <w:bCs/>
            </w:rPr>
          </w:rPrChange>
        </w:rPr>
        <w:t>, followed trends seen in previous analyses (</w:t>
      </w:r>
      <w:r w:rsidRPr="006E54B4">
        <w:rPr>
          <w:b/>
          <w:rPrChange w:id="1953" w:author="Chelsea Helion" w:date="2024-10-23T10:53:00Z">
            <w:rPr>
              <w:rFonts w:ascii="Aptos" w:hAnsi="Aptos"/>
              <w:b/>
            </w:rPr>
          </w:rPrChange>
        </w:rPr>
        <w:t>Figure 7</w:t>
      </w:r>
      <w:r w:rsidRPr="006E54B4">
        <w:rPr>
          <w:bCs/>
          <w:rPrChange w:id="1954" w:author="Chelsea Helion" w:date="2024-10-23T10:53:00Z">
            <w:rPr>
              <w:rFonts w:ascii="Aptos" w:hAnsi="Aptos"/>
              <w:bCs/>
            </w:rPr>
          </w:rPrChange>
        </w:rPr>
        <w:t>). When subjects were reflectively engaged with a stimulus, they demonstrated significantly greater synchrony (i.e., neural dynamics) than</w:t>
      </w:r>
      <w:r w:rsidR="00A57B68" w:rsidRPr="006E54B4">
        <w:rPr>
          <w:bCs/>
          <w:rPrChange w:id="1955" w:author="Chelsea Helion" w:date="2024-10-23T10:53:00Z">
            <w:rPr>
              <w:rFonts w:ascii="Aptos" w:hAnsi="Aptos"/>
              <w:bCs/>
            </w:rPr>
          </w:rPrChange>
        </w:rPr>
        <w:t xml:space="preserve"> expressive</w:t>
      </w:r>
      <w:r w:rsidRPr="006E54B4">
        <w:rPr>
          <w:bCs/>
          <w:rPrChange w:id="1956" w:author="Chelsea Helion" w:date="2024-10-23T10:53:00Z">
            <w:rPr>
              <w:rFonts w:ascii="Aptos" w:hAnsi="Aptos"/>
              <w:bCs/>
            </w:rPr>
          </w:rPrChange>
        </w:rPr>
        <w:t xml:space="preserve"> raters in the right pCUN (Schaefer-Kong parcellation 225 of 400), </w:t>
      </w:r>
      <w:r w:rsidR="00405EA4" w:rsidRPr="006E54B4">
        <w:rPr>
          <w:bCs/>
          <w:rPrChange w:id="1957" w:author="Chelsea Helion" w:date="2024-10-23T10:53:00Z">
            <w:rPr>
              <w:rFonts w:ascii="Aptos" w:hAnsi="Aptos"/>
              <w:bCs/>
            </w:rPr>
          </w:rPrChange>
        </w:rPr>
        <w:t xml:space="preserve">and </w:t>
      </w:r>
      <w:r w:rsidRPr="006E54B4">
        <w:rPr>
          <w:bCs/>
          <w:rPrChange w:id="1958" w:author="Chelsea Helion" w:date="2024-10-23T10:53:00Z">
            <w:rPr>
              <w:rFonts w:ascii="Aptos" w:hAnsi="Aptos"/>
              <w:bCs/>
            </w:rPr>
          </w:rPrChange>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6E54B4">
        <w:rPr>
          <w:bCs/>
          <w:rPrChange w:id="1959" w:author="Chelsea Helion" w:date="2024-10-23T10:53:00Z">
            <w:rPr>
              <w:rFonts w:ascii="Aptos" w:hAnsi="Aptos"/>
              <w:bCs/>
            </w:rPr>
          </w:rPrChange>
        </w:rPr>
        <w:t xml:space="preserve">expressive </w:t>
      </w:r>
      <w:r w:rsidRPr="006E54B4">
        <w:rPr>
          <w:bCs/>
          <w:rPrChange w:id="1960" w:author="Chelsea Helion" w:date="2024-10-23T10:53:00Z">
            <w:rPr>
              <w:rFonts w:ascii="Aptos" w:hAnsi="Aptos"/>
              <w:bCs/>
            </w:rPr>
          </w:rPrChange>
        </w:rPr>
        <w:t xml:space="preserve">raters demonstrated greater synchrony than </w:t>
      </w:r>
      <w:r w:rsidR="00A57B68" w:rsidRPr="006E54B4">
        <w:rPr>
          <w:bCs/>
          <w:rPrChange w:id="1961" w:author="Chelsea Helion" w:date="2024-10-23T10:53:00Z">
            <w:rPr>
              <w:rFonts w:ascii="Aptos" w:hAnsi="Aptos"/>
              <w:bCs/>
            </w:rPr>
          </w:rPrChange>
        </w:rPr>
        <w:t xml:space="preserve">reflective </w:t>
      </w:r>
      <w:r w:rsidRPr="006E54B4">
        <w:rPr>
          <w:bCs/>
          <w:rPrChange w:id="1962" w:author="Chelsea Helion" w:date="2024-10-23T10:53:00Z">
            <w:rPr>
              <w:rFonts w:ascii="Aptos" w:hAnsi="Aptos"/>
              <w:bCs/>
            </w:rPr>
          </w:rPrChange>
        </w:rPr>
        <w:t>non-raters in the left AI (Schaefer-Kong parcellation 56 of 400) and right IPS (Schaefer-Kong parcellation 248 of 400). Both are considered part of the control network (A).</w:t>
      </w:r>
      <w:r w:rsidRPr="006E54B4">
        <w:rPr>
          <w:b/>
          <w:rPrChange w:id="1963" w:author="Chelsea Helion" w:date="2024-10-23T10:53:00Z">
            <w:rPr>
              <w:rFonts w:ascii="Aptos" w:hAnsi="Aptos"/>
              <w:b/>
            </w:rPr>
          </w:rPrChange>
        </w:rPr>
        <w:t xml:space="preserve"> </w:t>
      </w:r>
    </w:p>
    <w:p w14:paraId="366B5A97" w14:textId="77777777" w:rsidR="00FE3980" w:rsidRPr="006E54B4" w:rsidRDefault="00FE3980">
      <w:pPr>
        <w:rPr>
          <w:b/>
          <w:bCs/>
        </w:rPr>
      </w:pPr>
      <w:bookmarkStart w:id="1964" w:name="_ff7ui3r811kl" w:colFirst="0" w:colLast="0"/>
      <w:bookmarkEnd w:id="1964"/>
      <w:r w:rsidRPr="006E54B4">
        <w:rPr>
          <w:b/>
          <w:bCs/>
        </w:rPr>
        <w:br w:type="page"/>
      </w:r>
    </w:p>
    <w:p w14:paraId="3524B403" w14:textId="1BB97FDF" w:rsidR="00DE0869" w:rsidRPr="006E54B4" w:rsidRDefault="00000000" w:rsidP="00FE3980">
      <w:pPr>
        <w:rPr>
          <w:b/>
          <w:bCs/>
        </w:rPr>
      </w:pPr>
      <w:r w:rsidRPr="006E54B4">
        <w:rPr>
          <w:b/>
          <w:bCs/>
        </w:rPr>
        <w:lastRenderedPageBreak/>
        <w:t>Discussion</w:t>
      </w:r>
    </w:p>
    <w:p w14:paraId="4E7EA768" w14:textId="733C089D" w:rsidR="00DE3855" w:rsidRPr="00FE49C0" w:rsidRDefault="00DE3855" w:rsidP="00DE3855">
      <w:pPr>
        <w:spacing w:line="240" w:lineRule="auto"/>
        <w:ind w:firstLine="720"/>
        <w:jc w:val="both"/>
        <w:rPr>
          <w:rFonts w:eastAsia="Times New Roman"/>
          <w:color w:val="000000"/>
          <w:lang w:val="en-US"/>
        </w:rPr>
      </w:pPr>
      <w:commentRangeStart w:id="1965"/>
      <w:r w:rsidRPr="00FE49C0">
        <w:t xml:space="preserve">The present study aimed to characterize how neural activity differed while continuously rating or not rating a video stimulus under otherwise identical instructional conditions and focal topics. </w:t>
      </w:r>
      <w:commentRangeEnd w:id="1965"/>
      <w:r w:rsidR="00297C72">
        <w:rPr>
          <w:rStyle w:val="CommentReference"/>
        </w:rPr>
        <w:commentReference w:id="1965"/>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1966"/>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1966"/>
      <w:r w:rsidR="00297C72">
        <w:rPr>
          <w:rStyle w:val="CommentReference"/>
        </w:rPr>
        <w:commentReference w:id="1966"/>
      </w:r>
      <w:r w:rsidRPr="00FE49C0">
        <w:t xml:space="preserve">In doing so, this study extends </w:t>
      </w:r>
      <w:ins w:id="1967" w:author="Chelsea Helion" w:date="2024-10-25T20:18:00Z">
        <w:r w:rsidR="00297C72">
          <w:t xml:space="preserve">prior </w:t>
        </w:r>
      </w:ins>
      <w:r w:rsidRPr="00FE49C0">
        <w:t>results</w:t>
      </w:r>
      <w:ins w:id="1968" w:author="Chelsea Helion" w:date="2024-10-25T20:18:00Z">
        <w:r w:rsidR="00297C72">
          <w:t xml:space="preserve"> examining</w:t>
        </w:r>
      </w:ins>
      <w:ins w:id="1969" w:author="Chelsea Helion" w:date="2024-10-25T20:19:00Z">
        <w:r w:rsidR="00297C72">
          <w:t xml:space="preserve"> studies that exclusively examined passive viewing (cites), or contrasted passive and expressive viewing </w:t>
        </w:r>
      </w:ins>
      <w:ins w:id="1970" w:author="Chelsea Helion" w:date="2024-10-25T20:20:00Z">
        <w:r w:rsidR="00297C72">
          <w:t>without maintaining goal congurency</w:t>
        </w:r>
      </w:ins>
      <w:ins w:id="1971" w:author="Chelsea Helion" w:date="2024-10-25T20:19:00Z">
        <w:r w:rsidR="00297C72">
          <w:t xml:space="preserve"> (Hutcherson cite). </w:t>
        </w:r>
      </w:ins>
      <w:commentRangeStart w:id="1972"/>
      <w:del w:id="1973" w:author="Chelsea Helion" w:date="2024-10-25T20:19:00Z">
        <w:r w:rsidRPr="00FE49C0" w:rsidDel="00297C72">
          <w:delText xml:space="preserve"> first reported by </w:delText>
        </w:r>
        <w:r w:rsidR="00891EB6" w:rsidRPr="00FE49C0" w:rsidDel="00297C72">
          <w:fldChar w:fldCharType="begin"/>
        </w:r>
        <w:r w:rsidR="004F2335" w:rsidRPr="00FE49C0" w:rsidDel="00297C72">
          <w:del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297C72">
          <w:fldChar w:fldCharType="separate"/>
        </w:r>
        <w:r w:rsidR="00891EB6" w:rsidRPr="00FE49C0" w:rsidDel="00297C72">
          <w:delText>Hutcherson et al., 2005</w:delText>
        </w:r>
        <w:r w:rsidR="00891EB6" w:rsidRPr="00FE49C0" w:rsidDel="00297C72">
          <w:fldChar w:fldCharType="end"/>
        </w:r>
        <w:r w:rsidRPr="00FE49C0" w:rsidDel="00297C72">
          <w:delText xml:space="preserve">, which, to our knowledge, is the only other direct assessment of the effects of rating behavior itself upon neural activity. </w:delText>
        </w:r>
      </w:del>
      <w:r w:rsidRPr="00FE49C0">
        <w:rPr>
          <w:rFonts w:eastAsia="Times New Roman"/>
          <w:color w:val="000000"/>
          <w:lang w:val="en-US"/>
        </w:rPr>
        <w:t>Based upon this previous work and supplemental priors from an automated meta-analysis, we expected rating to demonstrate increased activity in</w:t>
      </w:r>
      <w:ins w:id="1974" w:author="Chelsea Helion" w:date="2024-10-25T20:20:00Z">
        <w:r w:rsidR="00297C72">
          <w:rPr>
            <w:rFonts w:eastAsia="Times New Roman"/>
            <w:color w:val="000000"/>
            <w:lang w:val="en-US"/>
          </w:rPr>
          <w:t xml:space="preserve"> circuitry associated with</w:t>
        </w:r>
      </w:ins>
      <w:ins w:id="1975" w:author="Chelsea Helion" w:date="2024-10-25T20:21:00Z">
        <w:r w:rsidR="00297C72">
          <w:rPr>
            <w:rFonts w:eastAsia="Times New Roman"/>
            <w:color w:val="000000"/>
            <w:lang w:val="en-US"/>
          </w:rPr>
          <w:t xml:space="preserve"> X (), Y (), and Z ().</w:t>
        </w:r>
      </w:ins>
      <w:ins w:id="1976" w:author="Chelsea Helion" w:date="2024-10-25T20:20:00Z">
        <w:r w:rsidR="00297C72">
          <w:rPr>
            <w:rFonts w:eastAsia="Times New Roman"/>
            <w:color w:val="000000"/>
            <w:lang w:val="en-US"/>
          </w:rPr>
          <w:t xml:space="preserve"> </w:t>
        </w:r>
      </w:ins>
      <w:r w:rsidRPr="00FE49C0">
        <w:rPr>
          <w:rFonts w:eastAsia="Times New Roman"/>
          <w:color w:val="000000"/>
          <w:lang w:val="en-US"/>
        </w:rPr>
        <w:t xml:space="preserve"> </w:t>
      </w:r>
      <w:commentRangeStart w:id="1977"/>
      <w:r w:rsidRPr="00FE49C0">
        <w:rPr>
          <w:rFonts w:eastAsia="Times New Roman"/>
          <w:color w:val="000000"/>
          <w:lang w:val="en-US"/>
        </w:rPr>
        <w:t xml:space="preserve">ACC, AI, IPS SPL, STG, Occ, TPJ and FFG </w:t>
      </w:r>
      <w:commentRangeEnd w:id="1977"/>
      <w:r w:rsidR="00297C72">
        <w:rPr>
          <w:rStyle w:val="CommentReference"/>
        </w:rPr>
        <w:commentReference w:id="1977"/>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1978"/>
      <w:r w:rsidRPr="00FE49C0">
        <w:rPr>
          <w:rFonts w:eastAsia="Times New Roman"/>
          <w:color w:val="000000"/>
          <w:lang w:val="en-US"/>
        </w:rPr>
        <w:t>pCUN, IPL, and mPFC</w:t>
      </w:r>
      <w:commentRangeEnd w:id="1978"/>
      <w:r w:rsidR="00297C72">
        <w:rPr>
          <w:rStyle w:val="CommentReference"/>
        </w:rPr>
        <w:commentReference w:id="1978"/>
      </w:r>
      <w:r w:rsidRPr="00FE49C0">
        <w:rPr>
          <w:rFonts w:eastAsia="Times New Roman"/>
          <w:color w:val="000000"/>
          <w:lang w:val="en-US"/>
        </w:rPr>
        <w:t xml:space="preserve">. </w:t>
      </w:r>
      <w:del w:id="1979" w:author="Chelsea Helion" w:date="2024-10-25T20:22:00Z">
        <w:r w:rsidRPr="00FE49C0" w:rsidDel="00297C72">
          <w:rPr>
            <w:rFonts w:eastAsia="Times New Roman"/>
            <w:color w:val="000000"/>
            <w:lang w:val="en-US"/>
          </w:rPr>
          <w:delText>Though, we</w:delText>
        </w:r>
      </w:del>
      <w:ins w:id="1980" w:author="Chelsea Helion" w:date="2024-10-25T20:22:00Z">
        <w:r w:rsidR="00297C72">
          <w:rPr>
            <w:rFonts w:eastAsia="Times New Roman"/>
            <w:color w:val="000000"/>
            <w:lang w:val="en-US"/>
          </w:rPr>
          <w:t>We</w:t>
        </w:r>
      </w:ins>
      <w:r w:rsidRPr="00FE49C0">
        <w:rPr>
          <w:rFonts w:eastAsia="Times New Roman"/>
          <w:color w:val="000000"/>
          <w:lang w:val="en-US"/>
        </w:rPr>
        <w:t xml:space="preserve"> also expected</w:t>
      </w:r>
      <w:ins w:id="1981" w:author="Chelsea Helion" w:date="2024-10-25T20:22:00Z">
        <w:r w:rsidR="00297C72">
          <w:rPr>
            <w:rFonts w:eastAsia="Times New Roman"/>
            <w:color w:val="000000"/>
            <w:lang w:val="en-US"/>
          </w:rPr>
          <w:t xml:space="preserve"> that being in the mental state of rating – even when not physically doing so – would be associated with</w:t>
        </w:r>
      </w:ins>
      <w:r w:rsidRPr="00FE49C0">
        <w:rPr>
          <w:rFonts w:eastAsia="Times New Roman"/>
          <w:color w:val="000000"/>
          <w:lang w:val="en-US"/>
        </w:rPr>
        <w:t xml:space="preserve"> increased activation from attention and salience regions</w:t>
      </w:r>
      <w:del w:id="1982" w:author="Chelsea Helion" w:date="2024-10-25T20:23:00Z">
        <w:r w:rsidRPr="00FE49C0" w:rsidDel="00297C72">
          <w:rPr>
            <w:rFonts w:eastAsia="Times New Roman"/>
            <w:color w:val="000000"/>
            <w:lang w:val="en-US"/>
          </w:rPr>
          <w:delText xml:space="preserve"> during expressive non-rating relative to </w:delText>
        </w:r>
        <w:r w:rsidR="009C0CFA" w:rsidRPr="00FE49C0" w:rsidDel="00297C72">
          <w:rPr>
            <w:rFonts w:eastAsia="Times New Roman"/>
            <w:color w:val="000000"/>
            <w:lang w:val="en-US"/>
          </w:rPr>
          <w:delText xml:space="preserve">reflective </w:delText>
        </w:r>
      </w:del>
      <w:del w:id="1983" w:author="Chelsea Helion" w:date="2024-10-25T20:22:00Z">
        <w:r w:rsidRPr="00FE49C0" w:rsidDel="00297C72">
          <w:rPr>
            <w:rFonts w:eastAsia="Times New Roman"/>
            <w:color w:val="000000"/>
            <w:lang w:val="en-US"/>
          </w:rPr>
          <w:delText>non-rating</w:delText>
        </w:r>
      </w:del>
      <w:r w:rsidRPr="00FE49C0">
        <w:rPr>
          <w:rFonts w:eastAsia="Times New Roman"/>
          <w:color w:val="000000"/>
          <w:lang w:val="en-US"/>
        </w:rPr>
        <w:t>.</w:t>
      </w:r>
    </w:p>
    <w:p w14:paraId="19A60C29" w14:textId="30F0E425"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ins w:id="1984" w:author="Chelsea Helion" w:date="2024-10-25T20:23:00Z">
        <w:r w:rsidR="00297C72">
          <w:rPr>
            <w:rFonts w:eastAsia="Times New Roman"/>
            <w:color w:val="000000"/>
            <w:lang w:val="en-US"/>
          </w:rPr>
          <w:t>e</w:t>
        </w:r>
      </w:ins>
      <w:del w:id="1985" w:author="Chelsea Helion" w:date="2024-10-25T20:23:00Z">
        <w:r w:rsidRPr="00FE49C0" w:rsidDel="00297C72">
          <w:rPr>
            <w:rFonts w:eastAsia="Times New Roman"/>
            <w:color w:val="000000"/>
            <w:lang w:val="en-US"/>
          </w:rPr>
          <w:delText>i</w:delText>
        </w:r>
      </w:del>
      <w:r w:rsidRPr="00FE49C0">
        <w:rPr>
          <w:rFonts w:eastAsia="Times New Roman"/>
          <w:color w:val="000000"/>
          <w:lang w:val="en-US"/>
        </w:rPr>
        <w:t xml:space="preserve">s, we found that rating did recruit greater activation from </w:t>
      </w:r>
      <w:commentRangeStart w:id="1986"/>
      <w:r w:rsidRPr="00FE49C0">
        <w:rPr>
          <w:rFonts w:eastAsia="Times New Roman"/>
          <w:color w:val="000000"/>
          <w:lang w:val="en-US"/>
        </w:rPr>
        <w:t>IPS, SPL, Occ, and FFG</w:t>
      </w:r>
      <w:commentRangeEnd w:id="1986"/>
      <w:r w:rsidR="00A41260">
        <w:rPr>
          <w:rStyle w:val="CommentReference"/>
        </w:rPr>
        <w:commentReference w:id="1986"/>
      </w:r>
      <w:r w:rsidRPr="00FE49C0">
        <w:rPr>
          <w:rFonts w:eastAsia="Times New Roman"/>
          <w:color w:val="000000"/>
          <w:lang w:val="en-US"/>
        </w:rPr>
        <w:t xml:space="preserve">,  relative to reflective </w:t>
      </w:r>
      <w:del w:id="1987" w:author="Chelsea Helion" w:date="2024-10-25T20:23:00Z">
        <w:r w:rsidRPr="00FE49C0" w:rsidDel="00297C72">
          <w:rPr>
            <w:rFonts w:eastAsia="Times New Roman"/>
            <w:color w:val="000000"/>
            <w:lang w:val="en-US"/>
          </w:rPr>
          <w:delText>non-rating</w:delText>
        </w:r>
      </w:del>
      <w:ins w:id="1988" w:author="Chelsea Helion" w:date="2024-10-25T20:23:00Z">
        <w:r w:rsidR="00297C72">
          <w:rPr>
            <w:rFonts w:eastAsia="Times New Roman"/>
            <w:color w:val="000000"/>
            <w:lang w:val="en-US"/>
          </w:rPr>
          <w:t>viewing</w:t>
        </w:r>
      </w:ins>
      <w:r w:rsidRPr="00FE49C0">
        <w:rPr>
          <w:rFonts w:eastAsia="Times New Roman"/>
          <w:color w:val="000000"/>
          <w:lang w:val="en-US"/>
        </w:rPr>
        <w:t xml:space="preserve">, while </w:t>
      </w:r>
      <w:ins w:id="1989" w:author="Chelsea Helion" w:date="2024-10-25T20:23:00Z">
        <w:r w:rsidR="00297C72">
          <w:rPr>
            <w:rFonts w:eastAsia="Times New Roman"/>
            <w:color w:val="000000"/>
            <w:lang w:val="en-US"/>
          </w:rPr>
          <w:t xml:space="preserve">expressive </w:t>
        </w:r>
      </w:ins>
      <w:r w:rsidRPr="00FE49C0">
        <w:rPr>
          <w:rFonts w:eastAsia="Times New Roman"/>
          <w:color w:val="000000"/>
          <w:lang w:val="en-US"/>
        </w:rPr>
        <w:t xml:space="preserve">non-rating recruited greater activation in IPL, pCun, and vmPFC relative to </w:t>
      </w:r>
      <w:ins w:id="1990" w:author="Chelsea Helion" w:date="2024-10-25T20:23:00Z">
        <w:r w:rsidR="00297C72">
          <w:rPr>
            <w:rFonts w:eastAsia="Times New Roman"/>
            <w:color w:val="000000"/>
            <w:lang w:val="en-US"/>
          </w:rPr>
          <w:t xml:space="preserve">expressive </w:t>
        </w:r>
      </w:ins>
      <w:r w:rsidRPr="00FE49C0">
        <w:rPr>
          <w:rFonts w:eastAsia="Times New Roman"/>
          <w:color w:val="000000"/>
          <w:lang w:val="en-US"/>
        </w:rPr>
        <w:t>rating. However, contrary to our hypothes</w:t>
      </w:r>
      <w:ins w:id="1991" w:author="Chelsea Helion" w:date="2024-10-25T20:32:00Z">
        <w:r w:rsidR="00A41260">
          <w:rPr>
            <w:rFonts w:eastAsia="Times New Roman"/>
            <w:color w:val="000000"/>
            <w:lang w:val="en-US"/>
          </w:rPr>
          <w:t>e</w:t>
        </w:r>
      </w:ins>
      <w:del w:id="1992" w:author="Chelsea Helion" w:date="2024-10-25T20:32:00Z">
        <w:r w:rsidRPr="00FE49C0" w:rsidDel="00A41260">
          <w:rPr>
            <w:rFonts w:eastAsia="Times New Roman"/>
            <w:color w:val="000000"/>
            <w:lang w:val="en-US"/>
          </w:rPr>
          <w:delText>i</w:delText>
        </w:r>
      </w:del>
      <w:r w:rsidRPr="00FE49C0">
        <w:rPr>
          <w:rFonts w:eastAsia="Times New Roman"/>
          <w:color w:val="000000"/>
          <w:lang w:val="en-US"/>
        </w:rPr>
        <w:t xml:space="preserve">s, we did not find differences between the </w:t>
      </w:r>
      <w:commentRangeStart w:id="1993"/>
      <w:r w:rsidRPr="00FE49C0">
        <w:rPr>
          <w:rFonts w:eastAsia="Times New Roman"/>
          <w:color w:val="000000"/>
          <w:lang w:val="en-US"/>
        </w:rPr>
        <w:t xml:space="preserve">two conditions </w:t>
      </w:r>
      <w:commentRangeEnd w:id="1993"/>
      <w:r w:rsidR="00297C72">
        <w:rPr>
          <w:rStyle w:val="CommentReference"/>
        </w:rPr>
        <w:commentReference w:id="1993"/>
      </w:r>
      <w:r w:rsidRPr="00FE49C0">
        <w:rPr>
          <w:rFonts w:eastAsia="Times New Roman"/>
          <w:color w:val="000000"/>
          <w:lang w:val="en-US"/>
        </w:rPr>
        <w:t xml:space="preserve">in activation of the ACC, AI, or STG. Additionally, we found that </w:t>
      </w:r>
      <w:commentRangeStart w:id="1994"/>
      <w:r w:rsidRPr="00FE49C0">
        <w:rPr>
          <w:rFonts w:eastAsia="Times New Roman"/>
          <w:color w:val="000000"/>
          <w:lang w:val="en-US"/>
        </w:rPr>
        <w:t xml:space="preserve">non-rating </w:t>
      </w:r>
      <w:commentRangeEnd w:id="1994"/>
      <w:r w:rsidR="00297C72">
        <w:rPr>
          <w:rStyle w:val="CommentReference"/>
        </w:rPr>
        <w:commentReference w:id="1994"/>
      </w:r>
      <w:r w:rsidRPr="00FE49C0">
        <w:rPr>
          <w:rFonts w:eastAsia="Times New Roman"/>
          <w:color w:val="000000"/>
          <w:lang w:val="en-US"/>
        </w:rPr>
        <w:t xml:space="preserve">elicited greater pSTS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del w:id="1995" w:author="Chelsea Helion" w:date="2024-10-25T20:24:00Z">
        <w:r w:rsidRPr="00FE49C0" w:rsidDel="00297C72">
          <w:rPr>
            <w:rFonts w:eastAsia="Times New Roman"/>
            <w:color w:val="000000"/>
            <w:lang w:val="en-US"/>
          </w:rPr>
          <w:delText xml:space="preserve">non-raters </w:delText>
        </w:r>
      </w:del>
      <w:ins w:id="1996" w:author="Chelsea Helion" w:date="2024-10-25T20:24:00Z">
        <w:r w:rsidR="00297C72">
          <w:rPr>
            <w:rFonts w:eastAsia="Times New Roman"/>
            <w:color w:val="000000"/>
            <w:lang w:val="en-US"/>
          </w:rPr>
          <w:t xml:space="preserve">viewers </w:t>
        </w:r>
      </w:ins>
      <w:r w:rsidRPr="00FE49C0">
        <w:rPr>
          <w:rFonts w:eastAsia="Times New Roman"/>
          <w:color w:val="000000"/>
          <w:lang w:val="en-US"/>
        </w:rPr>
        <w:t>in portions of the IPS and AI</w:t>
      </w:r>
      <w:ins w:id="1997" w:author="Chelsea Helion" w:date="2024-10-25T20:24:00Z">
        <w:r w:rsidR="00297C72">
          <w:rPr>
            <w:rFonts w:eastAsia="Times New Roman"/>
            <w:color w:val="000000"/>
            <w:lang w:val="en-US"/>
          </w:rPr>
          <w:t>,</w:t>
        </w:r>
      </w:ins>
      <w:r w:rsidRPr="00FE49C0">
        <w:rPr>
          <w:rFonts w:eastAsia="Times New Roman"/>
          <w:color w:val="000000"/>
          <w:lang w:val="en-US"/>
        </w:rPr>
        <w:t xml:space="preserve"> while </w:t>
      </w:r>
      <w:r w:rsidR="00A57B68" w:rsidRPr="00FE49C0">
        <w:rPr>
          <w:rFonts w:eastAsia="Times New Roman"/>
          <w:color w:val="000000"/>
          <w:lang w:val="en-US"/>
        </w:rPr>
        <w:t xml:space="preserve">reflective </w:t>
      </w:r>
      <w:del w:id="1998" w:author="Chelsea Helion" w:date="2024-10-25T20:24:00Z">
        <w:r w:rsidRPr="00FE49C0" w:rsidDel="00297C72">
          <w:rPr>
            <w:rFonts w:eastAsia="Times New Roman"/>
            <w:color w:val="000000"/>
            <w:lang w:val="en-US"/>
          </w:rPr>
          <w:delText>non-raters</w:delText>
        </w:r>
      </w:del>
      <w:ins w:id="1999" w:author="Chelsea Helion" w:date="2024-10-25T20:24:00Z">
        <w:r w:rsidR="00297C72">
          <w:rPr>
            <w:rFonts w:eastAsia="Times New Roman"/>
            <w:color w:val="000000"/>
            <w:lang w:val="en-US"/>
          </w:rPr>
          <w:t>viewers</w:t>
        </w:r>
      </w:ins>
      <w:r w:rsidRPr="00FE49C0">
        <w:rPr>
          <w:rFonts w:eastAsia="Times New Roman"/>
          <w:color w:val="000000"/>
          <w:lang w:val="en-US"/>
        </w:rPr>
        <w:t xml:space="preserve"> demonstrated more intragroup similarity in pCUN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parametric, univariate, and intersubject correlational analyses, portions of the right MTL, bilateral TPJ, right IPS, and right pCun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1972"/>
      <w:r w:rsidR="00A41260">
        <w:rPr>
          <w:rStyle w:val="CommentReference"/>
        </w:rPr>
        <w:commentReference w:id="1972"/>
      </w:r>
    </w:p>
    <w:p w14:paraId="5C1A9547" w14:textId="505A0753"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del w:id="2000" w:author="Chelsea Helion" w:date="2024-10-25T20:37:00Z">
        <w:r w:rsidR="00C918C3" w:rsidRPr="00FE49C0" w:rsidDel="00F21D6A">
          <w:delTex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delText>
        </w:r>
      </w:del>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2001"/>
      <w:r w:rsidR="00C918C3" w:rsidRPr="00FE49C0">
        <w:t xml:space="preserve"> </w:t>
      </w:r>
      <w:r w:rsidR="00DE3855" w:rsidRPr="00FE49C0">
        <w:rPr>
          <w:bCs/>
        </w:rPr>
        <w:t>One interpretation of these results</w:t>
      </w:r>
      <w:del w:id="2002" w:author="Chelsea Helion" w:date="2024-10-25T20:38:00Z">
        <w:r w:rsidR="00DE3855" w:rsidRPr="00FE49C0" w:rsidDel="00F21D6A">
          <w:rPr>
            <w:bCs/>
          </w:rPr>
          <w:delText xml:space="preserve">, informed in part by the associations tied to Kong's 17 discrete networks </w:delText>
        </w:r>
        <w:r w:rsidR="00446140" w:rsidRPr="00FE49C0" w:rsidDel="00F21D6A">
          <w:rPr>
            <w:bCs/>
          </w:rPr>
          <w:fldChar w:fldCharType="begin"/>
        </w:r>
        <w:r w:rsidR="004F2335" w:rsidRPr="00FE49C0" w:rsidDel="00F21D6A">
          <w:rPr>
            <w:bCs/>
          </w:rPr>
          <w:del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delInstrText>
        </w:r>
        <w:r w:rsidR="00446140" w:rsidRPr="00FE49C0" w:rsidDel="00F21D6A">
          <w:rPr>
            <w:bCs/>
          </w:rPr>
          <w:fldChar w:fldCharType="separate"/>
        </w:r>
        <w:r w:rsidR="00446140" w:rsidRPr="00FE49C0" w:rsidDel="00F21D6A">
          <w:delText>(Kong et al., 2021)</w:delText>
        </w:r>
        <w:r w:rsidR="00446140" w:rsidRPr="00FE49C0" w:rsidDel="00F21D6A">
          <w:rPr>
            <w:bCs/>
          </w:rPr>
          <w:fldChar w:fldCharType="end"/>
        </w:r>
        <w:r w:rsidR="00DE3855" w:rsidRPr="00FE49C0" w:rsidDel="00F21D6A">
          <w:rPr>
            <w:bCs/>
          </w:rPr>
          <w:delText>,</w:delText>
        </w:r>
      </w:del>
      <w:r w:rsidR="00DE3855" w:rsidRPr="00FE49C0">
        <w:rPr>
          <w:bCs/>
        </w:rPr>
        <w:t xml:space="preserve"> is that rating demanded complex problem-solving </w:t>
      </w:r>
      <w:del w:id="2003" w:author="Chelsea Helion" w:date="2024-10-25T20:38:00Z">
        <w:r w:rsidR="00DE3855" w:rsidRPr="00FE49C0" w:rsidDel="00F21D6A">
          <w:rPr>
            <w:bCs/>
          </w:rPr>
          <w:delText xml:space="preserve">(ContA) </w:delText>
        </w:r>
      </w:del>
      <w:r w:rsidR="00DE3855" w:rsidRPr="00FE49C0">
        <w:rPr>
          <w:bCs/>
        </w:rPr>
        <w:t xml:space="preserve">and error monitoring </w:t>
      </w:r>
      <w:del w:id="2004" w:author="Chelsea Helion" w:date="2024-10-25T20:38:00Z">
        <w:r w:rsidR="00DE3855" w:rsidRPr="00FE49C0" w:rsidDel="00F21D6A">
          <w:rPr>
            <w:bCs/>
          </w:rPr>
          <w:delText xml:space="preserve">(ContB) </w:delText>
        </w:r>
      </w:del>
      <w:r w:rsidR="00DE3855" w:rsidRPr="00FE49C0">
        <w:rPr>
          <w:bCs/>
        </w:rPr>
        <w:t xml:space="preserve">via top-down, </w:t>
      </w:r>
      <w:del w:id="2005" w:author="Chelsea Helion" w:date="2024-10-25T20:38:00Z">
        <w:r w:rsidR="00DE3855" w:rsidRPr="00FE49C0" w:rsidDel="00F21D6A">
          <w:rPr>
            <w:bCs/>
          </w:rPr>
          <w:delText xml:space="preserve"> </w:delText>
        </w:r>
      </w:del>
      <w:r w:rsidR="00DE3855" w:rsidRPr="00FE49C0">
        <w:rPr>
          <w:bCs/>
        </w:rPr>
        <w:t xml:space="preserve">voluntary attention </w:t>
      </w:r>
      <w:del w:id="2006" w:author="Chelsea Helion" w:date="2024-10-25T20:38:00Z">
        <w:r w:rsidR="00DE3855" w:rsidRPr="00FE49C0" w:rsidDel="00F21D6A">
          <w:rPr>
            <w:bCs/>
          </w:rPr>
          <w:delText xml:space="preserve">(DorsAttnA) </w:delText>
        </w:r>
      </w:del>
      <w:r w:rsidR="00DE3855" w:rsidRPr="00FE49C0">
        <w:rPr>
          <w:bCs/>
        </w:rPr>
        <w:t xml:space="preserve">for sustained periods of time </w:t>
      </w:r>
      <w:del w:id="2007" w:author="Chelsea Helion" w:date="2024-10-25T20:38:00Z">
        <w:r w:rsidR="00DE3855" w:rsidRPr="00FE49C0" w:rsidDel="00F21D6A">
          <w:rPr>
            <w:bCs/>
          </w:rPr>
          <w:delText xml:space="preserve">(DorsAttnB) </w:delText>
        </w:r>
      </w:del>
      <w:r w:rsidR="00DE3855" w:rsidRPr="00FE49C0">
        <w:rPr>
          <w:bCs/>
        </w:rPr>
        <w:t xml:space="preserve">in search of unexpected, decision-relevant </w:t>
      </w:r>
      <w:del w:id="2008" w:author="Chelsea Helion" w:date="2024-10-25T20:38:00Z">
        <w:r w:rsidR="00DE3855" w:rsidRPr="00FE49C0" w:rsidDel="00F21D6A">
          <w:rPr>
            <w:bCs/>
          </w:rPr>
          <w:delText xml:space="preserve">(SVAN B) </w:delText>
        </w:r>
      </w:del>
      <w:r w:rsidR="00DE3855" w:rsidRPr="00FE49C0">
        <w:rPr>
          <w:bCs/>
        </w:rPr>
        <w:t>stimuli. Reflective viewing</w:t>
      </w:r>
      <w:ins w:id="2009" w:author="Chelsea Helion" w:date="2024-10-25T20:40:00Z">
        <w:r w:rsidR="00F21D6A">
          <w:rPr>
            <w:bCs/>
          </w:rPr>
          <w:t xml:space="preserve"> instead potentially</w:t>
        </w:r>
      </w:ins>
      <w:r w:rsidR="00DE3855" w:rsidRPr="00FE49C0">
        <w:rPr>
          <w:bCs/>
        </w:rPr>
        <w:t xml:space="preserve"> generated more mind-wandering</w:t>
      </w:r>
      <w:ins w:id="2010" w:author="Chelsea Helion" w:date="2024-10-25T20:38:00Z">
        <w:r w:rsidR="00F21D6A">
          <w:rPr>
            <w:bCs/>
          </w:rPr>
          <w:t xml:space="preserve">, </w:t>
        </w:r>
      </w:ins>
      <w:del w:id="2011" w:author="Chelsea Helion" w:date="2024-10-25T20:38:00Z">
        <w:r w:rsidR="00DE3855" w:rsidRPr="00FE49C0" w:rsidDel="00F21D6A">
          <w:rPr>
            <w:bCs/>
          </w:rPr>
          <w:delText xml:space="preserve"> (DMN A), </w:delText>
        </w:r>
      </w:del>
      <w:r w:rsidR="00DE3855" w:rsidRPr="00FE49C0">
        <w:rPr>
          <w:bCs/>
        </w:rPr>
        <w:t>mentalizing</w:t>
      </w:r>
      <w:ins w:id="2012" w:author="Chelsea Helion" w:date="2024-10-25T20:38:00Z">
        <w:r w:rsidR="00F21D6A">
          <w:rPr>
            <w:bCs/>
          </w:rPr>
          <w:t xml:space="preserve">, </w:t>
        </w:r>
      </w:ins>
      <w:del w:id="2013" w:author="Chelsea Helion" w:date="2024-10-25T20:38:00Z">
        <w:r w:rsidR="00DE3855" w:rsidRPr="00FE49C0" w:rsidDel="00F21D6A">
          <w:rPr>
            <w:bCs/>
          </w:rPr>
          <w:delText xml:space="preserve"> (DMN B) </w:delText>
        </w:r>
      </w:del>
      <w:r w:rsidR="00DE3855" w:rsidRPr="00FE49C0">
        <w:rPr>
          <w:bCs/>
        </w:rPr>
        <w:t xml:space="preserve">and may have promoted broader sensory processing </w:t>
      </w:r>
      <w:del w:id="2014" w:author="Chelsea Helion" w:date="2024-10-25T20:38:00Z">
        <w:r w:rsidR="00DE3855" w:rsidRPr="00FE49C0" w:rsidDel="00F21D6A">
          <w:rPr>
            <w:bCs/>
          </w:rPr>
          <w:delText xml:space="preserve">(Aud, VisualA, VisualB) </w:delText>
        </w:r>
      </w:del>
      <w:r w:rsidR="00DE3855" w:rsidRPr="00FE49C0">
        <w:rPr>
          <w:bCs/>
        </w:rPr>
        <w:t xml:space="preserve">while noting unexpected, decision-relevant </w:t>
      </w:r>
      <w:del w:id="2015" w:author="Chelsea Helion" w:date="2024-10-25T20:38:00Z">
        <w:r w:rsidR="00DE3855" w:rsidRPr="00FE49C0" w:rsidDel="00F21D6A">
          <w:rPr>
            <w:bCs/>
          </w:rPr>
          <w:delText xml:space="preserve">(SVAN B) </w:delText>
        </w:r>
      </w:del>
      <w:r w:rsidR="00DE3855" w:rsidRPr="00FE49C0">
        <w:rPr>
          <w:bCs/>
        </w:rPr>
        <w:t xml:space="preserve">stimuli. </w:t>
      </w:r>
      <w:commentRangeEnd w:id="2001"/>
      <w:r w:rsidR="00F21D6A">
        <w:rPr>
          <w:rStyle w:val="CommentReference"/>
        </w:rPr>
        <w:commentReference w:id="2001"/>
      </w:r>
      <w:del w:id="2016" w:author="Chelsea Helion" w:date="2024-10-25T20:39:00Z">
        <w:r w:rsidR="00DE3855" w:rsidRPr="00FE49C0" w:rsidDel="00F21D6A">
          <w:rPr>
            <w:bCs/>
          </w:rPr>
          <w:delText>Notably absent networks within this analysis include DefaultC, ContC, SVAN A, and Visual C which are involved in future planning, flexible behavioral regulation, bottom-up salience detection, and visual integration across different modalities, respectively</w:delText>
        </w:r>
        <w:r w:rsidR="00167DA6" w:rsidRPr="00FE49C0" w:rsidDel="00F21D6A">
          <w:rPr>
            <w:bCs/>
          </w:rPr>
          <w:delText xml:space="preserve"> </w:delText>
        </w:r>
        <w:r w:rsidR="00F209AB" w:rsidRPr="00FE49C0" w:rsidDel="00F21D6A">
          <w:rPr>
            <w:bCs/>
          </w:rPr>
          <w:fldChar w:fldCharType="begin"/>
        </w:r>
        <w:r w:rsidR="004F2335" w:rsidRPr="00FE49C0" w:rsidDel="00F21D6A">
          <w:rPr>
            <w:bCs/>
          </w:rPr>
          <w:del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delInstrText>
        </w:r>
        <w:r w:rsidR="00F209AB" w:rsidRPr="00FE49C0" w:rsidDel="00F21D6A">
          <w:rPr>
            <w:bCs/>
          </w:rPr>
          <w:fldChar w:fldCharType="separate"/>
        </w:r>
        <w:r w:rsidR="00F209AB" w:rsidRPr="00FE49C0" w:rsidDel="00F21D6A">
          <w:delText>(Power et al., 2011; Yeo et al., 2011)</w:delText>
        </w:r>
        <w:r w:rsidR="00F209AB" w:rsidRPr="00FE49C0" w:rsidDel="00F21D6A">
          <w:rPr>
            <w:bCs/>
          </w:rPr>
          <w:fldChar w:fldCharType="end"/>
        </w:r>
        <w:r w:rsidR="00DE3855" w:rsidRPr="00FE49C0" w:rsidDel="00F21D6A">
          <w:rPr>
            <w:bCs/>
          </w:rPr>
          <w:delText>. Their absence suggests that these processes may be less relevant to or relatively unaffected by rating in this context.</w:delText>
        </w:r>
      </w:del>
    </w:p>
    <w:p w14:paraId="6BE2844C" w14:textId="757E457C" w:rsidR="004C0767" w:rsidRPr="00FE49C0" w:rsidRDefault="008D4759" w:rsidP="007C01F4">
      <w:pPr>
        <w:spacing w:line="240" w:lineRule="auto"/>
        <w:ind w:firstLine="720"/>
        <w:jc w:val="both"/>
        <w:rPr>
          <w:bCs/>
        </w:rPr>
      </w:pPr>
      <w:del w:id="2017" w:author="Chelsea Helion" w:date="2024-10-25T20:57:00Z">
        <w:r w:rsidRPr="00FE49C0" w:rsidDel="00745330">
          <w:rPr>
            <w:bCs/>
          </w:rPr>
          <w:delText>These results</w:delText>
        </w:r>
      </w:del>
      <w:ins w:id="2018" w:author="Chelsea Helion" w:date="2024-10-25T20:57:00Z">
        <w:r w:rsidR="00745330">
          <w:rPr>
            <w:bCs/>
          </w:rPr>
          <w:t>Many of these results</w:t>
        </w:r>
      </w:ins>
      <w:r w:rsidRPr="00FE49C0">
        <w:rPr>
          <w:bCs/>
        </w:rPr>
        <w:t xml:space="preserve"> largely aligned with</w:t>
      </w:r>
      <w:ins w:id="2019" w:author="Chelsea Helion" w:date="2024-10-25T20:41:00Z">
        <w:r w:rsidR="00F21D6A">
          <w:rPr>
            <w:bCs/>
          </w:rPr>
          <w:t xml:space="preserve"> earli</w:t>
        </w:r>
      </w:ins>
      <w:ins w:id="2020" w:author="Chelsea Helion" w:date="2024-10-25T20:42:00Z">
        <w:r w:rsidR="00F21D6A">
          <w:rPr>
            <w:bCs/>
          </w:rPr>
          <w:t>er work contrasting passive viewing with expressive viewing (Hutcherson et al., 2005). However,</w:t>
        </w:r>
      </w:ins>
      <w:ins w:id="2021" w:author="Chelsea Helion" w:date="2024-10-25T20:48:00Z">
        <w:r w:rsidR="00745330">
          <w:rPr>
            <w:bCs/>
          </w:rPr>
          <w:t xml:space="preserve"> </w:t>
        </w:r>
      </w:ins>
      <w:ins w:id="2022" w:author="Chelsea Helion" w:date="2024-10-25T20:55:00Z">
        <w:r w:rsidR="00745330">
          <w:rPr>
            <w:bCs/>
          </w:rPr>
          <w:t xml:space="preserve">the inclusion of the </w:t>
        </w:r>
      </w:ins>
      <w:ins w:id="2023" w:author="Chelsea Helion" w:date="2024-10-25T20:56:00Z">
        <w:r w:rsidR="00745330">
          <w:rPr>
            <w:bCs/>
          </w:rPr>
          <w:t>reflective viewing, or holding a consistent goal across both rating and</w:t>
        </w:r>
      </w:ins>
      <w:ins w:id="2024" w:author="Chelsea Helion" w:date="2024-10-25T20:57:00Z">
        <w:r w:rsidR="00745330">
          <w:rPr>
            <w:bCs/>
          </w:rPr>
          <w:t xml:space="preserve"> non-rating runs, yielded a distinct pattern of results.</w:t>
        </w:r>
      </w:ins>
      <w:del w:id="2025" w:author="Chelsea Helion" w:date="2024-10-25T20:43:00Z">
        <w:r w:rsidRPr="00FE49C0" w:rsidDel="00F21D6A">
          <w:rPr>
            <w:bCs/>
          </w:rPr>
          <w:delText xml:space="preserve"> </w:delText>
        </w:r>
        <w:r w:rsidR="004C0767" w:rsidRPr="00FE49C0" w:rsidDel="00F21D6A">
          <w:rPr>
            <w:bCs/>
          </w:rPr>
          <w:delText>Hutcherson and colleagues</w:delText>
        </w:r>
        <w:r w:rsidRPr="00FE49C0" w:rsidDel="00F21D6A">
          <w:rPr>
            <w:bCs/>
          </w:rPr>
          <w:delText>’ contrast of a passive and expressive viewing study design, though we witnessed much broader activation across our contrasts. Hutcherson et al.</w:delText>
        </w:r>
        <w:r w:rsidR="004C0767" w:rsidRPr="00FE49C0" w:rsidDel="00F21D6A">
          <w:rPr>
            <w:bCs/>
          </w:rPr>
          <w:delText xml:space="preserve"> concl</w:delText>
        </w:r>
        <w:r w:rsidRPr="00FE49C0" w:rsidDel="00F21D6A">
          <w:rPr>
            <w:bCs/>
          </w:rPr>
          <w:delText xml:space="preserve">uded </w:delText>
        </w:r>
        <w:r w:rsidR="004C0767" w:rsidRPr="00FE49C0" w:rsidDel="00F21D6A">
          <w:rPr>
            <w:bCs/>
          </w:rPr>
          <w:delText xml:space="preserve">that active rating may alter attention and sensory integration based upon research suggesting that the dACC and dmPFC were heavily involved in introspection </w:delText>
        </w:r>
        <w:r w:rsidR="00891EB6" w:rsidRPr="00FE49C0" w:rsidDel="00F21D6A">
          <w:rPr>
            <w:bCs/>
          </w:rPr>
          <w:fldChar w:fldCharType="begin"/>
        </w:r>
        <w:r w:rsidR="004F2335" w:rsidRPr="00FE49C0" w:rsidDel="00F21D6A">
          <w:rPr>
            <w:bCs/>
          </w:rPr>
          <w:del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delInstrText>
        </w:r>
        <w:r w:rsidR="00891EB6" w:rsidRPr="00FE49C0" w:rsidDel="00F21D6A">
          <w:rPr>
            <w:bCs/>
          </w:rPr>
          <w:fldChar w:fldCharType="separate"/>
        </w:r>
        <w:r w:rsidR="00891EB6" w:rsidRPr="00FE49C0" w:rsidDel="00F21D6A">
          <w:delText>(Ochsner et al., 2004)</w:delText>
        </w:r>
        <w:r w:rsidR="00891EB6" w:rsidRPr="00FE49C0" w:rsidDel="00F21D6A">
          <w:rPr>
            <w:bCs/>
          </w:rPr>
          <w:fldChar w:fldCharType="end"/>
        </w:r>
        <w:r w:rsidR="004C0767" w:rsidRPr="00FE49C0" w:rsidDel="00F21D6A">
          <w:rPr>
            <w:bCs/>
          </w:rPr>
          <w:delText xml:space="preserve"> and AI, ACC, and IPL were involved in attention </w:delText>
        </w:r>
        <w:r w:rsidR="00891EB6" w:rsidRPr="00FE49C0" w:rsidDel="00F21D6A">
          <w:rPr>
            <w:bCs/>
          </w:rPr>
          <w:fldChar w:fldCharType="begin"/>
        </w:r>
        <w:r w:rsidR="004F2335" w:rsidRPr="00FE49C0" w:rsidDel="00F21D6A">
          <w:rPr>
            <w:bCs/>
          </w:rPr>
          <w:del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delInstrText>
        </w:r>
        <w:r w:rsidR="00891EB6" w:rsidRPr="00FE49C0" w:rsidDel="00F21D6A">
          <w:rPr>
            <w:bCs/>
          </w:rPr>
          <w:fldChar w:fldCharType="separate"/>
        </w:r>
        <w:r w:rsidR="00891EB6" w:rsidRPr="00FE49C0" w:rsidDel="00F21D6A">
          <w:delText>(Wager et al., 2004)</w:delText>
        </w:r>
        <w:r w:rsidR="00891EB6" w:rsidRPr="00FE49C0" w:rsidDel="00F21D6A">
          <w:rPr>
            <w:bCs/>
          </w:rPr>
          <w:fldChar w:fldCharType="end"/>
        </w:r>
        <w:r w:rsidR="004C0767" w:rsidRPr="00FE49C0" w:rsidDel="00F21D6A">
          <w:rPr>
            <w:bCs/>
          </w:rPr>
          <w:delText xml:space="preserve">, but found little evidence to suggest that rating affected regions responsible for emotion response </w:delText>
        </w:r>
        <w:r w:rsidR="00446140" w:rsidRPr="00FE49C0" w:rsidDel="00F21D6A">
          <w:rPr>
            <w:bCs/>
          </w:rPr>
          <w:fldChar w:fldCharType="begin"/>
        </w:r>
        <w:r w:rsidR="004F2335" w:rsidRPr="00FE49C0" w:rsidDel="00F21D6A">
          <w:rPr>
            <w:bCs/>
          </w:rPr>
          <w:del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46140" w:rsidRPr="00FE49C0" w:rsidDel="00F21D6A">
          <w:rPr>
            <w:bCs/>
          </w:rPr>
          <w:fldChar w:fldCharType="separate"/>
        </w:r>
        <w:r w:rsidR="00986859" w:rsidRPr="00FE49C0" w:rsidDel="00F21D6A">
          <w:delText>(Hutcherson et al., 2005)</w:delText>
        </w:r>
        <w:r w:rsidR="00446140" w:rsidRPr="00FE49C0" w:rsidDel="00F21D6A">
          <w:rPr>
            <w:bCs/>
          </w:rPr>
          <w:fldChar w:fldCharType="end"/>
        </w:r>
        <w:r w:rsidR="004C0767" w:rsidRPr="00FE49C0" w:rsidDel="00F21D6A">
          <w:rPr>
            <w:bCs/>
          </w:rPr>
          <w:delText xml:space="preserve">. </w:delText>
        </w:r>
        <w:r w:rsidRPr="00FE49C0" w:rsidDel="00F21D6A">
          <w:rPr>
            <w:bCs/>
          </w:rPr>
          <w:delText>While we also failed to find evidence to suggest differences in emotion response</w:delText>
        </w:r>
        <w:r w:rsidR="004C0767" w:rsidRPr="00FE49C0" w:rsidDel="00F21D6A">
          <w:rPr>
            <w:bCs/>
          </w:rPr>
          <w:delText xml:space="preserve">, evidence from </w:delText>
        </w:r>
      </w:del>
      <w:del w:id="2026" w:author="Chelsea Helion" w:date="2024-10-25T20:46:00Z">
        <w:r w:rsidR="004C0767" w:rsidRPr="00FE49C0" w:rsidDel="00F21D6A">
          <w:rPr>
            <w:bCs/>
          </w:rPr>
          <w:delText>our univariate contrasts</w:delText>
        </w:r>
      </w:del>
      <w:del w:id="2027" w:author="Chelsea Helion" w:date="2024-10-25T20:57:00Z">
        <w:r w:rsidR="004C0767" w:rsidRPr="00FE49C0" w:rsidDel="007C01F4">
          <w:rPr>
            <w:bCs/>
          </w:rPr>
          <w:delText xml:space="preserve"> between reflective and expressive </w:delText>
        </w:r>
        <w:commentRangeStart w:id="2028"/>
        <w:r w:rsidR="004C0767" w:rsidRPr="00FE49C0" w:rsidDel="007C01F4">
          <w:rPr>
            <w:bCs/>
          </w:rPr>
          <w:delText>engagement</w:delText>
        </w:r>
        <w:commentRangeEnd w:id="2028"/>
        <w:r w:rsidR="00F21D6A" w:rsidDel="007C01F4">
          <w:rPr>
            <w:rStyle w:val="CommentReference"/>
          </w:rPr>
          <w:commentReference w:id="2028"/>
        </w:r>
        <w:r w:rsidR="004C0767" w:rsidRPr="00FE49C0" w:rsidDel="007C01F4">
          <w:rPr>
            <w:bCs/>
          </w:rPr>
          <w:delText xml:space="preserve"> may suggest more extensive differences between rating and not-rating than what had been found by Hutcherson and colleagues</w:delText>
        </w:r>
        <w:r w:rsidR="00891EB6" w:rsidRPr="00FE49C0" w:rsidDel="007C01F4">
          <w:rPr>
            <w:bCs/>
          </w:rPr>
          <w:delText xml:space="preserve"> </w:delText>
        </w:r>
        <w:r w:rsidR="00891EB6" w:rsidRPr="00FE49C0" w:rsidDel="007C01F4">
          <w:rPr>
            <w:bCs/>
          </w:rPr>
          <w:fldChar w:fldCharType="begin"/>
        </w:r>
        <w:r w:rsidR="004F2335" w:rsidRPr="00FE49C0" w:rsidDel="007C01F4">
          <w:rPr>
            <w:bCs/>
          </w:rPr>
          <w:del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891EB6" w:rsidRPr="00FE49C0" w:rsidDel="007C01F4">
          <w:rPr>
            <w:bCs/>
          </w:rPr>
          <w:fldChar w:fldCharType="separate"/>
        </w:r>
        <w:r w:rsidR="00891EB6" w:rsidRPr="00FE49C0" w:rsidDel="007C01F4">
          <w:delText>(2005)</w:delText>
        </w:r>
        <w:r w:rsidR="00891EB6" w:rsidRPr="00FE49C0" w:rsidDel="007C01F4">
          <w:rPr>
            <w:bCs/>
          </w:rPr>
          <w:fldChar w:fldCharType="end"/>
        </w:r>
        <w:r w:rsidRPr="00FE49C0" w:rsidDel="007C01F4">
          <w:rPr>
            <w:bCs/>
          </w:rPr>
          <w:delText>.</w:delText>
        </w:r>
      </w:del>
      <w:r w:rsidRPr="00FE49C0">
        <w:rPr>
          <w:bCs/>
        </w:rPr>
        <w:t xml:space="preserve"> For example, activation of the TPJ, TP, and pCUN may suggest differences in social cognition as a product of </w:t>
      </w:r>
      <w:del w:id="2029" w:author="Chelsea Helion" w:date="2024-10-25T20:58:00Z">
        <w:r w:rsidRPr="00FE49C0" w:rsidDel="007C01F4">
          <w:rPr>
            <w:bCs/>
          </w:rPr>
          <w:delText>condition</w:delText>
        </w:r>
      </w:del>
      <w:ins w:id="2030" w:author="Chelsea Helion" w:date="2024-10-25T20:58:00Z">
        <w:r w:rsidR="007C01F4">
          <w:rPr>
            <w:bCs/>
          </w:rPr>
          <w:t>maintaining an active viewing goal</w:t>
        </w:r>
      </w:ins>
      <w:r w:rsidRPr="00FE49C0">
        <w:rPr>
          <w:bCs/>
        </w:rPr>
        <w:t xml:space="preserve">. </w:t>
      </w:r>
      <w:commentRangeStart w:id="2031"/>
      <w:r w:rsidRPr="00FE49C0">
        <w:rPr>
          <w:bCs/>
        </w:rPr>
        <w:t xml:space="preserve">The extent to which this </w:t>
      </w:r>
      <w:r w:rsidR="00167DA6" w:rsidRPr="00FE49C0">
        <w:rPr>
          <w:bCs/>
        </w:rPr>
        <w:t>may be</w:t>
      </w:r>
      <w:r w:rsidRPr="00FE49C0">
        <w:rPr>
          <w:bCs/>
        </w:rPr>
        <w:t xml:space="preserve"> a </w:t>
      </w:r>
      <w:r w:rsidR="008E6275" w:rsidRPr="00FE49C0">
        <w:rPr>
          <w:bCs/>
        </w:rPr>
        <w:t>consequence</w:t>
      </w:r>
      <w:r w:rsidRPr="00FE49C0">
        <w:rPr>
          <w:bCs/>
        </w:rPr>
        <w:t xml:space="preserve"> of </w:t>
      </w:r>
      <w:r w:rsidR="008E6275" w:rsidRPr="00FE49C0">
        <w:rPr>
          <w:bCs/>
        </w:rPr>
        <w:t xml:space="preserve">social </w:t>
      </w:r>
      <w:r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w:t>
      </w:r>
      <w:r w:rsidR="008E6275" w:rsidRPr="00FE49C0">
        <w:rPr>
          <w:bCs/>
        </w:rPr>
        <w:lastRenderedPageBreak/>
        <w:t xml:space="preserve">analyzing character interactions. This might not be equally true for emotions. </w:t>
      </w:r>
      <w:commentRangeEnd w:id="2031"/>
      <w:r w:rsidR="007C01F4">
        <w:rPr>
          <w:rStyle w:val="CommentReference"/>
        </w:rPr>
        <w:commentReference w:id="2031"/>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34D519C0" w:rsidR="004C0767" w:rsidRPr="006E54B4" w:rsidRDefault="00785A46" w:rsidP="00DE3855">
      <w:pPr>
        <w:spacing w:line="240" w:lineRule="auto"/>
        <w:ind w:firstLine="720"/>
        <w:jc w:val="both"/>
        <w:rPr>
          <w:bCs/>
          <w:rPrChange w:id="2032" w:author="Chelsea Helion" w:date="2024-10-23T10:53:00Z">
            <w:rPr>
              <w:rFonts w:ascii="Aptos" w:hAnsi="Aptos"/>
              <w:bCs/>
            </w:rPr>
          </w:rPrChange>
        </w:rPr>
      </w:pPr>
      <w:commentRangeStart w:id="2033"/>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6E54B4">
        <w:rPr>
          <w:bCs/>
          <w:rPrChange w:id="2034" w:author="Chelsea Helion" w:date="2024-10-23T10:53:00Z">
            <w:rPr>
              <w:rFonts w:ascii="Aptos" w:hAnsi="Aptos"/>
              <w:bCs/>
            </w:rPr>
          </w:rPrChange>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ins w:id="2035" w:author="Chelsea Helion" w:date="2024-10-25T21:05:00Z">
        <w:r w:rsidR="007C01F4">
          <w:rPr>
            <w:bCs/>
          </w:rPr>
          <w:t xml:space="preserve">We did not find a significant difference in the proportion of scenes recalled from expressive viewing runs (M, SD) and reflective viewing runs (M, SD). </w:t>
        </w:r>
      </w:ins>
      <w:del w:id="2036" w:author="Chelsea Helion" w:date="2024-10-25T21:05:00Z">
        <w:r w:rsidR="004C0767" w:rsidRPr="006E54B4" w:rsidDel="007C01F4">
          <w:rPr>
            <w:bCs/>
            <w:rPrChange w:id="2037" w:author="Chelsea Helion" w:date="2024-10-23T10:53:00Z">
              <w:rPr>
                <w:rFonts w:ascii="Aptos" w:hAnsi="Aptos"/>
                <w:bCs/>
              </w:rPr>
            </w:rPrChange>
          </w:rPr>
          <w:delText xml:space="preserve">Subjects did recall more scenes from their expressive engagement run than their reflective engagement run, but the difference did not rise to the level of statistical significance </w:delText>
        </w:r>
      </w:del>
      <w:r w:rsidR="004C0767" w:rsidRPr="006E54B4">
        <w:rPr>
          <w:bCs/>
          <w:rPrChange w:id="2038" w:author="Chelsea Helion" w:date="2024-10-23T10:53:00Z">
            <w:rPr>
              <w:rFonts w:ascii="Aptos" w:hAnsi="Aptos"/>
              <w:bCs/>
            </w:rPr>
          </w:rPrChange>
        </w:rPr>
        <w:t>(</w:t>
      </w:r>
      <w:r w:rsidR="004C0767" w:rsidRPr="006E54B4">
        <w:rPr>
          <w:bCs/>
          <w:i/>
          <w:iCs/>
          <w:rPrChange w:id="2039" w:author="Chelsea Helion" w:date="2024-10-23T10:53:00Z">
            <w:rPr>
              <w:rFonts w:ascii="Aptos" w:hAnsi="Aptos"/>
              <w:bCs/>
              <w:i/>
              <w:iCs/>
            </w:rPr>
          </w:rPrChange>
        </w:rPr>
        <w:t>x</w:t>
      </w:r>
      <w:r w:rsidR="004C0767" w:rsidRPr="006E54B4">
        <w:rPr>
          <w:bCs/>
          <w:vertAlign w:val="superscript"/>
          <w:rPrChange w:id="2040" w:author="Chelsea Helion" w:date="2024-10-23T10:53:00Z">
            <w:rPr>
              <w:rFonts w:ascii="Aptos" w:hAnsi="Aptos"/>
              <w:bCs/>
              <w:vertAlign w:val="superscript"/>
            </w:rPr>
          </w:rPrChange>
        </w:rPr>
        <w:t>2</w:t>
      </w:r>
      <w:r w:rsidR="004C0767" w:rsidRPr="006E54B4">
        <w:rPr>
          <w:bCs/>
          <w:rPrChange w:id="2041" w:author="Chelsea Helion" w:date="2024-10-23T10:53:00Z">
            <w:rPr>
              <w:rFonts w:ascii="Aptos" w:hAnsi="Aptos"/>
              <w:bCs/>
            </w:rPr>
          </w:rPrChange>
        </w:rPr>
        <w:t xml:space="preserve"> (1, N = 980) = 1.1004, </w:t>
      </w:r>
      <w:r w:rsidR="004C0767" w:rsidRPr="006E54B4">
        <w:rPr>
          <w:bCs/>
          <w:i/>
          <w:iCs/>
          <w:rPrChange w:id="2042" w:author="Chelsea Helion" w:date="2024-10-23T10:53:00Z">
            <w:rPr>
              <w:rFonts w:ascii="Aptos" w:hAnsi="Aptos"/>
              <w:bCs/>
              <w:i/>
              <w:iCs/>
            </w:rPr>
          </w:rPrChange>
        </w:rPr>
        <w:t>p</w:t>
      </w:r>
      <w:r w:rsidR="004C0767" w:rsidRPr="006E54B4">
        <w:rPr>
          <w:bCs/>
          <w:rPrChange w:id="2043" w:author="Chelsea Helion" w:date="2024-10-23T10:53:00Z">
            <w:rPr>
              <w:rFonts w:ascii="Aptos" w:hAnsi="Aptos"/>
              <w:bCs/>
            </w:rPr>
          </w:rPrChange>
        </w:rPr>
        <w:t xml:space="preserve"> = 0.294). Though we could not demonstrate memory differences by condition with this analysis, scene recall variability was overall low, which may limit our power to detect significant differences. </w:t>
      </w:r>
      <w:del w:id="2044" w:author="Chelsea Helion" w:date="2024-10-25T21:22:00Z">
        <w:r w:rsidR="004C0767" w:rsidRPr="006E54B4" w:rsidDel="003F1AFF">
          <w:rPr>
            <w:bCs/>
            <w:rPrChange w:id="2045" w:author="Chelsea Helion" w:date="2024-10-23T10:53:00Z">
              <w:rPr>
                <w:rFonts w:ascii="Aptos" w:hAnsi="Aptos"/>
                <w:bCs/>
              </w:rPr>
            </w:rPrChange>
          </w:rPr>
          <w:delText xml:space="preserve">A </w:delText>
        </w:r>
        <w:r w:rsidR="00A77E81" w:rsidRPr="006E54B4" w:rsidDel="003F1AFF">
          <w:rPr>
            <w:bCs/>
            <w:rPrChange w:id="2046" w:author="Chelsea Helion" w:date="2024-10-23T10:53:00Z">
              <w:rPr>
                <w:rFonts w:ascii="Aptos" w:hAnsi="Aptos"/>
                <w:bCs/>
              </w:rPr>
            </w:rPrChange>
          </w:rPr>
          <w:delText xml:space="preserve">companion </w:delText>
        </w:r>
        <w:r w:rsidR="004C0767" w:rsidRPr="006E54B4" w:rsidDel="003F1AFF">
          <w:rPr>
            <w:bCs/>
            <w:rPrChange w:id="2047" w:author="Chelsea Helion" w:date="2024-10-23T10:53:00Z">
              <w:rPr>
                <w:rFonts w:ascii="Aptos" w:hAnsi="Aptos"/>
                <w:bCs/>
              </w:rPr>
            </w:rPrChange>
          </w:rPr>
          <w:delText xml:space="preserve">manuscript currently in preparation focused specifically upon memory in this experiment may be better suited to examine more granular (i.e., event details, episodic accuracy, etc.) facets of memory by condition. </w:delText>
        </w:r>
        <w:commentRangeEnd w:id="2033"/>
        <w:r w:rsidR="007C01F4" w:rsidDel="003F1AFF">
          <w:rPr>
            <w:rStyle w:val="CommentReference"/>
          </w:rPr>
          <w:commentReference w:id="2033"/>
        </w:r>
      </w:del>
    </w:p>
    <w:p w14:paraId="71A4EC42" w14:textId="6062ED0B" w:rsidR="004C0767" w:rsidRPr="006E54B4" w:rsidRDefault="004C0767" w:rsidP="004C0767">
      <w:pPr>
        <w:spacing w:line="240" w:lineRule="auto"/>
        <w:ind w:firstLine="720"/>
        <w:jc w:val="both"/>
        <w:rPr>
          <w:bCs/>
          <w:rPrChange w:id="2048" w:author="Chelsea Helion" w:date="2024-10-23T10:53:00Z">
            <w:rPr>
              <w:rFonts w:ascii="Aptos" w:hAnsi="Aptos"/>
              <w:bCs/>
            </w:rPr>
          </w:rPrChange>
        </w:rPr>
      </w:pPr>
      <w:r w:rsidRPr="006E54B4">
        <w:rPr>
          <w:bCs/>
          <w:rPrChange w:id="2049" w:author="Chelsea Helion" w:date="2024-10-23T10:53:00Z">
            <w:rPr>
              <w:rFonts w:ascii="Aptos" w:hAnsi="Aptos"/>
              <w:bCs/>
            </w:rPr>
          </w:rPrChange>
        </w:rPr>
        <w:t xml:space="preserve">Another noted trend was the activation of </w:t>
      </w:r>
      <w:ins w:id="2050" w:author="Chelsea Helion" w:date="2024-10-25T21:20:00Z">
        <w:r w:rsidR="003F1AFF">
          <w:rPr>
            <w:bCs/>
          </w:rPr>
          <w:t xml:space="preserve">distinct areas of the </w:t>
        </w:r>
      </w:ins>
      <w:r w:rsidRPr="006E54B4">
        <w:rPr>
          <w:bCs/>
          <w:rPrChange w:id="2051" w:author="Chelsea Helion" w:date="2024-10-23T10:53:00Z">
            <w:rPr>
              <w:rFonts w:ascii="Aptos" w:hAnsi="Aptos"/>
              <w:bCs/>
            </w:rPr>
          </w:rPrChange>
        </w:rPr>
        <w:t xml:space="preserve">control </w:t>
      </w:r>
      <w:del w:id="2052" w:author="Chelsea Helion" w:date="2024-10-25T21:20:00Z">
        <w:r w:rsidRPr="006E54B4" w:rsidDel="003F1AFF">
          <w:rPr>
            <w:bCs/>
            <w:rPrChange w:id="2053" w:author="Chelsea Helion" w:date="2024-10-23T10:53:00Z">
              <w:rPr>
                <w:rFonts w:ascii="Aptos" w:hAnsi="Aptos"/>
                <w:bCs/>
              </w:rPr>
            </w:rPrChange>
          </w:rPr>
          <w:delText xml:space="preserve">network C </w:delText>
        </w:r>
      </w:del>
      <w:r w:rsidRPr="006E54B4">
        <w:rPr>
          <w:bCs/>
          <w:rPrChange w:id="2054" w:author="Chelsea Helion" w:date="2024-10-23T10:53:00Z">
            <w:rPr>
              <w:rFonts w:ascii="Aptos" w:hAnsi="Aptos"/>
              <w:bCs/>
            </w:rPr>
          </w:rPrChange>
        </w:rPr>
        <w:t>and salience network</w:t>
      </w:r>
      <w:ins w:id="2055" w:author="Chelsea Helion" w:date="2024-10-25T21:20:00Z">
        <w:r w:rsidR="003F1AFF">
          <w:rPr>
            <w:bCs/>
          </w:rPr>
          <w:t>s</w:t>
        </w:r>
      </w:ins>
      <w:del w:id="2056" w:author="Chelsea Helion" w:date="2024-10-25T21:20:00Z">
        <w:r w:rsidRPr="006E54B4" w:rsidDel="003F1AFF">
          <w:rPr>
            <w:bCs/>
            <w:rPrChange w:id="2057" w:author="Chelsea Helion" w:date="2024-10-23T10:53:00Z">
              <w:rPr>
                <w:rFonts w:ascii="Aptos" w:hAnsi="Aptos"/>
                <w:bCs/>
              </w:rPr>
            </w:rPrChange>
          </w:rPr>
          <w:delText xml:space="preserve"> A</w:delText>
        </w:r>
      </w:del>
      <w:r w:rsidRPr="006E54B4">
        <w:rPr>
          <w:bCs/>
          <w:rPrChange w:id="2058" w:author="Chelsea Helion" w:date="2024-10-23T10:53:00Z">
            <w:rPr>
              <w:rFonts w:ascii="Aptos" w:hAnsi="Aptos"/>
              <w:bCs/>
            </w:rPr>
          </w:rPrChange>
        </w:rPr>
        <w:t xml:space="preserve"> within the expressive rating and non-rating contrast, but not </w:t>
      </w:r>
      <w:ins w:id="2059" w:author="Chelsea Helion" w:date="2024-10-25T21:20:00Z">
        <w:r w:rsidR="003F1AFF">
          <w:rPr>
            <w:bCs/>
          </w:rPr>
          <w:t xml:space="preserve">within </w:t>
        </w:r>
      </w:ins>
      <w:r w:rsidRPr="006E54B4">
        <w:rPr>
          <w:bCs/>
          <w:rPrChange w:id="2060" w:author="Chelsea Helion" w:date="2024-10-23T10:53:00Z">
            <w:rPr>
              <w:rFonts w:ascii="Aptos" w:hAnsi="Aptos"/>
              <w:bCs/>
            </w:rPr>
          </w:rPrChange>
        </w:rPr>
        <w:t xml:space="preserve">the expressive rating and reflective </w:t>
      </w:r>
      <w:del w:id="2061" w:author="Chelsea Helion" w:date="2024-10-25T21:20:00Z">
        <w:r w:rsidRPr="006E54B4" w:rsidDel="003F1AFF">
          <w:rPr>
            <w:bCs/>
            <w:rPrChange w:id="2062" w:author="Chelsea Helion" w:date="2024-10-23T10:53:00Z">
              <w:rPr>
                <w:rFonts w:ascii="Aptos" w:hAnsi="Aptos"/>
                <w:bCs/>
              </w:rPr>
            </w:rPrChange>
          </w:rPr>
          <w:delText>non-rating</w:delText>
        </w:r>
      </w:del>
      <w:ins w:id="2063" w:author="Chelsea Helion" w:date="2024-10-25T21:20:00Z">
        <w:r w:rsidR="003F1AFF">
          <w:rPr>
            <w:bCs/>
          </w:rPr>
          <w:t>viewing</w:t>
        </w:r>
      </w:ins>
      <w:r w:rsidRPr="006E54B4">
        <w:rPr>
          <w:bCs/>
          <w:rPrChange w:id="2064" w:author="Chelsea Helion" w:date="2024-10-23T10:53:00Z">
            <w:rPr>
              <w:rFonts w:ascii="Aptos" w:hAnsi="Aptos"/>
              <w:bCs/>
            </w:rPr>
          </w:rPrChange>
        </w:rPr>
        <w:t xml:space="preserve"> contrast. </w:t>
      </w:r>
      <w:del w:id="2065" w:author="Chelsea Helion" w:date="2024-10-25T21:20:00Z">
        <w:r w:rsidRPr="006E54B4" w:rsidDel="003F1AFF">
          <w:rPr>
            <w:bCs/>
            <w:rPrChange w:id="2066" w:author="Chelsea Helion" w:date="2024-10-23T10:53:00Z">
              <w:rPr>
                <w:rFonts w:ascii="Aptos" w:hAnsi="Aptos"/>
                <w:bCs/>
              </w:rPr>
            </w:rPrChange>
          </w:rPr>
          <w:delText xml:space="preserve">With the exception of these two networks, network activation was otherwise mirrored between these two contrasts. </w:delText>
        </w:r>
      </w:del>
      <w:del w:id="2067" w:author="Chelsea Helion" w:date="2024-10-25T21:21:00Z">
        <w:r w:rsidRPr="006E54B4" w:rsidDel="003F1AFF">
          <w:rPr>
            <w:bCs/>
            <w:rPrChange w:id="2068" w:author="Chelsea Helion" w:date="2024-10-23T10:53:00Z">
              <w:rPr>
                <w:rFonts w:ascii="Aptos" w:hAnsi="Aptos"/>
                <w:bCs/>
              </w:rPr>
            </w:rPrChange>
          </w:rPr>
          <w:delText>The activation of control network C and salience network A, again,</w:delText>
        </w:r>
      </w:del>
      <w:ins w:id="2069" w:author="Chelsea Helion" w:date="2024-10-25T21:21:00Z">
        <w:r w:rsidR="003F1AFF">
          <w:rPr>
            <w:bCs/>
          </w:rPr>
          <w:t>This</w:t>
        </w:r>
      </w:ins>
      <w:r w:rsidRPr="006E54B4">
        <w:rPr>
          <w:bCs/>
          <w:rPrChange w:id="2070" w:author="Chelsea Helion" w:date="2024-10-23T10:53:00Z">
            <w:rPr>
              <w:rFonts w:ascii="Aptos" w:hAnsi="Aptos"/>
              <w:bCs/>
            </w:rPr>
          </w:rPrChange>
        </w:rPr>
        <w:t xml:space="preserve"> suggests the need for flexible behavioral regulation under changing conditions and bottom-up salience detection</w:t>
      </w:r>
      <w:ins w:id="2071" w:author="Chelsea Helion" w:date="2024-10-25T21:21:00Z">
        <w:r w:rsidR="003F1AFF">
          <w:rPr>
            <w:bCs/>
          </w:rPr>
          <w:t xml:space="preserve"> when tasked with explicitly rating subjective experience</w:t>
        </w:r>
      </w:ins>
      <w:r w:rsidRPr="006E54B4">
        <w:rPr>
          <w:bCs/>
          <w:rPrChange w:id="2072" w:author="Chelsea Helion" w:date="2024-10-23T10:53:00Z">
            <w:rPr>
              <w:rFonts w:ascii="Aptos" w:hAnsi="Aptos"/>
              <w:bCs/>
            </w:rPr>
          </w:rPrChange>
        </w:rPr>
        <w:t xml:space="preserve"> </w:t>
      </w:r>
      <w:r w:rsidR="00F209AB" w:rsidRPr="006E54B4">
        <w:rPr>
          <w:bCs/>
          <w:rPrChange w:id="2073" w:author="Chelsea Helion" w:date="2024-10-23T10:53:00Z">
            <w:rPr>
              <w:rFonts w:ascii="Aptos" w:hAnsi="Aptos"/>
              <w:bCs/>
            </w:rPr>
          </w:rPrChange>
        </w:rPr>
        <w:fldChar w:fldCharType="begin"/>
      </w:r>
      <w:r w:rsidR="004F2335" w:rsidRPr="006E54B4">
        <w:rPr>
          <w:bCs/>
          <w:rPrChange w:id="2074" w:author="Chelsea Helion" w:date="2024-10-23T10:53:00Z">
            <w:rPr>
              <w:rFonts w:ascii="Aptos" w:hAnsi="Aptos"/>
              <w:bCs/>
            </w:rPr>
          </w:rPrChange>
        </w:rPr>
        <w:instrText xml:space="preserve"> ADDIN ZOTERO_ITEM CSL_CITATION {"citationID":"SH97KzVp","properties":{"formattedCitation":"(Power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6E54B4">
        <w:rPr>
          <w:bCs/>
          <w:rPrChange w:id="2075" w:author="Chelsea Helion" w:date="2024-10-23T10:53:00Z">
            <w:rPr>
              <w:rFonts w:ascii="Aptos" w:hAnsi="Aptos"/>
              <w:bCs/>
            </w:rPr>
          </w:rPrChange>
        </w:rPr>
        <w:fldChar w:fldCharType="separate"/>
      </w:r>
      <w:r w:rsidR="00F209AB" w:rsidRPr="006E54B4">
        <w:rPr>
          <w:rPrChange w:id="2076" w:author="Chelsea Helion" w:date="2024-10-23T10:53:00Z">
            <w:rPr>
              <w:rFonts w:ascii="Aptos" w:hAnsi="Aptos"/>
            </w:rPr>
          </w:rPrChange>
        </w:rPr>
        <w:t>(Power et al., 2011; Yeo et al., 2011)</w:t>
      </w:r>
      <w:r w:rsidR="00F209AB" w:rsidRPr="006E54B4">
        <w:rPr>
          <w:bCs/>
          <w:rPrChange w:id="2077" w:author="Chelsea Helion" w:date="2024-10-23T10:53:00Z">
            <w:rPr>
              <w:rFonts w:ascii="Aptos" w:hAnsi="Aptos"/>
              <w:bCs/>
            </w:rPr>
          </w:rPrChange>
        </w:rPr>
        <w:fldChar w:fldCharType="end"/>
      </w:r>
      <w:r w:rsidRPr="006E54B4">
        <w:rPr>
          <w:bCs/>
          <w:rPrChange w:id="2078" w:author="Chelsea Helion" w:date="2024-10-23T10:53:00Z">
            <w:rPr>
              <w:rFonts w:ascii="Aptos" w:hAnsi="Aptos"/>
              <w:bCs/>
            </w:rPr>
          </w:rPrChange>
        </w:rPr>
        <w:t>. This ma</w:t>
      </w:r>
      <w:r w:rsidR="008E6275" w:rsidRPr="006E54B4">
        <w:rPr>
          <w:bCs/>
          <w:rPrChange w:id="2079" w:author="Chelsea Helion" w:date="2024-10-23T10:53:00Z">
            <w:rPr>
              <w:rFonts w:ascii="Aptos" w:hAnsi="Aptos"/>
              <w:bCs/>
            </w:rPr>
          </w:rPrChange>
        </w:rPr>
        <w:t>y</w:t>
      </w:r>
      <w:r w:rsidRPr="006E54B4">
        <w:rPr>
          <w:bCs/>
          <w:rPrChange w:id="2080" w:author="Chelsea Helion" w:date="2024-10-23T10:53:00Z">
            <w:rPr>
              <w:rFonts w:ascii="Aptos" w:hAnsi="Aptos"/>
              <w:bCs/>
            </w:rPr>
          </w:rPrChange>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2081"/>
      <w:r w:rsidRPr="006E54B4">
        <w:rPr>
          <w:bCs/>
          <w:rPrChange w:id="2082" w:author="Chelsea Helion" w:date="2024-10-23T10:53:00Z">
            <w:rPr>
              <w:rFonts w:ascii="Aptos" w:hAnsi="Aptos"/>
              <w:bCs/>
            </w:rPr>
          </w:rPrChange>
        </w:rPr>
        <w:t xml:space="preserve">As previously noted, most regions activated within the reflective non-rating and expressive rating contrast were also activated within the expressive non-rating and </w:t>
      </w:r>
      <w:ins w:id="2083" w:author="Chelsea Helion" w:date="2024-10-25T21:26:00Z">
        <w:r w:rsidR="003F1AFF">
          <w:rPr>
            <w:bCs/>
          </w:rPr>
          <w:t xml:space="preserve">expressive </w:t>
        </w:r>
      </w:ins>
      <w:r w:rsidRPr="006E54B4">
        <w:rPr>
          <w:bCs/>
          <w:rPrChange w:id="2084" w:author="Chelsea Helion" w:date="2024-10-23T10:53:00Z">
            <w:rPr>
              <w:rFonts w:ascii="Aptos" w:hAnsi="Aptos"/>
              <w:bCs/>
            </w:rPr>
          </w:rPrChange>
        </w:rPr>
        <w:t xml:space="preserve">rating contrast with the noted exception of sensory processing regions. </w:t>
      </w:r>
      <w:commentRangeEnd w:id="2081"/>
      <w:r w:rsidR="003F1AFF">
        <w:rPr>
          <w:rStyle w:val="CommentReference"/>
        </w:rPr>
        <w:commentReference w:id="2081"/>
      </w:r>
      <w:r w:rsidRPr="006E54B4">
        <w:rPr>
          <w:bCs/>
          <w:rPrChange w:id="2085" w:author="Chelsea Helion" w:date="2024-10-23T10:53:00Z">
            <w:rPr>
              <w:rFonts w:ascii="Aptos" w:hAnsi="Aptos"/>
              <w:bCs/>
            </w:rPr>
          </w:rPrChange>
        </w:rPr>
        <w:t>Elevated activation in sensory regions might be interpreted as more focused or broader attention to audio or video features of the stimulus while reflectively, not expressively, viewing</w:t>
      </w:r>
      <w:r w:rsidR="008E6275" w:rsidRPr="006E54B4">
        <w:rPr>
          <w:bCs/>
          <w:rPrChange w:id="2086" w:author="Chelsea Helion" w:date="2024-10-23T10:53:00Z">
            <w:rPr>
              <w:rFonts w:ascii="Aptos" w:hAnsi="Aptos"/>
              <w:bCs/>
            </w:rPr>
          </w:rPrChange>
        </w:rPr>
        <w:t xml:space="preserve"> </w:t>
      </w:r>
      <w:r w:rsidR="005466D0" w:rsidRPr="006E54B4">
        <w:rPr>
          <w:bCs/>
          <w:rPrChange w:id="2087" w:author="Chelsea Helion" w:date="2024-10-23T10:53:00Z">
            <w:rPr>
              <w:rFonts w:ascii="Aptos" w:hAnsi="Aptos"/>
              <w:bCs/>
            </w:rPr>
          </w:rPrChange>
        </w:rPr>
        <w:fldChar w:fldCharType="begin"/>
      </w:r>
      <w:r w:rsidR="004F2335" w:rsidRPr="006E54B4">
        <w:rPr>
          <w:bCs/>
          <w:rPrChange w:id="2088" w:author="Chelsea Helion" w:date="2024-10-23T10:53:00Z">
            <w:rPr>
              <w:rFonts w:ascii="Aptos" w:hAnsi="Aptos"/>
              <w:bCs/>
            </w:rPr>
          </w:rPrChange>
        </w:rPr>
        <w:instrText xml:space="preserve"> ADDIN ZOTERO_ITEM CSL_CITATION {"citationID":"StiEtIGC","properties":{"formattedCitation":"(Posner &amp; Petersen, 1990)","plainCitation":"(Posner &amp; Petersen, 1990)","noteIndex":0},"citationItems":[{"id":16372,"uris":["http://zotero.org/users/6239255/items/68XCT968"],"itemData":{"id":16372,"type":"article-journal","container-title":"Annual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6E54B4">
        <w:rPr>
          <w:bCs/>
          <w:rPrChange w:id="2089" w:author="Chelsea Helion" w:date="2024-10-23T10:53:00Z">
            <w:rPr>
              <w:rFonts w:ascii="Aptos" w:hAnsi="Aptos"/>
              <w:bCs/>
            </w:rPr>
          </w:rPrChange>
        </w:rPr>
        <w:fldChar w:fldCharType="separate"/>
      </w:r>
      <w:r w:rsidR="005466D0" w:rsidRPr="006E54B4">
        <w:rPr>
          <w:rPrChange w:id="2090" w:author="Chelsea Helion" w:date="2024-10-23T10:53:00Z">
            <w:rPr>
              <w:rFonts w:ascii="Aptos" w:hAnsi="Aptos"/>
            </w:rPr>
          </w:rPrChange>
        </w:rPr>
        <w:t>(Posner &amp; Petersen, 1990)</w:t>
      </w:r>
      <w:r w:rsidR="005466D0" w:rsidRPr="006E54B4">
        <w:rPr>
          <w:bCs/>
          <w:rPrChange w:id="2091" w:author="Chelsea Helion" w:date="2024-10-23T10:53:00Z">
            <w:rPr>
              <w:rFonts w:ascii="Aptos" w:hAnsi="Aptos"/>
              <w:bCs/>
            </w:rPr>
          </w:rPrChange>
        </w:rPr>
        <w:fldChar w:fldCharType="end"/>
      </w:r>
      <w:r w:rsidRPr="006E54B4">
        <w:rPr>
          <w:bCs/>
          <w:rPrChange w:id="2092" w:author="Chelsea Helion" w:date="2024-10-23T10:53:00Z">
            <w:rPr>
              <w:rFonts w:ascii="Aptos" w:hAnsi="Aptos"/>
              <w:bCs/>
            </w:rPr>
          </w:rPrChange>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6E54B4">
        <w:rPr>
          <w:bCs/>
          <w:rPrChange w:id="2093" w:author="Chelsea Helion" w:date="2024-10-23T10:53:00Z">
            <w:rPr>
              <w:rFonts w:ascii="Aptos" w:hAnsi="Aptos"/>
              <w:bCs/>
            </w:rPr>
          </w:rPrChange>
        </w:rPr>
        <w:fldChar w:fldCharType="begin"/>
      </w:r>
      <w:r w:rsidR="004F2335" w:rsidRPr="006E54B4">
        <w:rPr>
          <w:bCs/>
          <w:rPrChange w:id="2094" w:author="Chelsea Helion" w:date="2024-10-23T10:53:00Z">
            <w:rPr>
              <w:rFonts w:ascii="Aptos" w:hAnsi="Aptos"/>
              <w:bCs/>
            </w:rPr>
          </w:rPrChange>
        </w:rPr>
        <w:instrText xml:space="preserve"> ADDIN ZOTERO_ITEM CSL_CITATION {"citationID":"rjNqfnm2","properties":{"formattedCitation":"(Kong et al., 2019; Laumann et al., 2015; Mueller et al., 2013)","plainCitation":"(Kong et al., 2019; Laumann et al., 2015; Mueller et al., 2013)","noteIndex":0},"citationItems":[{"id":16283,"uris":["http://zotero.org/users/6239255/items/TJQDNGZX"],"itemData":{"id":16283,"type":"article-journal","abstract":"Resting-state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6E54B4">
        <w:rPr>
          <w:bCs/>
          <w:rPrChange w:id="2095" w:author="Chelsea Helion" w:date="2024-10-23T10:53:00Z">
            <w:rPr>
              <w:rFonts w:ascii="Aptos" w:hAnsi="Aptos"/>
              <w:bCs/>
            </w:rPr>
          </w:rPrChange>
        </w:rPr>
        <w:fldChar w:fldCharType="separate"/>
      </w:r>
      <w:r w:rsidR="00446140" w:rsidRPr="006E54B4">
        <w:rPr>
          <w:rPrChange w:id="2096" w:author="Chelsea Helion" w:date="2024-10-23T10:53:00Z">
            <w:rPr>
              <w:rFonts w:ascii="Aptos" w:hAnsi="Aptos"/>
            </w:rPr>
          </w:rPrChange>
        </w:rPr>
        <w:t>(Kong et al., 2019; Laumann et al., 2015; Mueller et al., 2013)</w:t>
      </w:r>
      <w:r w:rsidR="00446140" w:rsidRPr="006E54B4">
        <w:rPr>
          <w:bCs/>
          <w:rPrChange w:id="2097" w:author="Chelsea Helion" w:date="2024-10-23T10:53:00Z">
            <w:rPr>
              <w:rFonts w:ascii="Aptos" w:hAnsi="Aptos"/>
              <w:bCs/>
            </w:rPr>
          </w:rPrChange>
        </w:rPr>
        <w:fldChar w:fldCharType="end"/>
      </w:r>
      <w:r w:rsidRPr="006E54B4">
        <w:rPr>
          <w:bCs/>
          <w:rPrChange w:id="2098" w:author="Chelsea Helion" w:date="2024-10-23T10:53:00Z">
            <w:rPr>
              <w:rFonts w:ascii="Aptos" w:hAnsi="Aptos"/>
              <w:bCs/>
            </w:rPr>
          </w:rPrChange>
        </w:rPr>
        <w:t>. As such, statistically significant activation under between subject contrasts, but not within subject contrasts, may simply reflect reduced between-subject activation variability.</w:t>
      </w:r>
    </w:p>
    <w:p w14:paraId="02DDBBDC" w14:textId="4FCB0E9C" w:rsidR="00DE0869" w:rsidRPr="006E54B4" w:rsidRDefault="004C0767" w:rsidP="008D4759">
      <w:pPr>
        <w:spacing w:line="240" w:lineRule="auto"/>
        <w:ind w:firstLine="720"/>
        <w:jc w:val="both"/>
        <w:rPr>
          <w:bCs/>
          <w:rPrChange w:id="2099" w:author="Chelsea Helion" w:date="2024-10-23T10:53:00Z">
            <w:rPr>
              <w:rFonts w:ascii="Aptos" w:hAnsi="Aptos"/>
              <w:bCs/>
            </w:rPr>
          </w:rPrChange>
        </w:rPr>
      </w:pPr>
      <w:commentRangeStart w:id="2100"/>
      <w:r w:rsidRPr="006E54B4">
        <w:rPr>
          <w:bCs/>
          <w:rPrChange w:id="2101" w:author="Chelsea Helion" w:date="2024-10-23T10:53:00Z">
            <w:rPr>
              <w:rFonts w:ascii="Aptos" w:hAnsi="Aptos"/>
              <w:bCs/>
            </w:rPr>
          </w:rPrChange>
        </w:rPr>
        <w:t xml:space="preserve">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w:t>
      </w:r>
      <w:r w:rsidRPr="006E54B4">
        <w:rPr>
          <w:bCs/>
          <w:rPrChange w:id="2102" w:author="Chelsea Helion" w:date="2024-10-23T10:53:00Z">
            <w:rPr>
              <w:rFonts w:ascii="Aptos" w:hAnsi="Aptos"/>
              <w:bCs/>
            </w:rPr>
          </w:rPrChange>
        </w:rPr>
        <w:lastRenderedPageBreak/>
        <w:t>from the parametric modulation analysis</w:t>
      </w:r>
      <w:r w:rsidR="00A77E81" w:rsidRPr="006E54B4">
        <w:rPr>
          <w:bCs/>
          <w:rPrChange w:id="2103" w:author="Chelsea Helion" w:date="2024-10-23T10:53:00Z">
            <w:rPr>
              <w:rFonts w:ascii="Aptos" w:hAnsi="Aptos"/>
              <w:bCs/>
            </w:rPr>
          </w:rPrChange>
        </w:rPr>
        <w:t xml:space="preserve"> which </w:t>
      </w:r>
      <w:r w:rsidRPr="006E54B4">
        <w:rPr>
          <w:bCs/>
          <w:rPrChange w:id="2104" w:author="Chelsea Helion" w:date="2024-10-23T10:53:00Z">
            <w:rPr>
              <w:rFonts w:ascii="Aptos" w:hAnsi="Aptos"/>
              <w:bCs/>
            </w:rPr>
          </w:rPrChange>
        </w:rPr>
        <w:t>found that increased rating behavior positively correlated with increased dACC activity</w:t>
      </w:r>
      <w:r w:rsidR="00A77E81" w:rsidRPr="006E54B4">
        <w:rPr>
          <w:bCs/>
          <w:rPrChange w:id="2105" w:author="Chelsea Helion" w:date="2024-10-23T10:53:00Z">
            <w:rPr>
              <w:rFonts w:ascii="Aptos" w:hAnsi="Aptos"/>
              <w:bCs/>
            </w:rPr>
          </w:rPrChange>
        </w:rPr>
        <w:t xml:space="preserve">. </w:t>
      </w:r>
      <w:commentRangeEnd w:id="2100"/>
      <w:r w:rsidR="003F1AFF">
        <w:rPr>
          <w:rStyle w:val="CommentReference"/>
        </w:rPr>
        <w:commentReference w:id="2100"/>
      </w:r>
      <w:ins w:id="2106" w:author="Chelsea Helion" w:date="2024-10-25T21:28:00Z">
        <w:r w:rsidR="003F1AFF">
          <w:rPr>
            <w:bCs/>
          </w:rPr>
          <w:t xml:space="preserve"> </w:t>
        </w:r>
      </w:ins>
      <w:r w:rsidR="00A77E81" w:rsidRPr="006E54B4">
        <w:rPr>
          <w:bCs/>
          <w:rPrChange w:id="2107" w:author="Chelsea Helion" w:date="2024-10-23T10:53:00Z">
            <w:rPr>
              <w:rFonts w:ascii="Aptos" w:hAnsi="Aptos"/>
              <w:bCs/>
            </w:rPr>
          </w:rPrChange>
        </w:rPr>
        <w:t>T</w:t>
      </w:r>
      <w:r w:rsidRPr="006E54B4">
        <w:rPr>
          <w:bCs/>
          <w:rPrChange w:id="2108" w:author="Chelsea Helion" w:date="2024-10-23T10:53:00Z">
            <w:rPr>
              <w:rFonts w:ascii="Aptos" w:hAnsi="Aptos"/>
              <w:bCs/>
            </w:rPr>
          </w:rPrChange>
        </w:rPr>
        <w:t>he contrast between reflective and expressive non-rating</w:t>
      </w:r>
      <w:r w:rsidR="00A77E81" w:rsidRPr="006E54B4">
        <w:rPr>
          <w:bCs/>
          <w:rPrChange w:id="2109" w:author="Chelsea Helion" w:date="2024-10-23T10:53:00Z">
            <w:rPr>
              <w:rFonts w:ascii="Aptos" w:hAnsi="Aptos"/>
              <w:bCs/>
            </w:rPr>
          </w:rPrChange>
        </w:rPr>
        <w:t xml:space="preserve"> f</w:t>
      </w:r>
      <w:r w:rsidRPr="006E54B4">
        <w:rPr>
          <w:bCs/>
          <w:rPrChange w:id="2110" w:author="Chelsea Helion" w:date="2024-10-23T10:53:00Z">
            <w:rPr>
              <w:rFonts w:ascii="Aptos" w:hAnsi="Aptos"/>
              <w:bCs/>
            </w:rPr>
          </w:rPrChange>
        </w:rPr>
        <w:t>ound greater activation of some task-related regions, including the dPFC, IPL, and SMG, under reflective viewing</w:t>
      </w:r>
      <w:r w:rsidR="00A77E81" w:rsidRPr="006E54B4">
        <w:rPr>
          <w:bCs/>
          <w:rPrChange w:id="2111" w:author="Chelsea Helion" w:date="2024-10-23T10:53:00Z">
            <w:rPr>
              <w:rFonts w:ascii="Aptos" w:hAnsi="Aptos"/>
              <w:bCs/>
            </w:rPr>
          </w:rPrChange>
        </w:rPr>
        <w:t>, which also supports this interpretation</w:t>
      </w:r>
      <w:r w:rsidRPr="006E54B4">
        <w:rPr>
          <w:bCs/>
          <w:rPrChange w:id="2112" w:author="Chelsea Helion" w:date="2024-10-23T10:53:00Z">
            <w:rPr>
              <w:rFonts w:ascii="Aptos" w:hAnsi="Aptos"/>
              <w:bCs/>
            </w:rPr>
          </w:rPrChange>
        </w:rPr>
        <w:t xml:space="preserve">. This ACC activation also differs notably from what the </w:t>
      </w:r>
      <w:ins w:id="2113" w:author="Chelsea Helion" w:date="2024-10-25T21:28:00Z">
        <w:r w:rsidR="003F1AFF">
          <w:rPr>
            <w:bCs/>
          </w:rPr>
          <w:t>N</w:t>
        </w:r>
      </w:ins>
      <w:del w:id="2114" w:author="Chelsea Helion" w:date="2024-10-25T21:28:00Z">
        <w:r w:rsidRPr="006E54B4" w:rsidDel="003F1AFF">
          <w:rPr>
            <w:bCs/>
            <w:rPrChange w:id="2115" w:author="Chelsea Helion" w:date="2024-10-23T10:53:00Z">
              <w:rPr>
                <w:rFonts w:ascii="Aptos" w:hAnsi="Aptos"/>
                <w:bCs/>
              </w:rPr>
            </w:rPrChange>
          </w:rPr>
          <w:delText>n</w:delText>
        </w:r>
      </w:del>
      <w:r w:rsidRPr="006E54B4">
        <w:rPr>
          <w:bCs/>
          <w:rPrChange w:id="2116" w:author="Chelsea Helion" w:date="2024-10-23T10:53:00Z">
            <w:rPr>
              <w:rFonts w:ascii="Aptos" w:hAnsi="Aptos"/>
              <w:bCs/>
            </w:rPr>
          </w:rPrChange>
        </w:rPr>
        <w:t>eurosynth meta-analysis suggested might activate while rating, as the portions of the ACC that were active in that analysis (i.e., pregenual and subgenual ACC) would reflect altered emotional responses</w:t>
      </w:r>
      <w:r w:rsidR="008E6275" w:rsidRPr="006E54B4">
        <w:rPr>
          <w:bCs/>
          <w:rPrChange w:id="2117" w:author="Chelsea Helion" w:date="2024-10-23T10:53:00Z">
            <w:rPr>
              <w:rFonts w:ascii="Aptos" w:hAnsi="Aptos"/>
              <w:bCs/>
            </w:rPr>
          </w:rPrChange>
        </w:rPr>
        <w:t xml:space="preserve"> </w:t>
      </w:r>
      <w:r w:rsidR="005466D0" w:rsidRPr="006E54B4">
        <w:rPr>
          <w:bCs/>
          <w:rPrChange w:id="2118" w:author="Chelsea Helion" w:date="2024-10-23T10:53:00Z">
            <w:rPr>
              <w:rFonts w:ascii="Aptos" w:hAnsi="Aptos"/>
              <w:bCs/>
            </w:rPr>
          </w:rPrChange>
        </w:rPr>
        <w:fldChar w:fldCharType="begin"/>
      </w:r>
      <w:r w:rsidR="004F2335" w:rsidRPr="006E54B4">
        <w:rPr>
          <w:bCs/>
          <w:rPrChange w:id="2119" w:author="Chelsea Helion" w:date="2024-10-23T10:53:00Z">
            <w:rPr>
              <w:rFonts w:ascii="Aptos" w:hAnsi="Aptos"/>
              <w:bCs/>
            </w:rPr>
          </w:rPrChange>
        </w:rPr>
        <w:instrText xml:space="preserve"> ADDIN ZOTERO_ITEM CSL_CITATION {"citationID":"e6yXAfm5","properties":{"formattedCitation":"(Etkin et al., 2011)","plainCitation":"(Etkin et al., 2011)","noteIndex":0},"citationItems":[{"id":16371,"uris":["http://zotero.org/users/6239255/items/ECRZQ2M5"],"itemData":{"id":16371,"type":"article-journal","abstract":"Negative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6E54B4">
        <w:rPr>
          <w:bCs/>
          <w:rPrChange w:id="2120" w:author="Chelsea Helion" w:date="2024-10-23T10:53:00Z">
            <w:rPr>
              <w:rFonts w:ascii="Aptos" w:hAnsi="Aptos"/>
              <w:bCs/>
            </w:rPr>
          </w:rPrChange>
        </w:rPr>
        <w:fldChar w:fldCharType="separate"/>
      </w:r>
      <w:r w:rsidR="00227A75" w:rsidRPr="006E54B4">
        <w:rPr>
          <w:rPrChange w:id="2121" w:author="Chelsea Helion" w:date="2024-10-23T10:53:00Z">
            <w:rPr>
              <w:rFonts w:ascii="Aptos" w:hAnsi="Aptos"/>
            </w:rPr>
          </w:rPrChange>
        </w:rPr>
        <w:t>(Etkin et al., 2011)</w:t>
      </w:r>
      <w:r w:rsidR="005466D0" w:rsidRPr="006E54B4">
        <w:rPr>
          <w:bCs/>
          <w:rPrChange w:id="2122" w:author="Chelsea Helion" w:date="2024-10-23T10:53:00Z">
            <w:rPr>
              <w:rFonts w:ascii="Aptos" w:hAnsi="Aptos"/>
              <w:bCs/>
            </w:rPr>
          </w:rPrChange>
        </w:rPr>
        <w:fldChar w:fldCharType="end"/>
      </w:r>
      <w:r w:rsidRPr="006E54B4">
        <w:rPr>
          <w:bCs/>
          <w:rPrChange w:id="2123" w:author="Chelsea Helion" w:date="2024-10-23T10:53:00Z">
            <w:rPr>
              <w:rFonts w:ascii="Aptos" w:hAnsi="Aptos"/>
              <w:bCs/>
            </w:rPr>
          </w:rPrChange>
        </w:rPr>
        <w:t xml:space="preserve">. In line with </w:t>
      </w:r>
      <w:del w:id="2124" w:author="Chelsea Helion" w:date="2024-10-25T21:29:00Z">
        <w:r w:rsidRPr="006E54B4" w:rsidDel="003F1AFF">
          <w:rPr>
            <w:bCs/>
            <w:rPrChange w:id="2125" w:author="Chelsea Helion" w:date="2024-10-23T10:53:00Z">
              <w:rPr>
                <w:rFonts w:ascii="Aptos" w:hAnsi="Aptos"/>
                <w:bCs/>
              </w:rPr>
            </w:rPrChange>
          </w:rPr>
          <w:delText>Hutcherson et al.'s findings</w:delText>
        </w:r>
      </w:del>
      <w:ins w:id="2126" w:author="Chelsea Helion" w:date="2024-10-25T21:29:00Z">
        <w:r w:rsidR="003F1AFF">
          <w:rPr>
            <w:bCs/>
          </w:rPr>
          <w:t xml:space="preserve">prior work </w:t>
        </w:r>
        <w:r w:rsidR="003F1AFF" w:rsidRPr="002947A3">
          <w:rPr>
            <w:bCs/>
          </w:rPr>
          <w:t>(Hutcherson et al., 2005)</w:t>
        </w:r>
      </w:ins>
      <w:r w:rsidRPr="006E54B4">
        <w:rPr>
          <w:bCs/>
          <w:rPrChange w:id="2127" w:author="Chelsea Helion" w:date="2024-10-23T10:53:00Z">
            <w:rPr>
              <w:rFonts w:ascii="Aptos" w:hAnsi="Aptos"/>
              <w:bCs/>
            </w:rPr>
          </w:rPrChange>
        </w:rPr>
        <w:t>, we have little evidence to suggest substantiative differences between emotion responses while expressively and reflectively viewing a stimulus</w:t>
      </w:r>
      <w:ins w:id="2128" w:author="Chelsea Helion" w:date="2024-10-25T21:29:00Z">
        <w:r w:rsidR="003F1AFF">
          <w:rPr>
            <w:bCs/>
          </w:rPr>
          <w:t>.</w:t>
        </w:r>
      </w:ins>
      <w:del w:id="2129" w:author="Chelsea Helion" w:date="2024-10-25T21:29:00Z">
        <w:r w:rsidRPr="006E54B4" w:rsidDel="003F1AFF">
          <w:rPr>
            <w:bCs/>
            <w:rPrChange w:id="2130" w:author="Chelsea Helion" w:date="2024-10-23T10:53:00Z">
              <w:rPr>
                <w:rFonts w:ascii="Aptos" w:hAnsi="Aptos"/>
                <w:bCs/>
              </w:rPr>
            </w:rPrChange>
          </w:rPr>
          <w:delText xml:space="preserve"> (Hutcherson et al., 2005).   </w:delText>
        </w:r>
      </w:del>
    </w:p>
    <w:p w14:paraId="51E48605" w14:textId="77777777" w:rsidR="00A77E81" w:rsidRPr="006E54B4" w:rsidRDefault="008E6275" w:rsidP="008E6275">
      <w:pPr>
        <w:spacing w:line="240" w:lineRule="auto"/>
        <w:ind w:firstLine="720"/>
        <w:jc w:val="both"/>
        <w:rPr>
          <w:bCs/>
          <w:rPrChange w:id="2131" w:author="Chelsea Helion" w:date="2024-10-23T10:53:00Z">
            <w:rPr>
              <w:rFonts w:ascii="Aptos" w:hAnsi="Aptos"/>
              <w:bCs/>
            </w:rPr>
          </w:rPrChange>
        </w:rPr>
      </w:pPr>
      <w:r w:rsidRPr="006E54B4">
        <w:rPr>
          <w:b/>
          <w:rPrChange w:id="2132" w:author="Chelsea Helion" w:date="2024-10-23T10:53:00Z">
            <w:rPr>
              <w:rFonts w:ascii="Aptos" w:hAnsi="Aptos"/>
              <w:b/>
            </w:rPr>
          </w:rPrChange>
        </w:rPr>
        <w:t xml:space="preserve">Relevance to Other Research. </w:t>
      </w:r>
      <w:r w:rsidRPr="006E54B4">
        <w:rPr>
          <w:bCs/>
          <w:rPrChange w:id="2133" w:author="Chelsea Helion" w:date="2024-10-23T10:53:00Z">
            <w:rPr>
              <w:rFonts w:ascii="Aptos" w:hAnsi="Aptos"/>
              <w:bCs/>
            </w:rPr>
          </w:rPrChange>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6E54B4">
        <w:rPr>
          <w:bCs/>
          <w:u w:val="single"/>
          <w:rPrChange w:id="2134" w:author="Chelsea Helion" w:date="2024-10-23T10:53:00Z">
            <w:rPr>
              <w:rFonts w:ascii="Aptos" w:hAnsi="Aptos"/>
              <w:bCs/>
              <w:u w:val="single"/>
            </w:rPr>
          </w:rPrChange>
        </w:rPr>
        <w:t>In other words, we found little evidence to suggest that active online rating alone substantively alters emotion responding or higher cognition, though it may alter what we pay attention to and how engaged we are with the stimulus</w:t>
      </w:r>
      <w:r w:rsidRPr="006E54B4">
        <w:rPr>
          <w:bCs/>
          <w:rPrChange w:id="2135" w:author="Chelsea Helion" w:date="2024-10-23T10:53:00Z">
            <w:rPr>
              <w:rFonts w:ascii="Aptos" w:hAnsi="Aptos"/>
              <w:bCs/>
            </w:rPr>
          </w:rPrChange>
        </w:rPr>
        <w:t xml:space="preserve">. </w:t>
      </w:r>
    </w:p>
    <w:p w14:paraId="1EB2A508" w14:textId="37DA6F17" w:rsidR="008E6275" w:rsidRPr="006E54B4" w:rsidRDefault="008E6275" w:rsidP="008E6275">
      <w:pPr>
        <w:spacing w:line="240" w:lineRule="auto"/>
        <w:ind w:firstLine="720"/>
        <w:jc w:val="both"/>
        <w:rPr>
          <w:bCs/>
          <w:rPrChange w:id="2136" w:author="Chelsea Helion" w:date="2024-10-23T10:53:00Z">
            <w:rPr>
              <w:rFonts w:ascii="Aptos" w:hAnsi="Aptos"/>
              <w:bCs/>
            </w:rPr>
          </w:rPrChange>
        </w:rPr>
      </w:pPr>
      <w:commentRangeStart w:id="2137"/>
      <w:r w:rsidRPr="006E54B4">
        <w:rPr>
          <w:bCs/>
          <w:rPrChange w:id="2138" w:author="Chelsea Helion" w:date="2024-10-23T10:53:00Z">
            <w:rPr>
              <w:rFonts w:ascii="Aptos" w:hAnsi="Aptos"/>
              <w:bCs/>
            </w:rPr>
          </w:rPrChange>
        </w:rPr>
        <w:t xml:space="preserve">If altered neural activity in a specific region is a substantial concern when using this approach, it may be possible to regress out rating-related activation during pre-processing using a study design similar to what we had used here (i.e., contrasting a rating and non-rating group to the same stimulus). </w:t>
      </w:r>
      <w:commentRangeEnd w:id="2137"/>
      <w:r w:rsidR="00EC6475">
        <w:rPr>
          <w:rStyle w:val="CommentReference"/>
        </w:rPr>
        <w:commentReference w:id="2137"/>
      </w:r>
      <w:r w:rsidRPr="006E54B4">
        <w:rPr>
          <w:bCs/>
          <w:rPrChange w:id="2139" w:author="Chelsea Helion" w:date="2024-10-23T10:53:00Z">
            <w:rPr>
              <w:rFonts w:ascii="Aptos" w:hAnsi="Aptos"/>
              <w:bCs/>
            </w:rPr>
          </w:rPrChange>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75E08AD" w:rsidR="00DE0869" w:rsidRPr="006E54B4" w:rsidRDefault="00000000" w:rsidP="00FE3980">
      <w:pPr>
        <w:spacing w:line="240" w:lineRule="auto"/>
        <w:ind w:firstLine="720"/>
        <w:jc w:val="both"/>
        <w:rPr>
          <w:rPrChange w:id="2140" w:author="Chelsea Helion" w:date="2024-10-23T10:53:00Z">
            <w:rPr>
              <w:rFonts w:ascii="Aptos" w:hAnsi="Aptos"/>
            </w:rPr>
          </w:rPrChange>
        </w:rPr>
      </w:pPr>
      <w:r w:rsidRPr="006E54B4">
        <w:rPr>
          <w:b/>
          <w:rPrChange w:id="2141" w:author="Chelsea Helion" w:date="2024-10-23T10:53:00Z">
            <w:rPr>
              <w:rFonts w:ascii="Aptos" w:hAnsi="Aptos"/>
              <w:b/>
            </w:rPr>
          </w:rPrChange>
        </w:rPr>
        <w:t xml:space="preserve">Limitations. </w:t>
      </w:r>
      <w:r w:rsidRPr="006E54B4">
        <w:rPr>
          <w:rPrChange w:id="2142" w:author="Chelsea Helion" w:date="2024-10-23T10:53:00Z">
            <w:rPr>
              <w:rFonts w:ascii="Aptos" w:hAnsi="Aptos"/>
            </w:rPr>
          </w:rPrChange>
        </w:rPr>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ins w:id="2143" w:author="Chelsea Helion" w:date="2024-10-25T21:30:00Z">
        <w:r w:rsidR="00EC6475">
          <w:t>te</w:t>
        </w:r>
      </w:ins>
      <w:ins w:id="2144" w:author="Chelsea Helion" w:date="2024-10-25T21:31:00Z">
        <w:r w:rsidR="00EC6475">
          <w:t>l</w:t>
        </w:r>
      </w:ins>
      <w:ins w:id="2145" w:author="Chelsea Helion" w:date="2024-10-25T21:30:00Z">
        <w:r w:rsidR="00EC6475">
          <w:t xml:space="preserve">evision </w:t>
        </w:r>
      </w:ins>
      <w:r w:rsidRPr="006E54B4">
        <w:rPr>
          <w:rPrChange w:id="2146" w:author="Chelsea Helion" w:date="2024-10-23T10:53:00Z">
            <w:rPr>
              <w:rFonts w:ascii="Aptos" w:hAnsi="Aptos"/>
            </w:rPr>
          </w:rPrChange>
        </w:rPr>
        <w:t>episode</w:t>
      </w:r>
      <w:del w:id="2147" w:author="Chelsea Helion" w:date="2024-10-25T21:31:00Z">
        <w:r w:rsidRPr="006E54B4" w:rsidDel="00EC6475">
          <w:rPr>
            <w:rPrChange w:id="2148" w:author="Chelsea Helion" w:date="2024-10-23T10:53:00Z">
              <w:rPr>
                <w:rFonts w:ascii="Aptos" w:hAnsi="Aptos"/>
              </w:rPr>
            </w:rPrChange>
          </w:rPr>
          <w:delText xml:space="preserve"> from </w:delText>
        </w:r>
        <w:r w:rsidRPr="006E54B4" w:rsidDel="00EC6475">
          <w:rPr>
            <w:i/>
            <w:rPrChange w:id="2149" w:author="Chelsea Helion" w:date="2024-10-23T10:53:00Z">
              <w:rPr>
                <w:rFonts w:ascii="Aptos" w:hAnsi="Aptos"/>
                <w:i/>
              </w:rPr>
            </w:rPrChange>
          </w:rPr>
          <w:delText>The Undoing</w:delText>
        </w:r>
      </w:del>
      <w:r w:rsidRPr="006E54B4">
        <w:rPr>
          <w:rPrChange w:id="2150" w:author="Chelsea Helion" w:date="2024-10-23T10:53:00Z">
            <w:rPr>
              <w:rFonts w:ascii="Aptos" w:hAnsi="Aptos"/>
            </w:rPr>
          </w:rPrChange>
        </w:rPr>
        <w:t xml:space="preserve">, also constrains the generalizability of our findings. </w:t>
      </w:r>
      <w:commentRangeStart w:id="2151"/>
      <w:r w:rsidRPr="006E54B4">
        <w:rPr>
          <w:rPrChange w:id="2152" w:author="Chelsea Helion" w:date="2024-10-23T10:53:00Z">
            <w:rPr>
              <w:rFonts w:ascii="Aptos" w:hAnsi="Aptos"/>
            </w:rPr>
          </w:rPrChange>
        </w:rPr>
        <w:t>Different mediums, genres, emotional tones, or narrative complexities might elicit distinct neural activation patterns</w:t>
      </w:r>
      <w:r w:rsidR="008D4759" w:rsidRPr="006E54B4">
        <w:rPr>
          <w:rPrChange w:id="2153" w:author="Chelsea Helion" w:date="2024-10-23T10:53:00Z">
            <w:rPr>
              <w:rFonts w:ascii="Aptos" w:hAnsi="Aptos"/>
            </w:rPr>
          </w:rPrChange>
        </w:rPr>
        <w:t xml:space="preserve"> </w:t>
      </w:r>
      <w:r w:rsidR="00227A75" w:rsidRPr="006E54B4">
        <w:rPr>
          <w:rPrChange w:id="2154" w:author="Chelsea Helion" w:date="2024-10-23T10:53:00Z">
            <w:rPr>
              <w:rFonts w:ascii="Aptos" w:hAnsi="Aptos"/>
            </w:rPr>
          </w:rPrChange>
        </w:rPr>
        <w:fldChar w:fldCharType="begin"/>
      </w:r>
      <w:r w:rsidR="004F2335" w:rsidRPr="006E54B4">
        <w:rPr>
          <w:rPrChange w:id="2155" w:author="Chelsea Helion" w:date="2024-10-23T10:53:00Z">
            <w:rPr>
              <w:rFonts w:ascii="Aptos" w:hAnsi="Aptos"/>
            </w:rPr>
          </w:rPrChange>
        </w:rPr>
        <w:instrText xml:space="preserve"> ADDIN ZOTERO_ITEM CSL_CITATION {"citationID":"utpBOYuT","properties":{"formattedCitation":"(Hasson, Landesman, et al., 2008)","plainCitation":"(Hasson, Landesman, et al., 2008)","noteIndex":0},"citationItems":[{"id":16370,"uris":["http://zotero.org/users/6239255/items/QFG6FRZH"],"itemData":{"id":16370,"type":"article-journal","abstract":"This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6E54B4">
        <w:rPr>
          <w:rPrChange w:id="2156" w:author="Chelsea Helion" w:date="2024-10-23T10:53:00Z">
            <w:rPr>
              <w:rFonts w:ascii="Aptos" w:hAnsi="Aptos"/>
            </w:rPr>
          </w:rPrChange>
        </w:rPr>
        <w:fldChar w:fldCharType="separate"/>
      </w:r>
      <w:r w:rsidR="00127A38" w:rsidRPr="006E54B4">
        <w:rPr>
          <w:rPrChange w:id="2157" w:author="Chelsea Helion" w:date="2024-10-23T10:53:00Z">
            <w:rPr>
              <w:rFonts w:ascii="Aptos" w:hAnsi="Aptos"/>
            </w:rPr>
          </w:rPrChange>
        </w:rPr>
        <w:t>(Hasson, Landesman, et al., 2008)</w:t>
      </w:r>
      <w:r w:rsidR="00227A75" w:rsidRPr="006E54B4">
        <w:rPr>
          <w:rPrChange w:id="2158" w:author="Chelsea Helion" w:date="2024-10-23T10:53:00Z">
            <w:rPr>
              <w:rFonts w:ascii="Aptos" w:hAnsi="Aptos"/>
            </w:rPr>
          </w:rPrChange>
        </w:rPr>
        <w:fldChar w:fldCharType="end"/>
      </w:r>
      <w:r w:rsidRPr="006E54B4">
        <w:rPr>
          <w:rPrChange w:id="2159" w:author="Chelsea Helion" w:date="2024-10-23T10:53:00Z">
            <w:rPr>
              <w:rFonts w:ascii="Aptos" w:hAnsi="Aptos"/>
            </w:rPr>
          </w:rPrChange>
        </w:rPr>
        <w:t xml:space="preserve">. </w:t>
      </w:r>
      <w:commentRangeEnd w:id="2151"/>
      <w:r w:rsidR="00EC6475">
        <w:rPr>
          <w:rStyle w:val="CommentReference"/>
        </w:rPr>
        <w:commentReference w:id="2151"/>
      </w:r>
      <w:ins w:id="2160" w:author="Chelsea Helion" w:date="2024-10-25T21:31:00Z">
        <w:r w:rsidR="00EC6475">
          <w:t>I</w:t>
        </w:r>
      </w:ins>
      <w:r w:rsidRPr="006E54B4">
        <w:rPr>
          <w:rPrChange w:id="2161" w:author="Chelsea Helion" w:date="2024-10-23T10:53:00Z">
            <w:rPr>
              <w:rFonts w:ascii="Aptos" w:hAnsi="Aptos"/>
            </w:rPr>
          </w:rPrChange>
        </w:rPr>
        <w:t>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6E54B4">
        <w:rPr>
          <w:rPrChange w:id="2162" w:author="Chelsea Helion" w:date="2024-10-23T10:53:00Z">
            <w:rPr>
              <w:rFonts w:ascii="Aptos" w:hAnsi="Aptos"/>
            </w:rPr>
          </w:rPrChange>
        </w:rPr>
        <w:t xml:space="preserve"> </w:t>
      </w:r>
      <w:r w:rsidR="00127A38" w:rsidRPr="006E54B4">
        <w:rPr>
          <w:rPrChange w:id="2163" w:author="Chelsea Helion" w:date="2024-10-23T10:53:00Z">
            <w:rPr>
              <w:rFonts w:ascii="Aptos" w:hAnsi="Aptos"/>
            </w:rPr>
          </w:rPrChange>
        </w:rPr>
        <w:fldChar w:fldCharType="begin"/>
      </w:r>
      <w:r w:rsidR="004F2335" w:rsidRPr="006E54B4">
        <w:rPr>
          <w:rPrChange w:id="2164" w:author="Chelsea Helion" w:date="2024-10-23T10:53:00Z">
            <w:rPr>
              <w:rFonts w:ascii="Aptos" w:hAnsi="Aptos"/>
            </w:rPr>
          </w:rPrChange>
        </w:rPr>
        <w:instrText xml:space="preserve"> ADDIN ZOTERO_ITEM CSL_CITATION {"citationID":"nhp1KRO2","properties":{"formattedCitation":"(FeldmanHall &amp; Shenhav, 2019)","plainCitation":"(FeldmanHall &amp; Shenhav, 2019)","noteIndex":0},"citationItems":[{"id":1896,"uris":["http://zotero.org/users/6239255/items/PAB5DXAK"],"itemData":{"id":1896,"type":"article-journal","container-title":"Nature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6E54B4">
        <w:rPr>
          <w:rPrChange w:id="2165" w:author="Chelsea Helion" w:date="2024-10-23T10:53:00Z">
            <w:rPr>
              <w:rFonts w:ascii="Aptos" w:hAnsi="Aptos"/>
            </w:rPr>
          </w:rPrChange>
        </w:rPr>
        <w:fldChar w:fldCharType="separate"/>
      </w:r>
      <w:r w:rsidR="00127A38" w:rsidRPr="006E54B4">
        <w:rPr>
          <w:rPrChange w:id="2166" w:author="Chelsea Helion" w:date="2024-10-23T10:53:00Z">
            <w:rPr>
              <w:rFonts w:ascii="Aptos" w:hAnsi="Aptos"/>
            </w:rPr>
          </w:rPrChange>
        </w:rPr>
        <w:t>(FeldmanHall &amp; Shenhav, 2019)</w:t>
      </w:r>
      <w:r w:rsidR="00127A38" w:rsidRPr="006E54B4">
        <w:rPr>
          <w:rPrChange w:id="2167" w:author="Chelsea Helion" w:date="2024-10-23T10:53:00Z">
            <w:rPr>
              <w:rFonts w:ascii="Aptos" w:hAnsi="Aptos"/>
            </w:rPr>
          </w:rPrChange>
        </w:rPr>
        <w:fldChar w:fldCharType="end"/>
      </w:r>
      <w:r w:rsidRPr="006E54B4">
        <w:rPr>
          <w:rPrChange w:id="2168" w:author="Chelsea Helion" w:date="2024-10-23T10:53:00Z">
            <w:rPr>
              <w:rFonts w:ascii="Aptos" w:hAnsi="Aptos"/>
            </w:rPr>
          </w:rPrChange>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4C22829D" w:rsidR="00DE0869" w:rsidRPr="006E54B4" w:rsidRDefault="00000000" w:rsidP="00FE3980">
      <w:pPr>
        <w:spacing w:line="240" w:lineRule="auto"/>
        <w:ind w:firstLine="720"/>
        <w:jc w:val="both"/>
        <w:rPr>
          <w:rPrChange w:id="2169" w:author="Chelsea Helion" w:date="2024-10-23T10:53:00Z">
            <w:rPr>
              <w:rFonts w:ascii="Aptos" w:hAnsi="Aptos"/>
            </w:rPr>
          </w:rPrChange>
        </w:rPr>
      </w:pPr>
      <w:r w:rsidRPr="006E54B4">
        <w:rPr>
          <w:rPrChange w:id="2170" w:author="Chelsea Helion" w:date="2024-10-23T10:53:00Z">
            <w:rPr>
              <w:rFonts w:ascii="Aptos" w:hAnsi="Aptos"/>
            </w:rPr>
          </w:rPrChange>
        </w:rPr>
        <w:t>Functional MRI itself has inherent limitations, including temporal resolution constraints</w:t>
      </w:r>
      <w:r w:rsidR="008D4759" w:rsidRPr="006E54B4">
        <w:rPr>
          <w:rPrChange w:id="2171" w:author="Chelsea Helion" w:date="2024-10-23T10:53:00Z">
            <w:rPr>
              <w:rFonts w:ascii="Aptos" w:hAnsi="Aptos"/>
            </w:rPr>
          </w:rPrChange>
        </w:rPr>
        <w:t xml:space="preserve"> </w:t>
      </w:r>
      <w:r w:rsidR="00127A38" w:rsidRPr="006E54B4">
        <w:rPr>
          <w:rPrChange w:id="2172" w:author="Chelsea Helion" w:date="2024-10-23T10:53:00Z">
            <w:rPr>
              <w:rFonts w:ascii="Aptos" w:hAnsi="Aptos"/>
            </w:rPr>
          </w:rPrChange>
        </w:rPr>
        <w:fldChar w:fldCharType="begin"/>
      </w:r>
      <w:r w:rsidR="004F2335" w:rsidRPr="006E54B4">
        <w:rPr>
          <w:rPrChange w:id="2173" w:author="Chelsea Helion" w:date="2024-10-23T10:53:00Z">
            <w:rPr>
              <w:rFonts w:ascii="Aptos" w:hAnsi="Aptos"/>
            </w:rPr>
          </w:rPrChange>
        </w:rPr>
        <w:instrText xml:space="preserve"> ADDIN ZOTERO_ITEM CSL_CITATION {"citationID":"gxY5bTYf","properties":{"formattedCitation":"(Logothetis, 2008)","plainCitation":"(Logothetis, 2008)","noteIndex":0},"citationItems":[{"id":16369,"uris":["http://zotero.org/users/6239255/items/9MUM8KKB"],"itemData":{"id":16369,"type":"article-journal","abstract":"Functional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6E54B4">
        <w:rPr>
          <w:rPrChange w:id="2174" w:author="Chelsea Helion" w:date="2024-10-23T10:53:00Z">
            <w:rPr>
              <w:rFonts w:ascii="Aptos" w:hAnsi="Aptos"/>
            </w:rPr>
          </w:rPrChange>
        </w:rPr>
        <w:fldChar w:fldCharType="separate"/>
      </w:r>
      <w:r w:rsidR="00127A38" w:rsidRPr="006E54B4">
        <w:rPr>
          <w:rPrChange w:id="2175" w:author="Chelsea Helion" w:date="2024-10-23T10:53:00Z">
            <w:rPr>
              <w:rFonts w:ascii="Aptos" w:hAnsi="Aptos"/>
            </w:rPr>
          </w:rPrChange>
        </w:rPr>
        <w:t>(Logothetis, 2008)</w:t>
      </w:r>
      <w:r w:rsidR="00127A38" w:rsidRPr="006E54B4">
        <w:rPr>
          <w:rPrChange w:id="2176" w:author="Chelsea Helion" w:date="2024-10-23T10:53:00Z">
            <w:rPr>
              <w:rFonts w:ascii="Aptos" w:hAnsi="Aptos"/>
            </w:rPr>
          </w:rPrChange>
        </w:rPr>
        <w:fldChar w:fldCharType="end"/>
      </w:r>
      <w:r w:rsidRPr="006E54B4">
        <w:rPr>
          <w:rPrChange w:id="2177" w:author="Chelsea Helion" w:date="2024-10-23T10:53:00Z">
            <w:rPr>
              <w:rFonts w:ascii="Aptos" w:hAnsi="Aptos"/>
            </w:rPr>
          </w:rPrChange>
        </w:rPr>
        <w:t xml:space="preserve">. Although ratings sometimes changed and were sampled at a high rate, all behavioral data must be </w:t>
      </w:r>
      <w:r w:rsidR="00FE3980" w:rsidRPr="006E54B4">
        <w:rPr>
          <w:rPrChange w:id="2178" w:author="Chelsea Helion" w:date="2024-10-23T10:53:00Z">
            <w:rPr>
              <w:rFonts w:ascii="Aptos" w:hAnsi="Aptos"/>
            </w:rPr>
          </w:rPrChange>
        </w:rPr>
        <w:t>down sampled</w:t>
      </w:r>
      <w:r w:rsidRPr="006E54B4">
        <w:rPr>
          <w:rPrChange w:id="2179" w:author="Chelsea Helion" w:date="2024-10-23T10:53:00Z">
            <w:rPr>
              <w:rFonts w:ascii="Aptos" w:hAnsi="Aptos"/>
            </w:rPr>
          </w:rPrChange>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w:t>
      </w:r>
      <w:r w:rsidRPr="006E54B4">
        <w:rPr>
          <w:rPrChange w:id="2180" w:author="Chelsea Helion" w:date="2024-10-23T10:53:00Z">
            <w:rPr>
              <w:rFonts w:ascii="Aptos" w:hAnsi="Aptos"/>
            </w:rPr>
          </w:rPrChange>
        </w:rPr>
        <w:lastRenderedPageBreak/>
        <w:t>our neural data</w:t>
      </w:r>
      <w:r w:rsidR="003C4EAE" w:rsidRPr="006E54B4">
        <w:rPr>
          <w:rPrChange w:id="2181" w:author="Chelsea Helion" w:date="2024-10-23T10:53:00Z">
            <w:rPr>
              <w:rFonts w:ascii="Aptos" w:hAnsi="Aptos"/>
            </w:rPr>
          </w:rPrChange>
        </w:rPr>
        <w:t xml:space="preserve"> </w:t>
      </w:r>
      <w:r w:rsidR="003C4EAE" w:rsidRPr="006E54B4">
        <w:rPr>
          <w:rPrChange w:id="2182" w:author="Chelsea Helion" w:date="2024-10-23T10:53:00Z">
            <w:rPr>
              <w:rFonts w:ascii="Aptos" w:hAnsi="Aptos"/>
            </w:rPr>
          </w:rPrChange>
        </w:rPr>
        <w:fldChar w:fldCharType="begin"/>
      </w:r>
      <w:r w:rsidR="004F2335" w:rsidRPr="006E54B4">
        <w:rPr>
          <w:rPrChange w:id="2183" w:author="Chelsea Helion" w:date="2024-10-23T10:53:00Z">
            <w:rPr>
              <w:rFonts w:ascii="Aptos" w:hAnsi="Aptos"/>
            </w:rPr>
          </w:rPrChange>
        </w:rPr>
        <w:instrText xml:space="preserve"> ADDIN ZOTERO_ITEM CSL_CITATION {"citationID":"AZP4FI9E","properties":{"formattedCitation":"(Power et al., 2012)","plainCitation":"(Power et al., 2012)","noteIndex":0},"citationItems":[{"id":16368,"uris":["http://zotero.org/users/6239255/items/M3MX3MN3"],"itemData":{"id":16368,"type":"article-journal","abstract":"Here,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6E54B4">
        <w:rPr>
          <w:rPrChange w:id="2184" w:author="Chelsea Helion" w:date="2024-10-23T10:53:00Z">
            <w:rPr>
              <w:rFonts w:ascii="Aptos" w:hAnsi="Aptos"/>
            </w:rPr>
          </w:rPrChange>
        </w:rPr>
        <w:fldChar w:fldCharType="separate"/>
      </w:r>
      <w:r w:rsidR="003C4EAE" w:rsidRPr="006E54B4">
        <w:rPr>
          <w:rPrChange w:id="2185" w:author="Chelsea Helion" w:date="2024-10-23T10:53:00Z">
            <w:rPr>
              <w:rFonts w:ascii="Aptos" w:hAnsi="Aptos"/>
            </w:rPr>
          </w:rPrChange>
        </w:rPr>
        <w:t>(Power et al., 2012)</w:t>
      </w:r>
      <w:r w:rsidR="003C4EAE" w:rsidRPr="006E54B4">
        <w:rPr>
          <w:rPrChange w:id="2186" w:author="Chelsea Helion" w:date="2024-10-23T10:53:00Z">
            <w:rPr>
              <w:rFonts w:ascii="Aptos" w:hAnsi="Aptos"/>
            </w:rPr>
          </w:rPrChange>
        </w:rPr>
        <w:fldChar w:fldCharType="end"/>
      </w:r>
      <w:r w:rsidRPr="006E54B4">
        <w:rPr>
          <w:rPrChange w:id="2187" w:author="Chelsea Helion" w:date="2024-10-23T10:53:00Z">
            <w:rPr>
              <w:rFonts w:ascii="Aptos" w:hAnsi="Aptos"/>
            </w:rPr>
          </w:rPrChange>
        </w:rPr>
        <w:t xml:space="preserve">. Additionally, while using dynamic, feature-rich video stimuli may be </w:t>
      </w:r>
      <w:r w:rsidRPr="006E54B4">
        <w:rPr>
          <w:i/>
          <w:rPrChange w:id="2188" w:author="Chelsea Helion" w:date="2024-10-23T10:53:00Z">
            <w:rPr>
              <w:rFonts w:ascii="Aptos" w:hAnsi="Aptos"/>
              <w:i/>
            </w:rPr>
          </w:rPrChange>
        </w:rPr>
        <w:t xml:space="preserve">relatively </w:t>
      </w:r>
      <w:r w:rsidRPr="006E54B4">
        <w:rPr>
          <w:rPrChange w:id="2189" w:author="Chelsea Helion" w:date="2024-10-23T10:53:00Z">
            <w:rPr>
              <w:rFonts w:ascii="Aptos" w:hAnsi="Aptos"/>
            </w:rPr>
          </w:rPrChange>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sidRPr="006E54B4">
        <w:rPr>
          <w:rPrChange w:id="2190" w:author="Chelsea Helion" w:date="2024-10-23T10:53:00Z">
            <w:rPr>
              <w:rFonts w:ascii="Aptos" w:hAnsi="Aptos"/>
            </w:rPr>
          </w:rPrChange>
        </w:rPr>
        <w:t xml:space="preserve"> </w:t>
      </w:r>
      <w:r w:rsidR="003C4EAE" w:rsidRPr="006E54B4">
        <w:rPr>
          <w:rPrChange w:id="2191" w:author="Chelsea Helion" w:date="2024-10-23T10:53:00Z">
            <w:rPr>
              <w:rFonts w:ascii="Aptos" w:hAnsi="Aptos"/>
            </w:rPr>
          </w:rPrChange>
        </w:rPr>
        <w:fldChar w:fldCharType="begin"/>
      </w:r>
      <w:r w:rsidR="004F2335" w:rsidRPr="006E54B4">
        <w:rPr>
          <w:rPrChange w:id="2192" w:author="Chelsea Helion" w:date="2024-10-23T10:53:00Z">
            <w:rPr>
              <w:rFonts w:ascii="Aptos" w:hAnsi="Aptos"/>
            </w:rPr>
          </w:rPrChange>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6E54B4">
        <w:rPr>
          <w:rPrChange w:id="2193" w:author="Chelsea Helion" w:date="2024-10-23T10:53:00Z">
            <w:rPr>
              <w:rFonts w:ascii="Aptos" w:hAnsi="Aptos"/>
            </w:rPr>
          </w:rPrChange>
        </w:rPr>
        <w:fldChar w:fldCharType="separate"/>
      </w:r>
      <w:r w:rsidR="00C603BD" w:rsidRPr="006E54B4">
        <w:rPr>
          <w:rPrChange w:id="2194" w:author="Chelsea Helion" w:date="2024-10-23T10:53:00Z">
            <w:rPr>
              <w:rFonts w:ascii="Aptos" w:hAnsi="Aptos"/>
            </w:rPr>
          </w:rPrChange>
        </w:rPr>
        <w:t>(Levenson &amp; Gottman, 1983; Reilly et al., 2023; Sievers et al., 2024; Yeomans et al., 2023)</w:t>
      </w:r>
      <w:r w:rsidR="003C4EAE" w:rsidRPr="006E54B4">
        <w:rPr>
          <w:rPrChange w:id="2195" w:author="Chelsea Helion" w:date="2024-10-23T10:53:00Z">
            <w:rPr>
              <w:rFonts w:ascii="Aptos" w:hAnsi="Aptos"/>
            </w:rPr>
          </w:rPrChange>
        </w:rPr>
        <w:fldChar w:fldCharType="end"/>
      </w:r>
      <w:r w:rsidRPr="006E54B4">
        <w:rPr>
          <w:rPrChange w:id="2196" w:author="Chelsea Helion" w:date="2024-10-23T10:53:00Z">
            <w:rPr>
              <w:rFonts w:ascii="Aptos" w:hAnsi="Aptos"/>
            </w:rPr>
          </w:rPrChange>
        </w:rPr>
        <w:t xml:space="preserve">.  </w:t>
      </w:r>
    </w:p>
    <w:p w14:paraId="13D0912A" w14:textId="5404CCB0" w:rsidR="00DE0869" w:rsidRPr="006E54B4" w:rsidRDefault="00000000" w:rsidP="00FE3980">
      <w:pPr>
        <w:spacing w:line="240" w:lineRule="auto"/>
        <w:ind w:firstLine="720"/>
        <w:jc w:val="both"/>
        <w:rPr>
          <w:b/>
          <w:rPrChange w:id="2197" w:author="Chelsea Helion" w:date="2024-10-23T10:53:00Z">
            <w:rPr>
              <w:rFonts w:ascii="Aptos" w:hAnsi="Aptos"/>
              <w:b/>
            </w:rPr>
          </w:rPrChange>
        </w:rPr>
      </w:pPr>
      <w:r w:rsidRPr="006E54B4">
        <w:rPr>
          <w:rPrChange w:id="2198" w:author="Chelsea Helion" w:date="2024-10-23T10:53:00Z">
            <w:rPr>
              <w:rFonts w:ascii="Aptos" w:hAnsi="Aptos"/>
            </w:rPr>
          </w:rPrChange>
        </w:rPr>
        <w:t>The absence of additional comparison tasks, such as a</w:t>
      </w:r>
      <w:ins w:id="2199" w:author="Chelsea Helion" w:date="2024-10-25T21:33:00Z">
        <w:r w:rsidR="00EC6475">
          <w:t xml:space="preserve"> passive viewing condition</w:t>
        </w:r>
      </w:ins>
      <w:r w:rsidRPr="006E54B4">
        <w:rPr>
          <w:rPrChange w:id="2200" w:author="Chelsea Helion" w:date="2024-10-23T10:53:00Z">
            <w:rPr>
              <w:rFonts w:ascii="Aptos" w:hAnsi="Aptos"/>
            </w:rPr>
          </w:rPrChange>
        </w:rPr>
        <w:t xml:space="preserve"> </w:t>
      </w:r>
      <w:del w:id="2201" w:author="Chelsea Helion" w:date="2024-10-25T21:33:00Z">
        <w:r w:rsidRPr="006E54B4" w:rsidDel="00EC6475">
          <w:rPr>
            <w:rPrChange w:id="2202" w:author="Chelsea Helion" w:date="2024-10-23T10:53:00Z">
              <w:rPr>
                <w:rFonts w:ascii="Aptos" w:hAnsi="Aptos"/>
              </w:rPr>
            </w:rPrChange>
          </w:rPr>
          <w:delText xml:space="preserve">non-social expressive engagement task </w:delText>
        </w:r>
      </w:del>
      <w:r w:rsidRPr="006E54B4">
        <w:rPr>
          <w:rPrChange w:id="2203" w:author="Chelsea Helion" w:date="2024-10-23T10:53:00Z">
            <w:rPr>
              <w:rFonts w:ascii="Aptos" w:hAnsi="Aptos"/>
            </w:rPr>
          </w:rPrChange>
        </w:rPr>
        <w:t xml:space="preserve">or a task which elicits high cognitive demand but which is not expressive </w:t>
      </w:r>
      <w:del w:id="2204" w:author="Chelsea Helion" w:date="2024-10-25T21:33:00Z">
        <w:r w:rsidRPr="006E54B4" w:rsidDel="00EC6475">
          <w:rPr>
            <w:rPrChange w:id="2205" w:author="Chelsea Helion" w:date="2024-10-23T10:53:00Z">
              <w:rPr>
                <w:rFonts w:ascii="Aptos" w:hAnsi="Aptos"/>
              </w:rPr>
            </w:rPrChange>
          </w:rPr>
          <w:delText>engagement</w:delText>
        </w:r>
      </w:del>
      <w:ins w:id="2206" w:author="Chelsea Helion" w:date="2024-10-25T21:33:00Z">
        <w:r w:rsidR="00EC6475">
          <w:t>viewing</w:t>
        </w:r>
      </w:ins>
      <w:r w:rsidRPr="006E54B4">
        <w:rPr>
          <w:rPrChange w:id="2207" w:author="Chelsea Helion" w:date="2024-10-23T10:53:00Z">
            <w:rPr>
              <w:rFonts w:ascii="Aptos" w:hAnsi="Aptos"/>
            </w:rPr>
          </w:rPrChange>
        </w:rPr>
        <w:t>, limits our ability to isolate neural correlates specific to rating from those related to general cognitive and sensory processing</w:t>
      </w:r>
      <w:del w:id="2208" w:author="Chelsea Helion" w:date="2024-10-25T21:33:00Z">
        <w:r w:rsidRPr="006E54B4" w:rsidDel="00EC6475">
          <w:rPr>
            <w:rPrChange w:id="2209" w:author="Chelsea Helion" w:date="2024-10-23T10:53:00Z">
              <w:rPr>
                <w:rFonts w:ascii="Aptos" w:hAnsi="Aptos"/>
              </w:rPr>
            </w:rPrChange>
          </w:rPr>
          <w:delText xml:space="preserve"> or which may be domain-specific</w:delText>
        </w:r>
      </w:del>
      <w:r w:rsidRPr="006E54B4">
        <w:rPr>
          <w:rPrChange w:id="2210" w:author="Chelsea Helion" w:date="2024-10-23T10:53:00Z">
            <w:rPr>
              <w:rFonts w:ascii="Aptos" w:hAnsi="Aptos"/>
            </w:rPr>
          </w:rPrChange>
        </w:rPr>
        <w:t>.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34B7A442" w:rsidR="00DE0869" w:rsidRPr="006E54B4" w:rsidRDefault="00000000" w:rsidP="00FE3980">
      <w:pPr>
        <w:spacing w:line="240" w:lineRule="auto"/>
        <w:ind w:firstLine="720"/>
        <w:jc w:val="both"/>
        <w:rPr>
          <w:rPrChange w:id="2211" w:author="Chelsea Helion" w:date="2024-10-23T10:53:00Z">
            <w:rPr>
              <w:rFonts w:ascii="Aptos" w:hAnsi="Aptos"/>
            </w:rPr>
          </w:rPrChange>
        </w:rPr>
      </w:pPr>
      <w:r w:rsidRPr="006E54B4">
        <w:rPr>
          <w:b/>
          <w:rPrChange w:id="2212" w:author="Chelsea Helion" w:date="2024-10-23T10:53:00Z">
            <w:rPr>
              <w:rFonts w:ascii="Aptos" w:hAnsi="Aptos"/>
              <w:b/>
            </w:rPr>
          </w:rPrChange>
        </w:rPr>
        <w:t xml:space="preserve">Future Directions. </w:t>
      </w:r>
      <w:r w:rsidRPr="006E54B4">
        <w:rPr>
          <w:rPrChange w:id="2213" w:author="Chelsea Helion" w:date="2024-10-23T10:53:00Z">
            <w:rPr>
              <w:rFonts w:ascii="Aptos" w:hAnsi="Aptos"/>
            </w:rPr>
          </w:rPrChange>
        </w:rPr>
        <w:t>Future endeavors can build upon these findings in a few ways to promote greater ecological validity in neuroscience research. While past research</w:t>
      </w:r>
      <w:del w:id="2214" w:author="Chelsea Helion" w:date="2024-10-25T21:33:00Z">
        <w:r w:rsidRPr="006E54B4" w:rsidDel="00EC6475">
          <w:rPr>
            <w:rPrChange w:id="2215" w:author="Chelsea Helion" w:date="2024-10-23T10:53:00Z">
              <w:rPr>
                <w:rFonts w:ascii="Aptos" w:hAnsi="Aptos"/>
              </w:rPr>
            </w:rPrChange>
          </w:rPr>
          <w:delText xml:space="preserve">, such as </w:delText>
        </w:r>
        <w:r w:rsidR="00434BCC" w:rsidRPr="006E54B4" w:rsidDel="00EC6475">
          <w:rPr>
            <w:rPrChange w:id="2216" w:author="Chelsea Helion" w:date="2024-10-23T10:53:00Z">
              <w:rPr>
                <w:rFonts w:ascii="Aptos" w:hAnsi="Aptos"/>
              </w:rPr>
            </w:rPrChange>
          </w:rPr>
          <w:fldChar w:fldCharType="begin"/>
        </w:r>
        <w:r w:rsidR="004F2335" w:rsidRPr="006E54B4" w:rsidDel="00EC6475">
          <w:rPr>
            <w:rPrChange w:id="2217" w:author="Chelsea Helion" w:date="2024-10-23T10:53:00Z">
              <w:rPr>
                <w:rFonts w:ascii="Aptos" w:hAnsi="Aptos"/>
              </w:rPr>
            </w:rPrChange>
          </w:rPr>
          <w:del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delInstrText>
        </w:r>
        <w:r w:rsidR="00434BCC" w:rsidRPr="006E54B4" w:rsidDel="00EC6475">
          <w:rPr>
            <w:rPrChange w:id="2218" w:author="Chelsea Helion" w:date="2024-10-23T10:53:00Z">
              <w:rPr>
                <w:rFonts w:ascii="Aptos" w:hAnsi="Aptos"/>
              </w:rPr>
            </w:rPrChange>
          </w:rPr>
          <w:fldChar w:fldCharType="separate"/>
        </w:r>
        <w:r w:rsidR="00434BCC" w:rsidRPr="006E54B4" w:rsidDel="00EC6475">
          <w:rPr>
            <w:rPrChange w:id="2219" w:author="Chelsea Helion" w:date="2024-10-23T10:53:00Z">
              <w:rPr>
                <w:rFonts w:ascii="Aptos" w:hAnsi="Aptos"/>
              </w:rPr>
            </w:rPrChange>
          </w:rPr>
          <w:delText>Hutcherson et al., 2005</w:delText>
        </w:r>
        <w:r w:rsidR="00434BCC" w:rsidRPr="006E54B4" w:rsidDel="00EC6475">
          <w:rPr>
            <w:rPrChange w:id="2220" w:author="Chelsea Helion" w:date="2024-10-23T10:53:00Z">
              <w:rPr>
                <w:rFonts w:ascii="Aptos" w:hAnsi="Aptos"/>
              </w:rPr>
            </w:rPrChange>
          </w:rPr>
          <w:fldChar w:fldCharType="end"/>
        </w:r>
        <w:r w:rsidRPr="006E54B4" w:rsidDel="00EC6475">
          <w:rPr>
            <w:rPrChange w:id="2221" w:author="Chelsea Helion" w:date="2024-10-23T10:53:00Z">
              <w:rPr>
                <w:rFonts w:ascii="Aptos" w:hAnsi="Aptos"/>
              </w:rPr>
            </w:rPrChange>
          </w:rPr>
          <w:delText>,</w:delText>
        </w:r>
      </w:del>
      <w:r w:rsidRPr="006E54B4">
        <w:rPr>
          <w:rPrChange w:id="2222" w:author="Chelsea Helion" w:date="2024-10-23T10:53:00Z">
            <w:rPr>
              <w:rFonts w:ascii="Aptos" w:hAnsi="Aptos"/>
            </w:rPr>
          </w:rPrChange>
        </w:rPr>
        <w:t xml:space="preserve"> provided direct comparisons between passive viewing and what we have termed expressive </w:t>
      </w:r>
      <w:del w:id="2223" w:author="Chelsea Helion" w:date="2024-10-25T21:33:00Z">
        <w:r w:rsidRPr="006E54B4" w:rsidDel="00EC6475">
          <w:rPr>
            <w:rPrChange w:id="2224" w:author="Chelsea Helion" w:date="2024-10-23T10:53:00Z">
              <w:rPr>
                <w:rFonts w:ascii="Aptos" w:hAnsi="Aptos"/>
              </w:rPr>
            </w:rPrChange>
          </w:rPr>
          <w:delText>active engagement</w:delText>
        </w:r>
      </w:del>
      <w:ins w:id="2225" w:author="Chelsea Helion" w:date="2024-10-25T21:33:00Z">
        <w:r w:rsidR="00EC6475">
          <w:t>viewing</w:t>
        </w:r>
      </w:ins>
      <w:r w:rsidRPr="006E54B4">
        <w:rPr>
          <w:rPrChange w:id="2226" w:author="Chelsea Helion" w:date="2024-10-23T10:53:00Z">
            <w:rPr>
              <w:rFonts w:ascii="Aptos" w:hAnsi="Aptos"/>
            </w:rPr>
          </w:rPrChange>
        </w:rPr>
        <w:t>,</w:t>
      </w:r>
      <w:del w:id="2227" w:author="Chelsea Helion" w:date="2024-10-25T21:34:00Z">
        <w:r w:rsidRPr="006E54B4" w:rsidDel="00EC6475">
          <w:rPr>
            <w:rPrChange w:id="2228" w:author="Chelsea Helion" w:date="2024-10-23T10:53:00Z">
              <w:rPr>
                <w:rFonts w:ascii="Aptos" w:hAnsi="Aptos"/>
              </w:rPr>
            </w:rPrChange>
          </w:rPr>
          <w:delText xml:space="preserve"> and</w:delText>
        </w:r>
      </w:del>
      <w:r w:rsidRPr="006E54B4">
        <w:rPr>
          <w:rPrChange w:id="2229" w:author="Chelsea Helion" w:date="2024-10-23T10:53:00Z">
            <w:rPr>
              <w:rFonts w:ascii="Aptos" w:hAnsi="Aptos"/>
            </w:rPr>
          </w:rPrChange>
        </w:rPr>
        <w:t xml:space="preserve"> </w:t>
      </w:r>
      <w:del w:id="2230" w:author="Chelsea Helion" w:date="2024-10-25T21:34:00Z">
        <w:r w:rsidRPr="006E54B4" w:rsidDel="00EC6475">
          <w:rPr>
            <w:rPrChange w:id="2231" w:author="Chelsea Helion" w:date="2024-10-23T10:53:00Z">
              <w:rPr>
                <w:rFonts w:ascii="Aptos" w:hAnsi="Aptos"/>
              </w:rPr>
            </w:rPrChange>
          </w:rPr>
          <w:delText xml:space="preserve">this manuscript directly compared expressive active to reflective active, </w:delText>
        </w:r>
      </w:del>
      <w:r w:rsidRPr="006E54B4">
        <w:rPr>
          <w:rPrChange w:id="2232" w:author="Chelsea Helion" w:date="2024-10-23T10:53:00Z">
            <w:rPr>
              <w:rFonts w:ascii="Aptos" w:hAnsi="Aptos"/>
            </w:rPr>
          </w:rPrChange>
        </w:rPr>
        <w:t xml:space="preserve">we are unaware of any direct comparisons between reflective </w:t>
      </w:r>
      <w:del w:id="2233" w:author="Chelsea Helion" w:date="2024-10-25T21:34:00Z">
        <w:r w:rsidRPr="006E54B4" w:rsidDel="00EC6475">
          <w:rPr>
            <w:rPrChange w:id="2234" w:author="Chelsea Helion" w:date="2024-10-23T10:53:00Z">
              <w:rPr>
                <w:rFonts w:ascii="Aptos" w:hAnsi="Aptos"/>
              </w:rPr>
            </w:rPrChange>
          </w:rPr>
          <w:delText xml:space="preserve">active </w:delText>
        </w:r>
      </w:del>
      <w:ins w:id="2235" w:author="Chelsea Helion" w:date="2024-10-25T21:34:00Z">
        <w:r w:rsidR="00EC6475">
          <w:t>viewing</w:t>
        </w:r>
        <w:r w:rsidR="00EC6475" w:rsidRPr="006E54B4">
          <w:rPr>
            <w:rPrChange w:id="2236" w:author="Chelsea Helion" w:date="2024-10-23T10:53:00Z">
              <w:rPr>
                <w:rFonts w:ascii="Aptos" w:hAnsi="Aptos"/>
              </w:rPr>
            </w:rPrChange>
          </w:rPr>
          <w:t xml:space="preserve"> </w:t>
        </w:r>
      </w:ins>
      <w:r w:rsidRPr="006E54B4">
        <w:rPr>
          <w:rPrChange w:id="2237" w:author="Chelsea Helion" w:date="2024-10-23T10:53:00Z">
            <w:rPr>
              <w:rFonts w:ascii="Aptos" w:hAnsi="Aptos"/>
            </w:rPr>
          </w:rPrChange>
        </w:rPr>
        <w:t xml:space="preserve">and passive </w:t>
      </w:r>
      <w:del w:id="2238" w:author="Chelsea Helion" w:date="2024-10-25T21:34:00Z">
        <w:r w:rsidRPr="006E54B4" w:rsidDel="00EC6475">
          <w:rPr>
            <w:rPrChange w:id="2239" w:author="Chelsea Helion" w:date="2024-10-23T10:53:00Z">
              <w:rPr>
                <w:rFonts w:ascii="Aptos" w:hAnsi="Aptos"/>
              </w:rPr>
            </w:rPrChange>
          </w:rPr>
          <w:delText>engagement</w:delText>
        </w:r>
      </w:del>
      <w:ins w:id="2240" w:author="Chelsea Helion" w:date="2024-10-25T21:34:00Z">
        <w:r w:rsidR="00EC6475">
          <w:t>viewing</w:t>
        </w:r>
      </w:ins>
      <w:r w:rsidRPr="006E54B4">
        <w:rPr>
          <w:rPrChange w:id="2241" w:author="Chelsea Helion" w:date="2024-10-23T10:53:00Z">
            <w:rPr>
              <w:rFonts w:ascii="Aptos" w:hAnsi="Aptos"/>
            </w:rPr>
          </w:rPrChange>
        </w:rPr>
        <w:t xml:space="preserve">. This comparison may be of interest as reflective </w:t>
      </w:r>
      <w:del w:id="2242" w:author="Chelsea Helion" w:date="2024-10-25T21:34:00Z">
        <w:r w:rsidRPr="006E54B4" w:rsidDel="00EC6475">
          <w:rPr>
            <w:rPrChange w:id="2243" w:author="Chelsea Helion" w:date="2024-10-23T10:53:00Z">
              <w:rPr>
                <w:rFonts w:ascii="Aptos" w:hAnsi="Aptos"/>
              </w:rPr>
            </w:rPrChange>
          </w:rPr>
          <w:delText xml:space="preserve">engagement </w:delText>
        </w:r>
      </w:del>
      <w:ins w:id="2244" w:author="Chelsea Helion" w:date="2024-10-25T21:34:00Z">
        <w:r w:rsidR="00EC6475">
          <w:t>viewing</w:t>
        </w:r>
        <w:r w:rsidR="00EC6475" w:rsidRPr="006E54B4">
          <w:rPr>
            <w:rPrChange w:id="2245" w:author="Chelsea Helion" w:date="2024-10-23T10:53:00Z">
              <w:rPr>
                <w:rFonts w:ascii="Aptos" w:hAnsi="Aptos"/>
              </w:rPr>
            </w:rPrChange>
          </w:rPr>
          <w:t xml:space="preserve"> </w:t>
        </w:r>
      </w:ins>
      <w:r w:rsidRPr="006E54B4">
        <w:rPr>
          <w:rPrChange w:id="2246" w:author="Chelsea Helion" w:date="2024-10-23T10:53:00Z">
            <w:rPr>
              <w:rFonts w:ascii="Aptos" w:hAnsi="Aptos"/>
            </w:rPr>
          </w:rPrChange>
        </w:rPr>
        <w:t xml:space="preserve">could represent a means of reasonably constraining attention and adding more internal validity to naturalistic studies while minimizing the added activation we observed in attention, interoception, and sensory regions during expressive </w:t>
      </w:r>
      <w:del w:id="2247" w:author="Chelsea Helion" w:date="2024-10-25T21:34:00Z">
        <w:r w:rsidRPr="006E54B4" w:rsidDel="00EC6475">
          <w:rPr>
            <w:rPrChange w:id="2248" w:author="Chelsea Helion" w:date="2024-10-23T10:53:00Z">
              <w:rPr>
                <w:rFonts w:ascii="Aptos" w:hAnsi="Aptos"/>
              </w:rPr>
            </w:rPrChange>
          </w:rPr>
          <w:delText>engagement</w:delText>
        </w:r>
      </w:del>
      <w:ins w:id="2249" w:author="Chelsea Helion" w:date="2024-10-25T21:34:00Z">
        <w:r w:rsidR="00EC6475">
          <w:t>viewing</w:t>
        </w:r>
      </w:ins>
      <w:r w:rsidRPr="006E54B4">
        <w:rPr>
          <w:rPrChange w:id="2250" w:author="Chelsea Helion" w:date="2024-10-23T10:53:00Z">
            <w:rPr>
              <w:rFonts w:ascii="Aptos" w:hAnsi="Aptos"/>
            </w:rPr>
          </w:rPrChange>
        </w:rPr>
        <w:t xml:space="preserve">. </w:t>
      </w:r>
    </w:p>
    <w:p w14:paraId="7CA6108D" w14:textId="66732645" w:rsidR="00DE0869" w:rsidRPr="006E54B4" w:rsidRDefault="00000000" w:rsidP="00FE3980">
      <w:pPr>
        <w:spacing w:line="240" w:lineRule="auto"/>
        <w:ind w:firstLine="720"/>
        <w:jc w:val="both"/>
        <w:rPr>
          <w:rPrChange w:id="2251" w:author="Chelsea Helion" w:date="2024-10-23T10:53:00Z">
            <w:rPr>
              <w:rFonts w:ascii="Aptos" w:hAnsi="Aptos"/>
            </w:rPr>
          </w:rPrChange>
        </w:rPr>
      </w:pPr>
      <w:r w:rsidRPr="006E54B4">
        <w:rPr>
          <w:rPrChange w:id="2252" w:author="Chelsea Helion" w:date="2024-10-23T10:53:00Z">
            <w:rPr>
              <w:rFonts w:ascii="Aptos" w:hAnsi="Aptos"/>
            </w:rPr>
          </w:rPrChange>
        </w:rPr>
        <w:t xml:space="preserve">It would also be valuable to explore a broader range of stimuli using expressive </w:t>
      </w:r>
      <w:del w:id="2253" w:author="Chelsea Helion" w:date="2024-10-25T21:35:00Z">
        <w:r w:rsidRPr="006E54B4" w:rsidDel="00EC6475">
          <w:rPr>
            <w:rPrChange w:id="2254" w:author="Chelsea Helion" w:date="2024-10-23T10:53:00Z">
              <w:rPr>
                <w:rFonts w:ascii="Aptos" w:hAnsi="Aptos"/>
              </w:rPr>
            </w:rPrChange>
          </w:rPr>
          <w:delText xml:space="preserve">engagement </w:delText>
        </w:r>
      </w:del>
      <w:ins w:id="2255" w:author="Chelsea Helion" w:date="2024-10-25T21:35:00Z">
        <w:r w:rsidR="00EC6475">
          <w:t>viewing</w:t>
        </w:r>
        <w:r w:rsidR="00EC6475" w:rsidRPr="006E54B4">
          <w:rPr>
            <w:rPrChange w:id="2256" w:author="Chelsea Helion" w:date="2024-10-23T10:53:00Z">
              <w:rPr>
                <w:rFonts w:ascii="Aptos" w:hAnsi="Aptos"/>
              </w:rPr>
            </w:rPrChange>
          </w:rPr>
          <w:t xml:space="preserve"> </w:t>
        </w:r>
      </w:ins>
      <w:r w:rsidRPr="006E54B4">
        <w:rPr>
          <w:rPrChange w:id="2257" w:author="Chelsea Helion" w:date="2024-10-23T10:53:00Z">
            <w:rPr>
              <w:rFonts w:ascii="Aptos" w:hAnsi="Aptos"/>
            </w:rPr>
          </w:rPrChange>
        </w:rPr>
        <w:t xml:space="preserve">designs, including varying mediums (e.g., video, audio, text), genres (e.g., comedies, dramas, documentaries), emotional tones (e.g., happy, sad, suspenseful), and narrative complexity, as continuous online ratings may prove to be more or less obtrusive depending upon these factors. Collecting continuous </w:t>
      </w:r>
      <w:del w:id="2258" w:author="Chelsea Helion" w:date="2024-10-25T21:36:00Z">
        <w:r w:rsidRPr="006E54B4" w:rsidDel="00EC6475">
          <w:rPr>
            <w:rPrChange w:id="2259" w:author="Chelsea Helion" w:date="2024-10-23T10:53:00Z">
              <w:rPr>
                <w:rFonts w:ascii="Aptos" w:hAnsi="Aptos"/>
              </w:rPr>
            </w:rPrChange>
          </w:rPr>
          <w:delText xml:space="preserve">online </w:delText>
        </w:r>
      </w:del>
      <w:r w:rsidRPr="006E54B4">
        <w:rPr>
          <w:rPrChange w:id="2260" w:author="Chelsea Helion" w:date="2024-10-23T10:53:00Z">
            <w:rPr>
              <w:rFonts w:ascii="Aptos" w:hAnsi="Aptos"/>
            </w:rPr>
          </w:rPrChange>
        </w:rPr>
        <w:t>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6737104D" w:rsidR="00DE0869" w:rsidRPr="006E54B4" w:rsidRDefault="00000000" w:rsidP="00FE3980">
      <w:pPr>
        <w:spacing w:line="240" w:lineRule="auto"/>
        <w:ind w:firstLine="720"/>
        <w:jc w:val="both"/>
        <w:rPr>
          <w:rPrChange w:id="2261" w:author="Chelsea Helion" w:date="2024-10-23T10:53:00Z">
            <w:rPr>
              <w:rFonts w:ascii="Aptos" w:hAnsi="Aptos"/>
            </w:rPr>
          </w:rPrChange>
        </w:rPr>
      </w:pPr>
      <w:r w:rsidRPr="006E54B4">
        <w:rPr>
          <w:rPrChange w:id="2262" w:author="Chelsea Helion" w:date="2024-10-23T10:53:00Z">
            <w:rPr>
              <w:rFonts w:ascii="Aptos" w:hAnsi="Aptos"/>
            </w:rPr>
          </w:rPrChange>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6E54B4">
        <w:rPr>
          <w:rPrChange w:id="2263" w:author="Chelsea Helion" w:date="2024-10-23T10:53:00Z">
            <w:rPr>
              <w:rFonts w:ascii="Aptos" w:hAnsi="Aptos"/>
            </w:rPr>
          </w:rPrChange>
        </w:rPr>
        <w:t>,</w:t>
      </w:r>
      <w:r w:rsidRPr="006E54B4">
        <w:rPr>
          <w:rPrChange w:id="2264" w:author="Chelsea Helion" w:date="2024-10-23T10:53:00Z">
            <w:rPr>
              <w:rFonts w:ascii="Aptos" w:hAnsi="Aptos"/>
            </w:rPr>
          </w:rPrChange>
        </w:rPr>
        <w:t xml:space="preserve"> could answer these questions by tracking and comparing gaze behavior</w:t>
      </w:r>
      <w:r w:rsidR="008D4759" w:rsidRPr="006E54B4">
        <w:rPr>
          <w:rPrChange w:id="2265" w:author="Chelsea Helion" w:date="2024-10-23T10:53:00Z">
            <w:rPr>
              <w:rFonts w:ascii="Aptos" w:hAnsi="Aptos"/>
            </w:rPr>
          </w:rPrChange>
        </w:rPr>
        <w:t xml:space="preserve"> </w:t>
      </w:r>
      <w:r w:rsidR="00B11CB8" w:rsidRPr="006E54B4">
        <w:rPr>
          <w:rPrChange w:id="2266" w:author="Chelsea Helion" w:date="2024-10-23T10:53:00Z">
            <w:rPr>
              <w:rFonts w:ascii="Aptos" w:hAnsi="Aptos"/>
            </w:rPr>
          </w:rPrChange>
        </w:rPr>
        <w:fldChar w:fldCharType="begin"/>
      </w:r>
      <w:r w:rsidR="004F2335" w:rsidRPr="006E54B4">
        <w:rPr>
          <w:rPrChange w:id="2267" w:author="Chelsea Helion" w:date="2024-10-23T10:53:00Z">
            <w:rPr>
              <w:rFonts w:ascii="Aptos" w:hAnsi="Aptos"/>
            </w:rPr>
          </w:rPrChange>
        </w:rPr>
        <w:instrText xml:space="preserve"> ADDIN ZOTERO_ITEM CSL_CITATION {"citationID":"Mt215vKh","properties":{"formattedCitation":"(Hasson et al., 2004)","plainCitation":"(Hasson et al., 2004)","noteIndex":0},"citationItems":[{"id":2933,"uris":["http://zotero.org/users/6239255/items/N7VP39X2"],"itemData":{"id":2933,"type":"article-journal","abstract":"To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6E54B4">
        <w:rPr>
          <w:rPrChange w:id="2268" w:author="Chelsea Helion" w:date="2024-10-23T10:53:00Z">
            <w:rPr>
              <w:rFonts w:ascii="Aptos" w:hAnsi="Aptos"/>
            </w:rPr>
          </w:rPrChange>
        </w:rPr>
        <w:fldChar w:fldCharType="separate"/>
      </w:r>
      <w:r w:rsidR="00B11CB8" w:rsidRPr="006E54B4">
        <w:rPr>
          <w:rPrChange w:id="2269" w:author="Chelsea Helion" w:date="2024-10-23T10:53:00Z">
            <w:rPr>
              <w:rFonts w:ascii="Aptos" w:hAnsi="Aptos"/>
            </w:rPr>
          </w:rPrChange>
        </w:rPr>
        <w:t>(Hasson et al., 2004)</w:t>
      </w:r>
      <w:r w:rsidR="00B11CB8" w:rsidRPr="006E54B4">
        <w:rPr>
          <w:rPrChange w:id="2270" w:author="Chelsea Helion" w:date="2024-10-23T10:53:00Z">
            <w:rPr>
              <w:rFonts w:ascii="Aptos" w:hAnsi="Aptos"/>
            </w:rPr>
          </w:rPrChange>
        </w:rPr>
        <w:fldChar w:fldCharType="end"/>
      </w:r>
      <w:r w:rsidRPr="006E54B4">
        <w:rPr>
          <w:rPrChange w:id="2271" w:author="Chelsea Helion" w:date="2024-10-23T10:53:00Z">
            <w:rPr>
              <w:rFonts w:ascii="Aptos" w:hAnsi="Aptos"/>
            </w:rPr>
          </w:rPrChange>
        </w:rPr>
        <w:t>. Additionally, employing techniques with higher temporal resolution, such as</w:t>
      </w:r>
      <w:r w:rsidR="009027B2" w:rsidRPr="006E54B4">
        <w:rPr>
          <w:rPrChange w:id="2272" w:author="Chelsea Helion" w:date="2024-10-23T10:53:00Z">
            <w:rPr>
              <w:rFonts w:ascii="Aptos" w:hAnsi="Aptos"/>
            </w:rPr>
          </w:rPrChange>
        </w:rPr>
        <w:t xml:space="preserve"> </w:t>
      </w:r>
      <w:r w:rsidRPr="006E54B4">
        <w:rPr>
          <w:rPrChange w:id="2273" w:author="Chelsea Helion" w:date="2024-10-23T10:53:00Z">
            <w:rPr>
              <w:rFonts w:ascii="Aptos" w:hAnsi="Aptos"/>
            </w:rPr>
          </w:rPrChange>
        </w:rPr>
        <w:t>electroencephalography (EEG), could capture rapid changes in neural activity at a rate more commiserate with vision process than fMRI</w:t>
      </w:r>
      <w:r w:rsidR="008D4759" w:rsidRPr="006E54B4">
        <w:rPr>
          <w:rPrChange w:id="2274" w:author="Chelsea Helion" w:date="2024-10-23T10:53:00Z">
            <w:rPr>
              <w:rFonts w:ascii="Aptos" w:hAnsi="Aptos"/>
            </w:rPr>
          </w:rPrChange>
        </w:rPr>
        <w:t xml:space="preserve"> </w:t>
      </w:r>
      <w:r w:rsidR="00B11CB8" w:rsidRPr="006E54B4">
        <w:rPr>
          <w:rPrChange w:id="2275" w:author="Chelsea Helion" w:date="2024-10-23T10:53:00Z">
            <w:rPr>
              <w:rFonts w:ascii="Aptos" w:hAnsi="Aptos"/>
            </w:rPr>
          </w:rPrChange>
        </w:rPr>
        <w:fldChar w:fldCharType="begin"/>
      </w:r>
      <w:r w:rsidR="004F2335" w:rsidRPr="006E54B4">
        <w:rPr>
          <w:rPrChange w:id="2276" w:author="Chelsea Helion" w:date="2024-10-23T10:53:00Z">
            <w:rPr>
              <w:rFonts w:ascii="Aptos" w:hAnsi="Aptos"/>
            </w:rPr>
          </w:rPrChange>
        </w:rPr>
        <w:instrText xml:space="preserve"> ADDIN ZOTERO_ITEM CSL_CITATION {"citationID":"KGxN8zJW","properties":{"formattedCitation":"(Axelrod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6E54B4">
        <w:rPr>
          <w:rPrChange w:id="2277" w:author="Chelsea Helion" w:date="2024-10-23T10:53:00Z">
            <w:rPr>
              <w:rFonts w:ascii="Aptos" w:hAnsi="Aptos"/>
            </w:rPr>
          </w:rPrChange>
        </w:rPr>
        <w:fldChar w:fldCharType="separate"/>
      </w:r>
      <w:r w:rsidR="003F613E" w:rsidRPr="006E54B4">
        <w:rPr>
          <w:rPrChange w:id="2278" w:author="Chelsea Helion" w:date="2024-10-23T10:53:00Z">
            <w:rPr>
              <w:rFonts w:ascii="Aptos" w:hAnsi="Aptos"/>
            </w:rPr>
          </w:rPrChange>
        </w:rPr>
        <w:t>(Axelrod et al., 2023)</w:t>
      </w:r>
      <w:r w:rsidR="00B11CB8" w:rsidRPr="006E54B4">
        <w:rPr>
          <w:rPrChange w:id="2279" w:author="Chelsea Helion" w:date="2024-10-23T10:53:00Z">
            <w:rPr>
              <w:rFonts w:ascii="Aptos" w:hAnsi="Aptos"/>
            </w:rPr>
          </w:rPrChange>
        </w:rPr>
        <w:fldChar w:fldCharType="end"/>
      </w:r>
      <w:r w:rsidRPr="006E54B4">
        <w:rPr>
          <w:rPrChange w:id="2280" w:author="Chelsea Helion" w:date="2024-10-23T10:53:00Z">
            <w:rPr>
              <w:rFonts w:ascii="Aptos" w:hAnsi="Aptos"/>
            </w:rPr>
          </w:rPrChange>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6E54B4" w:rsidRDefault="00000000" w:rsidP="00FE3980">
      <w:pPr>
        <w:spacing w:line="240" w:lineRule="auto"/>
        <w:ind w:firstLine="720"/>
        <w:jc w:val="both"/>
        <w:rPr>
          <w:rPrChange w:id="2281" w:author="Chelsea Helion" w:date="2024-10-23T10:53:00Z">
            <w:rPr>
              <w:rFonts w:ascii="Aptos" w:hAnsi="Aptos"/>
            </w:rPr>
          </w:rPrChange>
        </w:rPr>
      </w:pPr>
      <w:r w:rsidRPr="006E54B4">
        <w:rPr>
          <w:rPrChange w:id="2282" w:author="Chelsea Helion" w:date="2024-10-23T10:53:00Z">
            <w:rPr>
              <w:rFonts w:ascii="Aptos" w:hAnsi="Aptos"/>
            </w:rPr>
          </w:rPrChange>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w:t>
      </w:r>
      <w:r w:rsidRPr="006E54B4">
        <w:rPr>
          <w:rPrChange w:id="2283" w:author="Chelsea Helion" w:date="2024-10-23T10:53:00Z">
            <w:rPr>
              <w:rFonts w:ascii="Aptos" w:hAnsi="Aptos"/>
            </w:rPr>
          </w:rPrChange>
        </w:rPr>
        <w:lastRenderedPageBreak/>
        <w:t>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6E54B4" w:rsidRDefault="00FE3980">
      <w:pPr>
        <w:rPr>
          <w:b/>
          <w:rPrChange w:id="2284" w:author="Chelsea Helion" w:date="2024-10-23T10:53:00Z">
            <w:rPr>
              <w:rFonts w:ascii="Aptos" w:hAnsi="Aptos"/>
              <w:b/>
            </w:rPr>
          </w:rPrChange>
        </w:rPr>
      </w:pPr>
      <w:r w:rsidRPr="006E54B4">
        <w:rPr>
          <w:b/>
          <w:rPrChange w:id="2285" w:author="Chelsea Helion" w:date="2024-10-23T10:53:00Z">
            <w:rPr>
              <w:rFonts w:ascii="Aptos" w:hAnsi="Aptos"/>
              <w:b/>
            </w:rPr>
          </w:rPrChange>
        </w:rPr>
        <w:br w:type="page"/>
      </w:r>
    </w:p>
    <w:p w14:paraId="0F9982F7" w14:textId="17D07C77" w:rsidR="00DE0869" w:rsidRPr="006E54B4" w:rsidRDefault="00000000" w:rsidP="00FE3980">
      <w:pPr>
        <w:spacing w:line="240" w:lineRule="auto"/>
        <w:jc w:val="both"/>
        <w:rPr>
          <w:b/>
          <w:rPrChange w:id="2286" w:author="Chelsea Helion" w:date="2024-10-23T10:53:00Z">
            <w:rPr>
              <w:rFonts w:ascii="Aptos" w:hAnsi="Aptos"/>
              <w:b/>
            </w:rPr>
          </w:rPrChange>
        </w:rPr>
      </w:pPr>
      <w:r w:rsidRPr="006E54B4">
        <w:rPr>
          <w:b/>
          <w:rPrChange w:id="2287" w:author="Chelsea Helion" w:date="2024-10-23T10:53:00Z">
            <w:rPr>
              <w:rFonts w:ascii="Aptos" w:hAnsi="Aptos"/>
              <w:b/>
            </w:rPr>
          </w:rPrChange>
        </w:rPr>
        <w:lastRenderedPageBreak/>
        <w:t>Conclusion</w:t>
      </w:r>
    </w:p>
    <w:p w14:paraId="0F41ECA4" w14:textId="180A2C48" w:rsidR="00DE0869" w:rsidRPr="006E54B4" w:rsidRDefault="00000000" w:rsidP="00FE3980">
      <w:pPr>
        <w:spacing w:line="240" w:lineRule="auto"/>
        <w:ind w:firstLine="540"/>
        <w:jc w:val="both"/>
        <w:rPr>
          <w:rPrChange w:id="2288" w:author="Chelsea Helion" w:date="2024-10-23T10:53:00Z">
            <w:rPr>
              <w:rFonts w:ascii="Aptos" w:hAnsi="Aptos"/>
            </w:rPr>
          </w:rPrChange>
        </w:rPr>
      </w:pPr>
      <w:r w:rsidRPr="006E54B4">
        <w:rPr>
          <w:rPrChange w:id="2289" w:author="Chelsea Helion" w:date="2024-10-23T10:53:00Z">
            <w:rPr>
              <w:rFonts w:ascii="Aptos" w:hAnsi="Aptos"/>
            </w:rPr>
          </w:rPrChange>
        </w:rPr>
        <w:t xml:space="preserve">In this study, we directly compared neural activity of subjects while they either </w:t>
      </w:r>
      <w:r w:rsidR="009027B2" w:rsidRPr="006E54B4">
        <w:rPr>
          <w:rPrChange w:id="2290" w:author="Chelsea Helion" w:date="2024-10-23T10:53:00Z">
            <w:rPr>
              <w:rFonts w:ascii="Aptos" w:hAnsi="Aptos"/>
            </w:rPr>
          </w:rPrChange>
        </w:rPr>
        <w:t>continuously rated</w:t>
      </w:r>
      <w:r w:rsidRPr="006E54B4">
        <w:rPr>
          <w:rPrChange w:id="2291" w:author="Chelsea Helion" w:date="2024-10-23T10:53:00Z">
            <w:rPr>
              <w:rFonts w:ascii="Aptos" w:hAnsi="Aptos"/>
            </w:rPr>
          </w:rPrChange>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6E54B4">
        <w:rPr>
          <w:rPrChange w:id="2292" w:author="Chelsea Helion" w:date="2024-10-23T10:53:00Z">
            <w:rPr>
              <w:rFonts w:ascii="Aptos" w:hAnsi="Aptos"/>
            </w:rPr>
          </w:rPrChange>
        </w:rPr>
        <w:t>FFG</w:t>
      </w:r>
      <w:r w:rsidRPr="006E54B4">
        <w:rPr>
          <w:rPrChange w:id="2293" w:author="Chelsea Helion" w:date="2024-10-23T10:53:00Z">
            <w:rPr>
              <w:rFonts w:ascii="Aptos" w:hAnsi="Aptos"/>
            </w:rPr>
          </w:rPrChange>
        </w:rPr>
        <w:t>, TPJ</w:t>
      </w:r>
      <w:r w:rsidR="00745ABA" w:rsidRPr="006E54B4">
        <w:rPr>
          <w:rPrChange w:id="2294" w:author="Chelsea Helion" w:date="2024-10-23T10:53:00Z">
            <w:rPr>
              <w:rFonts w:ascii="Aptos" w:hAnsi="Aptos"/>
            </w:rPr>
          </w:rPrChange>
        </w:rPr>
        <w:t>, TP</w:t>
      </w:r>
      <w:r w:rsidRPr="006E54B4">
        <w:rPr>
          <w:rPrChange w:id="2295" w:author="Chelsea Helion" w:date="2024-10-23T10:53:00Z">
            <w:rPr>
              <w:rFonts w:ascii="Aptos" w:hAnsi="Aptos"/>
            </w:rPr>
          </w:rPrChange>
        </w:rPr>
        <w:t>, pCUN)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2296" w:name="_3m71kq8syq2c" w:colFirst="0" w:colLast="0"/>
      <w:bookmarkEnd w:id="2296"/>
    </w:p>
    <w:p w14:paraId="119EA104" w14:textId="77777777" w:rsidR="009623C0" w:rsidRPr="002947A3" w:rsidRDefault="009623C0" w:rsidP="009623C0">
      <w:pPr>
        <w:pStyle w:val="Heading2"/>
        <w:spacing w:before="0" w:after="0" w:line="240" w:lineRule="auto"/>
        <w:jc w:val="both"/>
        <w:rPr>
          <w:b/>
          <w:bCs/>
          <w:sz w:val="22"/>
          <w:szCs w:val="22"/>
        </w:rPr>
        <w:pPrChange w:id="2297" w:author="Chelsea Helion" w:date="2024-10-25T12:15:00Z">
          <w:pPr>
            <w:pStyle w:val="Heading2"/>
            <w:spacing w:before="0" w:after="0" w:line="240" w:lineRule="auto"/>
            <w:ind w:firstLine="720"/>
            <w:jc w:val="both"/>
          </w:pPr>
        </w:pPrChange>
      </w:pPr>
      <w:r w:rsidRPr="002947A3">
        <w:rPr>
          <w:b/>
          <w:bCs/>
          <w:sz w:val="22"/>
          <w:szCs w:val="22"/>
        </w:rPr>
        <w:t>Methods</w:t>
      </w:r>
    </w:p>
    <w:p w14:paraId="0D93C9A2" w14:textId="77777777"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left handed and all others were right handed. All participants provided written informed consent as approved by a local Institutional Review Board.</w:t>
      </w:r>
    </w:p>
    <w:p w14:paraId="2B7E7E7F" w14:textId="77777777" w:rsidR="009623C0" w:rsidRDefault="009623C0" w:rsidP="009623C0">
      <w:pPr>
        <w:spacing w:line="240" w:lineRule="auto"/>
        <w:jc w:val="both"/>
      </w:pPr>
    </w:p>
    <w:p w14:paraId="6D84D288" w14:textId="21BE2372" w:rsidR="009623C0" w:rsidRDefault="009623C0" w:rsidP="009623C0">
      <w:pPr>
        <w:spacing w:line="240" w:lineRule="auto"/>
        <w:jc w:val="both"/>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Pr="002947A3">
        <w: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Pr="002947A3">
        <w:t>Kimberley et al., (2008)</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horizontally-positioned scale was visualized below the video stimulus. The initial position of scale was set to 0% certainty. Pressing a button with the index finger incremented the scale by 5% closer towards the left pole (i.e., 100% certain of guilt) and </w:t>
      </w:r>
      <w:r w:rsidRPr="002947A3">
        <w:lastRenderedPageBreak/>
        <w:t>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w:t>
      </w:r>
      <w:del w:id="2298" w:author="Chelsea Helion" w:date="2024-10-25T12:16:00Z">
        <w:r w:rsidRPr="002947A3" w:rsidDel="009623C0">
          <w:delText>s</w:delText>
        </w:r>
      </w:del>
      <w:r w:rsidRPr="002947A3">
        <w:t xml:space="preserve"> of th</w:t>
      </w:r>
      <w:ins w:id="2299" w:author="Chelsea Helion" w:date="2024-10-25T12:16:00Z">
        <w:r>
          <w:t>e first</w:t>
        </w:r>
      </w:ins>
      <w:del w:id="2300" w:author="Chelsea Helion" w:date="2024-10-25T12:16:00Z">
        <w:r w:rsidRPr="002947A3" w:rsidDel="009623C0">
          <w:delText>ose</w:delText>
        </w:r>
      </w:del>
      <w:r w:rsidRPr="002947A3">
        <w:t xml:space="preserve"> task</w:t>
      </w:r>
      <w:ins w:id="2301" w:author="Chelsea Helion" w:date="2024-10-25T12:16:00Z">
        <w:r>
          <w:t xml:space="preserve"> and analysis of the verbal details of the second</w:t>
        </w:r>
      </w:ins>
      <w:del w:id="2302" w:author="Chelsea Helion" w:date="2024-10-25T12:16:00Z">
        <w:r w:rsidRPr="002947A3" w:rsidDel="009623C0">
          <w:delText>s</w:delText>
        </w:r>
      </w:del>
      <w:r w:rsidRPr="002947A3">
        <w:t xml:space="preserve"> </w:t>
      </w:r>
      <w:ins w:id="2303" w:author="Chelsea Helion" w:date="2024-10-25T12:16:00Z">
        <w:r>
          <w:t xml:space="preserve">are </w:t>
        </w:r>
      </w:ins>
      <w:del w:id="2304" w:author="Chelsea Helion" w:date="2024-10-25T12:16:00Z">
        <w:r w:rsidRPr="002947A3" w:rsidDel="009623C0">
          <w:delText xml:space="preserve">are </w:delText>
        </w:r>
      </w:del>
      <w:r w:rsidRPr="002947A3">
        <w:t xml:space="preserve">outside of the purview of the present manuscript, and will be characterized in future work. All scripts associated with this task are publicly available at https://github.com/wj-mitchell/Expressive_V_Reflective.  </w:t>
      </w:r>
    </w:p>
    <w:p w14:paraId="318B6C34" w14:textId="77777777" w:rsidR="0076279C" w:rsidRDefault="0076279C" w:rsidP="009623C0">
      <w:pPr>
        <w:spacing w:line="240" w:lineRule="auto"/>
        <w:jc w:val="both"/>
      </w:pPr>
    </w:p>
    <w:p w14:paraId="13238D66" w14:textId="77777777" w:rsidR="0076279C" w:rsidRDefault="0076279C" w:rsidP="0076279C">
      <w:pPr>
        <w:spacing w:line="240" w:lineRule="auto"/>
        <w:jc w:val="both"/>
      </w:pPr>
      <w:r w:rsidRPr="002947A3">
        <w:rPr>
          <w:b/>
        </w:rPr>
        <w:t xml:space="preserve">Experimental display and rating acquisition.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Pr="002947A3">
        <w: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Pr="002947A3">
        <w:t>Girard &amp; Wright (2018)</w:t>
      </w:r>
      <w:r w:rsidRPr="002947A3">
        <w:fldChar w:fldCharType="end"/>
      </w:r>
      <w:r w:rsidRPr="002947A3">
        <w:t xml:space="preserve"> contains a useful summary of these efforts). We designed a novel script programmed in Python [v3.8.13] </w:t>
      </w:r>
      <w:r w:rsidRPr="002947A3">
        <w:fldChar w:fldCharType="begin"/>
      </w:r>
      <w:r w:rsidRPr="002947A3">
        <w: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Pr="002947A3">
        <w:t>(van Rossum, 1995)</w:t>
      </w:r>
      <w:r w:rsidRPr="002947A3">
        <w:fldChar w:fldCharType="end"/>
      </w:r>
      <w:r w:rsidRPr="002947A3">
        <w:t xml:space="preserve"> using the PsychoPy [v2021.2.3] </w:t>
      </w:r>
      <w:r w:rsidRPr="002947A3">
        <w:fldChar w:fldCharType="begin"/>
      </w:r>
      <w:r w:rsidRPr="002947A3">
        <w: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Pr="002947A3">
        <w:t>(Peirce et al., 2019)</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Left handed subjects did not report any difficulties using the right-hand button box. Ratings were sampled at the stimulus’s average framerate (24 Hz).</w:t>
      </w:r>
    </w:p>
    <w:p w14:paraId="5F5CC111" w14:textId="77777777" w:rsidR="0076279C" w:rsidRDefault="0076279C" w:rsidP="0076279C">
      <w:pPr>
        <w:spacing w:line="240" w:lineRule="auto"/>
        <w:jc w:val="both"/>
      </w:pPr>
    </w:p>
    <w:p w14:paraId="20BDD18A" w14:textId="77777777" w:rsidR="0076279C" w:rsidRPr="002947A3" w:rsidRDefault="0076279C" w:rsidP="0076279C">
      <w:pPr>
        <w:spacing w:line="240" w:lineRule="auto"/>
        <w:jc w:val="both"/>
        <w:pPrChange w:id="2305" w:author="Chelsea Helion" w:date="2024-10-25T12:17:00Z">
          <w:pPr>
            <w:spacing w:line="240" w:lineRule="auto"/>
            <w:ind w:firstLine="720"/>
            <w:jc w:val="both"/>
          </w:pPr>
        </w:pPrChange>
      </w:pPr>
      <w:r w:rsidRPr="002947A3">
        <w:rPr>
          <w:b/>
        </w:rPr>
        <w:t xml:space="preserve">Image Acquisition.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rsidRPr="002947A3">
        <w: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Pr="002947A3">
        <w:t>(J. Chen et al., 2017)</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6300F6FF" w14:textId="77777777" w:rsidR="0076279C" w:rsidRDefault="0076279C" w:rsidP="0076279C">
      <w:pPr>
        <w:spacing w:line="240" w:lineRule="auto"/>
        <w:jc w:val="both"/>
        <w:rPr>
          <w:b/>
        </w:rPr>
      </w:pPr>
    </w:p>
    <w:p w14:paraId="2D1C6F81" w14:textId="66EB113B" w:rsidR="0076279C" w:rsidRPr="002947A3" w:rsidRDefault="0076279C" w:rsidP="0076279C">
      <w:pPr>
        <w:spacing w:line="240" w:lineRule="auto"/>
        <w:jc w:val="both"/>
        <w:pPrChange w:id="2306" w:author="Chelsea Helion" w:date="2024-10-25T12:18:00Z">
          <w:pPr>
            <w:spacing w:line="240" w:lineRule="auto"/>
            <w:ind w:firstLine="720"/>
            <w:jc w:val="both"/>
          </w:pPr>
        </w:pPrChange>
      </w:pPr>
      <w:r w:rsidRPr="002947A3">
        <w:rPr>
          <w:b/>
        </w:rPr>
        <w:t xml:space="preserve">Audio delivery. </w:t>
      </w:r>
      <w:r w:rsidRPr="002947A3">
        <w: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p>
    <w:p w14:paraId="79EA916E" w14:textId="77777777" w:rsidR="0076279C" w:rsidRDefault="0076279C" w:rsidP="0076279C">
      <w:pPr>
        <w:spacing w:line="240" w:lineRule="auto"/>
        <w:jc w:val="both"/>
        <w:rPr>
          <w:b/>
        </w:rPr>
      </w:pPr>
    </w:p>
    <w:p w14:paraId="36EE6F92" w14:textId="009547A7" w:rsidR="0076279C" w:rsidRPr="002947A3" w:rsidRDefault="0076279C" w:rsidP="0076279C">
      <w:pPr>
        <w:spacing w:line="240" w:lineRule="auto"/>
        <w:jc w:val="both"/>
        <w:pPrChange w:id="2307" w:author="Chelsea Helion" w:date="2024-10-25T12:18:00Z">
          <w:pPr>
            <w:spacing w:line="240" w:lineRule="auto"/>
            <w:ind w:firstLine="720"/>
            <w:jc w:val="both"/>
          </w:pPr>
        </w:pPrChange>
      </w:pPr>
      <w:r w:rsidRPr="002947A3">
        <w:rPr>
          <w:b/>
        </w:rPr>
        <w:t xml:space="preserve">fMRI Pre-Processing. </w:t>
      </w:r>
      <w:r w:rsidRPr="002947A3">
        <w:t xml:space="preserve">We first converted all MRI data from DICOM to BIDS-formatted NIfTI files using heudiconv [v0.11.3] </w:t>
      </w:r>
      <w:r w:rsidRPr="002947A3">
        <w:fldChar w:fldCharType="begin"/>
      </w:r>
      <w:r w:rsidRPr="002947A3">
        <w: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Pr="002947A3">
        <w:t>(Halchenko et al., 2021)</w:t>
      </w:r>
      <w:r w:rsidRPr="002947A3">
        <w:fldChar w:fldCharType="end"/>
      </w:r>
      <w:r w:rsidRPr="002947A3">
        <w:t xml:space="preserve">. Neuroimaging data was preprocessed with the standard fMRIPrep [v20.2.6] pipeline </w:t>
      </w:r>
      <w:r w:rsidRPr="002947A3">
        <w:fldChar w:fldCharType="begin"/>
      </w:r>
      <w:r w:rsidRPr="002947A3">
        <w: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Pr="002947A3">
        <w:t>(Esteban et al., 2017)</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Pr="002947A3">
        <w: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77777777" w:rsidR="0076279C" w:rsidRPr="002947A3" w:rsidRDefault="0076279C" w:rsidP="0076279C">
      <w:pPr>
        <w:spacing w:line="240" w:lineRule="auto"/>
        <w:ind w:firstLine="720"/>
        <w:jc w:val="both"/>
      </w:pPr>
      <w:r w:rsidRPr="002947A3">
        <w:t xml:space="preserve">For the ISC analysis, additional preprocessing was performed using nltools [v0.4.7] </w:t>
      </w:r>
      <w:r w:rsidRPr="002947A3">
        <w:fldChar w:fldCharType="begin"/>
      </w:r>
      <w:r w:rsidRPr="002947A3">
        <w: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Pr="002947A3">
        <w:t>(Chang et al., 2018)</w:t>
      </w:r>
      <w:r w:rsidRPr="002947A3">
        <w:fldChar w:fldCharType="end"/>
      </w:r>
      <w:r w:rsidRPr="002947A3">
        <w: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Pr="002947A3">
        <w: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(Schaefer et al., 2018)</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Pr="002947A3">
        <w: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Pr="002947A3">
        <w:t>(Van Essen et al., 2012)</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Pr="002947A3">
        <w: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Pr="002947A3">
        <w:t>(Hendriks et al., 2017)</w:t>
      </w:r>
      <w:r w:rsidRPr="002947A3">
        <w:fldChar w:fldCharType="end"/>
      </w:r>
      <w:r w:rsidRPr="002947A3">
        <w:t xml:space="preserve">. </w:t>
      </w:r>
    </w:p>
    <w:p w14:paraId="1A796C87" w14:textId="77777777" w:rsidR="0076279C" w:rsidRDefault="0076279C" w:rsidP="0076279C">
      <w:pPr>
        <w:spacing w:line="240" w:lineRule="auto"/>
        <w:jc w:val="both"/>
        <w:rPr>
          <w:b/>
        </w:rPr>
      </w:pPr>
    </w:p>
    <w:p w14:paraId="17962DAA" w14:textId="39C6CB7E" w:rsidR="0076279C" w:rsidRPr="002947A3" w:rsidRDefault="0076279C" w:rsidP="0076279C">
      <w:pPr>
        <w:spacing w:line="240" w:lineRule="auto"/>
        <w:jc w:val="both"/>
        <w:pPrChange w:id="2308" w:author="Chelsea Helion" w:date="2024-10-25T12:18:00Z">
          <w:pPr>
            <w:spacing w:line="240" w:lineRule="auto"/>
            <w:ind w:firstLine="720"/>
            <w:jc w:val="both"/>
          </w:pPr>
        </w:pPrChange>
      </w:pPr>
      <w:r w:rsidRPr="002947A3">
        <w:rPr>
          <w:b/>
        </w:rPr>
        <w:t xml:space="preserve">Univariate Analysis. </w:t>
      </w:r>
      <w:r w:rsidRPr="002947A3">
        <w:t xml:space="preserve">FSL's [v6.0.5.1] FEAT [v6.0.0] </w:t>
      </w:r>
      <w:r w:rsidRPr="002947A3">
        <w:fldChar w:fldCharType="begin"/>
      </w:r>
      <w:r w:rsidRPr="002947A3">
        <w: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Pr="002947A3">
        <w:t>(Jenkinson et al., 2012)</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t>
      </w:r>
    </w:p>
    <w:p w14:paraId="1BB2E73A" w14:textId="77777777" w:rsidR="0076279C" w:rsidRPr="002947A3" w:rsidRDefault="0076279C" w:rsidP="0076279C">
      <w:pPr>
        <w:spacing w:line="240" w:lineRule="auto"/>
        <w:ind w:firstLine="720"/>
        <w:jc w:val="both"/>
      </w:pPr>
      <w:r w:rsidRPr="002947A3">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Pr="006E54B4">
        <w: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Pr="006E54B4">
        <w:t>(Mumford, 2017)</w:t>
      </w:r>
      <w:r w:rsidRPr="006E54B4">
        <w:fldChar w:fldCharType="end"/>
      </w:r>
      <w:r w:rsidRPr="002947A3">
        <w:t>.</w:t>
      </w:r>
    </w:p>
    <w:p w14:paraId="395D632E" w14:textId="77777777"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Pr="002947A3">
        <w: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Pr="002947A3">
        <w:t>(Friston et al., 1995)</w:t>
      </w:r>
      <w:r w:rsidRPr="002947A3">
        <w:fldChar w:fldCharType="end"/>
      </w:r>
      <w:r w:rsidRPr="002947A3">
        <w:t xml:space="preserve"> - an especially important adjustment for long duration stimuli </w:t>
      </w:r>
      <w:r w:rsidRPr="002947A3">
        <w:fldChar w:fldCharType="begin"/>
      </w:r>
      <w:r w:rsidRPr="002947A3">
        <w: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Pr="002947A3">
        <w:t>(Power et al., 2014)</w:t>
      </w:r>
      <w:r w:rsidRPr="002947A3">
        <w:fldChar w:fldCharType="end"/>
      </w:r>
      <w:r w:rsidRPr="002947A3">
        <w:t xml:space="preserve"> - as well as the first five temporal and anatomical components identified by fMRIPrep, which account for time- and spatial-</w:t>
      </w:r>
      <w:r w:rsidRPr="002947A3">
        <w:lastRenderedPageBreak/>
        <w:t xml:space="preserve">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OpenCV [v4.10.0.82] </w:t>
      </w:r>
      <w:r w:rsidRPr="002947A3">
        <w:fldChar w:fldCharType="begin"/>
      </w:r>
      <w:r w:rsidRPr="002947A3">
        <w: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Pr="002947A3">
        <w:t>(Bradski, 2000)</w:t>
      </w:r>
      <w:r w:rsidRPr="002947A3">
        <w:fldChar w:fldCharType="end"/>
      </w:r>
      <w:r w:rsidRPr="002947A3">
        <w:t xml:space="preserve"> python library and averaged within each TR. The average volume in decibels within each TR was calculated using the librosa [v0.10.2] </w:t>
      </w:r>
      <w:r w:rsidRPr="002947A3">
        <w:fldChar w:fldCharType="begin"/>
      </w:r>
      <w:r w:rsidRPr="002947A3">
        <w: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Pr="002947A3">
        <w:t>(McFee et al., 2015)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Pr="002947A3">
        <w: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instrText>
      </w:r>
      <w:r w:rsidRPr="002947A3">
        <w:fldChar w:fldCharType="separate"/>
      </w:r>
      <w:r w:rsidRPr="002947A3">
        <w:t>(OpenAI, 2023)</w:t>
      </w:r>
      <w:r w:rsidRPr="002947A3">
        <w:fldChar w:fldCharType="end"/>
      </w:r>
      <w:r w:rsidRPr="002947A3">
        <w:t xml:space="preserve"> and the face_recognition [v1.3.0] </w:t>
      </w:r>
      <w:r w:rsidRPr="002947A3">
        <w:fldChar w:fldCharType="begin"/>
      </w:r>
      <w:r w:rsidRPr="002947A3">
        <w: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Pr="002947A3">
        <w:fldChar w:fldCharType="separate"/>
      </w:r>
      <w:r w:rsidRPr="002947A3">
        <w:t>(Ageitgey, 2023)</w:t>
      </w:r>
      <w:r w:rsidRPr="002947A3">
        <w:fldChar w:fldCharType="end"/>
      </w:r>
      <w:r w:rsidRPr="002947A3">
        <w:t xml:space="preserve"> Python library, which aligned with manual annotations. All stimulus-related confounds were z-scored.</w:t>
      </w:r>
    </w:p>
    <w:p w14:paraId="4EB29DA6" w14:textId="77777777" w:rsidR="0076279C" w:rsidRPr="002947A3" w:rsidRDefault="0076279C" w:rsidP="0076279C">
      <w:pPr>
        <w:spacing w:line="240" w:lineRule="auto"/>
        <w:ind w:firstLine="720"/>
        <w:jc w:val="both"/>
      </w:pPr>
      <w:r w:rsidRPr="002947A3">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Pr="002947A3">
        <w:fldChar w:fldCharType="begin"/>
      </w:r>
      <w:r w:rsidRPr="002947A3">
        <w: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Pr="002947A3">
        <w:t>Woo et al. (2014)</w:t>
      </w:r>
      <w:r w:rsidRPr="002947A3">
        <w:fldChar w:fldCharType="end"/>
      </w:r>
      <w:r w:rsidRPr="002947A3">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0E5F894C" w:rsidR="0076279C" w:rsidRPr="002947A3" w:rsidRDefault="0076279C" w:rsidP="0076279C">
      <w:pPr>
        <w:spacing w:line="240" w:lineRule="auto"/>
        <w:jc w:val="both"/>
        <w:pPrChange w:id="2309" w:author="Chelsea Helion" w:date="2024-10-25T12:18:00Z">
          <w:pPr>
            <w:spacing w:line="240" w:lineRule="auto"/>
            <w:ind w:firstLine="720"/>
            <w:jc w:val="both"/>
          </w:pPr>
        </w:pPrChange>
      </w:pPr>
      <w:r w:rsidRPr="002947A3">
        <w:rPr>
          <w:b/>
        </w:rPr>
        <w:t xml:space="preserve">Intersubject Correlation Analysis. </w:t>
      </w:r>
      <w:r w:rsidRPr="002947A3">
        <w:t xml:space="preserve">Intersubject correlations were calculated using the parcel-wise approach that nltool’s isc and isc_group functions </w:t>
      </w:r>
      <w:r w:rsidRPr="002947A3">
        <w:fldChar w:fldCharType="begin"/>
      </w:r>
      <w:r w:rsidRPr="002947A3">
        <w: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Pr="002947A3">
        <w:t>(Chang et al., 2018)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 </w:t>
      </w:r>
      <w:r w:rsidRPr="002947A3">
        <w:fldChar w:fldCharType="begin"/>
      </w:r>
      <w:r w:rsidRPr="002947A3">
        <w: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Pr="002947A3">
        <w:fldChar w:fldCharType="begin"/>
      </w:r>
      <w:r w:rsidRPr="002947A3">
        <w: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Pr="002947A3">
        <w:t>(G. Chen et al., 2016)</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t>
      </w:r>
    </w:p>
    <w:p w14:paraId="176085F0" w14:textId="77777777" w:rsidR="0076279C" w:rsidRDefault="0076279C" w:rsidP="0076279C">
      <w:pPr>
        <w:spacing w:line="240" w:lineRule="auto"/>
        <w:jc w:val="both"/>
        <w:rPr>
          <w:b/>
          <w:bCs/>
        </w:rPr>
      </w:pPr>
    </w:p>
    <w:p w14:paraId="5BA33E75" w14:textId="52D02D23" w:rsidR="0076279C" w:rsidRDefault="0076279C" w:rsidP="0076279C">
      <w:pPr>
        <w:spacing w:line="240" w:lineRule="auto"/>
        <w:jc w:val="both"/>
        <w:rPr>
          <w:ins w:id="2310" w:author="Chelsea Helion" w:date="2024-10-25T12:18:00Z"/>
        </w:rPr>
      </w:pPr>
      <w:r w:rsidRPr="002947A3">
        <w:rPr>
          <w:b/>
          <w:bCs/>
        </w:rPr>
        <w:t>Activation Labeling.</w:t>
      </w:r>
      <w:r w:rsidRPr="002947A3">
        <w:t xml:space="preserve"> After completing analyses, thresholded z-statistic maps and r-statistic maps were annotated using the automated anatomical atlas (AAL) </w:t>
      </w:r>
      <w:r w:rsidRPr="002947A3">
        <w:fldChar w:fldCharType="begin"/>
      </w:r>
      <w:r w:rsidRPr="002947A3">
        <w: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Pr="002947A3">
        <w:t>(Tzourio-Mazoyer et al., 2002)</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Pr="002947A3">
        <w: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Pr="002947A3">
        <w:t>(Kong et al., 2021; Schaefer et al., 2018)</w:t>
      </w:r>
      <w:r w:rsidRPr="002947A3">
        <w:fldChar w:fldCharType="end"/>
      </w:r>
      <w:r w:rsidRPr="002947A3">
        <w:t xml:space="preserve">, which consists of 400 functionally-defined cortical parcellations and denotes which of 17 networks </w:t>
      </w:r>
      <w:r w:rsidRPr="002947A3">
        <w:fldChar w:fldCharType="begin"/>
      </w:r>
      <w:r w:rsidRPr="002947A3">
        <w: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Pr="002947A3">
        <w:t>(Yeo et al., 2011)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w:t>
      </w:r>
      <w:r w:rsidRPr="002947A3">
        <w:lastRenderedPageBreak/>
        <w:t xml:space="preserve">neuroscience community, but which are not used in either of the atlases (e.g., temporoparietal junction) were confirmed using this technique. </w:t>
      </w:r>
    </w:p>
    <w:p w14:paraId="5897085B" w14:textId="77777777" w:rsidR="0076279C" w:rsidRDefault="0076279C" w:rsidP="0076279C">
      <w:pPr>
        <w:spacing w:line="240" w:lineRule="auto"/>
        <w:jc w:val="both"/>
        <w:rPr>
          <w:ins w:id="2311" w:author="Chelsea Helion" w:date="2024-10-25T12:18:00Z"/>
        </w:rPr>
      </w:pPr>
    </w:p>
    <w:p w14:paraId="1C91BE5C" w14:textId="38FF4BF7" w:rsidR="0076279C" w:rsidRDefault="0076279C" w:rsidP="0076279C">
      <w:pPr>
        <w:spacing w:line="240" w:lineRule="auto"/>
        <w:jc w:val="both"/>
        <w:rPr>
          <w:ins w:id="2312" w:author="Chelsea Helion" w:date="2024-10-25T12:18:00Z"/>
          <w:b/>
          <w:bCs/>
        </w:rPr>
      </w:pPr>
      <w:ins w:id="2313" w:author="Chelsea Helion" w:date="2024-10-25T12:18:00Z">
        <w:r>
          <w:rPr>
            <w:b/>
            <w:bCs/>
          </w:rPr>
          <w:t>Will have to add details about how scenes were annotated/the memory acquisition details and person perception</w:t>
        </w:r>
      </w:ins>
      <w:ins w:id="2314" w:author="Chelsea Helion" w:date="2024-10-25T12:19:00Z">
        <w:r>
          <w:rPr>
            <w:b/>
            <w:bCs/>
          </w:rPr>
          <w:t xml:space="preserve"> traits and</w:t>
        </w:r>
      </w:ins>
      <w:ins w:id="2315" w:author="Chelsea Helion" w:date="2024-10-25T12:18:00Z">
        <w:r>
          <w:rPr>
            <w:b/>
            <w:bCs/>
          </w:rPr>
          <w:t xml:space="preserve"> analyses.</w:t>
        </w:r>
      </w:ins>
    </w:p>
    <w:p w14:paraId="6BE79017" w14:textId="77777777" w:rsidR="0076279C" w:rsidRPr="0076279C" w:rsidRDefault="0076279C" w:rsidP="0076279C">
      <w:pPr>
        <w:spacing w:line="240" w:lineRule="auto"/>
        <w:jc w:val="both"/>
        <w:rPr>
          <w:b/>
          <w:bCs/>
          <w:rPrChange w:id="2316" w:author="Chelsea Helion" w:date="2024-10-25T12:18:00Z">
            <w:rPr/>
          </w:rPrChange>
        </w:rPr>
        <w:pPrChange w:id="2317" w:author="Chelsea Helion" w:date="2024-10-25T12:18:00Z">
          <w:pPr>
            <w:spacing w:line="240" w:lineRule="auto"/>
            <w:ind w:firstLine="720"/>
            <w:jc w:val="both"/>
          </w:pPr>
        </w:pPrChange>
      </w:pPr>
    </w:p>
    <w:p w14:paraId="209FFEAC" w14:textId="77777777" w:rsidR="0076279C" w:rsidRPr="002947A3" w:rsidRDefault="0076279C" w:rsidP="0076279C">
      <w:pPr>
        <w:spacing w:line="240" w:lineRule="auto"/>
        <w:ind w:firstLine="720"/>
        <w:jc w:val="both"/>
      </w:pPr>
      <w:r w:rsidRPr="002947A3">
        <w:rPr>
          <w:b/>
        </w:rPr>
        <w:t xml:space="preserve">Open Access Statement. </w:t>
      </w:r>
      <w:r w:rsidRPr="002947A3">
        <w:t xml:space="preserve">A detailed outline and scripts associated with pre-processing, analyses, and visualizations are publicly available at https://github.com/wj-mitchell/Expressive_V_Reflective. </w:t>
      </w:r>
    </w:p>
    <w:p w14:paraId="11A7074D" w14:textId="34F9E31A" w:rsidR="0076279C" w:rsidRPr="002947A3" w:rsidRDefault="0076279C" w:rsidP="0076279C">
      <w:pPr>
        <w:spacing w:line="240" w:lineRule="auto"/>
        <w:jc w:val="both"/>
        <w:pPrChange w:id="2318" w:author="Chelsea Helion" w:date="2024-10-25T12:17:00Z">
          <w:pPr>
            <w:spacing w:line="240" w:lineRule="auto"/>
            <w:ind w:firstLine="720"/>
            <w:jc w:val="both"/>
          </w:pPr>
        </w:pPrChange>
      </w:pPr>
      <w:r w:rsidRPr="002947A3">
        <w:rPr>
          <w:b/>
          <w:bCs/>
        </w:rPr>
        <w:br w:type="page"/>
      </w:r>
    </w:p>
    <w:p w14:paraId="63E50BD6" w14:textId="77777777" w:rsidR="0076279C" w:rsidRPr="002947A3" w:rsidRDefault="0076279C" w:rsidP="009623C0">
      <w:pPr>
        <w:spacing w:line="240" w:lineRule="auto"/>
        <w:jc w:val="both"/>
        <w:pPrChange w:id="2319" w:author="Chelsea Helion" w:date="2024-10-25T12:15:00Z">
          <w:pPr>
            <w:spacing w:line="240" w:lineRule="auto"/>
            <w:ind w:firstLine="720"/>
            <w:jc w:val="both"/>
          </w:pPr>
        </w:pPrChange>
      </w:pPr>
    </w:p>
    <w:p w14:paraId="61BE0B05" w14:textId="77777777" w:rsidR="009623C0" w:rsidRPr="002947A3" w:rsidRDefault="009623C0" w:rsidP="009623C0">
      <w:pPr>
        <w:spacing w:line="240" w:lineRule="auto"/>
        <w:jc w:val="both"/>
        <w:pPrChange w:id="2320" w:author="Chelsea Helion" w:date="2024-10-25T12:15:00Z">
          <w:pPr>
            <w:spacing w:line="240" w:lineRule="auto"/>
            <w:ind w:firstLine="720"/>
            <w:jc w:val="both"/>
          </w:pPr>
        </w:pPrChange>
      </w:pPr>
    </w:p>
    <w:p w14:paraId="30C2E181" w14:textId="5E6AF27B" w:rsidR="00364897" w:rsidRPr="006E54B4" w:rsidRDefault="00364897">
      <w:pPr>
        <w:rPr>
          <w:b/>
          <w:bCs/>
          <w:rPrChange w:id="2321" w:author="Chelsea Helion" w:date="2024-10-23T10:53:00Z">
            <w:rPr>
              <w:rFonts w:ascii="Aptos" w:hAnsi="Aptos"/>
              <w:b/>
              <w:bCs/>
            </w:rPr>
          </w:rPrChange>
        </w:rPr>
      </w:pPr>
      <w:r w:rsidRPr="006E54B4">
        <w:rPr>
          <w:b/>
          <w:bCs/>
          <w:rPrChange w:id="2322" w:author="Chelsea Helion" w:date="2024-10-23T10:53:00Z">
            <w:rPr>
              <w:rFonts w:ascii="Aptos" w:hAnsi="Aptos"/>
              <w:b/>
              <w:bCs/>
            </w:rPr>
          </w:rPrChange>
        </w:rPr>
        <w:br w:type="page"/>
      </w:r>
    </w:p>
    <w:p w14:paraId="47E8D2A5" w14:textId="77777777" w:rsidR="004F2335" w:rsidRPr="006E54B4" w:rsidRDefault="00364897" w:rsidP="004F2335">
      <w:pPr>
        <w:pStyle w:val="Bibliography"/>
      </w:pPr>
      <w:r w:rsidRPr="006E54B4">
        <w:rPr>
          <w:b/>
          <w:bCs/>
          <w:rPrChange w:id="2323" w:author="Chelsea Helion" w:date="2024-10-23T10:53:00Z">
            <w:rPr>
              <w:rFonts w:ascii="Aptos" w:hAnsi="Aptos"/>
              <w:b/>
              <w:bCs/>
            </w:rPr>
          </w:rPrChange>
        </w:rPr>
        <w:lastRenderedPageBreak/>
        <w:fldChar w:fldCharType="begin"/>
      </w:r>
      <w:r w:rsidRPr="006E54B4">
        <w:rPr>
          <w:b/>
          <w:bCs/>
          <w:rPrChange w:id="2324" w:author="Chelsea Helion" w:date="2024-10-23T10:53:00Z">
            <w:rPr>
              <w:rFonts w:ascii="Aptos" w:hAnsi="Aptos"/>
              <w:b/>
              <w:bCs/>
            </w:rPr>
          </w:rPrChange>
        </w:rPr>
        <w:instrText xml:space="preserve"> ADDIN ZOTERO_BIBL {"uncited":[],"omitted":[],"custom":[]} CSL_BIBLIOGRAPHY </w:instrText>
      </w:r>
      <w:r w:rsidRPr="006E54B4">
        <w:rPr>
          <w:b/>
          <w:bCs/>
          <w:rPrChange w:id="2325" w:author="Chelsea Helion" w:date="2024-10-23T10:53:00Z">
            <w:rPr>
              <w:rFonts w:ascii="Aptos" w:hAnsi="Aptos"/>
              <w:b/>
              <w:bCs/>
            </w:rPr>
          </w:rPrChange>
        </w:rPr>
        <w:fldChar w:fldCharType="separate"/>
      </w:r>
      <w:r w:rsidR="004F2335" w:rsidRPr="006E54B4">
        <w:t xml:space="preserve">Ageitgey, A. (2023). </w:t>
      </w:r>
      <w:r w:rsidR="004F2335" w:rsidRPr="006E54B4">
        <w:rPr>
          <w:i/>
          <w:iCs/>
        </w:rPr>
        <w:t>Face-recognition</w:t>
      </w:r>
      <w:r w:rsidR="004F2335" w:rsidRPr="006E54B4">
        <w:t xml:space="preserve"> [Computer software]. https://pypi.org/project/face-recognition/</w:t>
      </w:r>
    </w:p>
    <w:p w14:paraId="49E5DD08" w14:textId="77777777" w:rsidR="004F2335" w:rsidRPr="006E54B4" w:rsidRDefault="004F2335" w:rsidP="004F2335">
      <w:pPr>
        <w:pStyle w:val="Bibliography"/>
      </w:pPr>
      <w:r w:rsidRPr="006E54B4">
        <w:t xml:space="preserve">Andric, M., Goldin-Meadow, S., Small, S. L., &amp; Hasson, U. (2016). Repeated movie viewings produce similar local activity patterns but different network configurations. </w:t>
      </w:r>
      <w:r w:rsidRPr="006E54B4">
        <w:rPr>
          <w:i/>
          <w:iCs/>
        </w:rPr>
        <w:t>NeuroImage</w:t>
      </w:r>
      <w:r w:rsidRPr="006E54B4">
        <w:t xml:space="preserve">, </w:t>
      </w:r>
      <w:r w:rsidRPr="006E54B4">
        <w:rPr>
          <w:i/>
          <w:iCs/>
        </w:rPr>
        <w:t>142</w:t>
      </w:r>
      <w:r w:rsidRPr="006E54B4">
        <w:t>, 613–627. https://doi.org/10.1016/j.neuroimage.2016.07.061</w:t>
      </w:r>
    </w:p>
    <w:p w14:paraId="125D54A0" w14:textId="77777777" w:rsidR="004F2335" w:rsidRPr="006E54B4" w:rsidRDefault="004F2335" w:rsidP="004F2335">
      <w:pPr>
        <w:pStyle w:val="Bibliography"/>
      </w:pPr>
      <w:r w:rsidRPr="006E54B4">
        <w:t xml:space="preserve">Axelrod, V., Rozier, C., Sohier, E., Lehongre, K., Adam, C., Lambrecq, V., Navarro, V., &amp; Naccache, L. (2023). </w:t>
      </w:r>
      <w:r w:rsidRPr="006E54B4">
        <w:rPr>
          <w:i/>
          <w:iCs/>
        </w:rPr>
        <w:t>Intracranial study in humans: Neural spectral changes during watching comedy movie of Charlie Chaplin</w:t>
      </w:r>
      <w:r w:rsidRPr="006E54B4">
        <w:t xml:space="preserve">. </w:t>
      </w:r>
      <w:r w:rsidRPr="006E54B4">
        <w:rPr>
          <w:i/>
          <w:iCs/>
        </w:rPr>
        <w:t>185</w:t>
      </w:r>
      <w:r w:rsidRPr="006E54B4">
        <w:t>, 108558–108558. https://doi.org/10.1016/j.neuropsychologia.2023.108558</w:t>
      </w:r>
    </w:p>
    <w:p w14:paraId="21843400" w14:textId="77777777" w:rsidR="004F2335" w:rsidRPr="006E54B4" w:rsidRDefault="004F2335" w:rsidP="004F2335">
      <w:pPr>
        <w:pStyle w:val="Bibliography"/>
      </w:pPr>
      <w:r w:rsidRPr="006E54B4">
        <w:t xml:space="preserve">Borja Jimenez, K. C., Abdelgabar, A. R., De Angelis, L., McKay, L. S., Keysers, C., &amp; Gazzola, V. (2020). Changes in brain activity following the voluntary control of empathy. </w:t>
      </w:r>
      <w:r w:rsidRPr="006E54B4">
        <w:rPr>
          <w:i/>
          <w:iCs/>
        </w:rPr>
        <w:t>NeuroImage</w:t>
      </w:r>
      <w:r w:rsidRPr="006E54B4">
        <w:t xml:space="preserve">, </w:t>
      </w:r>
      <w:r w:rsidRPr="006E54B4">
        <w:rPr>
          <w:i/>
          <w:iCs/>
        </w:rPr>
        <w:t>216</w:t>
      </w:r>
      <w:r w:rsidRPr="006E54B4">
        <w:t>, 116529. https://doi.org/10.1016/j.neuroimage.2020.116529</w:t>
      </w:r>
    </w:p>
    <w:p w14:paraId="67CBAE7A" w14:textId="77777777" w:rsidR="004F2335" w:rsidRPr="006E54B4" w:rsidRDefault="004F2335" w:rsidP="004F2335">
      <w:pPr>
        <w:pStyle w:val="Bibliography"/>
      </w:pPr>
      <w:r w:rsidRPr="006E54B4">
        <w:t xml:space="preserve">Bradski, G. (2000). </w:t>
      </w:r>
      <w:r w:rsidRPr="006E54B4">
        <w:rPr>
          <w:i/>
          <w:iCs/>
        </w:rPr>
        <w:t>The OpenCV Library</w:t>
      </w:r>
      <w:r w:rsidRPr="006E54B4">
        <w:t xml:space="preserve"> (Version 2008-01-15) [Python]. https://pypi.org/project/opencv-python/</w:t>
      </w:r>
    </w:p>
    <w:p w14:paraId="0BF16D4B" w14:textId="77777777" w:rsidR="004F2335" w:rsidRPr="006E54B4" w:rsidRDefault="004F2335" w:rsidP="004F2335">
      <w:pPr>
        <w:pStyle w:val="Bibliography"/>
      </w:pPr>
      <w:r w:rsidRPr="006E54B4">
        <w:t>Byrge, L., Kliemann, D., He, Y., Cheng, H., Tyszka, J. M., Adolphs, R., &amp; Kennedy, D. P. (2022). Video</w:t>
      </w:r>
      <w:r w:rsidRPr="006E54B4">
        <w:rPr>
          <w:rFonts w:ascii="Cambria Math" w:hAnsi="Cambria Math" w:cs="Cambria Math"/>
        </w:rPr>
        <w:t>‐</w:t>
      </w:r>
      <w:r w:rsidRPr="006E54B4">
        <w:t xml:space="preserve">evoked fMRI BOLD responses are highly consistent across different data acquisition sites. </w:t>
      </w:r>
      <w:r w:rsidRPr="006E54B4">
        <w:rPr>
          <w:i/>
          <w:iCs/>
        </w:rPr>
        <w:t>Human Brain Mapping</w:t>
      </w:r>
      <w:r w:rsidRPr="006E54B4">
        <w:t xml:space="preserve">, </w:t>
      </w:r>
      <w:r w:rsidRPr="006E54B4">
        <w:rPr>
          <w:i/>
          <w:iCs/>
        </w:rPr>
        <w:t>43</w:t>
      </w:r>
      <w:r w:rsidRPr="006E54B4">
        <w:t>(9), 2972–2991. https://doi.org/10.1002/hbm.25830</w:t>
      </w:r>
    </w:p>
    <w:p w14:paraId="47FA8A19" w14:textId="77777777" w:rsidR="004F2335" w:rsidRPr="006E54B4" w:rsidRDefault="004F2335" w:rsidP="004F2335">
      <w:pPr>
        <w:pStyle w:val="Bibliography"/>
      </w:pPr>
      <w:r w:rsidRPr="006E54B4">
        <w:t xml:space="preserve">Chang, L., Eshin Jolly, Cheong, J. H., Burnashev, A., &amp; Chen, A. (2018). </w:t>
      </w:r>
      <w:r w:rsidRPr="006E54B4">
        <w:rPr>
          <w:i/>
          <w:iCs/>
        </w:rPr>
        <w:t>cosanlab/nltools: 0.3.11</w:t>
      </w:r>
      <w:r w:rsidRPr="006E54B4">
        <w:t xml:space="preserve"> [Computer software]. Zenodo. https://doi.org/10.5281/ZENODO.2229813</w:t>
      </w:r>
    </w:p>
    <w:p w14:paraId="7190AF3B" w14:textId="77777777" w:rsidR="004F2335" w:rsidRPr="006E54B4" w:rsidRDefault="004F2335" w:rsidP="004F2335">
      <w:pPr>
        <w:pStyle w:val="Bibliography"/>
      </w:pPr>
      <w:r w:rsidRPr="006E54B4">
        <w:t xml:space="preserve">Chapin, H., Jantzen, K., Scott Kelso, J. A., Steinberg, F., &amp; Large, E. (2010). Dynamic Emotional and Neural Responses to Music Depend on Performance Expression and Listener Experience. </w:t>
      </w:r>
      <w:r w:rsidRPr="006E54B4">
        <w:rPr>
          <w:i/>
          <w:iCs/>
        </w:rPr>
        <w:t>PLoS ONE</w:t>
      </w:r>
      <w:r w:rsidRPr="006E54B4">
        <w:t xml:space="preserve">, </w:t>
      </w:r>
      <w:r w:rsidRPr="006E54B4">
        <w:rPr>
          <w:i/>
          <w:iCs/>
        </w:rPr>
        <w:t>5</w:t>
      </w:r>
      <w:r w:rsidRPr="006E54B4">
        <w:t>(12), e13812. https://doi.org/10.1371/journal.pone.0013812</w:t>
      </w:r>
    </w:p>
    <w:p w14:paraId="569F5594" w14:textId="77777777" w:rsidR="004F2335" w:rsidRPr="006E54B4" w:rsidRDefault="004F2335" w:rsidP="004F2335">
      <w:pPr>
        <w:pStyle w:val="Bibliography"/>
      </w:pPr>
      <w:r w:rsidRPr="006E54B4">
        <w:t xml:space="preserve">Chen, G., Shin, Y.-W., Taylor, P. A., Glen, D. R., Reynolds, R. C., Israel, R. B., &amp; Cox, R. W. (2016). Untangling the relatedness among correlations, part I: Nonparametric </w:t>
      </w:r>
      <w:r w:rsidRPr="006E54B4">
        <w:lastRenderedPageBreak/>
        <w:t xml:space="preserve">approaches to inter-subject correlation analysis at the group level. </w:t>
      </w:r>
      <w:r w:rsidRPr="006E54B4">
        <w:rPr>
          <w:i/>
          <w:iCs/>
        </w:rPr>
        <w:t>NeuroImage</w:t>
      </w:r>
      <w:r w:rsidRPr="006E54B4">
        <w:t xml:space="preserve">, </w:t>
      </w:r>
      <w:r w:rsidRPr="006E54B4">
        <w:rPr>
          <w:i/>
          <w:iCs/>
        </w:rPr>
        <w:t>142</w:t>
      </w:r>
      <w:r w:rsidRPr="006E54B4">
        <w:t>, 248–259. https://doi.org/10.1016/j.neuroimage.2016.05.023</w:t>
      </w:r>
    </w:p>
    <w:p w14:paraId="39A30561" w14:textId="77777777" w:rsidR="004F2335" w:rsidRPr="006E54B4" w:rsidRDefault="004F2335" w:rsidP="004F2335">
      <w:pPr>
        <w:pStyle w:val="Bibliography"/>
      </w:pPr>
      <w:r w:rsidRPr="006E54B4">
        <w:t xml:space="preserve">Chen, J., Leong, Y. C., Honey, C. J., Yong, C. H., Norman, K. A., &amp; Hasson, U. (2017). Shared memories reveal shared structure in neural activity across individuals. </w:t>
      </w:r>
      <w:r w:rsidRPr="006E54B4">
        <w:rPr>
          <w:i/>
          <w:iCs/>
        </w:rPr>
        <w:t>Nature Neuroscience</w:t>
      </w:r>
      <w:r w:rsidRPr="006E54B4">
        <w:t xml:space="preserve">, </w:t>
      </w:r>
      <w:r w:rsidRPr="006E54B4">
        <w:rPr>
          <w:i/>
          <w:iCs/>
        </w:rPr>
        <w:t>20</w:t>
      </w:r>
      <w:r w:rsidRPr="006E54B4">
        <w:t>(1), 115–125. https://doi.org/10.1038/nn.4450</w:t>
      </w:r>
    </w:p>
    <w:p w14:paraId="3E122252" w14:textId="77777777" w:rsidR="004F2335" w:rsidRPr="006E54B4" w:rsidRDefault="004F2335" w:rsidP="004F2335">
      <w:pPr>
        <w:pStyle w:val="Bibliography"/>
      </w:pPr>
      <w:r w:rsidRPr="006E54B4">
        <w:t xml:space="preserve">Csikszentmihalyi, M., &amp; Larson, R. (1987). Validity and reliability of the experience-sampling method. </w:t>
      </w:r>
      <w:r w:rsidRPr="006E54B4">
        <w:rPr>
          <w:i/>
          <w:iCs/>
        </w:rPr>
        <w:t>Journal of Nervous and Mental Disease</w:t>
      </w:r>
      <w:r w:rsidRPr="006E54B4">
        <w:t xml:space="preserve">, </w:t>
      </w:r>
      <w:r w:rsidRPr="006E54B4">
        <w:rPr>
          <w:i/>
          <w:iCs/>
        </w:rPr>
        <w:t>175</w:t>
      </w:r>
      <w:r w:rsidRPr="006E54B4">
        <w:t>(9), 529–536.</w:t>
      </w:r>
    </w:p>
    <w:p w14:paraId="58BB7396" w14:textId="77777777" w:rsidR="004F2335" w:rsidRPr="006E54B4" w:rsidRDefault="004F2335" w:rsidP="004F2335">
      <w:pPr>
        <w:pStyle w:val="Bibliography"/>
      </w:pPr>
      <w:r w:rsidRPr="006E54B4">
        <w:t xml:space="preserve">de la Vega, A., Rocca, R., Blair, R. W., Markiewicz, C. J., Mentch, J., Kent, J. D., Herholz, P., Ghosh, S. S., Poldrack, R. A., &amp; Yarkoni, T. (2022). Neuroscout, a unified platform for generalizable and reproducible fMRI research. </w:t>
      </w:r>
      <w:r w:rsidRPr="006E54B4">
        <w:rPr>
          <w:i/>
          <w:iCs/>
        </w:rPr>
        <w:t>bioRxiv</w:t>
      </w:r>
      <w:r w:rsidRPr="006E54B4">
        <w:t>. https://doi.org/10.1101/2022.04.05.487222</w:t>
      </w:r>
    </w:p>
    <w:p w14:paraId="2A4E2C7E" w14:textId="77777777" w:rsidR="004F2335" w:rsidRPr="006E54B4" w:rsidRDefault="004F2335" w:rsidP="004F2335">
      <w:pPr>
        <w:pStyle w:val="Bibliography"/>
      </w:pPr>
      <w:r w:rsidRPr="006E54B4">
        <w:t xml:space="preserve">DuPre, E., Hanke, M., &amp; Poline, J.-B. (2020). Nature abhors a paywall: How open science can realize the potential of naturalistic stimuli. </w:t>
      </w:r>
      <w:r w:rsidRPr="006E54B4">
        <w:rPr>
          <w:i/>
          <w:iCs/>
        </w:rPr>
        <w:t>NeuroImage</w:t>
      </w:r>
      <w:r w:rsidRPr="006E54B4">
        <w:t xml:space="preserve">, </w:t>
      </w:r>
      <w:r w:rsidRPr="006E54B4">
        <w:rPr>
          <w:i/>
          <w:iCs/>
        </w:rPr>
        <w:t>216</w:t>
      </w:r>
      <w:r w:rsidRPr="006E54B4">
        <w:t>, 116330. https://doi.org/10.1016/j.neuroimage.2019.116330</w:t>
      </w:r>
    </w:p>
    <w:p w14:paraId="140D9FF0" w14:textId="77777777" w:rsidR="004F2335" w:rsidRPr="006E54B4" w:rsidRDefault="004F2335" w:rsidP="004F2335">
      <w:pPr>
        <w:pStyle w:val="Bibliography"/>
      </w:pPr>
      <w:r w:rsidRPr="006E54B4">
        <w:t xml:space="preserve">Esteban, O., Blair, R., Markiewicz, C. J., Berleant, S. L., Moodie, C., Ma, F., Isik, A. I., Erramuzpe, A., Goncalves, M., Poldrack, R. A., &amp; Gorgolewski, K. J. (2017). </w:t>
      </w:r>
      <w:r w:rsidRPr="006E54B4">
        <w:rPr>
          <w:i/>
          <w:iCs/>
        </w:rPr>
        <w:t>Poldracklab/Fmriprep: 1.0.0-Rc5</w:t>
      </w:r>
      <w:r w:rsidRPr="006E54B4">
        <w:t xml:space="preserve"> [Computer software]. Zenodo. https://doi.org/10.5281/ZENODO.996169</w:t>
      </w:r>
    </w:p>
    <w:p w14:paraId="69BD7C92" w14:textId="77777777" w:rsidR="004F2335" w:rsidRPr="006E54B4" w:rsidRDefault="004F2335" w:rsidP="004F2335">
      <w:pPr>
        <w:pStyle w:val="Bibliography"/>
      </w:pPr>
      <w:r w:rsidRPr="006E54B4">
        <w:t xml:space="preserve">Etkin, A., Egner, T., &amp; Kalisch, R. (2011). Emotional processing in anterior cingulate and medial prefrontal cortex. </w:t>
      </w:r>
      <w:r w:rsidRPr="006E54B4">
        <w:rPr>
          <w:i/>
          <w:iCs/>
        </w:rPr>
        <w:t>Trends in Cognitive Sciences</w:t>
      </w:r>
      <w:r w:rsidRPr="006E54B4">
        <w:t xml:space="preserve">, </w:t>
      </w:r>
      <w:r w:rsidRPr="006E54B4">
        <w:rPr>
          <w:i/>
          <w:iCs/>
        </w:rPr>
        <w:t>15</w:t>
      </w:r>
      <w:r w:rsidRPr="006E54B4">
        <w:t>(2), 85–93. https://doi.org/10.1016/j.tics.2010.11.004</w:t>
      </w:r>
    </w:p>
    <w:p w14:paraId="2560EAB2" w14:textId="77777777" w:rsidR="004F2335" w:rsidRPr="006E54B4" w:rsidRDefault="004F2335" w:rsidP="004F2335">
      <w:pPr>
        <w:pStyle w:val="Bibliography"/>
      </w:pPr>
      <w:r w:rsidRPr="006E54B4">
        <w:t xml:space="preserve">Fayn, K., Willemsen, S., Muralikrishnan, R., Manias, B. C., Menninghaus, W., &amp; Schlotz, W. (2021). Full throttle: Demonstrating the speed, accuracy, and validity of a new method for continuous two-dimensional self-report and annotation. </w:t>
      </w:r>
      <w:r w:rsidRPr="006E54B4">
        <w:rPr>
          <w:i/>
          <w:iCs/>
        </w:rPr>
        <w:t>Behavior Research Methods</w:t>
      </w:r>
      <w:r w:rsidRPr="006E54B4">
        <w:t xml:space="preserve">, </w:t>
      </w:r>
      <w:r w:rsidRPr="006E54B4">
        <w:rPr>
          <w:i/>
          <w:iCs/>
        </w:rPr>
        <w:t>53</w:t>
      </w:r>
      <w:r w:rsidRPr="006E54B4">
        <w:t>(3), 1–15. https://doi.org/10.3758/s13428-021-01616-3</w:t>
      </w:r>
    </w:p>
    <w:p w14:paraId="12187998" w14:textId="77777777" w:rsidR="004F2335" w:rsidRPr="006E54B4" w:rsidRDefault="004F2335" w:rsidP="004F2335">
      <w:pPr>
        <w:pStyle w:val="Bibliography"/>
      </w:pPr>
      <w:r w:rsidRPr="006E54B4">
        <w:lastRenderedPageBreak/>
        <w:t xml:space="preserve">FeldmanHall, O., &amp; Shenhav, A. (2019). Resolving uncertainty in a social world. </w:t>
      </w:r>
      <w:r w:rsidRPr="006E54B4">
        <w:rPr>
          <w:i/>
          <w:iCs/>
        </w:rPr>
        <w:t>Nature Human Behaviour</w:t>
      </w:r>
      <w:r w:rsidRPr="006E54B4">
        <w:t xml:space="preserve">, </w:t>
      </w:r>
      <w:r w:rsidRPr="006E54B4">
        <w:rPr>
          <w:i/>
          <w:iCs/>
        </w:rPr>
        <w:t>3</w:t>
      </w:r>
      <w:r w:rsidRPr="006E54B4">
        <w:t>(5), 426–435. https://doi.org/10.1038/s41562-019-0590-x</w:t>
      </w:r>
    </w:p>
    <w:p w14:paraId="4FFD8845" w14:textId="77777777" w:rsidR="004F2335" w:rsidRPr="006E54B4" w:rsidRDefault="004F2335" w:rsidP="004F2335">
      <w:pPr>
        <w:pStyle w:val="Bibliography"/>
      </w:pPr>
      <w:r w:rsidRPr="006E54B4">
        <w:t xml:space="preserve">Fredrickson, B. L., &amp; Kahneman, D. (1993). Duration Neglect in Retrospective Evaluations of Affective Episodes. </w:t>
      </w:r>
      <w:r w:rsidRPr="006E54B4">
        <w:rPr>
          <w:i/>
          <w:iCs/>
        </w:rPr>
        <w:t>Journal of Personality and Social Psychology</w:t>
      </w:r>
      <w:r w:rsidRPr="006E54B4">
        <w:t xml:space="preserve">, </w:t>
      </w:r>
      <w:r w:rsidRPr="006E54B4">
        <w:rPr>
          <w:i/>
          <w:iCs/>
        </w:rPr>
        <w:t>65</w:t>
      </w:r>
      <w:r w:rsidRPr="006E54B4">
        <w:t>(1), 45–55.</w:t>
      </w:r>
    </w:p>
    <w:p w14:paraId="4C61A6EB" w14:textId="77777777" w:rsidR="004F2335" w:rsidRPr="006E54B4" w:rsidRDefault="004F2335" w:rsidP="004F2335">
      <w:pPr>
        <w:pStyle w:val="Bibliography"/>
      </w:pPr>
      <w:r w:rsidRPr="006E54B4">
        <w:t xml:space="preserve">Friston, K. J., Frith, C. D., Turner, R., &amp; Frackowiak, R. S. (1995). Characterizing evoked hemodynamics with fMRI. </w:t>
      </w:r>
      <w:r w:rsidRPr="006E54B4">
        <w:rPr>
          <w:i/>
          <w:iCs/>
        </w:rPr>
        <w:t>NEUROIMAGE</w:t>
      </w:r>
      <w:r w:rsidRPr="006E54B4">
        <w:t xml:space="preserve">, </w:t>
      </w:r>
      <w:r w:rsidRPr="006E54B4">
        <w:rPr>
          <w:i/>
          <w:iCs/>
        </w:rPr>
        <w:t>2</w:t>
      </w:r>
      <w:r w:rsidRPr="006E54B4">
        <w:t>(2), 157–165. https://doi.org/10.1006/nimg.1995.1018</w:t>
      </w:r>
    </w:p>
    <w:p w14:paraId="594D55C5" w14:textId="77777777" w:rsidR="004F2335" w:rsidRPr="006E54B4" w:rsidRDefault="004F2335" w:rsidP="004F2335">
      <w:pPr>
        <w:pStyle w:val="Bibliography"/>
      </w:pPr>
      <w:r w:rsidRPr="006E54B4">
        <w:t xml:space="preserve">Girard, J. M., &amp; Wright, A. G. C. (2018). DARMA: Software for dual axis rating and media annotation. </w:t>
      </w:r>
      <w:r w:rsidRPr="006E54B4">
        <w:rPr>
          <w:i/>
          <w:iCs/>
        </w:rPr>
        <w:t>Behavior Research Methods</w:t>
      </w:r>
      <w:r w:rsidRPr="006E54B4">
        <w:t xml:space="preserve">, </w:t>
      </w:r>
      <w:r w:rsidRPr="006E54B4">
        <w:rPr>
          <w:i/>
          <w:iCs/>
        </w:rPr>
        <w:t>50</w:t>
      </w:r>
      <w:r w:rsidRPr="006E54B4">
        <w:t>(3), 902–909. https://doi.org/10.3758/s13428-017-0915-5</w:t>
      </w:r>
    </w:p>
    <w:p w14:paraId="06E03C97" w14:textId="77777777" w:rsidR="004F2335" w:rsidRPr="006E54B4" w:rsidRDefault="004F2335" w:rsidP="004F2335">
      <w:pPr>
        <w:pStyle w:val="Bibliography"/>
      </w:pPr>
      <w:r w:rsidRPr="006E54B4">
        <w:t xml:space="preserve">Goldberg, H., Preminger, S., &amp; Malach, R. (2014). The emotion–action link? Naturalistic emotional stimuli preferentially activate the human dorsal visual stream. </w:t>
      </w:r>
      <w:r w:rsidRPr="006E54B4">
        <w:rPr>
          <w:i/>
          <w:iCs/>
        </w:rPr>
        <w:t>NeuroImage</w:t>
      </w:r>
      <w:r w:rsidRPr="006E54B4">
        <w:t xml:space="preserve">, </w:t>
      </w:r>
      <w:r w:rsidRPr="006E54B4">
        <w:rPr>
          <w:i/>
          <w:iCs/>
        </w:rPr>
        <w:t>84</w:t>
      </w:r>
      <w:r w:rsidRPr="006E54B4">
        <w:t>, 254–264. https://doi.org/10.1016/j.neuroimage.2013.08.032</w:t>
      </w:r>
    </w:p>
    <w:p w14:paraId="63810E0C" w14:textId="77777777" w:rsidR="004F2335" w:rsidRPr="006E54B4" w:rsidRDefault="004F2335" w:rsidP="004F2335">
      <w:pPr>
        <w:pStyle w:val="Bibliography"/>
      </w:pPr>
      <w:r w:rsidRPr="006E54B4">
        <w:t xml:space="preserve">Gottman, J. M., &amp; Levenson, R. W. (1985). A valid procedure for obtaining self-report of affect in marital interaction. </w:t>
      </w:r>
      <w:r w:rsidRPr="006E54B4">
        <w:rPr>
          <w:i/>
          <w:iCs/>
        </w:rPr>
        <w:t>Journal of Consulting and Clinical Psychology</w:t>
      </w:r>
      <w:r w:rsidRPr="006E54B4">
        <w:t xml:space="preserve">, </w:t>
      </w:r>
      <w:r w:rsidRPr="006E54B4">
        <w:rPr>
          <w:i/>
          <w:iCs/>
        </w:rPr>
        <w:t>53</w:t>
      </w:r>
      <w:r w:rsidRPr="006E54B4">
        <w:t>(2), 151–160. https://doi.org/10.1037//0022-006x.53.2.151</w:t>
      </w:r>
    </w:p>
    <w:p w14:paraId="6904CE1B" w14:textId="77777777" w:rsidR="004F2335" w:rsidRPr="006E54B4" w:rsidRDefault="004F2335" w:rsidP="004F2335">
      <w:pPr>
        <w:pStyle w:val="Bibliography"/>
      </w:pPr>
      <w:r w:rsidRPr="006E54B4">
        <w:t xml:space="preserve">Gross, J. J., &amp; Levenson, R. W. (1995). Emotion Elicitation Using Films. </w:t>
      </w:r>
      <w:r w:rsidRPr="006E54B4">
        <w:rPr>
          <w:i/>
          <w:iCs/>
        </w:rPr>
        <w:t>Cognition &amp; Emotion</w:t>
      </w:r>
      <w:r w:rsidRPr="006E54B4">
        <w:t xml:space="preserve">, </w:t>
      </w:r>
      <w:r w:rsidRPr="006E54B4">
        <w:rPr>
          <w:i/>
          <w:iCs/>
        </w:rPr>
        <w:t>9</w:t>
      </w:r>
      <w:r w:rsidRPr="006E54B4">
        <w:t>(1), 87–108.</w:t>
      </w:r>
    </w:p>
    <w:p w14:paraId="7863C34A" w14:textId="77777777" w:rsidR="004F2335" w:rsidRPr="006E54B4" w:rsidRDefault="004F2335" w:rsidP="004F2335">
      <w:pPr>
        <w:pStyle w:val="Bibliography"/>
      </w:pPr>
      <w:r w:rsidRPr="006E54B4">
        <w:t xml:space="preserve">Halchenko, Y., Goncalves, M., Castello, M. V. di O., Ghosh, S., Salo, T., Hanke, M., Velasco, P., Dae, Kent, J., Brett, M., Amlien, I., Gorgolewski, C., Lukas, D. C., Markiewicz, C., Tilley, S., Kaczmarzyk, J., Stadler, J., Kim, S., Kahn, A., … Meyer, K. (2021). </w:t>
      </w:r>
      <w:r w:rsidRPr="006E54B4">
        <w:rPr>
          <w:i/>
          <w:iCs/>
        </w:rPr>
        <w:t>Nipy/heudiconv:</w:t>
      </w:r>
      <w:r w:rsidRPr="006E54B4">
        <w:t xml:space="preserve"> (Version v0.10.0) [Computer software]. Zenodo. https://doi.org/10.5281/zenodo.5557588</w:t>
      </w:r>
    </w:p>
    <w:p w14:paraId="2647D3CA" w14:textId="77777777" w:rsidR="004F2335" w:rsidRPr="006E54B4" w:rsidRDefault="004F2335" w:rsidP="004F2335">
      <w:pPr>
        <w:pStyle w:val="Bibliography"/>
      </w:pPr>
      <w:r w:rsidRPr="006E54B4">
        <w:t xml:space="preserve">Hasson, U., Furman, O., Clark, D., Dudai, Y., &amp; Davachi, L. (2008). Enhanced Intersubject Correlations during Movie Viewing Correlate with Successful Episodic Encoding. </w:t>
      </w:r>
      <w:r w:rsidRPr="006E54B4">
        <w:rPr>
          <w:i/>
          <w:iCs/>
        </w:rPr>
        <w:t>Neuron</w:t>
      </w:r>
      <w:r w:rsidRPr="006E54B4">
        <w:t xml:space="preserve">, </w:t>
      </w:r>
      <w:r w:rsidRPr="006E54B4">
        <w:rPr>
          <w:i/>
          <w:iCs/>
        </w:rPr>
        <w:t>57</w:t>
      </w:r>
      <w:r w:rsidRPr="006E54B4">
        <w:t>(3), 452–462. https://doi.org/10.1016/j.neuron.2007.12.009</w:t>
      </w:r>
    </w:p>
    <w:p w14:paraId="2C94A10F" w14:textId="77777777" w:rsidR="004F2335" w:rsidRPr="006E54B4" w:rsidRDefault="004F2335" w:rsidP="004F2335">
      <w:pPr>
        <w:pStyle w:val="Bibliography"/>
      </w:pPr>
      <w:r w:rsidRPr="006E54B4">
        <w:lastRenderedPageBreak/>
        <w:t xml:space="preserve">Hasson, U., Ghazanfar, A. A., Galantucci, B., Garrod, S., &amp; Keysers, C. (2012). Brain-to-brain coupling: A mechanism for creating and sharing a social world. </w:t>
      </w:r>
      <w:r w:rsidRPr="006E54B4">
        <w:rPr>
          <w:i/>
          <w:iCs/>
        </w:rPr>
        <w:t>Trends in Cognitive Sciences</w:t>
      </w:r>
      <w:r w:rsidRPr="006E54B4">
        <w:t xml:space="preserve">, </w:t>
      </w:r>
      <w:r w:rsidRPr="006E54B4">
        <w:rPr>
          <w:i/>
          <w:iCs/>
        </w:rPr>
        <w:t>16</w:t>
      </w:r>
      <w:r w:rsidRPr="006E54B4">
        <w:t>(2), 114–121. https://doi.org/10.1016/j.tics.2011.12.007</w:t>
      </w:r>
    </w:p>
    <w:p w14:paraId="5CF38A86" w14:textId="77777777" w:rsidR="004F2335" w:rsidRPr="006E54B4" w:rsidRDefault="004F2335" w:rsidP="004F2335">
      <w:pPr>
        <w:pStyle w:val="Bibliography"/>
      </w:pPr>
      <w:r w:rsidRPr="006E54B4">
        <w:t xml:space="preserve">Hasson, U., Landesman, O., Knappmeyer, B., Vallines, I., Rubin, N., &amp; Heeger, D. J. (2008). Neurocinematics: The Neuroscience of Film. </w:t>
      </w:r>
      <w:r w:rsidRPr="006E54B4">
        <w:rPr>
          <w:i/>
          <w:iCs/>
        </w:rPr>
        <w:t>Projections</w:t>
      </w:r>
      <w:r w:rsidRPr="006E54B4">
        <w:t xml:space="preserve">, </w:t>
      </w:r>
      <w:r w:rsidRPr="006E54B4">
        <w:rPr>
          <w:i/>
          <w:iCs/>
        </w:rPr>
        <w:t>2</w:t>
      </w:r>
      <w:r w:rsidRPr="006E54B4">
        <w:t>(1), 1–26.</w:t>
      </w:r>
    </w:p>
    <w:p w14:paraId="06161ADD" w14:textId="77777777" w:rsidR="004F2335" w:rsidRPr="006E54B4" w:rsidRDefault="004F2335" w:rsidP="004F2335">
      <w:pPr>
        <w:pStyle w:val="Bibliography"/>
      </w:pPr>
      <w:r w:rsidRPr="006E54B4">
        <w:t xml:space="preserve">Hasson, U., Nir, Y., Levy, I., Fuhrmann, G., &amp; Malach, R. (2004). Intersubject Synchronization of Cortical Activity During Natural Vision. </w:t>
      </w:r>
      <w:r w:rsidRPr="006E54B4">
        <w:rPr>
          <w:i/>
          <w:iCs/>
        </w:rPr>
        <w:t>Science</w:t>
      </w:r>
      <w:r w:rsidRPr="006E54B4">
        <w:t xml:space="preserve">, </w:t>
      </w:r>
      <w:r w:rsidRPr="006E54B4">
        <w:rPr>
          <w:i/>
          <w:iCs/>
        </w:rPr>
        <w:t>303</w:t>
      </w:r>
      <w:r w:rsidRPr="006E54B4">
        <w:t>(5664), 1634–1640. https://doi.org/10.1126/science.1089506</w:t>
      </w:r>
    </w:p>
    <w:p w14:paraId="19113E25" w14:textId="77777777" w:rsidR="004F2335" w:rsidRPr="006E54B4" w:rsidRDefault="004F2335" w:rsidP="004F2335">
      <w:pPr>
        <w:pStyle w:val="Bibliography"/>
      </w:pPr>
      <w:r w:rsidRPr="006E54B4">
        <w:t xml:space="preserve">Hendriks, M. H. A., Daniels, N., Pegado, F., &amp; Op de Beeck, H. P. (2017). The Effect of Spatial Smoothing on Representational Similarity in a Simple Motor Paradigm. </w:t>
      </w:r>
      <w:r w:rsidRPr="006E54B4">
        <w:rPr>
          <w:i/>
          <w:iCs/>
        </w:rPr>
        <w:t>Frontiers in Neurology</w:t>
      </w:r>
      <w:r w:rsidRPr="006E54B4">
        <w:t xml:space="preserve">, </w:t>
      </w:r>
      <w:r w:rsidRPr="006E54B4">
        <w:rPr>
          <w:i/>
          <w:iCs/>
        </w:rPr>
        <w:t>8</w:t>
      </w:r>
      <w:r w:rsidRPr="006E54B4">
        <w:t>, 222. https://doi.org/10.3389/fneur.2017.00222</w:t>
      </w:r>
    </w:p>
    <w:p w14:paraId="4589CB36" w14:textId="77777777" w:rsidR="004F2335" w:rsidRPr="006E54B4" w:rsidRDefault="004F2335" w:rsidP="004F2335">
      <w:pPr>
        <w:pStyle w:val="Bibliography"/>
      </w:pPr>
      <w:r w:rsidRPr="006E54B4">
        <w:t xml:space="preserve">Hutcherson, C. A., Goldin, P. R., Ochsner, K. N., Gabrieli, J. D. E., Barrett, L. F., &amp; Gross, J. J. (2005). Attention and emotion: Does rating emotion alter neural responses to amusing and sad films? </w:t>
      </w:r>
      <w:r w:rsidRPr="006E54B4">
        <w:rPr>
          <w:i/>
          <w:iCs/>
        </w:rPr>
        <w:t>NeuroImage</w:t>
      </w:r>
      <w:r w:rsidRPr="006E54B4">
        <w:t xml:space="preserve">, </w:t>
      </w:r>
      <w:r w:rsidRPr="006E54B4">
        <w:rPr>
          <w:i/>
          <w:iCs/>
        </w:rPr>
        <w:t>27</w:t>
      </w:r>
      <w:r w:rsidRPr="006E54B4">
        <w:t>(3), 656–668. https://doi.org/10.1016/j.neuroimage.2005.04.028</w:t>
      </w:r>
    </w:p>
    <w:p w14:paraId="5245B22E" w14:textId="77777777" w:rsidR="004F2335" w:rsidRPr="006E54B4" w:rsidRDefault="004F2335" w:rsidP="004F2335">
      <w:pPr>
        <w:pStyle w:val="Bibliography"/>
      </w:pPr>
      <w:r w:rsidRPr="006E54B4">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sidRPr="006E54B4">
        <w:rPr>
          <w:i/>
          <w:iCs/>
        </w:rPr>
        <w:t>Frontiers in Human Neuroscience</w:t>
      </w:r>
      <w:r w:rsidRPr="006E54B4">
        <w:t xml:space="preserve">, </w:t>
      </w:r>
      <w:r w:rsidRPr="006E54B4">
        <w:rPr>
          <w:i/>
          <w:iCs/>
        </w:rPr>
        <w:t>16</w:t>
      </w:r>
      <w:r w:rsidRPr="006E54B4">
        <w:t>. https://doi.org/10.3389/fnhum.2022.813684</w:t>
      </w:r>
    </w:p>
    <w:p w14:paraId="56D16733" w14:textId="77777777" w:rsidR="004F2335" w:rsidRPr="006E54B4" w:rsidRDefault="004F2335" w:rsidP="004F2335">
      <w:pPr>
        <w:pStyle w:val="Bibliography"/>
      </w:pPr>
      <w:r w:rsidRPr="006E54B4">
        <w:t xml:space="preserve">Jääskeläinen, I. P., Koskentalo, K., Balk, M. H., Autti, T., Kauramäki, J., Pomren, C., &amp; Sams, M. (2008). Inter-Subject Synchronization of Prefrontal Cortex Hemodynamic Activity During Natural Viewing. </w:t>
      </w:r>
      <w:r w:rsidRPr="006E54B4">
        <w:rPr>
          <w:i/>
          <w:iCs/>
        </w:rPr>
        <w:t>The Open Neuroimaging Journal</w:t>
      </w:r>
      <w:r w:rsidRPr="006E54B4">
        <w:t xml:space="preserve">, </w:t>
      </w:r>
      <w:r w:rsidRPr="006E54B4">
        <w:rPr>
          <w:i/>
          <w:iCs/>
        </w:rPr>
        <w:t>2</w:t>
      </w:r>
      <w:r w:rsidRPr="006E54B4">
        <w:t>(1), 14–19. https://doi.org/10.2174/1874440000802010014</w:t>
      </w:r>
    </w:p>
    <w:p w14:paraId="3A70FD39" w14:textId="77777777" w:rsidR="004F2335" w:rsidRPr="006E54B4" w:rsidRDefault="004F2335" w:rsidP="004F2335">
      <w:pPr>
        <w:pStyle w:val="Bibliography"/>
      </w:pPr>
      <w:r w:rsidRPr="006E54B4">
        <w:t xml:space="preserve">Jääskeläinen, I. P., Pajula, J., Tohka, J., Lee, H. J., Kuo, W.-J., &amp; Lin, F.-H. (2016). Brain hemodynamic activity during viewing and re-viewing of comedy movies explained by </w:t>
      </w:r>
      <w:r w:rsidRPr="006E54B4">
        <w:lastRenderedPageBreak/>
        <w:t xml:space="preserve">experienced humor. </w:t>
      </w:r>
      <w:r w:rsidRPr="006E54B4">
        <w:rPr>
          <w:i/>
          <w:iCs/>
        </w:rPr>
        <w:t>Scientific Reports</w:t>
      </w:r>
      <w:r w:rsidRPr="006E54B4">
        <w:t xml:space="preserve">, </w:t>
      </w:r>
      <w:r w:rsidRPr="006E54B4">
        <w:rPr>
          <w:i/>
          <w:iCs/>
        </w:rPr>
        <w:t>6</w:t>
      </w:r>
      <w:r w:rsidRPr="006E54B4">
        <w:t>(1), 27741–27741. https://doi.org/10.1038/srep27741</w:t>
      </w:r>
    </w:p>
    <w:p w14:paraId="1BAF4A8D" w14:textId="77777777" w:rsidR="004F2335" w:rsidRPr="006E54B4" w:rsidRDefault="004F2335" w:rsidP="004F2335">
      <w:pPr>
        <w:pStyle w:val="Bibliography"/>
      </w:pPr>
      <w:r w:rsidRPr="006E54B4">
        <w:t xml:space="preserve">Jenkinson, M., Beckmann, C. F., Behrens, T. E. J., Woolrich, M. W., &amp; Smith, S. M. (2012). FSL. </w:t>
      </w:r>
      <w:r w:rsidRPr="006E54B4">
        <w:rPr>
          <w:i/>
          <w:iCs/>
        </w:rPr>
        <w:t>NeuroImage</w:t>
      </w:r>
      <w:r w:rsidRPr="006E54B4">
        <w:t xml:space="preserve">, </w:t>
      </w:r>
      <w:r w:rsidRPr="006E54B4">
        <w:rPr>
          <w:i/>
          <w:iCs/>
        </w:rPr>
        <w:t>62</w:t>
      </w:r>
      <w:r w:rsidRPr="006E54B4">
        <w:t>(2), 782–790. https://doi.org/10.1016/j.neuroimage.2011.09.015</w:t>
      </w:r>
    </w:p>
    <w:p w14:paraId="2ECBCAB5" w14:textId="77777777" w:rsidR="004F2335" w:rsidRPr="006E54B4" w:rsidRDefault="004F2335" w:rsidP="004F2335">
      <w:pPr>
        <w:pStyle w:val="Bibliography"/>
      </w:pPr>
      <w:r w:rsidRPr="006E54B4">
        <w:t xml:space="preserve">Jeremy Peterman, &amp; Peterman, J. N. (1940). The “program analyzer”: A new technique in studying liked and disliked items in radio programs. </w:t>
      </w:r>
      <w:r w:rsidRPr="006E54B4">
        <w:rPr>
          <w:i/>
          <w:iCs/>
        </w:rPr>
        <w:t>Journal of Applied Psychology</w:t>
      </w:r>
      <w:r w:rsidRPr="006E54B4">
        <w:t xml:space="preserve">, </w:t>
      </w:r>
      <w:r w:rsidRPr="006E54B4">
        <w:rPr>
          <w:i/>
          <w:iCs/>
        </w:rPr>
        <w:t>24</w:t>
      </w:r>
      <w:r w:rsidRPr="006E54B4">
        <w:t>(6), 728–741. https://doi.org/10.1037/h0056834</w:t>
      </w:r>
    </w:p>
    <w:p w14:paraId="5B2C402B" w14:textId="77777777" w:rsidR="004F2335" w:rsidRPr="006E54B4" w:rsidRDefault="004F2335" w:rsidP="004F2335">
      <w:pPr>
        <w:pStyle w:val="Bibliography"/>
      </w:pPr>
      <w:r w:rsidRPr="006E54B4">
        <w:t xml:space="preserve">Kahneman, D., Fredrickson, B. L., Schreiber, C. A., &amp; Redelmeier, D. A. (1993). When More Pain Is Preferred to Less: Adding a Better End. </w:t>
      </w:r>
      <w:r w:rsidRPr="006E54B4">
        <w:rPr>
          <w:i/>
          <w:iCs/>
        </w:rPr>
        <w:t>Psychological Science</w:t>
      </w:r>
      <w:r w:rsidRPr="006E54B4">
        <w:t xml:space="preserve">, </w:t>
      </w:r>
      <w:r w:rsidRPr="006E54B4">
        <w:rPr>
          <w:i/>
          <w:iCs/>
        </w:rPr>
        <w:t>4</w:t>
      </w:r>
      <w:r w:rsidRPr="006E54B4">
        <w:t>(6), 401–405. JSTOR.</w:t>
      </w:r>
    </w:p>
    <w:p w14:paraId="4BA69739" w14:textId="77777777" w:rsidR="004F2335" w:rsidRPr="006E54B4" w:rsidRDefault="004F2335" w:rsidP="004F2335">
      <w:pPr>
        <w:pStyle w:val="Bibliography"/>
      </w:pPr>
      <w:r w:rsidRPr="006E54B4">
        <w:t xml:space="preserve">Kong, R., Li, J., Orban, C., Sabuncu, M. R., Liu, H., Schaefer, A., Sun, N., Zuo, X.-N., Holmes, A. J., Eickhoff, S. B., &amp; Yeo, B. T. T. (2019). Spatial Topography of Individual-Specific Cortical Networks Predicts Human Cognition, Personality, and Emotion. </w:t>
      </w:r>
      <w:r w:rsidRPr="006E54B4">
        <w:rPr>
          <w:i/>
          <w:iCs/>
        </w:rPr>
        <w:t>Cerebral Cortex</w:t>
      </w:r>
      <w:r w:rsidRPr="006E54B4">
        <w:t xml:space="preserve">, </w:t>
      </w:r>
      <w:r w:rsidRPr="006E54B4">
        <w:rPr>
          <w:i/>
          <w:iCs/>
        </w:rPr>
        <w:t>29</w:t>
      </w:r>
      <w:r w:rsidRPr="006E54B4">
        <w:t>(6), 2533–2551. https://doi.org/10.1093/cercor/bhy123</w:t>
      </w:r>
    </w:p>
    <w:p w14:paraId="51044B3C" w14:textId="77777777" w:rsidR="004F2335" w:rsidRPr="006E54B4" w:rsidRDefault="004F2335" w:rsidP="004F2335">
      <w:pPr>
        <w:pStyle w:val="Bibliography"/>
      </w:pPr>
      <w:r w:rsidRPr="006E54B4">
        <w:t xml:space="preserve">Kong, R., Yang, Q., Gordon, E., Xue, A., Yan, X., Orban, C., Zuo, X.-N., Spreng, N., Ge, T., Holmes, A., Eickhoff, S., &amp; Yeo, B. T. T. (2021). Individual-Specific Areal-Level Parcellations Improve Functional Connectivity Prediction of Behavior. </w:t>
      </w:r>
      <w:r w:rsidRPr="006E54B4">
        <w:rPr>
          <w:i/>
          <w:iCs/>
        </w:rPr>
        <w:t>Cerebral Cortex</w:t>
      </w:r>
      <w:r w:rsidRPr="006E54B4">
        <w:t xml:space="preserve">, </w:t>
      </w:r>
      <w:r w:rsidRPr="006E54B4">
        <w:rPr>
          <w:i/>
          <w:iCs/>
        </w:rPr>
        <w:t>31</w:t>
      </w:r>
      <w:r w:rsidRPr="006E54B4">
        <w:t>(10), 4477–4500. https://doi.org/10.1093/cercor/bhab101</w:t>
      </w:r>
    </w:p>
    <w:p w14:paraId="2CC71B5C" w14:textId="77777777" w:rsidR="004F2335" w:rsidRPr="006E54B4" w:rsidRDefault="004F2335" w:rsidP="004F2335">
      <w:pPr>
        <w:pStyle w:val="Bibliography"/>
      </w:pPr>
      <w:r w:rsidRPr="006E54B4">
        <w:t xml:space="preserve">Lahnakoski, J. M., Glerean, E., Jääskeläinen, I. P., Hyönä, J., Hari, R., Sams, M., &amp; Nummenmaa, L. (2014). Synchronous brain activity across individuals underlies shared psychological perspectives. </w:t>
      </w:r>
      <w:r w:rsidRPr="006E54B4">
        <w:rPr>
          <w:i/>
          <w:iCs/>
        </w:rPr>
        <w:t>NeuroImage</w:t>
      </w:r>
      <w:r w:rsidRPr="006E54B4">
        <w:t xml:space="preserve">, </w:t>
      </w:r>
      <w:r w:rsidRPr="006E54B4">
        <w:rPr>
          <w:i/>
          <w:iCs/>
        </w:rPr>
        <w:t>100</w:t>
      </w:r>
      <w:r w:rsidRPr="006E54B4">
        <w:t>(100), 316–324. https://doi.org/10.1016/j.neuroimage.2014.06.022</w:t>
      </w:r>
    </w:p>
    <w:p w14:paraId="6D7154BD" w14:textId="77777777" w:rsidR="004F2335" w:rsidRPr="006E54B4" w:rsidRDefault="004F2335" w:rsidP="004F2335">
      <w:pPr>
        <w:pStyle w:val="Bibliography"/>
      </w:pPr>
      <w:r w:rsidRPr="006E54B4">
        <w:t xml:space="preserve">Laumann, T. O., Gordon, E. M., Adeyemo, B., Snyder, A. Z., Joo, S. J., Chen, M.-Y., Gilmore, A. W., McDermott, K. B., Nelson, S. M., Dosenbach, N. U. F., Schlaggar, B. L., Mumford, J. A., Poldrack, R. A., &amp; Petersen, S. E. (2015). Functional System and Areal </w:t>
      </w:r>
      <w:r w:rsidRPr="006E54B4">
        <w:lastRenderedPageBreak/>
        <w:t xml:space="preserve">Organization of a Highly Sampled Individual Human Brain. </w:t>
      </w:r>
      <w:r w:rsidRPr="006E54B4">
        <w:rPr>
          <w:i/>
          <w:iCs/>
        </w:rPr>
        <w:t>Neuron</w:t>
      </w:r>
      <w:r w:rsidRPr="006E54B4">
        <w:t xml:space="preserve">, </w:t>
      </w:r>
      <w:r w:rsidRPr="006E54B4">
        <w:rPr>
          <w:i/>
          <w:iCs/>
        </w:rPr>
        <w:t>87</w:t>
      </w:r>
      <w:r w:rsidRPr="006E54B4">
        <w:t>(3), 657–670. https://doi.org/10.1016/j.neuron.2015.06.037</w:t>
      </w:r>
    </w:p>
    <w:p w14:paraId="2FCCB8F8" w14:textId="77777777" w:rsidR="004F2335" w:rsidRPr="006E54B4" w:rsidRDefault="004F2335" w:rsidP="004F2335">
      <w:pPr>
        <w:pStyle w:val="Bibliography"/>
      </w:pPr>
      <w:r w:rsidRPr="006E54B4">
        <w:t xml:space="preserve">Lehne, M., Engel, P. P., Rohrmeier, M., Menninghaus, W., Jacobs, A. M., &amp; Koelsch, S. (2015). Reading a suspenseful literary text activates brain areas related to social cognition and predictive inference. </w:t>
      </w:r>
      <w:r w:rsidRPr="006E54B4">
        <w:rPr>
          <w:i/>
          <w:iCs/>
        </w:rPr>
        <w:t>PLOS ONE</w:t>
      </w:r>
      <w:r w:rsidRPr="006E54B4">
        <w:t xml:space="preserve">, </w:t>
      </w:r>
      <w:r w:rsidRPr="006E54B4">
        <w:rPr>
          <w:i/>
          <w:iCs/>
        </w:rPr>
        <w:t>10</w:t>
      </w:r>
      <w:r w:rsidRPr="006E54B4">
        <w:t>(5). https://doi.org/10.1371/journal.pone.0124550</w:t>
      </w:r>
    </w:p>
    <w:p w14:paraId="5BE0C18E" w14:textId="77777777" w:rsidR="004F2335" w:rsidRPr="006E54B4" w:rsidRDefault="004F2335" w:rsidP="004F2335">
      <w:pPr>
        <w:pStyle w:val="Bibliography"/>
      </w:pPr>
      <w:r w:rsidRPr="006E54B4">
        <w:t xml:space="preserve">Levenson, R. W., &amp; Gottman, J. M. (1983). Marital interaction: Physiological linkage and affective exchange. </w:t>
      </w:r>
      <w:r w:rsidRPr="006E54B4">
        <w:rPr>
          <w:i/>
          <w:iCs/>
        </w:rPr>
        <w:t>Journal of Personality and Social Psychology</w:t>
      </w:r>
      <w:r w:rsidRPr="006E54B4">
        <w:t xml:space="preserve">, </w:t>
      </w:r>
      <w:r w:rsidRPr="006E54B4">
        <w:rPr>
          <w:i/>
          <w:iCs/>
        </w:rPr>
        <w:t>45</w:t>
      </w:r>
      <w:r w:rsidRPr="006E54B4">
        <w:t>(3), 587–597. https://doi.org/10.1037/0022-3514.45.3.587</w:t>
      </w:r>
    </w:p>
    <w:p w14:paraId="586E5F05" w14:textId="77777777" w:rsidR="004F2335" w:rsidRPr="006E54B4" w:rsidRDefault="004F2335" w:rsidP="004F2335">
      <w:pPr>
        <w:pStyle w:val="Bibliography"/>
      </w:pPr>
      <w:r w:rsidRPr="006E54B4">
        <w:t xml:space="preserve">Liberty S. Hamilton, Hamilton, L. S., Alexander G. Huth, &amp; Huth, A. G. (2020). The revolution will not be controlled: Natural stimuli in speech neuroscience. </w:t>
      </w:r>
      <w:r w:rsidRPr="006E54B4">
        <w:rPr>
          <w:i/>
          <w:iCs/>
        </w:rPr>
        <w:t>Language, Cognition and Neuroscience</w:t>
      </w:r>
      <w:r w:rsidRPr="006E54B4">
        <w:t xml:space="preserve">, </w:t>
      </w:r>
      <w:r w:rsidRPr="006E54B4">
        <w:rPr>
          <w:i/>
          <w:iCs/>
        </w:rPr>
        <w:t>35</w:t>
      </w:r>
      <w:r w:rsidRPr="006E54B4">
        <w:t>(5), 573–582. https://doi.org/10.1080/23273798.2018.1499946</w:t>
      </w:r>
    </w:p>
    <w:p w14:paraId="1D401504" w14:textId="77777777" w:rsidR="004F2335" w:rsidRPr="006E54B4" w:rsidRDefault="004F2335" w:rsidP="004F2335">
      <w:pPr>
        <w:pStyle w:val="Bibliography"/>
      </w:pPr>
      <w:r w:rsidRPr="006E54B4">
        <w:t xml:space="preserve">Lieberman, M. D., Eisenberger, N. I., Crockett, M. J., Tom, S. M., Pfeifer, J. H., &amp; Way, B. M. (2007). Putting Feelings Into Words Affect Labeling Disrupts Amygdala Activity in Response to Affective Stimuli. </w:t>
      </w:r>
      <w:r w:rsidRPr="006E54B4">
        <w:rPr>
          <w:i/>
          <w:iCs/>
        </w:rPr>
        <w:t>Psychological Science</w:t>
      </w:r>
      <w:r w:rsidRPr="006E54B4">
        <w:t xml:space="preserve">, </w:t>
      </w:r>
      <w:r w:rsidRPr="006E54B4">
        <w:rPr>
          <w:i/>
          <w:iCs/>
        </w:rPr>
        <w:t>18</w:t>
      </w:r>
      <w:r w:rsidRPr="006E54B4">
        <w:t>(5), 421–428. https://doi.org/10.1111/j.1467-9280.2007.01916.x</w:t>
      </w:r>
    </w:p>
    <w:p w14:paraId="3E72F7E5" w14:textId="77777777" w:rsidR="004F2335" w:rsidRPr="006E54B4" w:rsidRDefault="004F2335" w:rsidP="004F2335">
      <w:pPr>
        <w:pStyle w:val="Bibliography"/>
      </w:pPr>
      <w:r w:rsidRPr="006E54B4">
        <w:t xml:space="preserve">Logothetis, N. K. (2008). What we can do and what we cannot do with fMRI. </w:t>
      </w:r>
      <w:r w:rsidRPr="006E54B4">
        <w:rPr>
          <w:i/>
          <w:iCs/>
        </w:rPr>
        <w:t>Nature</w:t>
      </w:r>
      <w:r w:rsidRPr="006E54B4">
        <w:t xml:space="preserve">, </w:t>
      </w:r>
      <w:r w:rsidRPr="006E54B4">
        <w:rPr>
          <w:i/>
          <w:iCs/>
        </w:rPr>
        <w:t>453</w:t>
      </w:r>
      <w:r w:rsidRPr="006E54B4">
        <w:t>(7197), 869–878. https://doi.org/10.1038/nature06976</w:t>
      </w:r>
    </w:p>
    <w:p w14:paraId="5B9CE3EE" w14:textId="77777777" w:rsidR="004F2335" w:rsidRPr="006E54B4" w:rsidRDefault="004F2335" w:rsidP="004F2335">
      <w:pPr>
        <w:pStyle w:val="Bibliography"/>
      </w:pPr>
      <w:r w:rsidRPr="006E54B4">
        <w:t xml:space="preserve">Mauss, I. B., Levenson, R. W., McCarter, L., Wilhelm, F. H., &amp; Gross, J. J. (2005). The tie that binds? Coherence among emotion experience, behavior, and physiology. </w:t>
      </w:r>
      <w:r w:rsidRPr="006E54B4">
        <w:rPr>
          <w:i/>
          <w:iCs/>
        </w:rPr>
        <w:t>Emotion</w:t>
      </w:r>
      <w:r w:rsidRPr="006E54B4">
        <w:t xml:space="preserve">, </w:t>
      </w:r>
      <w:r w:rsidRPr="006E54B4">
        <w:rPr>
          <w:i/>
          <w:iCs/>
        </w:rPr>
        <w:t>5</w:t>
      </w:r>
      <w:r w:rsidRPr="006E54B4">
        <w:t>(2), 175–190. https://doi.org/10.1037/1528-3542.5.2.175</w:t>
      </w:r>
    </w:p>
    <w:p w14:paraId="2CE11633" w14:textId="77777777" w:rsidR="004F2335" w:rsidRPr="006E54B4" w:rsidRDefault="004F2335" w:rsidP="004F2335">
      <w:pPr>
        <w:pStyle w:val="Bibliography"/>
      </w:pPr>
      <w:r w:rsidRPr="006E54B4">
        <w:t xml:space="preserve">McFee, B., Raffel, C., Liang, D., Ellis, D. P., McVicar, M., Battenberg, E., &amp; Nieto, O. (2015). librosa: Audio and music signal analysis in python. </w:t>
      </w:r>
      <w:r w:rsidRPr="006E54B4">
        <w:rPr>
          <w:i/>
          <w:iCs/>
        </w:rPr>
        <w:t>Proceedings of the 14th python in science conference</w:t>
      </w:r>
      <w:r w:rsidRPr="006E54B4">
        <w:t xml:space="preserve">, </w:t>
      </w:r>
      <w:r w:rsidRPr="006E54B4">
        <w:rPr>
          <w:i/>
          <w:iCs/>
        </w:rPr>
        <w:t>8</w:t>
      </w:r>
      <w:r w:rsidRPr="006E54B4">
        <w:t>.</w:t>
      </w:r>
    </w:p>
    <w:p w14:paraId="521D7C37" w14:textId="77777777" w:rsidR="004F2335" w:rsidRPr="006E54B4" w:rsidRDefault="004F2335" w:rsidP="004F2335">
      <w:pPr>
        <w:pStyle w:val="Bibliography"/>
      </w:pPr>
      <w:r w:rsidRPr="006E54B4">
        <w:t xml:space="preserve">Mueller, S., Wang, D., Fox, M. D., Yeo, B. T. T., Sepulcre, J., Sabuncu, M. R., Shafee, R., Lu, J., &amp; Liu, H. (2013). Individual Variability in Functional Connectivity Architecture of the Human Brain. </w:t>
      </w:r>
      <w:r w:rsidRPr="006E54B4">
        <w:rPr>
          <w:i/>
          <w:iCs/>
        </w:rPr>
        <w:t>Neuron</w:t>
      </w:r>
      <w:r w:rsidRPr="006E54B4">
        <w:t xml:space="preserve">, </w:t>
      </w:r>
      <w:r w:rsidRPr="006E54B4">
        <w:rPr>
          <w:i/>
          <w:iCs/>
        </w:rPr>
        <w:t>77</w:t>
      </w:r>
      <w:r w:rsidRPr="006E54B4">
        <w:t>(3), 586–595. https://doi.org/10.1016/j.neuron.2012.12.028</w:t>
      </w:r>
    </w:p>
    <w:p w14:paraId="50333414" w14:textId="77777777" w:rsidR="004F2335" w:rsidRPr="006E54B4" w:rsidRDefault="004F2335" w:rsidP="004F2335">
      <w:pPr>
        <w:pStyle w:val="Bibliography"/>
      </w:pPr>
      <w:r w:rsidRPr="006E54B4">
        <w:lastRenderedPageBreak/>
        <w:t xml:space="preserve">Mumford, J. (Director). (2017). </w:t>
      </w:r>
      <w:r w:rsidRPr="006E54B4">
        <w:rPr>
          <w:i/>
          <w:iCs/>
        </w:rPr>
        <w:t>How to use FEAT while skipping registration</w:t>
      </w:r>
      <w:r w:rsidRPr="006E54B4">
        <w:t xml:space="preserve"> [Digital]. Youtube. https://www.youtube.com/watch?v=U3tG7JMEf7M&amp;t=12s</w:t>
      </w:r>
    </w:p>
    <w:p w14:paraId="5761C4E5" w14:textId="77777777" w:rsidR="004F2335" w:rsidRPr="006E54B4" w:rsidRDefault="004F2335" w:rsidP="004F2335">
      <w:pPr>
        <w:pStyle w:val="Bibliography"/>
      </w:pPr>
      <w:r w:rsidRPr="006E54B4">
        <w:t xml:space="preserve">Nastase, S. A., Goldstein, A., &amp; Hasson, U. (2020). Keep it real: Rethinking the primacy of experimental control in cognitive neuroscience. </w:t>
      </w:r>
      <w:r w:rsidRPr="006E54B4">
        <w:rPr>
          <w:i/>
          <w:iCs/>
        </w:rPr>
        <w:t>NeuroImage</w:t>
      </w:r>
      <w:r w:rsidRPr="006E54B4">
        <w:t xml:space="preserve">, </w:t>
      </w:r>
      <w:r w:rsidRPr="006E54B4">
        <w:rPr>
          <w:i/>
          <w:iCs/>
        </w:rPr>
        <w:t>222</w:t>
      </w:r>
      <w:r w:rsidRPr="006E54B4">
        <w:t>, 117254. https://doi.org/10.1016/j.neuroimage.2020.117254</w:t>
      </w:r>
    </w:p>
    <w:p w14:paraId="5CCB7907" w14:textId="77777777" w:rsidR="004F2335" w:rsidRPr="006E54B4" w:rsidRDefault="004F2335" w:rsidP="004F2335">
      <w:pPr>
        <w:pStyle w:val="Bibliography"/>
      </w:pPr>
      <w:r w:rsidRPr="006E54B4">
        <w:t xml:space="preserve">Nummenmaa, L., Glerean, E., Viinikainen, M., Jääskeläinen, I. P., Hari, R., &amp; Sams, M. (2012). Emotions promote social interaction by synchronizing brain activity across individuals. </w:t>
      </w:r>
      <w:r w:rsidRPr="006E54B4">
        <w:rPr>
          <w:i/>
          <w:iCs/>
        </w:rPr>
        <w:t>Proceedings of the National Academy of Sciences of the United States of America</w:t>
      </w:r>
      <w:r w:rsidRPr="006E54B4">
        <w:t xml:space="preserve">, </w:t>
      </w:r>
      <w:r w:rsidRPr="006E54B4">
        <w:rPr>
          <w:i/>
          <w:iCs/>
        </w:rPr>
        <w:t>109</w:t>
      </w:r>
      <w:r w:rsidRPr="006E54B4">
        <w:t>(24), 9599–9604. https://doi.org/10.1073/pnas.1206095109</w:t>
      </w:r>
    </w:p>
    <w:p w14:paraId="04EEFAB5" w14:textId="77777777" w:rsidR="004F2335" w:rsidRPr="006E54B4" w:rsidRDefault="004F2335" w:rsidP="004F2335">
      <w:pPr>
        <w:pStyle w:val="Bibliography"/>
      </w:pPr>
      <w:r w:rsidRPr="006E54B4">
        <w:t xml:space="preserve">Ochsner, K. N., Knierim, K., Ludlow, D. H., Hanelin, J., Ramachandran, T., Glover, G., &amp; Mackey, S. C. (2004). Reflecting upon Feelings: An fMRI Study of Neural Systems Supporting the Attribution of Emotion to Self and Other. </w:t>
      </w:r>
      <w:r w:rsidRPr="006E54B4">
        <w:rPr>
          <w:i/>
          <w:iCs/>
        </w:rPr>
        <w:t>Journal of Cognitive Neuroscience</w:t>
      </w:r>
      <w:r w:rsidRPr="006E54B4">
        <w:t xml:space="preserve">, </w:t>
      </w:r>
      <w:r w:rsidRPr="006E54B4">
        <w:rPr>
          <w:i/>
          <w:iCs/>
        </w:rPr>
        <w:t>16</w:t>
      </w:r>
      <w:r w:rsidRPr="006E54B4">
        <w:t>(10), 1746–1772. https://doi.org/10.1162/0898929042947829</w:t>
      </w:r>
    </w:p>
    <w:p w14:paraId="5F149A37" w14:textId="77777777" w:rsidR="004F2335" w:rsidRPr="006E54B4" w:rsidRDefault="004F2335" w:rsidP="004F2335">
      <w:pPr>
        <w:pStyle w:val="Bibliography"/>
      </w:pPr>
      <w:r w:rsidRPr="006E54B4">
        <w:t xml:space="preserve">OpenAI. (2023). </w:t>
      </w:r>
      <w:r w:rsidRPr="006E54B4">
        <w:rPr>
          <w:i/>
          <w:iCs/>
        </w:rPr>
        <w:t>Whisper</w:t>
      </w:r>
      <w:r w:rsidRPr="006E54B4">
        <w:t xml:space="preserve"> [Computer software]. https://github.com/openai/whisper</w:t>
      </w:r>
    </w:p>
    <w:p w14:paraId="346D0D1E" w14:textId="77777777" w:rsidR="004F2335" w:rsidRPr="006E54B4" w:rsidRDefault="004F2335" w:rsidP="004F2335">
      <w:pPr>
        <w:pStyle w:val="Bibliography"/>
      </w:pPr>
      <w:r w:rsidRPr="006E54B4">
        <w:t xml:space="preserve">Peirce, J., Gray, J. R., Simpson, S., MacAskill, M., Höchenberger, R., Sogo, H., Kastman, E., &amp; Lindeløv, J. K. (2019). PsychoPy2: Experiments in behavior made easy. </w:t>
      </w:r>
      <w:r w:rsidRPr="006E54B4">
        <w:rPr>
          <w:i/>
          <w:iCs/>
        </w:rPr>
        <w:t>Behavior Research Methods</w:t>
      </w:r>
      <w:r w:rsidRPr="006E54B4">
        <w:t xml:space="preserve">, </w:t>
      </w:r>
      <w:r w:rsidRPr="006E54B4">
        <w:rPr>
          <w:i/>
          <w:iCs/>
        </w:rPr>
        <w:t>51</w:t>
      </w:r>
      <w:r w:rsidRPr="006E54B4">
        <w:t>(1), 195–203. https://doi.org/10.3758/s13428-018-01193-y</w:t>
      </w:r>
    </w:p>
    <w:p w14:paraId="569D0945" w14:textId="77777777" w:rsidR="004F2335" w:rsidRPr="006E54B4" w:rsidRDefault="004F2335" w:rsidP="004F2335">
      <w:pPr>
        <w:pStyle w:val="Bibliography"/>
      </w:pPr>
      <w:r w:rsidRPr="006E54B4">
        <w:t xml:space="preserve">Posner, M. I., &amp; Petersen, S. E. (1990). The Attention System of the Human Brain. </w:t>
      </w:r>
      <w:r w:rsidRPr="006E54B4">
        <w:rPr>
          <w:i/>
          <w:iCs/>
        </w:rPr>
        <w:t>Annual Review of Neuroscience</w:t>
      </w:r>
      <w:r w:rsidRPr="006E54B4">
        <w:t xml:space="preserve">, </w:t>
      </w:r>
      <w:r w:rsidRPr="006E54B4">
        <w:rPr>
          <w:i/>
          <w:iCs/>
        </w:rPr>
        <w:t>13</w:t>
      </w:r>
      <w:r w:rsidRPr="006E54B4">
        <w:t>(1), 25–42. https://doi.org/10.1146/annurev.ne.13.030190.000325</w:t>
      </w:r>
    </w:p>
    <w:p w14:paraId="61797FF2" w14:textId="77777777" w:rsidR="004F2335" w:rsidRPr="006E54B4" w:rsidRDefault="004F2335" w:rsidP="004F2335">
      <w:pPr>
        <w:pStyle w:val="Bibliography"/>
      </w:pPr>
      <w:r w:rsidRPr="006E54B4">
        <w:t xml:space="preserve">Power, J. D., Barnes, K. A., Snyder, A. Z., Schlaggar, B. L., &amp; Petersen, S. E. (2012). Spurious but systematic correlations in functional connectivity MRI networks arise from subject motion. </w:t>
      </w:r>
      <w:r w:rsidRPr="006E54B4">
        <w:rPr>
          <w:i/>
          <w:iCs/>
        </w:rPr>
        <w:t>NeuroImage</w:t>
      </w:r>
      <w:r w:rsidRPr="006E54B4">
        <w:t xml:space="preserve">, </w:t>
      </w:r>
      <w:r w:rsidRPr="006E54B4">
        <w:rPr>
          <w:i/>
          <w:iCs/>
        </w:rPr>
        <w:t>59</w:t>
      </w:r>
      <w:r w:rsidRPr="006E54B4">
        <w:t>(3), 2142–2154. https://doi.org/10.1016/j.neuroimage.2011.10.018</w:t>
      </w:r>
    </w:p>
    <w:p w14:paraId="0D2E45A0" w14:textId="77777777" w:rsidR="004F2335" w:rsidRPr="006E54B4" w:rsidRDefault="004F2335" w:rsidP="004F2335">
      <w:pPr>
        <w:pStyle w:val="Bibliography"/>
      </w:pPr>
      <w:r w:rsidRPr="006E54B4">
        <w:t xml:space="preserve">Power, J. D., Cohen, A. L., Nelson, S. M., Wig, G. S., Barnes, K. A., Church, J. A., Vogel, A. C., Laumann, T. O., Miezin, F. M., Schlaggar, B. L., &amp; Petersen, S. E. (2011). Functional </w:t>
      </w:r>
      <w:r w:rsidRPr="006E54B4">
        <w:lastRenderedPageBreak/>
        <w:t xml:space="preserve">Network Organization of the Human Brain. </w:t>
      </w:r>
      <w:r w:rsidRPr="006E54B4">
        <w:rPr>
          <w:i/>
          <w:iCs/>
        </w:rPr>
        <w:t>Neuron</w:t>
      </w:r>
      <w:r w:rsidRPr="006E54B4">
        <w:t xml:space="preserve">, </w:t>
      </w:r>
      <w:r w:rsidRPr="006E54B4">
        <w:rPr>
          <w:i/>
          <w:iCs/>
        </w:rPr>
        <w:t>72</w:t>
      </w:r>
      <w:r w:rsidRPr="006E54B4">
        <w:t>(4), 665–678. https://doi.org/10.1016/j.neuron.2011.09.006</w:t>
      </w:r>
    </w:p>
    <w:p w14:paraId="4331D561" w14:textId="77777777" w:rsidR="004F2335" w:rsidRPr="006E54B4" w:rsidRDefault="004F2335" w:rsidP="004F2335">
      <w:pPr>
        <w:pStyle w:val="Bibliography"/>
      </w:pPr>
      <w:r w:rsidRPr="006E54B4">
        <w:t xml:space="preserve">Power, J. D., Schlaggar, B. L., &amp; Petersen, S. E. (2014). Studying Brain Organization via Spontaneous fMRI Signal. </w:t>
      </w:r>
      <w:r w:rsidRPr="006E54B4">
        <w:rPr>
          <w:i/>
          <w:iCs/>
        </w:rPr>
        <w:t>Neuron</w:t>
      </w:r>
      <w:r w:rsidRPr="006E54B4">
        <w:t xml:space="preserve">, </w:t>
      </w:r>
      <w:r w:rsidRPr="006E54B4">
        <w:rPr>
          <w:i/>
          <w:iCs/>
        </w:rPr>
        <w:t>84</w:t>
      </w:r>
      <w:r w:rsidRPr="006E54B4">
        <w:t>(4), 681–696. https://doi.org/10.1016/j.neuron.2014.09.007</w:t>
      </w:r>
    </w:p>
    <w:p w14:paraId="69D3C44D" w14:textId="77777777" w:rsidR="004F2335" w:rsidRPr="006E54B4" w:rsidRDefault="004F2335" w:rsidP="004F2335">
      <w:pPr>
        <w:pStyle w:val="Bibliography"/>
      </w:pPr>
      <w:r w:rsidRPr="006E54B4">
        <w:t xml:space="preserve">Raz, G., Winetraub, Y., Jacob, Y., Kinreich, S., Maron-Katz, A., Shaham, G., Podlipsky, I., Gilam, G., Soreq, E., &amp; Hendler, T. (2012). Portraying emotions at their unfolding: A multilayered approach for probing dynamics of neural networks. </w:t>
      </w:r>
      <w:r w:rsidRPr="006E54B4">
        <w:rPr>
          <w:i/>
          <w:iCs/>
        </w:rPr>
        <w:t>NeuroImage</w:t>
      </w:r>
      <w:r w:rsidRPr="006E54B4">
        <w:t xml:space="preserve">, </w:t>
      </w:r>
      <w:r w:rsidRPr="006E54B4">
        <w:rPr>
          <w:i/>
          <w:iCs/>
        </w:rPr>
        <w:t>60</w:t>
      </w:r>
      <w:r w:rsidRPr="006E54B4">
        <w:t>(2), 1448–1461. https://doi.org/10.1016/j.neuroimage.2011.12.084</w:t>
      </w:r>
    </w:p>
    <w:p w14:paraId="7C1EA48C" w14:textId="77777777" w:rsidR="004F2335" w:rsidRPr="006E54B4" w:rsidRDefault="004F2335" w:rsidP="004F2335">
      <w:pPr>
        <w:pStyle w:val="Bibliography"/>
      </w:pPr>
      <w:r w:rsidRPr="006E54B4">
        <w:t xml:space="preserve">Reilly, J., Ulichney, V., Sacks, B., Duncan, A., Weinstein, S. M., Giovannetti, T., Helion, C., &amp; Cooney, G. (2023). Dynamics of Language Use and Alignment in Different-Age Conversation Partners. </w:t>
      </w:r>
      <w:r w:rsidRPr="006E54B4">
        <w:rPr>
          <w:i/>
          <w:iCs/>
        </w:rPr>
        <w:t>PsyArxiv</w:t>
      </w:r>
      <w:r w:rsidRPr="006E54B4">
        <w:t>. https://doi.org/10.31234/osf.io/3crua</w:t>
      </w:r>
    </w:p>
    <w:p w14:paraId="3E9B8240" w14:textId="77777777" w:rsidR="004F2335" w:rsidRPr="006E54B4" w:rsidRDefault="004F2335" w:rsidP="004F2335">
      <w:pPr>
        <w:pStyle w:val="Bibliography"/>
      </w:pPr>
      <w:r w:rsidRPr="006E54B4">
        <w:t xml:space="preserve">Roese, N. J., &amp; Vohs, K. D. (2012). Hindsight Bias. </w:t>
      </w:r>
      <w:r w:rsidRPr="006E54B4">
        <w:rPr>
          <w:i/>
          <w:iCs/>
        </w:rPr>
        <w:t>Perspectives on Psychological Science</w:t>
      </w:r>
      <w:r w:rsidRPr="006E54B4">
        <w:t xml:space="preserve">, </w:t>
      </w:r>
      <w:r w:rsidRPr="006E54B4">
        <w:rPr>
          <w:i/>
          <w:iCs/>
        </w:rPr>
        <w:t>7</w:t>
      </w:r>
      <w:r w:rsidRPr="006E54B4">
        <w:t>(5), 411–426. https://doi.org/10.1177/1745691612454303</w:t>
      </w:r>
    </w:p>
    <w:p w14:paraId="6EE0A099" w14:textId="77777777" w:rsidR="004F2335" w:rsidRPr="006E54B4" w:rsidRDefault="004F2335" w:rsidP="004F2335">
      <w:pPr>
        <w:pStyle w:val="Bibliography"/>
      </w:pPr>
      <w:r w:rsidRPr="006E54B4">
        <w:t xml:space="preserve">Ruef, A. M., &amp; Levenson, R. W. (2007). Continuous Measurement of Emotion:The Affect Rating Dial. In J. A. Coan &amp; J. J. B. Allen (Eds.), </w:t>
      </w:r>
      <w:r w:rsidRPr="006E54B4">
        <w:rPr>
          <w:i/>
          <w:iCs/>
        </w:rPr>
        <w:t>Handbook of Emotion Elicitation and Assessment</w:t>
      </w:r>
      <w:r w:rsidRPr="006E54B4">
        <w:t xml:space="preserve"> (pp. 286–297). Oxford University PressNew York, NY. https://doi.org/10.1093/oso/9780195169157.003.0018</w:t>
      </w:r>
    </w:p>
    <w:p w14:paraId="3A7DF522" w14:textId="77777777" w:rsidR="004F2335" w:rsidRPr="006E54B4" w:rsidRDefault="004F2335" w:rsidP="004F2335">
      <w:pPr>
        <w:pStyle w:val="Bibliography"/>
      </w:pPr>
      <w:r w:rsidRPr="006E54B4">
        <w:t xml:space="preserve">Saarimäki, H. (2021). Naturalistic Stimuli in Affective Neuroimaging: A Review. </w:t>
      </w:r>
      <w:r w:rsidRPr="006E54B4">
        <w:rPr>
          <w:i/>
          <w:iCs/>
        </w:rPr>
        <w:t>Frontiers in Human Neuroscience</w:t>
      </w:r>
      <w:r w:rsidRPr="006E54B4">
        <w:t xml:space="preserve">, </w:t>
      </w:r>
      <w:r w:rsidRPr="006E54B4">
        <w:rPr>
          <w:i/>
          <w:iCs/>
        </w:rPr>
        <w:t>15</w:t>
      </w:r>
      <w:r w:rsidRPr="006E54B4">
        <w:t>, 675068. https://doi.org/10.3389/fnhum.2021.675068</w:t>
      </w:r>
    </w:p>
    <w:p w14:paraId="0D31F465" w14:textId="77777777" w:rsidR="004F2335" w:rsidRPr="006E54B4" w:rsidRDefault="004F2335" w:rsidP="004F2335">
      <w:pPr>
        <w:pStyle w:val="Bibliography"/>
      </w:pPr>
      <w:r w:rsidRPr="006E54B4">
        <w:t xml:space="preserve">Sawahata, Y., Komine, K., Morita, T., &amp; Hiruma, N. (2013). Decoding humor experiences from brain activity of people viewing comedy movies. </w:t>
      </w:r>
      <w:r w:rsidRPr="006E54B4">
        <w:rPr>
          <w:i/>
          <w:iCs/>
        </w:rPr>
        <w:t>PLOS ONE</w:t>
      </w:r>
      <w:r w:rsidRPr="006E54B4">
        <w:t xml:space="preserve">, </w:t>
      </w:r>
      <w:r w:rsidRPr="006E54B4">
        <w:rPr>
          <w:i/>
          <w:iCs/>
        </w:rPr>
        <w:t>8</w:t>
      </w:r>
      <w:r w:rsidRPr="006E54B4">
        <w:t>(12). https://doi.org/10.1371/journal.pone.0081009</w:t>
      </w:r>
    </w:p>
    <w:p w14:paraId="50796E67" w14:textId="77777777" w:rsidR="004F2335" w:rsidRPr="006E54B4" w:rsidRDefault="004F2335" w:rsidP="004F2335">
      <w:pPr>
        <w:pStyle w:val="Bibliography"/>
      </w:pPr>
      <w:r w:rsidRPr="006E54B4">
        <w:t xml:space="preserve">Schaefer, A., Kong, R., Gordon, E. M., Laumann, T. O., Zuo, X.-N., Holmes, A. J., Eickhoff, S. B., &amp; Yeo, B. T. T. (2018). Local-Global Parcellation of the Human Cerebral Cortex from </w:t>
      </w:r>
      <w:r w:rsidRPr="006E54B4">
        <w:lastRenderedPageBreak/>
        <w:t xml:space="preserve">Intrinsic Functional Connectivity MRI. </w:t>
      </w:r>
      <w:r w:rsidRPr="006E54B4">
        <w:rPr>
          <w:i/>
          <w:iCs/>
        </w:rPr>
        <w:t>Cerebral Cortex</w:t>
      </w:r>
      <w:r w:rsidRPr="006E54B4">
        <w:t xml:space="preserve">, </w:t>
      </w:r>
      <w:r w:rsidRPr="006E54B4">
        <w:rPr>
          <w:i/>
          <w:iCs/>
        </w:rPr>
        <w:t>28</w:t>
      </w:r>
      <w:r w:rsidRPr="006E54B4">
        <w:t>(9), 3095–3114. https://doi.org/10.1093/cercor/bhx179</w:t>
      </w:r>
    </w:p>
    <w:p w14:paraId="5D8D4998" w14:textId="77777777" w:rsidR="004F2335" w:rsidRPr="006E54B4" w:rsidRDefault="004F2335" w:rsidP="004F2335">
      <w:pPr>
        <w:pStyle w:val="Bibliography"/>
      </w:pPr>
      <w:r w:rsidRPr="006E54B4">
        <w:t xml:space="preserve">Schwarz, N. (2012). Why researchers should think “real-time”: A cognitive rationale for capturing experiences in the moment. In M. R. Mehl &amp; T. S. Conner (Eds.), </w:t>
      </w:r>
      <w:r w:rsidRPr="006E54B4">
        <w:rPr>
          <w:i/>
          <w:iCs/>
        </w:rPr>
        <w:t>Handbook of research methods for studying daily life</w:t>
      </w:r>
      <w:r w:rsidRPr="006E54B4">
        <w:t>. The Guilford Press.</w:t>
      </w:r>
    </w:p>
    <w:p w14:paraId="104D46CE" w14:textId="77777777" w:rsidR="004F2335" w:rsidRPr="006E54B4" w:rsidRDefault="004F2335" w:rsidP="004F2335">
      <w:pPr>
        <w:pStyle w:val="Bibliography"/>
      </w:pPr>
      <w:r w:rsidRPr="006E54B4">
        <w:t xml:space="preserve">Sievers, B., Welker, C., Hasson, U., Kleinbaum, A. M., &amp; Wheatley, T. (2024). Consensus-building conversation leads to neural alignment. </w:t>
      </w:r>
      <w:r w:rsidRPr="006E54B4">
        <w:rPr>
          <w:i/>
          <w:iCs/>
        </w:rPr>
        <w:t>Nature Communications</w:t>
      </w:r>
      <w:r w:rsidRPr="006E54B4">
        <w:t xml:space="preserve">, </w:t>
      </w:r>
      <w:r w:rsidRPr="006E54B4">
        <w:rPr>
          <w:i/>
          <w:iCs/>
        </w:rPr>
        <w:t>15</w:t>
      </w:r>
      <w:r w:rsidRPr="006E54B4">
        <w:t>(1), 3936. https://doi.org/10.1038/s41467-023-43253-8</w:t>
      </w:r>
    </w:p>
    <w:p w14:paraId="7FA2069A" w14:textId="77777777" w:rsidR="004F2335" w:rsidRPr="006E54B4" w:rsidRDefault="004F2335" w:rsidP="004F2335">
      <w:pPr>
        <w:pStyle w:val="Bibliography"/>
      </w:pPr>
      <w:r w:rsidRPr="006E54B4">
        <w:t xml:space="preserve">Simony, E., &amp; Chang, C. (2020). Analysis of stimulus-induced brain dynamics during naturalistic paradigms. </w:t>
      </w:r>
      <w:r w:rsidRPr="006E54B4">
        <w:rPr>
          <w:i/>
          <w:iCs/>
        </w:rPr>
        <w:t>NeuroImage</w:t>
      </w:r>
      <w:r w:rsidRPr="006E54B4">
        <w:t xml:space="preserve">, </w:t>
      </w:r>
      <w:r w:rsidRPr="006E54B4">
        <w:rPr>
          <w:i/>
          <w:iCs/>
        </w:rPr>
        <w:t>216</w:t>
      </w:r>
      <w:r w:rsidRPr="006E54B4">
        <w:t>, 116461. https://doi.org/10.1016/j.neuroimage.2019.116461</w:t>
      </w:r>
    </w:p>
    <w:p w14:paraId="05E443E0" w14:textId="77777777" w:rsidR="004F2335" w:rsidRPr="006E54B4" w:rsidRDefault="004F2335" w:rsidP="004F2335">
      <w:pPr>
        <w:pStyle w:val="Bibliography"/>
      </w:pPr>
      <w:r w:rsidRPr="006E54B4">
        <w:t xml:space="preserve">Song, H., Finn, E. S., &amp; Rosenberg, M. D. (2021). Neural signatures of attentional engagement during narratives and its consequences for event memory. </w:t>
      </w:r>
      <w:r w:rsidRPr="006E54B4">
        <w:rPr>
          <w:i/>
          <w:iCs/>
        </w:rPr>
        <w:t>Proceedings of the National Academy of Sciences</w:t>
      </w:r>
      <w:r w:rsidRPr="006E54B4">
        <w:t xml:space="preserve">, </w:t>
      </w:r>
      <w:r w:rsidRPr="006E54B4">
        <w:rPr>
          <w:i/>
          <w:iCs/>
        </w:rPr>
        <w:t>118</w:t>
      </w:r>
      <w:r w:rsidRPr="006E54B4">
        <w:t>(33), e2021905118. https://doi.org/10.1073/pnas.2021905118</w:t>
      </w:r>
    </w:p>
    <w:p w14:paraId="210C9AA7" w14:textId="77777777" w:rsidR="004F2335" w:rsidRPr="006E54B4" w:rsidRDefault="004F2335" w:rsidP="004F2335">
      <w:pPr>
        <w:pStyle w:val="Bibliography"/>
      </w:pPr>
      <w:r w:rsidRPr="006E54B4">
        <w:t xml:space="preserve">Sonkusare, S., Breakspear, M., &amp; Guo, C. C. (2019). Naturalistic Stimuli in Neuroscience: Critically Acclaimed. </w:t>
      </w:r>
      <w:r w:rsidRPr="006E54B4">
        <w:rPr>
          <w:i/>
          <w:iCs/>
        </w:rPr>
        <w:t>Trends in Cognitive Sciences</w:t>
      </w:r>
      <w:r w:rsidRPr="006E54B4">
        <w:t xml:space="preserve">, </w:t>
      </w:r>
      <w:r w:rsidRPr="006E54B4">
        <w:rPr>
          <w:i/>
          <w:iCs/>
        </w:rPr>
        <w:t>23</w:t>
      </w:r>
      <w:r w:rsidRPr="006E54B4">
        <w:t>(8), 699–714. https://doi.org/10.1016/j.tics.2019.05.004</w:t>
      </w:r>
    </w:p>
    <w:p w14:paraId="7B95CDEF" w14:textId="77777777" w:rsidR="004F2335" w:rsidRPr="006E54B4" w:rsidRDefault="004F2335" w:rsidP="004F2335">
      <w:pPr>
        <w:pStyle w:val="Bibliography"/>
      </w:pPr>
      <w:r w:rsidRPr="006E54B4">
        <w:t xml:space="preserve">Stasiak, J. E., Mitchell, W. J., Reisman, S. S., Gregory, D. F., Murty, V. P., &amp; Helion, C. (2023). Physiological arousal guides situational appraisals and metacognitive recall for naturalistic experiences. </w:t>
      </w:r>
      <w:r w:rsidRPr="006E54B4">
        <w:rPr>
          <w:i/>
          <w:iCs/>
        </w:rPr>
        <w:t>Neuropsychologia</w:t>
      </w:r>
      <w:r w:rsidRPr="006E54B4">
        <w:t xml:space="preserve">, </w:t>
      </w:r>
      <w:r w:rsidRPr="006E54B4">
        <w:rPr>
          <w:i/>
          <w:iCs/>
        </w:rPr>
        <w:t>180</w:t>
      </w:r>
      <w:r w:rsidRPr="006E54B4">
        <w:t>, 108467. https://doi.org/10.1016/j.neuropsychologia.2023.108467</w:t>
      </w:r>
    </w:p>
    <w:p w14:paraId="3D0A3ECA" w14:textId="77777777" w:rsidR="004F2335" w:rsidRPr="006E54B4" w:rsidRDefault="004F2335" w:rsidP="004F2335">
      <w:pPr>
        <w:pStyle w:val="Bibliography"/>
      </w:pPr>
      <w:r w:rsidRPr="006E54B4">
        <w:t xml:space="preserve">Taylor, S. F., Phan, K. L., Decker, L. R., &amp; Liberzon, I. (2003). Subjective rating of emotionally salient stimuli modulates neural activity. </w:t>
      </w:r>
      <w:r w:rsidRPr="006E54B4">
        <w:rPr>
          <w:i/>
          <w:iCs/>
        </w:rPr>
        <w:t>NeuroImage</w:t>
      </w:r>
      <w:r w:rsidRPr="006E54B4">
        <w:t xml:space="preserve">, </w:t>
      </w:r>
      <w:r w:rsidRPr="006E54B4">
        <w:rPr>
          <w:i/>
          <w:iCs/>
        </w:rPr>
        <w:t>18</w:t>
      </w:r>
      <w:r w:rsidRPr="006E54B4">
        <w:t>(3), 650–659. https://doi.org/10.1016/S1053-8119(02)00051-4</w:t>
      </w:r>
    </w:p>
    <w:p w14:paraId="4D1793B0" w14:textId="77777777" w:rsidR="004F2335" w:rsidRPr="006E54B4" w:rsidRDefault="004F2335" w:rsidP="004F2335">
      <w:pPr>
        <w:pStyle w:val="Bibliography"/>
      </w:pPr>
      <w:r w:rsidRPr="006E54B4">
        <w:t xml:space="preserve">Teresa Jacobson Kimberley, Kimberley, T. J., Dana D. Birkholz, Birkholz, D. D., Renee A. Hancock, Hancock, R. A., Sarah M. VonBank, VonBank, S. M., Teresa N. Werth, &amp; </w:t>
      </w:r>
      <w:r w:rsidRPr="006E54B4">
        <w:lastRenderedPageBreak/>
        <w:t xml:space="preserve">Werth, T. N. (2008). Reliability of fMRI during a Continuous Motor Task: Assessment of Analysis Techniques. </w:t>
      </w:r>
      <w:r w:rsidRPr="006E54B4">
        <w:rPr>
          <w:i/>
          <w:iCs/>
        </w:rPr>
        <w:t>Journal of Neuroimaging</w:t>
      </w:r>
      <w:r w:rsidRPr="006E54B4">
        <w:t xml:space="preserve">, </w:t>
      </w:r>
      <w:r w:rsidRPr="006E54B4">
        <w:rPr>
          <w:i/>
          <w:iCs/>
        </w:rPr>
        <w:t>18</w:t>
      </w:r>
      <w:r w:rsidRPr="006E54B4">
        <w:t>(1), 18–27. https://doi.org/10.1111/j.1552-6569.2007.00163.x</w:t>
      </w:r>
    </w:p>
    <w:p w14:paraId="1C89ABA5" w14:textId="77777777" w:rsidR="004F2335" w:rsidRPr="006E54B4" w:rsidRDefault="004F2335" w:rsidP="004F2335">
      <w:pPr>
        <w:pStyle w:val="Bibliography"/>
      </w:pPr>
      <w:r w:rsidRPr="006E54B4">
        <w:t xml:space="preserve">Tzourio-Mazoyer, N., Landeau, B., Papathanassiou, D., Crivello, F., Etard, O., Delcroix, N., Mazoyer, B., &amp; Joliot, M. (2002). Automated anatomical labeling of activations in SPM using a macroscopic anatomical parcellation of the MNI MRI single-subject brain. </w:t>
      </w:r>
      <w:r w:rsidRPr="006E54B4">
        <w:rPr>
          <w:i/>
          <w:iCs/>
        </w:rPr>
        <w:t>NeuroImage</w:t>
      </w:r>
      <w:r w:rsidRPr="006E54B4">
        <w:t xml:space="preserve">, </w:t>
      </w:r>
      <w:r w:rsidRPr="006E54B4">
        <w:rPr>
          <w:i/>
          <w:iCs/>
        </w:rPr>
        <w:t>15</w:t>
      </w:r>
      <w:r w:rsidRPr="006E54B4">
        <w:t>(1), 273–289. https://doi.org/10.1006/nimg.2001.0978</w:t>
      </w:r>
    </w:p>
    <w:p w14:paraId="688A9136" w14:textId="77777777" w:rsidR="004F2335" w:rsidRPr="006E54B4" w:rsidRDefault="004F2335" w:rsidP="004F2335">
      <w:pPr>
        <w:pStyle w:val="Bibliography"/>
      </w:pPr>
      <w:r w:rsidRPr="006E54B4">
        <w:t xml:space="preserve">Valentin Wagner, Wagner, V., Mathias Scharinger, Scharinger, M., Christine A. Knoop, Knoop, C. A., Winfried Menninghaus, &amp; Menninghaus, W. (2020). Effects of continuous self-reporting on aesthetic evaluation and emotional responses. </w:t>
      </w:r>
      <w:r w:rsidRPr="006E54B4">
        <w:rPr>
          <w:i/>
          <w:iCs/>
        </w:rPr>
        <w:t>Poetics</w:t>
      </w:r>
      <w:r w:rsidRPr="006E54B4">
        <w:t xml:space="preserve">, </w:t>
      </w:r>
      <w:r w:rsidRPr="006E54B4">
        <w:rPr>
          <w:i/>
          <w:iCs/>
        </w:rPr>
        <w:t>85</w:t>
      </w:r>
      <w:r w:rsidRPr="006E54B4">
        <w:t>, 101497. https://doi.org/10.1016/j.poetic.2020.101497</w:t>
      </w:r>
    </w:p>
    <w:p w14:paraId="26F1AE45" w14:textId="77777777" w:rsidR="004F2335" w:rsidRPr="006E54B4" w:rsidRDefault="004F2335" w:rsidP="004F2335">
      <w:pPr>
        <w:pStyle w:val="Bibliography"/>
      </w:pPr>
      <w:r w:rsidRPr="006E54B4">
        <w:t xml:space="preserve">Van Essen, D. C., Glasser, M. F., Dierker, D. L., Harwell, J., &amp; Coalson, T. (2012). Parcellations and Hemispheric Asymmetries of Human Cerebral Cortex Analyzed on Surface-Based Atlases. </w:t>
      </w:r>
      <w:r w:rsidRPr="006E54B4">
        <w:rPr>
          <w:i/>
          <w:iCs/>
        </w:rPr>
        <w:t>Cerebral Cortex</w:t>
      </w:r>
      <w:r w:rsidRPr="006E54B4">
        <w:t xml:space="preserve">, </w:t>
      </w:r>
      <w:r w:rsidRPr="006E54B4">
        <w:rPr>
          <w:i/>
          <w:iCs/>
        </w:rPr>
        <w:t>22</w:t>
      </w:r>
      <w:r w:rsidRPr="006E54B4">
        <w:t>(10), 2241–2262. https://doi.org/10.1093/cercor/bhr291</w:t>
      </w:r>
    </w:p>
    <w:p w14:paraId="20B744E4" w14:textId="77777777" w:rsidR="004F2335" w:rsidRPr="006E54B4" w:rsidRDefault="004F2335" w:rsidP="004F2335">
      <w:pPr>
        <w:pStyle w:val="Bibliography"/>
      </w:pPr>
      <w:r w:rsidRPr="006E54B4">
        <w:t xml:space="preserve">van Rossum, G. (1995). </w:t>
      </w:r>
      <w:r w:rsidRPr="006E54B4">
        <w:rPr>
          <w:i/>
          <w:iCs/>
        </w:rPr>
        <w:t>Python tutorial</w:t>
      </w:r>
      <w:r w:rsidRPr="006E54B4">
        <w:t xml:space="preserve"> (Version Technical Report CS-R9526) [Python].</w:t>
      </w:r>
    </w:p>
    <w:p w14:paraId="31DA9EAB" w14:textId="77777777" w:rsidR="004F2335" w:rsidRPr="006E54B4" w:rsidRDefault="004F2335" w:rsidP="004F2335">
      <w:pPr>
        <w:pStyle w:val="Bibliography"/>
      </w:pPr>
      <w:r w:rsidRPr="006E54B4">
        <w:t xml:space="preserve">Wager, T. D., Jonides, J., &amp; Reading, S. (2004). Neuroimaging studies of shifting attention: A meta-analysis. </w:t>
      </w:r>
      <w:r w:rsidRPr="006E54B4">
        <w:rPr>
          <w:i/>
          <w:iCs/>
        </w:rPr>
        <w:t>NeuroImage</w:t>
      </w:r>
      <w:r w:rsidRPr="006E54B4">
        <w:t xml:space="preserve">, </w:t>
      </w:r>
      <w:r w:rsidRPr="006E54B4">
        <w:rPr>
          <w:i/>
          <w:iCs/>
        </w:rPr>
        <w:t>22</w:t>
      </w:r>
      <w:r w:rsidRPr="006E54B4">
        <w:t>(4), 1679–1693. https://doi.org/10.1016/j.neuroimage.2004.03.052</w:t>
      </w:r>
    </w:p>
    <w:p w14:paraId="2B05D6AC" w14:textId="77777777" w:rsidR="004F2335" w:rsidRPr="006E54B4" w:rsidRDefault="004F2335" w:rsidP="004F2335">
      <w:pPr>
        <w:pStyle w:val="Bibliography"/>
      </w:pPr>
      <w:r w:rsidRPr="006E54B4">
        <w:t xml:space="preserve">Wallentin, M., Nielsen, A. H., Vuust, P., Dohn, A., Roepstorff, A., &amp; Lund, T. E. (2011). Amygdala and heart rate variability responses from listening to emotionally intense parts of a story. </w:t>
      </w:r>
      <w:r w:rsidRPr="006E54B4">
        <w:rPr>
          <w:i/>
          <w:iCs/>
        </w:rPr>
        <w:t>NeuroImage</w:t>
      </w:r>
      <w:r w:rsidRPr="006E54B4">
        <w:t xml:space="preserve">, </w:t>
      </w:r>
      <w:r w:rsidRPr="006E54B4">
        <w:rPr>
          <w:i/>
          <w:iCs/>
        </w:rPr>
        <w:t>58</w:t>
      </w:r>
      <w:r w:rsidRPr="006E54B4">
        <w:t>(3), 963–973. https://doi.org/10.1016/j.neuroimage.2011.06.077</w:t>
      </w:r>
    </w:p>
    <w:p w14:paraId="1A094214" w14:textId="77777777" w:rsidR="004F2335" w:rsidRPr="006E54B4" w:rsidRDefault="004F2335" w:rsidP="004F2335">
      <w:pPr>
        <w:pStyle w:val="Bibliography"/>
      </w:pPr>
      <w:r w:rsidRPr="006E54B4">
        <w:t xml:space="preserve">Westermann, R., Spies, K., Stahl, G., &amp; Hesse, F. (1996). Relative effectiveness and validity of mood induction procedures: A meta-analysis. </w:t>
      </w:r>
      <w:r w:rsidRPr="006E54B4">
        <w:rPr>
          <w:i/>
          <w:iCs/>
        </w:rPr>
        <w:t>European Journal of Social Psychology</w:t>
      </w:r>
      <w:r w:rsidRPr="006E54B4">
        <w:t xml:space="preserve">, </w:t>
      </w:r>
      <w:r w:rsidRPr="006E54B4">
        <w:rPr>
          <w:i/>
          <w:iCs/>
        </w:rPr>
        <w:t>26</w:t>
      </w:r>
      <w:r w:rsidRPr="006E54B4">
        <w:t>(1996), 557–580.</w:t>
      </w:r>
    </w:p>
    <w:p w14:paraId="7038B894" w14:textId="77777777" w:rsidR="004F2335" w:rsidRPr="006E54B4" w:rsidRDefault="004F2335" w:rsidP="004F2335">
      <w:pPr>
        <w:pStyle w:val="Bibliography"/>
      </w:pPr>
      <w:r w:rsidRPr="006E54B4">
        <w:lastRenderedPageBreak/>
        <w:t xml:space="preserve">Woo, C.-W., Krishnan, A., &amp; Wager, T. D. (2014). Cluster-extent based thresholding in fMRI analyses: Pitfalls and recommendations. </w:t>
      </w:r>
      <w:r w:rsidRPr="006E54B4">
        <w:rPr>
          <w:i/>
          <w:iCs/>
        </w:rPr>
        <w:t>NeuroImage</w:t>
      </w:r>
      <w:r w:rsidRPr="006E54B4">
        <w:t xml:space="preserve">, </w:t>
      </w:r>
      <w:r w:rsidRPr="006E54B4">
        <w:rPr>
          <w:i/>
          <w:iCs/>
        </w:rPr>
        <w:t>91</w:t>
      </w:r>
      <w:r w:rsidRPr="006E54B4">
        <w:t>, 412–419. https://doi.org/10.1016/j.neuroimage.2013.12.058</w:t>
      </w:r>
    </w:p>
    <w:p w14:paraId="4B0DF243" w14:textId="77777777" w:rsidR="004F2335" w:rsidRPr="006E54B4" w:rsidRDefault="004F2335" w:rsidP="004F2335">
      <w:pPr>
        <w:pStyle w:val="Bibliography"/>
      </w:pPr>
      <w:r w:rsidRPr="006E54B4">
        <w:t xml:space="preserve">Yarkoni, T., Poldrack, R. A., Nichols, T. E., Van Essen, D. C., &amp; Wager, T. D. (2011). NeuroSynth: A new platform for large-scale automated synthesis of human functional neuroimaging data. </w:t>
      </w:r>
      <w:r w:rsidRPr="006E54B4">
        <w:rPr>
          <w:i/>
          <w:iCs/>
        </w:rPr>
        <w:t>Frontiers in Neuroinformatics</w:t>
      </w:r>
      <w:r w:rsidRPr="006E54B4">
        <w:t xml:space="preserve">, </w:t>
      </w:r>
      <w:r w:rsidRPr="006E54B4">
        <w:rPr>
          <w:i/>
          <w:iCs/>
        </w:rPr>
        <w:t>5</w:t>
      </w:r>
      <w:r w:rsidRPr="006E54B4">
        <w:t>. https://doi.org/10.3389/conf.fninf.2011.08.00058</w:t>
      </w:r>
    </w:p>
    <w:p w14:paraId="7113CEC7" w14:textId="77777777" w:rsidR="004F2335" w:rsidRPr="006E54B4" w:rsidRDefault="004F2335" w:rsidP="004F2335">
      <w:pPr>
        <w:pStyle w:val="Bibliography"/>
      </w:pPr>
      <w:r w:rsidRPr="006E54B4">
        <w:t xml:space="preserve">Yeo, B. T. T., Krienen, F. M., Sepulcre, J., Sabuncu, M. R., Lashkari, D., Hollinshead, M., Roffman, J. L., Smoller, J. W., Zöllei, L., Polimeni, J. R., Fischl, B., Liu, H., &amp; Buckner, R. L. (2011). The organization of the human cerebral cortex estimated by intrinsic functional connectivity. </w:t>
      </w:r>
      <w:r w:rsidRPr="006E54B4">
        <w:rPr>
          <w:i/>
          <w:iCs/>
        </w:rPr>
        <w:t>Journal of Neurophysiology</w:t>
      </w:r>
      <w:r w:rsidRPr="006E54B4">
        <w:t xml:space="preserve">, </w:t>
      </w:r>
      <w:r w:rsidRPr="006E54B4">
        <w:rPr>
          <w:i/>
          <w:iCs/>
        </w:rPr>
        <w:t>106</w:t>
      </w:r>
      <w:r w:rsidRPr="006E54B4">
        <w:t>(3), 1125–1165. https://doi.org/10.1152/jn.00338.2011</w:t>
      </w:r>
    </w:p>
    <w:p w14:paraId="1FF08B5A" w14:textId="77777777" w:rsidR="004F2335" w:rsidRPr="006E54B4" w:rsidRDefault="004F2335" w:rsidP="004F2335">
      <w:pPr>
        <w:pStyle w:val="Bibliography"/>
      </w:pPr>
      <w:r w:rsidRPr="006E54B4">
        <w:t xml:space="preserve">Yeomans, M., Boland, F. K., Collins, H. K., Abi-Esber, N., &amp; Brooks, A. W. (2023). A Practical Guide to Conversation Research: How to Study What People Say to Each Other. </w:t>
      </w:r>
      <w:r w:rsidRPr="006E54B4">
        <w:rPr>
          <w:i/>
          <w:iCs/>
        </w:rPr>
        <w:t>Advances in Methods and Practices in Psychological Science</w:t>
      </w:r>
      <w:r w:rsidRPr="006E54B4">
        <w:t xml:space="preserve">, </w:t>
      </w:r>
      <w:r w:rsidRPr="006E54B4">
        <w:rPr>
          <w:i/>
          <w:iCs/>
        </w:rPr>
        <w:t>6</w:t>
      </w:r>
      <w:r w:rsidRPr="006E54B4">
        <w:t>(4), 25152459231183919. https://doi.org/10.1177/25152459231183919</w:t>
      </w:r>
    </w:p>
    <w:p w14:paraId="028A007E" w14:textId="27C7B2FD" w:rsidR="00AF6336" w:rsidRPr="006E54B4" w:rsidRDefault="00364897">
      <w:pPr>
        <w:rPr>
          <w:b/>
          <w:bCs/>
          <w:rPrChange w:id="2326" w:author="Chelsea Helion" w:date="2024-10-23T10:53:00Z">
            <w:rPr>
              <w:rFonts w:ascii="Aptos" w:hAnsi="Aptos"/>
              <w:b/>
              <w:bCs/>
            </w:rPr>
          </w:rPrChange>
        </w:rPr>
      </w:pPr>
      <w:r w:rsidRPr="006E54B4">
        <w:rPr>
          <w:b/>
          <w:bCs/>
          <w:rPrChange w:id="2327" w:author="Chelsea Helion" w:date="2024-10-23T10:53:00Z">
            <w:rPr>
              <w:rFonts w:ascii="Aptos" w:hAnsi="Aptos"/>
              <w:b/>
              <w:bCs/>
            </w:rPr>
          </w:rPrChange>
        </w:rPr>
        <w:fldChar w:fldCharType="end"/>
      </w:r>
    </w:p>
    <w:sectPr w:rsidR="00AF6336" w:rsidRPr="006E54B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9" w:author="Chelsea Helion" w:date="2024-10-23T10:37:00Z" w:initials="CH">
    <w:p w14:paraId="36A8B15A" w14:textId="77777777" w:rsidR="00B92AC0" w:rsidRDefault="00B92AC0" w:rsidP="00B92AC0">
      <w:r>
        <w:rPr>
          <w:rStyle w:val="CommentReference"/>
        </w:rPr>
        <w:annotationRef/>
      </w:r>
      <w:r>
        <w:rPr>
          <w:color w:val="000000"/>
          <w:sz w:val="20"/>
          <w:szCs w:val="20"/>
        </w:rPr>
        <w:t>https://www.grc.nasa.gov/www/k-12/Numbers/Math/Mathematical_Thinking/observer.htm</w:t>
      </w:r>
    </w:p>
  </w:comment>
  <w:comment w:id="174" w:author="Chelsea Helion" w:date="2024-10-23T10:35:00Z" w:initials="CH">
    <w:p w14:paraId="34B4A8F5" w14:textId="3A396C02" w:rsidR="00B92AC0" w:rsidRDefault="00B92AC0" w:rsidP="00B92AC0">
      <w:r>
        <w:rPr>
          <w:rStyle w:val="CommentReference"/>
        </w:rPr>
        <w:annotationRef/>
      </w:r>
      <w:r>
        <w:rPr>
          <w:color w:val="000000"/>
          <w:sz w:val="20"/>
          <w:szCs w:val="20"/>
        </w:rPr>
        <w:t>https://www.nature.com/articles/d41586-018-05100-5</w:t>
      </w:r>
    </w:p>
  </w:comment>
  <w:comment w:id="272" w:author="Chelsea Helion" w:date="2024-10-18T15:04:00Z" w:initials="CH">
    <w:p w14:paraId="6AE5B78B" w14:textId="55F50AFD" w:rsidR="004A7F81" w:rsidRDefault="004A7F81" w:rsidP="00BA4210">
      <w:r>
        <w:rPr>
          <w:rStyle w:val="CommentReference"/>
        </w:rPr>
        <w:annotationRef/>
      </w:r>
      <w:r>
        <w:rPr>
          <w:sz w:val="20"/>
          <w:szCs w:val="20"/>
        </w:rPr>
        <w:t>Just flagging that the Chen citation isn’t in APA format</w:t>
      </w:r>
    </w:p>
  </w:comment>
  <w:comment w:id="380" w:author="Chelsea Helion" w:date="2024-10-25T21:40:00Z" w:initials="CH">
    <w:p w14:paraId="3A313140" w14:textId="77777777" w:rsidR="007D70C3" w:rsidRDefault="007D70C3" w:rsidP="007D70C3">
      <w:r>
        <w:rPr>
          <w:rStyle w:val="CommentReference"/>
        </w:rPr>
        <w:annotationRef/>
      </w:r>
      <w:r>
        <w:rPr>
          <w:color w:val="000000"/>
          <w:sz w:val="20"/>
          <w:szCs w:val="20"/>
        </w:rPr>
        <w:t>This is so good</w:t>
      </w:r>
    </w:p>
  </w:comment>
  <w:comment w:id="564" w:author="Chelsea Helion" w:date="2024-10-23T16:53:00Z" w:initials="CH">
    <w:p w14:paraId="656EB99B" w14:textId="692B566E" w:rsidR="00262C6C" w:rsidRDefault="00262C6C" w:rsidP="00262C6C">
      <w:r>
        <w:rPr>
          <w:rStyle w:val="CommentReference"/>
        </w:rPr>
        <w:annotationRef/>
      </w:r>
      <w:r>
        <w:rPr>
          <w:color w:val="000000"/>
          <w:sz w:val="20"/>
          <w:szCs w:val="20"/>
        </w:rPr>
        <w:t xml:space="preserve">I think this probs needs to be updated to reflect the simplified introduction </w:t>
      </w:r>
    </w:p>
  </w:comment>
  <w:comment w:id="565" w:author="Chelsea Helion" w:date="2024-10-22T15:12:00Z" w:initials="CH">
    <w:p w14:paraId="438522BE" w14:textId="7B4B9EA7" w:rsidR="00094790" w:rsidRDefault="00094790" w:rsidP="00094790">
      <w:r>
        <w:rPr>
          <w:rStyle w:val="CommentReference"/>
        </w:rPr>
        <w:annotationRef/>
      </w:r>
      <w:r>
        <w:rPr>
          <w:color w:val="000000"/>
          <w:sz w:val="20"/>
          <w:szCs w:val="20"/>
        </w:rPr>
        <w:t>Needs a very explicative caption.</w:t>
      </w:r>
    </w:p>
  </w:comment>
  <w:comment w:id="647" w:author="Chelsea Helion" w:date="2024-10-22T11:57:00Z" w:initials="CH">
    <w:p w14:paraId="31AF8560" w14:textId="7A486856" w:rsidR="00225F43" w:rsidRDefault="00225F43" w:rsidP="00225F43">
      <w:r>
        <w:rPr>
          <w:rStyle w:val="CommentReference"/>
        </w:rPr>
        <w:annotationRef/>
      </w:r>
      <w:r>
        <w:rPr>
          <w:color w:val="000000"/>
          <w:sz w:val="20"/>
          <w:szCs w:val="20"/>
        </w:rPr>
        <w:t>This sentence makes it seem like this paper did ratings — if they did, that’s fine, I just wanted flag that’s how it reads.</w:t>
      </w:r>
    </w:p>
  </w:comment>
  <w:comment w:id="818" w:author="Chelsea Helion" w:date="2024-10-22T12:15:00Z" w:initials="CH">
    <w:p w14:paraId="6D603E60" w14:textId="77777777" w:rsidR="00566D6E" w:rsidRDefault="00566D6E" w:rsidP="00566D6E">
      <w:r>
        <w:rPr>
          <w:rStyle w:val="CommentReference"/>
        </w:rPr>
        <w:annotationRef/>
      </w:r>
      <w:r>
        <w:rPr>
          <w:color w:val="000000"/>
          <w:sz w:val="20"/>
          <w:szCs w:val="20"/>
        </w:rPr>
        <w:t>Altering or alerting?</w:t>
      </w:r>
    </w:p>
  </w:comment>
  <w:comment w:id="823" w:author="Chelsea Helion" w:date="2024-10-22T12:20:00Z" w:initials="CH">
    <w:p w14:paraId="6D81783E" w14:textId="77777777" w:rsidR="007C2B01" w:rsidRDefault="007C2B01" w:rsidP="007C2B01">
      <w:r>
        <w:rPr>
          <w:rStyle w:val="CommentReference"/>
        </w:rPr>
        <w:annotationRef/>
      </w:r>
      <w:r>
        <w:rPr>
          <w:color w:val="000000"/>
          <w:sz w:val="20"/>
          <w:szCs w:val="20"/>
        </w:rPr>
        <w:t>Would say why this is needed</w:t>
      </w:r>
    </w:p>
  </w:comment>
  <w:comment w:id="831" w:author="Chelsea Helion" w:date="2024-10-22T12:20:00Z" w:initials="CH">
    <w:p w14:paraId="5AA85940" w14:textId="77777777" w:rsidR="000B1B95" w:rsidRDefault="000B1B95" w:rsidP="000B1B95">
      <w:r>
        <w:rPr>
          <w:rStyle w:val="CommentReference"/>
        </w:rPr>
        <w:annotationRef/>
      </w:r>
      <w:r>
        <w:rPr>
          <w:color w:val="000000"/>
          <w:sz w:val="20"/>
          <w:szCs w:val="20"/>
        </w:rPr>
        <w:t>Would say why this is needed</w:t>
      </w:r>
    </w:p>
  </w:comment>
  <w:comment w:id="884"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894" w:author="Chelsea Helion" w:date="2024-10-22T13:17:00Z" w:initials="CH">
    <w:p w14:paraId="44AE5E4E" w14:textId="04747859" w:rsidR="00383C25" w:rsidRDefault="00383C25" w:rsidP="00383C25">
      <w:r>
        <w:rPr>
          <w:rStyle w:val="CommentReference"/>
        </w:rPr>
        <w:annotationRef/>
      </w:r>
      <w:r>
        <w:rPr>
          <w:color w:val="000000"/>
          <w:sz w:val="20"/>
          <w:szCs w:val="20"/>
        </w:rPr>
        <w:t>This is such a solid paragraph</w:t>
      </w:r>
    </w:p>
  </w:comment>
  <w:comment w:id="1071"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130"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190"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1579"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1600" w:author="Chelsea Helion" w:date="2024-10-25T20:17:00Z" w:initials="CH">
    <w:p w14:paraId="50380B6E" w14:textId="77777777" w:rsidR="00297C72" w:rsidRDefault="00297C72" w:rsidP="00297C72">
      <w:r>
        <w:rPr>
          <w:rStyle w:val="CommentReference"/>
        </w:rPr>
        <w:annotationRef/>
      </w:r>
      <w:r>
        <w:rPr>
          <w:color w:val="000000"/>
          <w:sz w:val="20"/>
          <w:szCs w:val="20"/>
        </w:rPr>
        <w:t>Would it be worth doing rsa style approach for raters and non-raters?</w:t>
      </w:r>
    </w:p>
  </w:comment>
  <w:comment w:id="1668"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1817" w:author="Chelsea Helion" w:date="2024-10-25T20:05:00Z" w:initials="CH">
    <w:p w14:paraId="0291756D" w14:textId="77777777" w:rsidR="00E75ABA" w:rsidRDefault="00E75ABA" w:rsidP="00E75ABA">
      <w:r>
        <w:rPr>
          <w:rStyle w:val="CommentReference"/>
        </w:rPr>
        <w:annotationRef/>
      </w:r>
      <w:r>
        <w:rPr>
          <w:sz w:val="20"/>
          <w:szCs w:val="20"/>
        </w:rPr>
        <w:t>Would a conjunction analysis be the more standard approach to say this?</w:t>
      </w:r>
    </w:p>
  </w:comment>
  <w:comment w:id="1889"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1908"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1965"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1966"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1977"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1978"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1986"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1993"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1994"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1972"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2001"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2028" w:author="Chelsea Helion" w:date="2024-10-25T20:47:00Z" w:initials="CH">
    <w:p w14:paraId="01BCE456" w14:textId="77777777" w:rsidR="00F21D6A" w:rsidRDefault="00F21D6A" w:rsidP="00F21D6A">
      <w:r>
        <w:rPr>
          <w:rStyle w:val="CommentReference"/>
        </w:rPr>
        <w:annotationRef/>
      </w:r>
      <w:r>
        <w:rPr>
          <w:color w:val="000000"/>
          <w:sz w:val="20"/>
          <w:szCs w:val="20"/>
        </w:rPr>
        <w:t>Is this referring to rating or not rating? Both?</w:t>
      </w:r>
    </w:p>
  </w:comment>
  <w:comment w:id="2031"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2033" w:author="Chelsea Helion" w:date="2024-10-25T21:07:00Z" w:initials="CH">
    <w:p w14:paraId="2D9CCBFC" w14:textId="77777777" w:rsidR="007C01F4" w:rsidRDefault="007C01F4" w:rsidP="007C01F4">
      <w:r>
        <w:rPr>
          <w:rStyle w:val="CommentReference"/>
        </w:rPr>
        <w:annotationRef/>
      </w:r>
      <w:r>
        <w:rPr>
          <w:color w:val="000000"/>
          <w:sz w:val="20"/>
          <w:szCs w:val="20"/>
        </w:rPr>
        <w:t>Would move this up to results, then discuss implications here</w:t>
      </w:r>
    </w:p>
  </w:comment>
  <w:comment w:id="2081"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2100" w:author="Chelsea Helion" w:date="2024-10-25T21:28:00Z" w:initials="CH">
    <w:p w14:paraId="29D7998B" w14:textId="77777777" w:rsidR="003F1AFF" w:rsidRDefault="003F1AFF" w:rsidP="003F1AFF">
      <w:r>
        <w:rPr>
          <w:rStyle w:val="CommentReference"/>
        </w:rPr>
        <w:annotationRef/>
      </w:r>
      <w:r>
        <w:rPr>
          <w:color w:val="000000"/>
          <w:sz w:val="20"/>
          <w:szCs w:val="20"/>
        </w:rPr>
        <w:t>This section is very good</w:t>
      </w:r>
    </w:p>
  </w:comment>
  <w:comment w:id="2137"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2151"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A8B15A" w15:done="0"/>
  <w15:commentEx w15:paraId="34B4A8F5" w15:done="0"/>
  <w15:commentEx w15:paraId="6AE5B78B" w15:done="0"/>
  <w15:commentEx w15:paraId="3A313140" w15:done="0"/>
  <w15:commentEx w15:paraId="656EB99B" w15:done="0"/>
  <w15:commentEx w15:paraId="438522BE" w15:done="0"/>
  <w15:commentEx w15:paraId="31AF8560" w15:done="0"/>
  <w15:commentEx w15:paraId="6D603E60" w15:done="0"/>
  <w15:commentEx w15:paraId="6D81783E" w15:done="0"/>
  <w15:commentEx w15:paraId="5AA85940" w15:done="0"/>
  <w15:commentEx w15:paraId="104D0E39" w15:done="0"/>
  <w15:commentEx w15:paraId="44AE5E4E" w15:done="0"/>
  <w15:commentEx w15:paraId="2625B9E5" w15:done="0"/>
  <w15:commentEx w15:paraId="6DC93BB7" w15:done="0"/>
  <w15:commentEx w15:paraId="76C0875D" w15:done="0"/>
  <w15:commentEx w15:paraId="36EC9E54" w15:done="0"/>
  <w15:commentEx w15:paraId="50380B6E" w15:done="0"/>
  <w15:commentEx w15:paraId="3A748A3E" w15:done="0"/>
  <w15:commentEx w15:paraId="0291756D"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01BCE456" w15:done="0"/>
  <w15:commentEx w15:paraId="14B7FE2E" w15:done="0"/>
  <w15:commentEx w15:paraId="2D9CCBFC" w15:done="0"/>
  <w15:commentEx w15:paraId="66886331" w15:done="0"/>
  <w15:commentEx w15:paraId="29D7998B" w15:done="0"/>
  <w15:commentEx w15:paraId="38E6F2D3" w15:done="0"/>
  <w15:commentEx w15:paraId="541916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1EE9806" w16cex:dateUtc="2024-10-23T14:37:00Z"/>
  <w16cex:commentExtensible w16cex:durableId="56D86B26" w16cex:dateUtc="2024-10-23T14:35:00Z"/>
  <w16cex:commentExtensible w16cex:durableId="52EA2190" w16cex:dateUtc="2024-10-18T19:04:00Z"/>
  <w16cex:commentExtensible w16cex:durableId="4A7AF327" w16cex:dateUtc="2024-10-26T01:40:00Z"/>
  <w16cex:commentExtensible w16cex:durableId="6E152097" w16cex:dateUtc="2024-10-23T20:53:00Z"/>
  <w16cex:commentExtensible w16cex:durableId="6761B63B" w16cex:dateUtc="2024-10-22T19:12:00Z"/>
  <w16cex:commentExtensible w16cex:durableId="41CF6FC4" w16cex:dateUtc="2024-10-22T15:57:00Z"/>
  <w16cex:commentExtensible w16cex:durableId="182BFF04" w16cex:dateUtc="2024-10-22T16:15:00Z"/>
  <w16cex:commentExtensible w16cex:durableId="7C63C2F9" w16cex:dateUtc="2024-10-22T16:20:00Z"/>
  <w16cex:commentExtensible w16cex:durableId="5C8681EF" w16cex:dateUtc="2024-10-22T16:20:00Z"/>
  <w16cex:commentExtensible w16cex:durableId="4CE31FF1" w16cex:dateUtc="2024-10-25T16:04:00Z"/>
  <w16cex:commentExtensible w16cex:durableId="71E696B2" w16cex:dateUtc="2024-10-22T17:17: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1768AFC7" w16cex:dateUtc="2024-10-26T00:17:00Z"/>
  <w16cex:commentExtensible w16cex:durableId="09901ADD" w16cex:dateUtc="2024-10-25T23:46:00Z"/>
  <w16cex:commentExtensible w16cex:durableId="111B9D04" w16cex:dateUtc="2024-10-26T00:05: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1CC05B81" w16cex:dateUtc="2024-10-26T00:47:00Z"/>
  <w16cex:commentExtensible w16cex:durableId="6946151F" w16cex:dateUtc="2024-10-26T01:04:00Z"/>
  <w16cex:commentExtensible w16cex:durableId="0CE4DC3C" w16cex:dateUtc="2024-10-26T01:07:00Z"/>
  <w16cex:commentExtensible w16cex:durableId="13D9DB25" w16cex:dateUtc="2024-10-26T01:26:00Z"/>
  <w16cex:commentExtensible w16cex:durableId="6CB18560" w16cex:dateUtc="2024-10-26T01:28:00Z"/>
  <w16cex:commentExtensible w16cex:durableId="1E2487B4" w16cex:dateUtc="2024-10-26T01:30:00Z"/>
  <w16cex:commentExtensible w16cex:durableId="512733EF" w16cex:dateUtc="2024-10-26T0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A8B15A" w16cid:durableId="31EE9806"/>
  <w16cid:commentId w16cid:paraId="34B4A8F5" w16cid:durableId="56D86B26"/>
  <w16cid:commentId w16cid:paraId="6AE5B78B" w16cid:durableId="52EA2190"/>
  <w16cid:commentId w16cid:paraId="3A313140" w16cid:durableId="4A7AF327"/>
  <w16cid:commentId w16cid:paraId="656EB99B" w16cid:durableId="6E152097"/>
  <w16cid:commentId w16cid:paraId="438522BE" w16cid:durableId="6761B63B"/>
  <w16cid:commentId w16cid:paraId="31AF8560" w16cid:durableId="41CF6FC4"/>
  <w16cid:commentId w16cid:paraId="6D603E60" w16cid:durableId="182BFF04"/>
  <w16cid:commentId w16cid:paraId="6D81783E" w16cid:durableId="7C63C2F9"/>
  <w16cid:commentId w16cid:paraId="5AA85940" w16cid:durableId="5C8681EF"/>
  <w16cid:commentId w16cid:paraId="104D0E39" w16cid:durableId="4CE31FF1"/>
  <w16cid:commentId w16cid:paraId="44AE5E4E" w16cid:durableId="71E696B2"/>
  <w16cid:commentId w16cid:paraId="2625B9E5" w16cid:durableId="51056B29"/>
  <w16cid:commentId w16cid:paraId="6DC93BB7" w16cid:durableId="60F2C52E"/>
  <w16cid:commentId w16cid:paraId="76C0875D" w16cid:durableId="5F8A2E9C"/>
  <w16cid:commentId w16cid:paraId="36EC9E54" w16cid:durableId="1CB55B3E"/>
  <w16cid:commentId w16cid:paraId="50380B6E" w16cid:durableId="1768AFC7"/>
  <w16cid:commentId w16cid:paraId="3A748A3E" w16cid:durableId="09901ADD"/>
  <w16cid:commentId w16cid:paraId="0291756D" w16cid:durableId="111B9D04"/>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01BCE456" w16cid:durableId="1CC05B81"/>
  <w16cid:commentId w16cid:paraId="14B7FE2E" w16cid:durableId="6946151F"/>
  <w16cid:commentId w16cid:paraId="2D9CCBFC" w16cid:durableId="0CE4DC3C"/>
  <w16cid:commentId w16cid:paraId="66886331" w16cid:durableId="13D9DB25"/>
  <w16cid:commentId w16cid:paraId="29D7998B" w16cid:durableId="6CB18560"/>
  <w16cid:commentId w16cid:paraId="38E6F2D3" w16cid:durableId="1E2487B4"/>
  <w16cid:commentId w16cid:paraId="54191675" w16cid:durableId="512733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D7485" w14:textId="77777777" w:rsidR="00391558" w:rsidRDefault="00391558" w:rsidP="00D76A10">
      <w:pPr>
        <w:spacing w:line="240" w:lineRule="auto"/>
      </w:pPr>
      <w:r>
        <w:separator/>
      </w:r>
    </w:p>
  </w:endnote>
  <w:endnote w:type="continuationSeparator" w:id="0">
    <w:p w14:paraId="78205532" w14:textId="77777777" w:rsidR="00391558" w:rsidRDefault="00391558"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fontKey="{13F60A00-4CF2-9047-A0A3-1A4CA087DA11}"/>
  </w:font>
  <w:font w:name="Times New Roman">
    <w:panose1 w:val="02020603050405020304"/>
    <w:charset w:val="00"/>
    <w:family w:val="roman"/>
    <w:pitch w:val="variable"/>
    <w:sig w:usb0="E0002EFF" w:usb1="C000785B" w:usb2="00000009" w:usb3="00000000" w:csb0="000001FF" w:csb1="00000000"/>
    <w:embedRegular r:id="rId2" w:fontKey="{9BF004DC-9753-6E41-8265-4406EFAE6855}"/>
    <w:embedBold r:id="rId3" w:fontKey="{8519E2AB-43B6-DC4F-8817-64B24A853E69}"/>
  </w:font>
  <w:font w:name="Symbol">
    <w:panose1 w:val="05050102010706020507"/>
    <w:charset w:val="02"/>
    <w:family w:val="decorative"/>
    <w:pitch w:val="variable"/>
    <w:sig w:usb0="00000000" w:usb1="10000000" w:usb2="00000000" w:usb3="00000000" w:csb0="80000000" w:csb1="00000000"/>
    <w:embedRegular r:id="rId4" w:fontKey="{E3BDAFEB-AA45-2347-A1BC-10C20BF7691F}"/>
  </w:font>
  <w:font w:name="Arial">
    <w:panose1 w:val="020B0604020202020204"/>
    <w:charset w:val="00"/>
    <w:family w:val="swiss"/>
    <w:pitch w:val="variable"/>
    <w:sig w:usb0="E0002AFF" w:usb1="C0007843" w:usb2="00000009" w:usb3="00000000" w:csb0="000001FF" w:csb1="00000000"/>
    <w:embedRegular r:id="rId5" w:fontKey="{E668B0B5-D670-3A49-8EF0-0F2B68537EA3}"/>
    <w:embedBold r:id="rId6" w:fontKey="{B5378F37-342A-0B46-8332-A69BDE37A7C3}"/>
    <w:embedItalic r:id="rId7" w:fontKey="{A672E888-2F5D-ED4F-8E18-6F3F8A6C2EC1}"/>
    <w:embedBoldItalic r:id="rId8" w:fontKey="{A8AF1327-6DEB-A145-BA68-B9F4BF01D6BA}"/>
  </w:font>
  <w:font w:name="Aptos">
    <w:panose1 w:val="020B0004020202020204"/>
    <w:charset w:val="00"/>
    <w:family w:val="swiss"/>
    <w:pitch w:val="variable"/>
    <w:sig w:usb0="20000287" w:usb1="00000003" w:usb2="00000000" w:usb3="00000000" w:csb0="0000019F" w:csb1="00000000"/>
    <w:embedRegular r:id="rId9" w:fontKey="{04AFF4AB-8283-EA42-B75B-9C9F586042DF}"/>
    <w:embedBold r:id="rId10" w:fontKey="{AC34672D-79D4-DC4D-A3F7-1B39296569EB}"/>
    <w:embedItalic r:id="rId11" w:fontKey="{DAEBDB08-DD71-A14F-BAF7-77FBEE1ADBAF}"/>
  </w:font>
  <w:font w:name="Cambria Math">
    <w:panose1 w:val="02040503050406030204"/>
    <w:charset w:val="00"/>
    <w:family w:val="roman"/>
    <w:pitch w:val="variable"/>
    <w:sig w:usb0="E00002FF" w:usb1="420024FF" w:usb2="00000000" w:usb3="00000000" w:csb0="0000019F" w:csb1="00000000"/>
    <w:embedRegular r:id="rId12" w:fontKey="{F3B8643D-E885-7E45-AEA2-A83DAF7353D8}"/>
  </w:font>
  <w:font w:name="Merriweather">
    <w:panose1 w:val="00000500000000000000"/>
    <w:charset w:val="4D"/>
    <w:family w:val="auto"/>
    <w:pitch w:val="variable"/>
    <w:sig w:usb0="20000207" w:usb1="00000002" w:usb2="00000000" w:usb3="00000000" w:csb0="00000197" w:csb1="00000000"/>
    <w:embedRegular r:id="rId13" w:fontKey="{E439EFBD-44B2-394A-B038-5175B6F4D315}"/>
  </w:font>
  <w:font w:name="Calibri">
    <w:panose1 w:val="020F0502020204030204"/>
    <w:charset w:val="00"/>
    <w:family w:val="swiss"/>
    <w:pitch w:val="variable"/>
    <w:sig w:usb0="E0002AFF" w:usb1="C000ACFF" w:usb2="00000009" w:usb3="00000000" w:csb0="000001FF" w:csb1="00000000"/>
    <w:embedRegular r:id="rId14" w:fontKey="{4648750F-A771-3A4F-8AB3-7B07DDD1602C}"/>
  </w:font>
  <w:font w:name="Cambria">
    <w:panose1 w:val="02040503050406030204"/>
    <w:charset w:val="00"/>
    <w:family w:val="roman"/>
    <w:pitch w:val="variable"/>
    <w:sig w:usb0="E00006FF" w:usb1="420024FF" w:usb2="02000000" w:usb3="00000000" w:csb0="0000019F" w:csb1="00000000"/>
    <w:embedRegular r:id="rId15" w:fontKey="{B9460F53-337D-8A40-B5AE-C2FFD6C101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AD444" w14:textId="77777777" w:rsidR="00391558" w:rsidRDefault="00391558" w:rsidP="00D76A10">
      <w:pPr>
        <w:spacing w:line="240" w:lineRule="auto"/>
      </w:pPr>
      <w:r>
        <w:separator/>
      </w:r>
    </w:p>
  </w:footnote>
  <w:footnote w:type="continuationSeparator" w:id="0">
    <w:p w14:paraId="3F04142B" w14:textId="77777777" w:rsidR="00391558" w:rsidRDefault="00391558"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lsea Helion">
    <w15:presenceInfo w15:providerId="AD" w15:userId="S::tua37526@temple.edu::981d9445-201f-47db-bcff-badf453a270b"/>
  </w15:person>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511D5"/>
    <w:rsid w:val="00094790"/>
    <w:rsid w:val="000B1B95"/>
    <w:rsid w:val="000D0A97"/>
    <w:rsid w:val="00120931"/>
    <w:rsid w:val="00126307"/>
    <w:rsid w:val="00126341"/>
    <w:rsid w:val="00127A38"/>
    <w:rsid w:val="0014627E"/>
    <w:rsid w:val="00167DA6"/>
    <w:rsid w:val="001A264C"/>
    <w:rsid w:val="001B6626"/>
    <w:rsid w:val="001C09EC"/>
    <w:rsid w:val="001D1567"/>
    <w:rsid w:val="00225F43"/>
    <w:rsid w:val="00227A75"/>
    <w:rsid w:val="00262C6C"/>
    <w:rsid w:val="002802BD"/>
    <w:rsid w:val="002924A4"/>
    <w:rsid w:val="00297C72"/>
    <w:rsid w:val="002A2292"/>
    <w:rsid w:val="002B4D1F"/>
    <w:rsid w:val="002D4039"/>
    <w:rsid w:val="002E2A96"/>
    <w:rsid w:val="002E5786"/>
    <w:rsid w:val="002E5ACF"/>
    <w:rsid w:val="002F2171"/>
    <w:rsid w:val="003125D9"/>
    <w:rsid w:val="00321805"/>
    <w:rsid w:val="0034534F"/>
    <w:rsid w:val="00351F68"/>
    <w:rsid w:val="00351FB4"/>
    <w:rsid w:val="00360020"/>
    <w:rsid w:val="00364897"/>
    <w:rsid w:val="00383C25"/>
    <w:rsid w:val="00387013"/>
    <w:rsid w:val="00391558"/>
    <w:rsid w:val="003940FC"/>
    <w:rsid w:val="003C2D18"/>
    <w:rsid w:val="003C4EAE"/>
    <w:rsid w:val="003D7995"/>
    <w:rsid w:val="003E04D5"/>
    <w:rsid w:val="003F1AFF"/>
    <w:rsid w:val="003F613E"/>
    <w:rsid w:val="00400CBA"/>
    <w:rsid w:val="0040488C"/>
    <w:rsid w:val="00405EA4"/>
    <w:rsid w:val="00406D36"/>
    <w:rsid w:val="00407C34"/>
    <w:rsid w:val="00424FD9"/>
    <w:rsid w:val="00434BCC"/>
    <w:rsid w:val="00444F55"/>
    <w:rsid w:val="00446140"/>
    <w:rsid w:val="00451D5A"/>
    <w:rsid w:val="00460E9B"/>
    <w:rsid w:val="004617B9"/>
    <w:rsid w:val="00462E3A"/>
    <w:rsid w:val="004776BC"/>
    <w:rsid w:val="004A536E"/>
    <w:rsid w:val="004A7F81"/>
    <w:rsid w:val="004C0767"/>
    <w:rsid w:val="004C2DBE"/>
    <w:rsid w:val="004C4E17"/>
    <w:rsid w:val="004E1F46"/>
    <w:rsid w:val="004F2335"/>
    <w:rsid w:val="00510A8A"/>
    <w:rsid w:val="00510C6B"/>
    <w:rsid w:val="0052324C"/>
    <w:rsid w:val="00525660"/>
    <w:rsid w:val="00527AC2"/>
    <w:rsid w:val="00544E7B"/>
    <w:rsid w:val="005466D0"/>
    <w:rsid w:val="0055170A"/>
    <w:rsid w:val="00552A01"/>
    <w:rsid w:val="00566D6E"/>
    <w:rsid w:val="00592B3B"/>
    <w:rsid w:val="005A3E80"/>
    <w:rsid w:val="005D0E03"/>
    <w:rsid w:val="005D2D5D"/>
    <w:rsid w:val="005D3927"/>
    <w:rsid w:val="005D5700"/>
    <w:rsid w:val="005D78AF"/>
    <w:rsid w:val="005F7535"/>
    <w:rsid w:val="00604E25"/>
    <w:rsid w:val="0061171F"/>
    <w:rsid w:val="00624342"/>
    <w:rsid w:val="00624DC7"/>
    <w:rsid w:val="006B1C79"/>
    <w:rsid w:val="006B3C12"/>
    <w:rsid w:val="006E54B4"/>
    <w:rsid w:val="00701D6A"/>
    <w:rsid w:val="007140B3"/>
    <w:rsid w:val="007172F1"/>
    <w:rsid w:val="00745330"/>
    <w:rsid w:val="00745855"/>
    <w:rsid w:val="00745ABA"/>
    <w:rsid w:val="007476A8"/>
    <w:rsid w:val="0076279C"/>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90300"/>
    <w:rsid w:val="00891CBC"/>
    <w:rsid w:val="00891EB6"/>
    <w:rsid w:val="008926E2"/>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74B"/>
    <w:rsid w:val="00950C6D"/>
    <w:rsid w:val="00956966"/>
    <w:rsid w:val="009623C0"/>
    <w:rsid w:val="009679E0"/>
    <w:rsid w:val="009826A7"/>
    <w:rsid w:val="00986859"/>
    <w:rsid w:val="009B1B62"/>
    <w:rsid w:val="009C0CFA"/>
    <w:rsid w:val="009F0FFE"/>
    <w:rsid w:val="009F2A6F"/>
    <w:rsid w:val="00A07022"/>
    <w:rsid w:val="00A41260"/>
    <w:rsid w:val="00A436E7"/>
    <w:rsid w:val="00A5738D"/>
    <w:rsid w:val="00A57B68"/>
    <w:rsid w:val="00A75055"/>
    <w:rsid w:val="00A77E81"/>
    <w:rsid w:val="00A90C40"/>
    <w:rsid w:val="00A967C5"/>
    <w:rsid w:val="00A971C8"/>
    <w:rsid w:val="00A97CB0"/>
    <w:rsid w:val="00AA4CAB"/>
    <w:rsid w:val="00AB0F04"/>
    <w:rsid w:val="00AF4E49"/>
    <w:rsid w:val="00AF6336"/>
    <w:rsid w:val="00B11CB8"/>
    <w:rsid w:val="00B369E5"/>
    <w:rsid w:val="00B4202D"/>
    <w:rsid w:val="00B45738"/>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918C3"/>
    <w:rsid w:val="00CD04BF"/>
    <w:rsid w:val="00CE37A4"/>
    <w:rsid w:val="00CF2D02"/>
    <w:rsid w:val="00D10890"/>
    <w:rsid w:val="00D54FC2"/>
    <w:rsid w:val="00D61020"/>
    <w:rsid w:val="00D611D6"/>
    <w:rsid w:val="00D71BE0"/>
    <w:rsid w:val="00D7249E"/>
    <w:rsid w:val="00D76A10"/>
    <w:rsid w:val="00DA6B7E"/>
    <w:rsid w:val="00DC2666"/>
    <w:rsid w:val="00DD7EF6"/>
    <w:rsid w:val="00DE0869"/>
    <w:rsid w:val="00DE3855"/>
    <w:rsid w:val="00DE4F67"/>
    <w:rsid w:val="00DF18B4"/>
    <w:rsid w:val="00DF2D9B"/>
    <w:rsid w:val="00DF4D0D"/>
    <w:rsid w:val="00E06745"/>
    <w:rsid w:val="00E135C6"/>
    <w:rsid w:val="00E1367E"/>
    <w:rsid w:val="00E16395"/>
    <w:rsid w:val="00E45777"/>
    <w:rsid w:val="00E531A3"/>
    <w:rsid w:val="00E57CEC"/>
    <w:rsid w:val="00E674C1"/>
    <w:rsid w:val="00E75ABA"/>
    <w:rsid w:val="00E81C39"/>
    <w:rsid w:val="00EB4DCB"/>
    <w:rsid w:val="00EB5818"/>
    <w:rsid w:val="00EC6475"/>
    <w:rsid w:val="00ED22D8"/>
    <w:rsid w:val="00EE10FB"/>
    <w:rsid w:val="00EF26B5"/>
    <w:rsid w:val="00EF3E33"/>
    <w:rsid w:val="00F163BD"/>
    <w:rsid w:val="00F209AB"/>
    <w:rsid w:val="00F21D6A"/>
    <w:rsid w:val="00F53CFE"/>
    <w:rsid w:val="00F663DD"/>
    <w:rsid w:val="00FB6E2E"/>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81830</Words>
  <Characters>466435</Characters>
  <Application>Microsoft Office Word</Application>
  <DocSecurity>0</DocSecurity>
  <Lines>3886</Lines>
  <Paragraphs>1094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Chelsea Helion</cp:lastModifiedBy>
  <cp:revision>3</cp:revision>
  <dcterms:created xsi:type="dcterms:W3CDTF">2024-10-26T01:37:00Z</dcterms:created>
  <dcterms:modified xsi:type="dcterms:W3CDTF">2024-10-26T01:40:00Z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id="c7ay7m1o"/&gt;&lt;style id="http://www.zotero.org/styles/apa" locale="en-US" hasBibliography="1" bibliographyStyleHasBeenSet="1"/&gt;&lt;prefs&gt;&lt;pref name="fieldType" value="Field"/&gt;&lt;/prefs&gt;&lt;/data&gt;</vt:lpwstr>
  </property>
</Properties>
</file>