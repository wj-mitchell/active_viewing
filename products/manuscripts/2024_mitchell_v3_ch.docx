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FFAA3" w14:textId="07A3FCC4" w:rsidR="00DE0869" w:rsidRPr="00C83F06" w:rsidRDefault="00000000" w:rsidP="00A565EC">
      <w:pPr>
        <w:spacing w:line="240" w:lineRule="auto"/>
        <w:jc w:val="both"/>
        <w:rPr>
          <w:b/>
        </w:rPr>
      </w:pPr>
      <w:bookmarkStart w:id="0" w:name="_rkjbo35o240k" w:colFirst="0" w:colLast="0"/>
      <w:bookmarkEnd w:id="0"/>
      <w:r w:rsidRPr="00C83F06">
        <w:t xml:space="preserve">Word Count: </w:t>
      </w:r>
      <w:r w:rsidR="00EF26B5" w:rsidRPr="00C83F06">
        <w:t>9502</w:t>
      </w:r>
    </w:p>
    <w:p w14:paraId="6D7F2AF6" w14:textId="77777777" w:rsidR="00DE0869" w:rsidRPr="00C83F06" w:rsidRDefault="00DE0869" w:rsidP="00A565EC">
      <w:pPr>
        <w:spacing w:line="240" w:lineRule="auto"/>
        <w:jc w:val="both"/>
        <w:rPr>
          <w:b/>
        </w:rPr>
      </w:pPr>
    </w:p>
    <w:p w14:paraId="42A00100" w14:textId="77777777" w:rsidR="00DE0869" w:rsidRPr="00C83F06" w:rsidRDefault="00DE0869" w:rsidP="00A565EC">
      <w:pPr>
        <w:spacing w:line="240" w:lineRule="auto"/>
        <w:jc w:val="both"/>
        <w:rPr>
          <w:b/>
        </w:rPr>
      </w:pPr>
    </w:p>
    <w:p w14:paraId="0F532A8E" w14:textId="77777777" w:rsidR="00DE0869" w:rsidRPr="00C83F06" w:rsidRDefault="00DE0869" w:rsidP="00A565EC">
      <w:pPr>
        <w:spacing w:line="240" w:lineRule="auto"/>
        <w:jc w:val="both"/>
        <w:rPr>
          <w:b/>
        </w:rPr>
      </w:pPr>
    </w:p>
    <w:p w14:paraId="04943CFE" w14:textId="77777777" w:rsidR="00DE0869" w:rsidRPr="00C83F06" w:rsidRDefault="00DE0869" w:rsidP="00A565EC">
      <w:pPr>
        <w:spacing w:line="240" w:lineRule="auto"/>
        <w:jc w:val="both"/>
        <w:rPr>
          <w:b/>
        </w:rPr>
      </w:pPr>
    </w:p>
    <w:p w14:paraId="45F4809D" w14:textId="77777777" w:rsidR="00DE0869" w:rsidRPr="00C83F06" w:rsidRDefault="00DE0869" w:rsidP="00A565EC">
      <w:pPr>
        <w:spacing w:line="240" w:lineRule="auto"/>
        <w:jc w:val="both"/>
        <w:rPr>
          <w:b/>
        </w:rPr>
      </w:pPr>
    </w:p>
    <w:p w14:paraId="4FF6E48C" w14:textId="77777777" w:rsidR="00DE0869" w:rsidRPr="00C83F06" w:rsidRDefault="00DE0869" w:rsidP="00A565EC">
      <w:pPr>
        <w:spacing w:line="240" w:lineRule="auto"/>
        <w:jc w:val="both"/>
        <w:rPr>
          <w:b/>
        </w:rPr>
      </w:pPr>
    </w:p>
    <w:p w14:paraId="4DAA9CB6" w14:textId="3EC5D26B" w:rsidR="00DE0869" w:rsidRPr="00C83F06" w:rsidRDefault="00000000" w:rsidP="00A565EC">
      <w:pPr>
        <w:spacing w:line="240" w:lineRule="auto"/>
        <w:jc w:val="center"/>
        <w:rPr>
          <w:b/>
        </w:rPr>
      </w:pPr>
      <w:commentRangeStart w:id="1"/>
      <w:r w:rsidRPr="00C83F06">
        <w:rPr>
          <w:b/>
        </w:rPr>
        <w:t>Neural</w:t>
      </w:r>
      <w:r w:rsidR="00AF6336" w:rsidRPr="00C83F06">
        <w:rPr>
          <w:b/>
        </w:rPr>
        <w:t xml:space="preserve"> Effects</w:t>
      </w:r>
      <w:r w:rsidRPr="00C83F06">
        <w:rPr>
          <w:b/>
        </w:rPr>
        <w:t xml:space="preserve"> of Continuous Ratings During Active Engagement Within a Video fMRI Paradigm</w:t>
      </w:r>
      <w:commentRangeEnd w:id="1"/>
      <w:r w:rsidR="00A565EC">
        <w:rPr>
          <w:rStyle w:val="CommentReference"/>
        </w:rPr>
        <w:commentReference w:id="1"/>
      </w:r>
    </w:p>
    <w:p w14:paraId="254AC165" w14:textId="77777777" w:rsidR="00DE0869" w:rsidRPr="00C83F06" w:rsidRDefault="00DE0869" w:rsidP="00A565EC">
      <w:pPr>
        <w:spacing w:line="240" w:lineRule="auto"/>
        <w:jc w:val="both"/>
      </w:pPr>
    </w:p>
    <w:p w14:paraId="3FE9F9E9" w14:textId="77777777" w:rsidR="00DE0869" w:rsidRPr="00C83F06" w:rsidRDefault="00DE0869" w:rsidP="00A565EC">
      <w:pPr>
        <w:spacing w:line="240" w:lineRule="auto"/>
        <w:jc w:val="both"/>
      </w:pPr>
    </w:p>
    <w:p w14:paraId="0E253EA8" w14:textId="77777777" w:rsidR="00DE0869" w:rsidRPr="00C83F06" w:rsidRDefault="00DE0869" w:rsidP="00A565EC">
      <w:pPr>
        <w:spacing w:line="240" w:lineRule="auto"/>
        <w:jc w:val="both"/>
      </w:pPr>
    </w:p>
    <w:p w14:paraId="45E172CC" w14:textId="77777777" w:rsidR="00DE0869" w:rsidRPr="00C83F06" w:rsidRDefault="00DE0869" w:rsidP="00A565EC">
      <w:pPr>
        <w:spacing w:line="240" w:lineRule="auto"/>
        <w:jc w:val="both"/>
      </w:pPr>
    </w:p>
    <w:p w14:paraId="74FDC5B0" w14:textId="77777777" w:rsidR="00DE0869" w:rsidRPr="00C83F06" w:rsidRDefault="00DE0869" w:rsidP="00A565EC">
      <w:pPr>
        <w:spacing w:line="240" w:lineRule="auto"/>
        <w:jc w:val="both"/>
      </w:pPr>
    </w:p>
    <w:p w14:paraId="4695D903" w14:textId="77777777" w:rsidR="00DE0869" w:rsidRPr="00C83F06" w:rsidRDefault="00DE0869" w:rsidP="00A565EC">
      <w:pPr>
        <w:spacing w:line="240" w:lineRule="auto"/>
        <w:jc w:val="both"/>
      </w:pPr>
    </w:p>
    <w:p w14:paraId="7DB32D77" w14:textId="77777777" w:rsidR="00DE0869" w:rsidRPr="00C83F06" w:rsidRDefault="00000000" w:rsidP="00A565EC">
      <w:pPr>
        <w:spacing w:line="240" w:lineRule="auto"/>
        <w:jc w:val="center"/>
      </w:pPr>
      <w:r w:rsidRPr="00C83F06">
        <w:t xml:space="preserve"> </w:t>
      </w:r>
    </w:p>
    <w:p w14:paraId="5DE42537" w14:textId="77777777" w:rsidR="00DE0869" w:rsidRPr="00C83F06" w:rsidRDefault="00000000" w:rsidP="00A565EC">
      <w:pPr>
        <w:spacing w:line="240" w:lineRule="auto"/>
        <w:jc w:val="center"/>
        <w:rPr>
          <w:b/>
        </w:rPr>
      </w:pPr>
      <w:r w:rsidRPr="00C83F06">
        <w:rPr>
          <w:b/>
        </w:rPr>
        <w:t xml:space="preserve">William J. Mitchell </w:t>
      </w:r>
      <w:r w:rsidRPr="00C83F06">
        <w:rPr>
          <w:b/>
          <w:vertAlign w:val="superscript"/>
        </w:rPr>
        <w:t>a</w:t>
      </w:r>
      <w:r w:rsidRPr="00C83F06">
        <w:rPr>
          <w:b/>
        </w:rPr>
        <w:t xml:space="preserve">, </w:t>
      </w:r>
      <w:r w:rsidRPr="00C83F06">
        <w:t xml:space="preserve">billy.mitchell@temple.edu </w:t>
      </w:r>
      <w:r w:rsidRPr="00C83F06">
        <w:rPr>
          <w:b/>
        </w:rPr>
        <w:t>*</w:t>
      </w:r>
    </w:p>
    <w:p w14:paraId="147499E8" w14:textId="77777777" w:rsidR="00DE0869" w:rsidRPr="00C83F06" w:rsidRDefault="00000000" w:rsidP="00A565EC">
      <w:pPr>
        <w:spacing w:line="240" w:lineRule="auto"/>
        <w:jc w:val="center"/>
      </w:pPr>
      <w:r w:rsidRPr="00C83F06">
        <w:rPr>
          <w:b/>
        </w:rPr>
        <w:t xml:space="preserve">Helen Schmidt </w:t>
      </w:r>
      <w:r w:rsidRPr="00C83F06">
        <w:rPr>
          <w:b/>
          <w:vertAlign w:val="superscript"/>
        </w:rPr>
        <w:t>a</w:t>
      </w:r>
      <w:r w:rsidRPr="00C83F06">
        <w:rPr>
          <w:b/>
        </w:rPr>
        <w:t xml:space="preserve">, </w:t>
      </w:r>
      <w:r w:rsidRPr="00C83F06">
        <w:t>helen_schmidt@temple.edu</w:t>
      </w:r>
    </w:p>
    <w:p w14:paraId="58411479" w14:textId="77777777" w:rsidR="00DE0869" w:rsidRPr="00C83F06" w:rsidRDefault="00000000" w:rsidP="00A565EC">
      <w:pPr>
        <w:spacing w:line="240" w:lineRule="auto"/>
        <w:jc w:val="center"/>
      </w:pPr>
      <w:r w:rsidRPr="00C83F06">
        <w:rPr>
          <w:b/>
        </w:rPr>
        <w:t xml:space="preserve">Chelsea Helion </w:t>
      </w:r>
      <w:r w:rsidRPr="00C83F06">
        <w:rPr>
          <w:b/>
          <w:vertAlign w:val="superscript"/>
        </w:rPr>
        <w:t>a</w:t>
      </w:r>
      <w:r w:rsidRPr="00C83F06">
        <w:rPr>
          <w:b/>
        </w:rPr>
        <w:t xml:space="preserve">, </w:t>
      </w:r>
      <w:r w:rsidRPr="00C83F06">
        <w:t>chelsea.helion@temple.edu</w:t>
      </w:r>
    </w:p>
    <w:p w14:paraId="53BB52D4" w14:textId="77777777" w:rsidR="00DE0869" w:rsidRPr="00C83F06" w:rsidRDefault="00000000" w:rsidP="00A565EC">
      <w:pPr>
        <w:pStyle w:val="Heading1"/>
        <w:spacing w:before="0" w:after="0" w:line="240" w:lineRule="auto"/>
        <w:jc w:val="center"/>
        <w:rPr>
          <w:b/>
          <w:sz w:val="22"/>
          <w:szCs w:val="22"/>
        </w:rPr>
      </w:pPr>
      <w:r w:rsidRPr="00C83F06">
        <w:rPr>
          <w:b/>
          <w:sz w:val="22"/>
          <w:szCs w:val="22"/>
        </w:rPr>
        <w:t xml:space="preserve"> </w:t>
      </w:r>
    </w:p>
    <w:p w14:paraId="546565EE" w14:textId="77777777" w:rsidR="00DE0869" w:rsidRPr="00C83F06" w:rsidRDefault="00DE0869" w:rsidP="00A565EC">
      <w:pPr>
        <w:pStyle w:val="Heading1"/>
        <w:spacing w:before="0" w:after="0" w:line="240" w:lineRule="auto"/>
        <w:jc w:val="both"/>
        <w:rPr>
          <w:b/>
          <w:sz w:val="22"/>
          <w:szCs w:val="22"/>
        </w:rPr>
      </w:pPr>
      <w:bookmarkStart w:id="2" w:name="_13epi55jsjsn" w:colFirst="0" w:colLast="0"/>
      <w:bookmarkEnd w:id="2"/>
    </w:p>
    <w:p w14:paraId="51045046" w14:textId="77777777" w:rsidR="00DE0869" w:rsidRDefault="00DE0869" w:rsidP="00A565EC">
      <w:pPr>
        <w:pStyle w:val="Heading1"/>
        <w:spacing w:before="0" w:after="0" w:line="240" w:lineRule="auto"/>
        <w:jc w:val="both"/>
        <w:rPr>
          <w:ins w:id="3" w:author="Billy Mitchell" w:date="2024-10-30T09:54:00Z" w16du:dateUtc="2024-10-30T13:54:00Z"/>
          <w:b/>
          <w:sz w:val="22"/>
          <w:szCs w:val="22"/>
        </w:rPr>
      </w:pPr>
      <w:bookmarkStart w:id="4" w:name="_y91xwybegkie" w:colFirst="0" w:colLast="0"/>
      <w:bookmarkEnd w:id="4"/>
    </w:p>
    <w:p w14:paraId="0F7FB3E4" w14:textId="77777777" w:rsidR="00A565EC" w:rsidRPr="00A565EC" w:rsidRDefault="00A565EC" w:rsidP="00A565EC"/>
    <w:p w14:paraId="2D886E17" w14:textId="77777777" w:rsidR="00DE0869" w:rsidRPr="00C83F06" w:rsidRDefault="00000000" w:rsidP="00A565EC">
      <w:pPr>
        <w:pStyle w:val="Heading1"/>
        <w:spacing w:before="0" w:after="0" w:line="240" w:lineRule="auto"/>
        <w:rPr>
          <w:b/>
          <w:sz w:val="22"/>
          <w:szCs w:val="22"/>
        </w:rPr>
      </w:pPr>
      <w:bookmarkStart w:id="5" w:name="_t3pqbcpyrq9q" w:colFirst="0" w:colLast="0"/>
      <w:bookmarkEnd w:id="5"/>
      <w:r w:rsidRPr="00C83F06">
        <w:rPr>
          <w:b/>
          <w:sz w:val="22"/>
          <w:szCs w:val="22"/>
        </w:rPr>
        <w:t xml:space="preserve"> </w:t>
      </w:r>
    </w:p>
    <w:p w14:paraId="65F427F8" w14:textId="77777777" w:rsidR="00DE0869" w:rsidRPr="00C83F06" w:rsidRDefault="00000000" w:rsidP="00A565EC">
      <w:pPr>
        <w:spacing w:line="240" w:lineRule="auto"/>
        <w:rPr>
          <w:b/>
        </w:rPr>
      </w:pPr>
      <w:r w:rsidRPr="00C83F06">
        <w:rPr>
          <w:b/>
        </w:rPr>
        <w:t>a)</w:t>
      </w:r>
      <w:r w:rsidRPr="00C83F06">
        <w:tab/>
      </w:r>
      <w:r w:rsidRPr="00C83F06">
        <w:rPr>
          <w:b/>
        </w:rPr>
        <w:t>Department of Psychology &amp; Neuroscience</w:t>
      </w:r>
    </w:p>
    <w:p w14:paraId="62AE3719" w14:textId="77777777" w:rsidR="00DE0869" w:rsidRPr="00C83F06" w:rsidRDefault="00000000" w:rsidP="00A565EC">
      <w:pPr>
        <w:spacing w:line="240" w:lineRule="auto"/>
        <w:ind w:firstLine="720"/>
      </w:pPr>
      <w:r w:rsidRPr="00C83F06">
        <w:t>Weiss Hall, Temple University, 1701 N 13</w:t>
      </w:r>
      <w:r w:rsidRPr="00C83F06">
        <w:rPr>
          <w:vertAlign w:val="superscript"/>
        </w:rPr>
        <w:t>th</w:t>
      </w:r>
      <w:r w:rsidRPr="00C83F06">
        <w:t xml:space="preserve"> St. Philadelphia, PA, USA 19122</w:t>
      </w:r>
      <w:r w:rsidRPr="00C83F06">
        <w:rPr>
          <w:b/>
        </w:rPr>
        <w:t xml:space="preserve">  </w:t>
      </w:r>
    </w:p>
    <w:p w14:paraId="5084AA66" w14:textId="77777777" w:rsidR="00DE0869" w:rsidRPr="00C83F06" w:rsidRDefault="00000000" w:rsidP="00A565EC">
      <w:pPr>
        <w:spacing w:line="240" w:lineRule="auto"/>
        <w:jc w:val="both"/>
      </w:pPr>
      <w:r w:rsidRPr="00C83F06">
        <w:t xml:space="preserve"> </w:t>
      </w:r>
    </w:p>
    <w:p w14:paraId="0C89EF9D" w14:textId="77777777" w:rsidR="00DE0869" w:rsidRDefault="00DE0869" w:rsidP="00A565EC">
      <w:pPr>
        <w:spacing w:line="240" w:lineRule="auto"/>
        <w:jc w:val="both"/>
        <w:rPr>
          <w:ins w:id="6" w:author="Billy Mitchell" w:date="2024-10-30T09:53:00Z" w16du:dateUtc="2024-10-30T13:53:00Z"/>
          <w:b/>
        </w:rPr>
      </w:pPr>
    </w:p>
    <w:p w14:paraId="19846FBE" w14:textId="77777777" w:rsidR="00A565EC" w:rsidRPr="00C83F06" w:rsidRDefault="00A565EC" w:rsidP="00A565EC">
      <w:pPr>
        <w:spacing w:line="240" w:lineRule="auto"/>
        <w:jc w:val="both"/>
        <w:rPr>
          <w:b/>
        </w:rPr>
      </w:pPr>
    </w:p>
    <w:p w14:paraId="483627B7" w14:textId="77777777" w:rsidR="00AF6336" w:rsidDel="00A565EC" w:rsidRDefault="00AF6336" w:rsidP="00A565EC">
      <w:pPr>
        <w:spacing w:line="240" w:lineRule="auto"/>
        <w:jc w:val="both"/>
        <w:rPr>
          <w:del w:id="7" w:author="Billy Mitchell" w:date="2024-10-30T09:51:00Z" w16du:dateUtc="2024-10-30T13:51:00Z"/>
          <w:b/>
        </w:rPr>
      </w:pPr>
    </w:p>
    <w:p w14:paraId="4A035379" w14:textId="77777777" w:rsidR="00A565EC" w:rsidRDefault="00A565EC" w:rsidP="00A565EC">
      <w:pPr>
        <w:spacing w:line="240" w:lineRule="auto"/>
        <w:jc w:val="both"/>
        <w:rPr>
          <w:ins w:id="8" w:author="Billy Mitchell" w:date="2024-10-30T09:54:00Z" w16du:dateUtc="2024-10-30T13:54:00Z"/>
          <w:b/>
        </w:rPr>
      </w:pPr>
    </w:p>
    <w:p w14:paraId="5A5D3054" w14:textId="77777777" w:rsidR="00A565EC" w:rsidRPr="00C83F06" w:rsidRDefault="00A565EC" w:rsidP="00A565EC">
      <w:pPr>
        <w:spacing w:line="240" w:lineRule="auto"/>
        <w:jc w:val="both"/>
        <w:rPr>
          <w:ins w:id="9" w:author="Billy Mitchell" w:date="2024-10-30T09:54:00Z" w16du:dateUtc="2024-10-30T13:54:00Z"/>
          <w:b/>
        </w:rPr>
      </w:pPr>
    </w:p>
    <w:p w14:paraId="22BA045F" w14:textId="77777777" w:rsidR="00DE0869" w:rsidRPr="00C83F06" w:rsidDel="00A565EC" w:rsidRDefault="00DE0869" w:rsidP="00A565EC">
      <w:pPr>
        <w:spacing w:line="240" w:lineRule="auto"/>
        <w:jc w:val="both"/>
        <w:rPr>
          <w:del w:id="10" w:author="Billy Mitchell" w:date="2024-10-30T09:51:00Z" w16du:dateUtc="2024-10-30T13:51:00Z"/>
          <w:b/>
        </w:rPr>
      </w:pPr>
    </w:p>
    <w:p w14:paraId="55467C0A" w14:textId="77777777" w:rsidR="00DE0869" w:rsidRPr="00C83F06" w:rsidRDefault="00DE0869" w:rsidP="00A565EC">
      <w:pPr>
        <w:spacing w:line="240" w:lineRule="auto"/>
        <w:jc w:val="both"/>
        <w:rPr>
          <w:b/>
        </w:rPr>
      </w:pPr>
    </w:p>
    <w:p w14:paraId="0C116912" w14:textId="77777777" w:rsidR="00DE0869" w:rsidRPr="00C83F06" w:rsidRDefault="00000000" w:rsidP="00A565EC">
      <w:pPr>
        <w:spacing w:line="240" w:lineRule="auto"/>
        <w:jc w:val="both"/>
      </w:pPr>
      <w:r w:rsidRPr="00C83F06">
        <w:rPr>
          <w:b/>
        </w:rPr>
        <w:t xml:space="preserve">* </w:t>
      </w:r>
      <w:r w:rsidRPr="00C83F06">
        <w:t>Corresponding author.</w:t>
      </w:r>
    </w:p>
    <w:p w14:paraId="12F89E6D" w14:textId="77777777" w:rsidR="00DE0869" w:rsidRPr="00C83F06" w:rsidRDefault="00000000" w:rsidP="00A565EC">
      <w:pPr>
        <w:spacing w:line="240" w:lineRule="auto"/>
        <w:jc w:val="both"/>
      </w:pPr>
      <w:r w:rsidRPr="00C83F06">
        <w:rPr>
          <w:i/>
        </w:rPr>
        <w:t xml:space="preserve">E-mail address: </w:t>
      </w:r>
      <w:r w:rsidRPr="00C83F06">
        <w:t>billy.mitchell@temple.edu</w:t>
      </w:r>
    </w:p>
    <w:p w14:paraId="66E268A1" w14:textId="77777777" w:rsidR="00DE0869" w:rsidRPr="00C83F06" w:rsidRDefault="00000000" w:rsidP="00A565EC">
      <w:pPr>
        <w:spacing w:line="240" w:lineRule="auto"/>
        <w:jc w:val="both"/>
      </w:pPr>
      <w:r w:rsidRPr="00C83F06">
        <w:rPr>
          <w:i/>
        </w:rPr>
        <w:t xml:space="preserve">Address: </w:t>
      </w:r>
      <w:r w:rsidRPr="00C83F06">
        <w:t>717 Weiss Hall, Temple University,</w:t>
      </w:r>
    </w:p>
    <w:p w14:paraId="16D4C8B3" w14:textId="77777777" w:rsidR="00DE0869" w:rsidRDefault="00000000" w:rsidP="00A565EC">
      <w:pPr>
        <w:spacing w:line="240" w:lineRule="auto"/>
        <w:jc w:val="both"/>
        <w:rPr>
          <w:ins w:id="11" w:author="Billy Mitchell" w:date="2024-10-30T09:50:00Z" w16du:dateUtc="2024-10-30T13:50:00Z"/>
        </w:rPr>
      </w:pPr>
      <w:r w:rsidRPr="00C83F06">
        <w:t>1701 N 13</w:t>
      </w:r>
      <w:r w:rsidRPr="00C83F06">
        <w:rPr>
          <w:vertAlign w:val="superscript"/>
        </w:rPr>
        <w:t>th</w:t>
      </w:r>
      <w:r w:rsidRPr="00C83F06">
        <w:t xml:space="preserve"> St. Philadelphia, PA 19122</w:t>
      </w:r>
    </w:p>
    <w:p w14:paraId="5ECCB477" w14:textId="594F30D7" w:rsidR="00A565EC" w:rsidRDefault="00A565EC" w:rsidP="00A565EC">
      <w:pPr>
        <w:spacing w:line="240" w:lineRule="auto"/>
        <w:jc w:val="both"/>
        <w:rPr>
          <w:ins w:id="12" w:author="Billy Mitchell" w:date="2024-10-30T09:51:00Z" w16du:dateUtc="2024-10-30T13:51:00Z"/>
        </w:rPr>
      </w:pPr>
      <w:ins w:id="13" w:author="Billy Mitchell" w:date="2024-10-30T09:52:00Z" w16du:dateUtc="2024-10-30T13:52:00Z">
        <w:r>
          <w:t xml:space="preserve">Phone: </w:t>
        </w:r>
      </w:ins>
      <w:ins w:id="14" w:author="Billy Mitchell" w:date="2024-10-30T09:51:00Z" w16du:dateUtc="2024-10-30T13:51:00Z">
        <w:r>
          <w:t>(</w:t>
        </w:r>
      </w:ins>
      <w:ins w:id="15" w:author="Billy Mitchell" w:date="2024-10-30T09:50:00Z" w16du:dateUtc="2024-10-30T13:50:00Z">
        <w:r>
          <w:t>570</w:t>
        </w:r>
      </w:ins>
      <w:ins w:id="16" w:author="Billy Mitchell" w:date="2024-10-30T09:51:00Z" w16du:dateUtc="2024-10-30T13:51:00Z">
        <w:r>
          <w:t xml:space="preserve">) </w:t>
        </w:r>
      </w:ins>
      <w:ins w:id="17" w:author="Billy Mitchell" w:date="2024-10-30T09:50:00Z" w16du:dateUtc="2024-10-30T13:50:00Z">
        <w:r>
          <w:t>417</w:t>
        </w:r>
      </w:ins>
      <w:ins w:id="18" w:author="Billy Mitchell" w:date="2024-10-30T09:51:00Z" w16du:dateUtc="2024-10-30T13:51:00Z">
        <w:r>
          <w:t xml:space="preserve"> – </w:t>
        </w:r>
      </w:ins>
      <w:ins w:id="19" w:author="Billy Mitchell" w:date="2024-10-30T09:50:00Z" w16du:dateUtc="2024-10-30T13:50:00Z">
        <w:r>
          <w:t>1579</w:t>
        </w:r>
      </w:ins>
    </w:p>
    <w:p w14:paraId="0AA9D119" w14:textId="77777777" w:rsidR="00A565EC" w:rsidRDefault="00A565EC" w:rsidP="00A565EC">
      <w:pPr>
        <w:spacing w:line="240" w:lineRule="auto"/>
        <w:jc w:val="both"/>
        <w:rPr>
          <w:ins w:id="20" w:author="Billy Mitchell" w:date="2024-10-30T09:53:00Z" w16du:dateUtc="2024-10-30T13:53:00Z"/>
          <w:b/>
          <w:bCs/>
        </w:rPr>
      </w:pPr>
    </w:p>
    <w:p w14:paraId="0B8E1ECB" w14:textId="77777777" w:rsidR="00A565EC" w:rsidRDefault="00A565EC" w:rsidP="00A565EC">
      <w:pPr>
        <w:spacing w:line="240" w:lineRule="auto"/>
        <w:jc w:val="both"/>
        <w:rPr>
          <w:ins w:id="21" w:author="Billy Mitchell" w:date="2024-10-30T09:54:00Z" w16du:dateUtc="2024-10-30T13:54:00Z"/>
          <w:b/>
          <w:bCs/>
        </w:rPr>
      </w:pPr>
    </w:p>
    <w:p w14:paraId="669FDD49" w14:textId="77777777" w:rsidR="00A565EC" w:rsidRDefault="00A565EC" w:rsidP="00A565EC">
      <w:pPr>
        <w:spacing w:line="240" w:lineRule="auto"/>
        <w:jc w:val="both"/>
        <w:rPr>
          <w:ins w:id="22" w:author="Billy Mitchell" w:date="2024-10-30T09:53:00Z" w16du:dateUtc="2024-10-30T13:53:00Z"/>
          <w:b/>
          <w:bCs/>
        </w:rPr>
      </w:pPr>
    </w:p>
    <w:p w14:paraId="74143CDA" w14:textId="77777777" w:rsidR="00A565EC" w:rsidRDefault="00A565EC" w:rsidP="00A565EC">
      <w:pPr>
        <w:spacing w:line="240" w:lineRule="auto"/>
        <w:jc w:val="both"/>
        <w:rPr>
          <w:ins w:id="23" w:author="Billy Mitchell" w:date="2024-10-30T09:53:00Z" w16du:dateUtc="2024-10-30T13:53:00Z"/>
          <w:b/>
          <w:bCs/>
        </w:rPr>
      </w:pPr>
    </w:p>
    <w:p w14:paraId="0D77FD7D" w14:textId="77777777" w:rsidR="00A565EC" w:rsidRDefault="00A565EC" w:rsidP="00A565EC">
      <w:pPr>
        <w:spacing w:line="240" w:lineRule="auto"/>
        <w:jc w:val="both"/>
        <w:rPr>
          <w:ins w:id="24" w:author="Billy Mitchell" w:date="2024-10-30T09:53:00Z" w16du:dateUtc="2024-10-30T13:53:00Z"/>
          <w:b/>
          <w:bCs/>
        </w:rPr>
      </w:pPr>
    </w:p>
    <w:p w14:paraId="594DEC41" w14:textId="77777777" w:rsidR="00A565EC" w:rsidRDefault="00A565EC" w:rsidP="00A565EC">
      <w:pPr>
        <w:spacing w:line="240" w:lineRule="auto"/>
        <w:jc w:val="both"/>
        <w:rPr>
          <w:ins w:id="25" w:author="Billy Mitchell" w:date="2024-10-30T09:53:00Z" w16du:dateUtc="2024-10-30T13:53:00Z"/>
          <w:b/>
          <w:bCs/>
        </w:rPr>
      </w:pPr>
    </w:p>
    <w:p w14:paraId="7CEC20F4" w14:textId="77777777" w:rsidR="00A565EC" w:rsidRDefault="00A565EC" w:rsidP="00A565EC">
      <w:pPr>
        <w:spacing w:line="240" w:lineRule="auto"/>
        <w:jc w:val="both"/>
        <w:rPr>
          <w:ins w:id="26" w:author="Billy Mitchell" w:date="2024-10-30T09:53:00Z" w16du:dateUtc="2024-10-30T13:53:00Z"/>
          <w:b/>
          <w:bCs/>
        </w:rPr>
      </w:pPr>
    </w:p>
    <w:p w14:paraId="72D8F73E" w14:textId="77777777" w:rsidR="00A565EC" w:rsidRDefault="00A565EC" w:rsidP="00A565EC">
      <w:pPr>
        <w:spacing w:line="240" w:lineRule="auto"/>
        <w:jc w:val="both"/>
        <w:rPr>
          <w:ins w:id="27" w:author="Billy Mitchell" w:date="2024-10-30T09:53:00Z" w16du:dateUtc="2024-10-30T13:53:00Z"/>
          <w:b/>
          <w:bCs/>
        </w:rPr>
      </w:pPr>
    </w:p>
    <w:p w14:paraId="47C483B5" w14:textId="77777777" w:rsidR="00A565EC" w:rsidRDefault="00A565EC" w:rsidP="00A565EC">
      <w:pPr>
        <w:spacing w:line="240" w:lineRule="auto"/>
        <w:jc w:val="both"/>
        <w:rPr>
          <w:ins w:id="28" w:author="Billy Mitchell" w:date="2024-10-30T09:53:00Z" w16du:dateUtc="2024-10-30T13:53:00Z"/>
          <w:b/>
          <w:bCs/>
        </w:rPr>
      </w:pPr>
    </w:p>
    <w:p w14:paraId="4D8C6A26" w14:textId="77777777" w:rsidR="00A565EC" w:rsidRDefault="00A565EC" w:rsidP="00A565EC">
      <w:pPr>
        <w:spacing w:line="240" w:lineRule="auto"/>
        <w:jc w:val="both"/>
        <w:rPr>
          <w:ins w:id="29" w:author="Billy Mitchell" w:date="2024-10-30T09:53:00Z" w16du:dateUtc="2024-10-30T13:53:00Z"/>
          <w:b/>
          <w:bCs/>
        </w:rPr>
      </w:pPr>
    </w:p>
    <w:p w14:paraId="31C4E779" w14:textId="3AF46F60" w:rsidR="00A565EC" w:rsidRDefault="00A565EC" w:rsidP="00A565EC">
      <w:pPr>
        <w:spacing w:line="240" w:lineRule="auto"/>
        <w:jc w:val="both"/>
        <w:rPr>
          <w:ins w:id="30" w:author="Billy Mitchell" w:date="2024-10-30T09:52:00Z" w16du:dateUtc="2024-10-30T13:52:00Z"/>
        </w:rPr>
      </w:pPr>
      <w:ins w:id="31" w:author="Billy Mitchell" w:date="2024-10-30T09:53:00Z" w16du:dateUtc="2024-10-30T13:53:00Z">
        <w:r w:rsidRPr="00A565EC">
          <w:rPr>
            <w:b/>
            <w:bCs/>
          </w:rPr>
          <w:t>PREPRINT</w:t>
        </w:r>
        <w:r>
          <w:t>:</w:t>
        </w:r>
      </w:ins>
    </w:p>
    <w:p w14:paraId="06D610D3" w14:textId="0C8722F9" w:rsidR="00A565EC" w:rsidRDefault="00A565EC" w:rsidP="00A565EC">
      <w:pPr>
        <w:spacing w:line="240" w:lineRule="auto"/>
        <w:jc w:val="both"/>
        <w:rPr>
          <w:ins w:id="32" w:author="Billy Mitchell" w:date="2024-10-30T09:52:00Z" w16du:dateUtc="2024-10-30T13:52:00Z"/>
        </w:rPr>
      </w:pPr>
      <w:ins w:id="33" w:author="Billy Mitchell" w:date="2024-10-30T09:53:00Z" w16du:dateUtc="2024-10-30T13:53:00Z">
        <w:r w:rsidRPr="00A565EC">
          <w:rPr>
            <w:b/>
            <w:bCs/>
          </w:rPr>
          <w:t>CLASSIFICATIONS</w:t>
        </w:r>
      </w:ins>
      <w:ins w:id="34" w:author="Billy Mitchell" w:date="2024-10-30T09:52:00Z" w16du:dateUtc="2024-10-30T13:52:00Z">
        <w:r>
          <w:t>:</w:t>
        </w:r>
      </w:ins>
      <w:ins w:id="35" w:author="Billy Mitchell" w:date="2024-10-30T12:10:00Z" w16du:dateUtc="2024-10-30T16:10:00Z">
        <w:r w:rsidR="00FC36EA">
          <w:t xml:space="preserve"> Psychological and Cognitive Sciences</w:t>
        </w:r>
      </w:ins>
      <w:ins w:id="36" w:author="Billy Mitchell" w:date="2024-10-30T12:11:00Z" w16du:dateUtc="2024-10-30T16:11:00Z">
        <w:r w:rsidR="00FC36EA">
          <w:t xml:space="preserve"> (Social Sciences)</w:t>
        </w:r>
      </w:ins>
      <w:ins w:id="37" w:author="Billy Mitchell" w:date="2024-10-30T12:10:00Z" w16du:dateUtc="2024-10-30T16:10:00Z">
        <w:r w:rsidR="00FC36EA">
          <w:t>; Neuroscience</w:t>
        </w:r>
      </w:ins>
      <w:ins w:id="38" w:author="Billy Mitchell" w:date="2024-10-30T12:11:00Z" w16du:dateUtc="2024-10-30T16:11:00Z">
        <w:r w:rsidR="00FC36EA">
          <w:t xml:space="preserve"> (Biological Sciences)</w:t>
        </w:r>
      </w:ins>
    </w:p>
    <w:p w14:paraId="342B56FD" w14:textId="77777777" w:rsidR="00A565EC" w:rsidRPr="00C83F06" w:rsidDel="00A565EC" w:rsidRDefault="00A565EC" w:rsidP="00A565EC">
      <w:pPr>
        <w:spacing w:line="240" w:lineRule="auto"/>
        <w:jc w:val="both"/>
        <w:rPr>
          <w:del w:id="39" w:author="Billy Mitchell" w:date="2024-10-30T09:53:00Z" w16du:dateUtc="2024-10-30T13:53:00Z"/>
          <w:moveTo w:id="40" w:author="Billy Mitchell" w:date="2024-10-30T09:52:00Z" w16du:dateUtc="2024-10-30T13:52:00Z"/>
        </w:rPr>
      </w:pPr>
      <w:moveToRangeStart w:id="41" w:author="Billy Mitchell" w:date="2024-10-30T09:52:00Z" w:name="move181174387"/>
      <w:moveTo w:id="42" w:author="Billy Mitchell" w:date="2024-10-30T09:52:00Z" w16du:dateUtc="2024-10-30T13:52:00Z">
        <w:r w:rsidRPr="00C83F06">
          <w:rPr>
            <w:b/>
          </w:rPr>
          <w:t xml:space="preserve">KEYWORDS: </w:t>
        </w:r>
        <w:r w:rsidRPr="00C83F06">
          <w:t xml:space="preserve">fMRI, naturalistic stimuli, decision-making, continuous ratings   </w:t>
        </w:r>
      </w:moveTo>
    </w:p>
    <w:moveToRangeEnd w:id="41"/>
    <w:p w14:paraId="3515EC7C" w14:textId="788C29C5" w:rsidR="00A565EC" w:rsidDel="00A565EC" w:rsidRDefault="00A565EC" w:rsidP="00A565EC">
      <w:pPr>
        <w:spacing w:line="240" w:lineRule="auto"/>
        <w:jc w:val="both"/>
        <w:rPr>
          <w:del w:id="43" w:author="Billy Mitchell" w:date="2024-10-30T09:52:00Z" w16du:dateUtc="2024-10-30T13:52:00Z"/>
        </w:rPr>
      </w:pPr>
    </w:p>
    <w:p w14:paraId="647D05F2" w14:textId="77777777" w:rsidR="00A565EC" w:rsidRPr="00C83F06" w:rsidRDefault="00A565EC" w:rsidP="00A565EC">
      <w:pPr>
        <w:spacing w:line="240" w:lineRule="auto"/>
        <w:jc w:val="both"/>
        <w:rPr>
          <w:ins w:id="44" w:author="Billy Mitchell" w:date="2024-10-30T09:52:00Z" w16du:dateUtc="2024-10-30T13:52:00Z"/>
        </w:rPr>
      </w:pPr>
    </w:p>
    <w:p w14:paraId="5C043385" w14:textId="25C473E0" w:rsidR="00A565EC" w:rsidRPr="00C83F06" w:rsidDel="00A565EC" w:rsidRDefault="00A565EC">
      <w:pPr>
        <w:jc w:val="both"/>
        <w:rPr>
          <w:del w:id="45" w:author="Billy Mitchell" w:date="2024-10-30T09:54:00Z" w16du:dateUtc="2024-10-30T13:54:00Z"/>
          <w:b/>
        </w:rPr>
      </w:pPr>
    </w:p>
    <w:p w14:paraId="7C243731" w14:textId="16B63A21" w:rsidR="00DE0869" w:rsidDel="00C83F06" w:rsidRDefault="00000000" w:rsidP="00C83F06">
      <w:pPr>
        <w:jc w:val="both"/>
        <w:rPr>
          <w:del w:id="46" w:author="Billy Mitchell" w:date="2024-10-30T09:45:00Z" w16du:dateUtc="2024-10-30T13:45:00Z"/>
        </w:rPr>
      </w:pPr>
      <w:commentRangeStart w:id="47"/>
      <w:r w:rsidRPr="00C83F06">
        <w:rPr>
          <w:b/>
        </w:rPr>
        <w:t>ABSTRACT (2</w:t>
      </w:r>
      <w:ins w:id="48" w:author="Billy Mitchell" w:date="2024-10-30T09:55:00Z" w16du:dateUtc="2024-10-30T13:55:00Z">
        <w:r w:rsidR="00A565EC">
          <w:rPr>
            <w:b/>
          </w:rPr>
          <w:t>45</w:t>
        </w:r>
      </w:ins>
      <w:del w:id="49" w:author="Billy Mitchell" w:date="2024-10-30T09:40:00Z" w16du:dateUtc="2024-10-30T13:40:00Z">
        <w:r w:rsidRPr="00C83F06" w:rsidDel="00C83F06">
          <w:rPr>
            <w:b/>
          </w:rPr>
          <w:delText>50</w:delText>
        </w:r>
      </w:del>
      <w:r w:rsidRPr="00C83F06">
        <w:rPr>
          <w:b/>
        </w:rPr>
        <w:t xml:space="preserve"> / 250 Words)</w:t>
      </w:r>
      <w:commentRangeEnd w:id="47"/>
      <w:r w:rsidR="00C83F06">
        <w:rPr>
          <w:rStyle w:val="CommentReference"/>
        </w:rPr>
        <w:commentReference w:id="47"/>
      </w:r>
      <w:r w:rsidRPr="00C83F06">
        <w:rPr>
          <w:b/>
        </w:rPr>
        <w:t xml:space="preserve">: </w:t>
      </w:r>
      <w:r w:rsidR="00A97CB0" w:rsidRPr="00C83F06">
        <w:rPr>
          <w:bCs/>
        </w:rPr>
        <w:t>Continuous self-report ratings offer a high-resolution view of dynamic subjective experiences</w:t>
      </w:r>
      <w:r w:rsidR="004A7F81" w:rsidRPr="00C83F06">
        <w:rPr>
          <w:bCs/>
        </w:rPr>
        <w:t xml:space="preserve">. However, </w:t>
      </w:r>
      <w:r w:rsidR="00A97CB0" w:rsidRPr="00C83F06">
        <w:rPr>
          <w:bCs/>
        </w:rPr>
        <w:t xml:space="preserve">concerns about maintaining experiential fidelity have largely limited studies to </w:t>
      </w:r>
      <w:r w:rsidR="004A7F81" w:rsidRPr="00C83F06">
        <w:rPr>
          <w:bCs/>
        </w:rPr>
        <w:t xml:space="preserve">collecting ratings </w:t>
      </w:r>
      <w:r w:rsidR="00A97CB0" w:rsidRPr="00C83F06">
        <w:rPr>
          <w:bCs/>
        </w:rPr>
        <w:t>retrospective</w:t>
      </w:r>
      <w:r w:rsidR="004A7F81" w:rsidRPr="00C83F06">
        <w:rPr>
          <w:bCs/>
        </w:rPr>
        <w:t>ly</w:t>
      </w:r>
      <w:r w:rsidR="00A97CB0" w:rsidRPr="00C83F06">
        <w:rPr>
          <w:bCs/>
        </w:rPr>
        <w:t xml:space="preserve"> </w:t>
      </w:r>
      <w:r w:rsidR="00B45738" w:rsidRPr="00C83F06">
        <w:rPr>
          <w:bCs/>
        </w:rPr>
        <w:t>rather than during initial viewing</w:t>
      </w:r>
      <w:r w:rsidR="00A97CB0" w:rsidRPr="00C83F06">
        <w:rPr>
          <w:bCs/>
        </w:rPr>
        <w:t xml:space="preserve">. In this fMRI study, we explored how continuously rating </w:t>
      </w:r>
      <w:r w:rsidR="004A7F81" w:rsidRPr="00C83F06">
        <w:rPr>
          <w:bCs/>
        </w:rPr>
        <w:t>film stimuli</w:t>
      </w:r>
      <w:r w:rsidR="00A97CB0" w:rsidRPr="00C83F06">
        <w:rPr>
          <w:bCs/>
        </w:rPr>
        <w:t xml:space="preserve"> during </w:t>
      </w:r>
      <w:r w:rsidR="004A7F81" w:rsidRPr="00C83F06">
        <w:rPr>
          <w:bCs/>
        </w:rPr>
        <w:t xml:space="preserve">initial </w:t>
      </w:r>
      <w:r w:rsidR="00A97CB0" w:rsidRPr="00C83F06">
        <w:rPr>
          <w:bCs/>
        </w:rPr>
        <w:t xml:space="preserve">exposure (i.e., </w:t>
      </w:r>
      <w:r w:rsidR="00A97CB0" w:rsidRPr="00C83F06">
        <w:rPr>
          <w:bCs/>
          <w:i/>
          <w:iCs/>
        </w:rPr>
        <w:t>expressive</w:t>
      </w:r>
      <w:r w:rsidR="00A97CB0" w:rsidRPr="00C83F06">
        <w:rPr>
          <w:bCs/>
        </w:rPr>
        <w:t xml:space="preserve"> active viewing) affects neural activity compared to simply watching the same stimulus without explicit rating (i.e., </w:t>
      </w:r>
      <w:r w:rsidR="00A97CB0" w:rsidRPr="00C83F06">
        <w:rPr>
          <w:bCs/>
          <w:i/>
          <w:iCs/>
        </w:rPr>
        <w:t>reflective</w:t>
      </w:r>
      <w:r w:rsidR="00A97CB0" w:rsidRPr="00C83F06">
        <w:rPr>
          <w:bCs/>
        </w:rPr>
        <w:t xml:space="preserve"> active viewing). Thirty-five participants watched an episode of a murder-mystery program, with one group continuously rating their certainty about a character's guilt or innocence, and another group considering the same question without providing ratings. </w:t>
      </w:r>
      <w:r w:rsidR="00C10284" w:rsidRPr="00C83F06">
        <w:rPr>
          <w:bCs/>
        </w:rPr>
        <w:t>Participants also recalled the film’s events</w:t>
      </w:r>
      <w:ins w:id="50" w:author="Billy Mitchell" w:date="2024-10-30T09:38:00Z" w16du:dateUtc="2024-10-30T13:38:00Z">
        <w:r w:rsidR="00C83F06">
          <w:rPr>
            <w:bCs/>
          </w:rPr>
          <w:t xml:space="preserve"> and character judgments</w:t>
        </w:r>
      </w:ins>
      <w:r w:rsidR="00C10284" w:rsidRPr="00C83F06">
        <w:rPr>
          <w:bCs/>
        </w:rPr>
        <w:t xml:space="preserve"> following the rating task. </w:t>
      </w:r>
      <w:r w:rsidR="00A97CB0" w:rsidRPr="00C83F06">
        <w:rPr>
          <w:bCs/>
        </w:rPr>
        <w:t xml:space="preserve">Using parametric modulation, univariate contrasts, and inter-subject correlation analyses, we identified distinct neural signatures associated with the rating process. Expressive rating engaged brain regions involved in attention, interoception, and motor control, including the anterior insula, anterior cingulate cortex, and intraparietal sulcus. In contrast, reflective engagement activated the default mode network, including the precuneus and temporoparietal junction, associated with mind-wandering and social cognition. Inter-subject correlation analysis showed greater neural synchrony among </w:t>
      </w:r>
      <w:r w:rsidR="002F2171" w:rsidRPr="00C83F06">
        <w:rPr>
          <w:bCs/>
        </w:rPr>
        <w:t xml:space="preserve">expressive </w:t>
      </w:r>
      <w:r w:rsidR="00A97CB0" w:rsidRPr="00C83F06">
        <w:rPr>
          <w:bCs/>
        </w:rPr>
        <w:t xml:space="preserve">raters in control networks, while </w:t>
      </w:r>
      <w:r w:rsidR="002F2171" w:rsidRPr="00C83F06">
        <w:rPr>
          <w:bCs/>
        </w:rPr>
        <w:t xml:space="preserve">reflective </w:t>
      </w:r>
      <w:r w:rsidR="00A97CB0" w:rsidRPr="00C83F06">
        <w:rPr>
          <w:bCs/>
        </w:rPr>
        <w:t>non-raters exhibited synchrony in attention and default mode networks.</w:t>
      </w:r>
      <w:r w:rsidR="00C10284" w:rsidRPr="00C83F06">
        <w:rPr>
          <w:bCs/>
        </w:rPr>
        <w:t xml:space="preserve"> However, there were no differences between raters and non-raters in the proportion of film scenes recalled</w:t>
      </w:r>
      <w:r w:rsidR="002802BD" w:rsidRPr="00C83F06">
        <w:rPr>
          <w:bCs/>
        </w:rPr>
        <w:t>, or in socioemotional evaluations of the characters</w:t>
      </w:r>
      <w:r w:rsidR="00C10284" w:rsidRPr="00C83F06">
        <w:rPr>
          <w:bCs/>
        </w:rPr>
        <w:t>. These findings</w:t>
      </w:r>
      <w:r w:rsidR="00A97CB0" w:rsidRPr="00C83F06">
        <w:rPr>
          <w:bCs/>
        </w:rPr>
        <w:t xml:space="preserve"> suggest that although rating alters neural activity by engaging attentional and sensory networks, it </w:t>
      </w:r>
      <w:r w:rsidR="00C10284" w:rsidRPr="00C83F06">
        <w:rPr>
          <w:bCs/>
        </w:rPr>
        <w:t>may</w:t>
      </w:r>
      <w:r w:rsidR="00A97CB0" w:rsidRPr="00C83F06">
        <w:rPr>
          <w:bCs/>
        </w:rPr>
        <w:t xml:space="preserve"> not significantly disrupt emotional processing or higher-order social cognition. </w:t>
      </w:r>
      <w:moveFromRangeStart w:id="51" w:author="Billy Mitchell" w:date="2024-10-30T09:55:00Z" w:name="move181174552"/>
      <w:moveFrom w:id="52" w:author="Billy Mitchell" w:date="2024-10-30T09:55:00Z" w16du:dateUtc="2024-10-30T13:55:00Z">
        <w:r w:rsidR="00A97CB0" w:rsidRPr="00C83F06" w:rsidDel="00A565EC">
          <w:rPr>
            <w:bCs/>
          </w:rPr>
          <w:t>This study highlights the value of continuous rating paradigms for capturing dynamic decision-making processes and illustrates the nuanced effects of real-time introspection on neural activity during naturalistic social observation.</w:t>
        </w:r>
      </w:moveFrom>
      <w:moveFromRangeEnd w:id="51"/>
    </w:p>
    <w:p w14:paraId="5E88C564" w14:textId="77777777" w:rsidR="00C83F06" w:rsidRDefault="00C83F06">
      <w:pPr>
        <w:jc w:val="both"/>
        <w:rPr>
          <w:ins w:id="53" w:author="Billy Mitchell" w:date="2024-10-30T09:45:00Z" w16du:dateUtc="2024-10-30T13:45:00Z"/>
        </w:rPr>
      </w:pPr>
    </w:p>
    <w:p w14:paraId="52F2AA3B" w14:textId="77777777" w:rsidR="00C83F06" w:rsidRDefault="00C83F06">
      <w:pPr>
        <w:jc w:val="both"/>
        <w:rPr>
          <w:ins w:id="54" w:author="Billy Mitchell" w:date="2024-10-30T09:45:00Z" w16du:dateUtc="2024-10-30T13:45:00Z"/>
        </w:rPr>
      </w:pPr>
    </w:p>
    <w:p w14:paraId="5DA1A099" w14:textId="237A5BE0" w:rsidR="00C83F06" w:rsidRPr="00C83F06" w:rsidRDefault="00C83F06">
      <w:pPr>
        <w:jc w:val="both"/>
        <w:rPr>
          <w:ins w:id="55" w:author="Billy Mitchell" w:date="2024-10-30T09:45:00Z" w16du:dateUtc="2024-10-30T13:45:00Z"/>
          <w:b/>
          <w:bCs/>
          <w:rPrChange w:id="56" w:author="Billy Mitchell" w:date="2024-10-30T09:45:00Z" w16du:dateUtc="2024-10-30T13:45:00Z">
            <w:rPr>
              <w:ins w:id="57" w:author="Billy Mitchell" w:date="2024-10-30T09:45:00Z" w16du:dateUtc="2024-10-30T13:45:00Z"/>
            </w:rPr>
          </w:rPrChange>
        </w:rPr>
      </w:pPr>
      <w:commentRangeStart w:id="58"/>
      <w:ins w:id="59" w:author="Billy Mitchell" w:date="2024-10-30T09:45:00Z" w16du:dateUtc="2024-10-30T13:45:00Z">
        <w:r>
          <w:rPr>
            <w:b/>
            <w:bCs/>
          </w:rPr>
          <w:t>SIGNIFICANCE STATE</w:t>
        </w:r>
      </w:ins>
      <w:ins w:id="60" w:author="Billy Mitchell" w:date="2024-10-30T09:46:00Z" w16du:dateUtc="2024-10-30T13:46:00Z">
        <w:r>
          <w:rPr>
            <w:b/>
            <w:bCs/>
          </w:rPr>
          <w:t>MENT (000 / 120 Words):</w:t>
        </w:r>
        <w:commentRangeEnd w:id="58"/>
        <w:r>
          <w:rPr>
            <w:rStyle w:val="CommentReference"/>
          </w:rPr>
          <w:commentReference w:id="58"/>
        </w:r>
      </w:ins>
      <w:ins w:id="61" w:author="Billy Mitchell" w:date="2024-10-30T09:55:00Z" w16du:dateUtc="2024-10-30T13:55:00Z">
        <w:r w:rsidR="00A565EC" w:rsidRPr="00A565EC">
          <w:rPr>
            <w:bCs/>
          </w:rPr>
          <w:t xml:space="preserve"> </w:t>
        </w:r>
      </w:ins>
      <w:moveToRangeStart w:id="62" w:author="Billy Mitchell" w:date="2024-10-30T09:55:00Z" w:name="move181174552"/>
      <w:moveTo w:id="63" w:author="Billy Mitchell" w:date="2024-10-30T09:55:00Z" w16du:dateUtc="2024-10-30T13:55:00Z">
        <w:r w:rsidR="00A565EC" w:rsidRPr="00C83F06">
          <w:rPr>
            <w:bCs/>
          </w:rPr>
          <w:t>This study highlights the value of continuous rating paradigms for capturing dynamic decision-making processes and illustrates the nuanced effects of real-time introspection on neural activity during naturalistic social observation.</w:t>
        </w:r>
      </w:moveTo>
      <w:moveToRangeEnd w:id="62"/>
    </w:p>
    <w:p w14:paraId="14664D89" w14:textId="77777777" w:rsidR="00DE0869" w:rsidRPr="00C83F06" w:rsidRDefault="00000000">
      <w:pPr>
        <w:jc w:val="both"/>
        <w:pPrChange w:id="64" w:author="Billy Mitchell" w:date="2024-10-30T09:45:00Z" w16du:dateUtc="2024-10-30T13:45:00Z">
          <w:pPr>
            <w:spacing w:before="240" w:after="240"/>
            <w:jc w:val="both"/>
          </w:pPr>
        </w:pPrChange>
      </w:pPr>
      <w:del w:id="65" w:author="Billy Mitchell" w:date="2024-10-30T09:45:00Z" w16du:dateUtc="2024-10-30T13:45:00Z">
        <w:r w:rsidRPr="00C83F06" w:rsidDel="00C83F06">
          <w:delText xml:space="preserve">       </w:delText>
        </w:r>
        <w:r w:rsidRPr="00C83F06" w:rsidDel="00C83F06">
          <w:tab/>
        </w:r>
      </w:del>
    </w:p>
    <w:p w14:paraId="4CFA618A" w14:textId="77777777" w:rsidR="004C0767" w:rsidRPr="00C83F06" w:rsidRDefault="004C0767">
      <w:pPr>
        <w:spacing w:before="240" w:after="240"/>
        <w:jc w:val="both"/>
      </w:pPr>
    </w:p>
    <w:p w14:paraId="1C8E743F" w14:textId="77777777" w:rsidR="004C0767" w:rsidRPr="00C83F06" w:rsidRDefault="004C0767">
      <w:pPr>
        <w:spacing w:before="240" w:after="240"/>
        <w:jc w:val="both"/>
      </w:pPr>
    </w:p>
    <w:p w14:paraId="63D4B196" w14:textId="77777777" w:rsidR="004C0767" w:rsidRPr="00C83F06" w:rsidRDefault="004C0767">
      <w:pPr>
        <w:spacing w:before="240" w:after="240"/>
        <w:jc w:val="both"/>
      </w:pPr>
    </w:p>
    <w:p w14:paraId="306BA503" w14:textId="77777777" w:rsidR="004C0767" w:rsidRPr="00C83F06" w:rsidRDefault="004C0767">
      <w:pPr>
        <w:spacing w:before="240" w:after="240"/>
        <w:jc w:val="both"/>
      </w:pPr>
    </w:p>
    <w:p w14:paraId="008026B0" w14:textId="77777777" w:rsidR="004C0767" w:rsidRPr="00C83F06" w:rsidRDefault="004C0767">
      <w:pPr>
        <w:spacing w:before="240" w:after="240"/>
        <w:jc w:val="both"/>
      </w:pPr>
    </w:p>
    <w:p w14:paraId="21649ED2" w14:textId="77777777" w:rsidR="004C0767" w:rsidRPr="00C83F06" w:rsidRDefault="004C0767">
      <w:pPr>
        <w:spacing w:before="240" w:after="240"/>
        <w:jc w:val="both"/>
      </w:pPr>
    </w:p>
    <w:p w14:paraId="6B6EBBAD" w14:textId="77777777" w:rsidR="004C0767" w:rsidRPr="00C83F06" w:rsidRDefault="004C0767">
      <w:pPr>
        <w:spacing w:before="240" w:after="240"/>
        <w:jc w:val="both"/>
      </w:pPr>
    </w:p>
    <w:p w14:paraId="598F8806" w14:textId="77777777" w:rsidR="004C0767" w:rsidRPr="00C83F06" w:rsidRDefault="004C0767">
      <w:pPr>
        <w:spacing w:before="240" w:after="240"/>
        <w:jc w:val="both"/>
      </w:pPr>
    </w:p>
    <w:p w14:paraId="3D271CA6" w14:textId="77777777" w:rsidR="004C0767" w:rsidRPr="00C83F06" w:rsidRDefault="004C0767">
      <w:pPr>
        <w:spacing w:before="240" w:after="240"/>
        <w:jc w:val="both"/>
      </w:pPr>
    </w:p>
    <w:p w14:paraId="7BA92127" w14:textId="74E1A177" w:rsidR="00DE0869" w:rsidRPr="00C83F06" w:rsidDel="00A565EC" w:rsidRDefault="00000000">
      <w:pPr>
        <w:spacing w:after="20"/>
        <w:jc w:val="both"/>
        <w:rPr>
          <w:moveFrom w:id="66" w:author="Billy Mitchell" w:date="2024-10-30T09:52:00Z" w16du:dateUtc="2024-10-30T13:52:00Z"/>
        </w:rPr>
      </w:pPr>
      <w:moveFromRangeStart w:id="67" w:author="Billy Mitchell" w:date="2024-10-30T09:52:00Z" w:name="move181174387"/>
      <w:commentRangeStart w:id="68"/>
      <w:moveFrom w:id="69" w:author="Billy Mitchell" w:date="2024-10-30T09:52:00Z" w16du:dateUtc="2024-10-30T13:52:00Z">
        <w:r w:rsidRPr="00C83F06" w:rsidDel="00A565EC">
          <w:rPr>
            <w:b/>
          </w:rPr>
          <w:lastRenderedPageBreak/>
          <w:t xml:space="preserve">KEYWORDS: </w:t>
        </w:r>
        <w:r w:rsidRPr="00C83F06" w:rsidDel="00A565EC">
          <w:t xml:space="preserve">fMRI, naturalistic stimuli, decision-making, continuous ratings   </w:t>
        </w:r>
      </w:moveFrom>
    </w:p>
    <w:moveFromRangeEnd w:id="67"/>
    <w:p w14:paraId="2269C616" w14:textId="77777777" w:rsidR="00DE0869" w:rsidRPr="00C83F06" w:rsidRDefault="00000000" w:rsidP="00AF6336">
      <w:pPr>
        <w:pStyle w:val="Heading2"/>
        <w:spacing w:before="0" w:after="0" w:line="240" w:lineRule="auto"/>
        <w:jc w:val="both"/>
        <w:rPr>
          <w:b/>
          <w:bCs/>
          <w:sz w:val="22"/>
          <w:szCs w:val="22"/>
        </w:rPr>
      </w:pPr>
      <w:r w:rsidRPr="00C83F06">
        <w:rPr>
          <w:b/>
          <w:bCs/>
          <w:sz w:val="22"/>
          <w:szCs w:val="22"/>
        </w:rPr>
        <w:t>Introduction</w:t>
      </w:r>
      <w:commentRangeEnd w:id="68"/>
      <w:r w:rsidR="00FC36EA">
        <w:rPr>
          <w:rStyle w:val="CommentReference"/>
        </w:rPr>
        <w:commentReference w:id="68"/>
      </w:r>
    </w:p>
    <w:p w14:paraId="79D5EE9A" w14:textId="20793932" w:rsidR="00E57CEC" w:rsidRPr="00A565EC" w:rsidRDefault="00B92AC0" w:rsidP="00E57CEC">
      <w:pPr>
        <w:spacing w:line="240" w:lineRule="auto"/>
        <w:ind w:firstLine="540"/>
        <w:jc w:val="both"/>
      </w:pPr>
      <w:r w:rsidRPr="00C83F06">
        <w:t>A persistent problem in quantum mechanics</w:t>
      </w:r>
      <w:ins w:id="70" w:author="Billy Mitchell" w:date="2024-10-30T11:40:00Z" w16du:dateUtc="2024-10-30T15:40:00Z">
        <w:r w:rsidR="008B21B9">
          <w:t xml:space="preserve"> </w:t>
        </w:r>
      </w:ins>
      <w:r w:rsidR="008B21B9">
        <w:fldChar w:fldCharType="begin"/>
      </w:r>
      <w:r w:rsidR="008B21B9">
        <w:instrText xml:space="preserve"> ADDIN ZOTERO_ITEM CSL_CITATION {"citationID":"9SQeaOgr","properties":{"formattedCitation":"(Mazza et al., 2000)","plainCitation":"(Mazza et al., 2000)","noteIndex":0},"citationItems":[{"id":21063,"uris":["http://zotero.org/users/6239255/items/UPGNE22G"],"itemData":{"id":21063,"type":"post-weblog","container-title":"National Aeronautics and Space Administration","language":"English","title":"The Observer in Modern Physics Some Personal Speculations","URL":"https://www.grc.nasa.gov/www/k-12/Numbers/Math/Mathematical_Thinking/observer.htm","author":[{"family":"Mazza","given":"David"},{"family":"Kolecki","given":"Joseph C."},{"family":"Scott","given":"Theresa M."}],"accessed":{"date-parts":[["2024",10,30]]},"issued":{"date-parts":[["2000",3,27]]}}}],"schema":"https://github.com/citation-style-language/schema/raw/master/csl-citation.json"} </w:instrText>
      </w:r>
      <w:r w:rsidR="008B21B9">
        <w:fldChar w:fldCharType="separate"/>
      </w:r>
      <w:r w:rsidR="008B21B9" w:rsidRPr="008B21B9">
        <w:t>(Mazza et al., 2000)</w:t>
      </w:r>
      <w:r w:rsidR="008B21B9">
        <w:fldChar w:fldCharType="end"/>
      </w:r>
      <w:r w:rsidRPr="00A565EC">
        <w:t>, and some have argued, in the pursuit of science more generally</w:t>
      </w:r>
      <w:ins w:id="71" w:author="Billy Mitchell" w:date="2024-10-30T11:49:00Z" w16du:dateUtc="2024-10-30T15:49:00Z">
        <w:r w:rsidR="008B21B9">
          <w:t xml:space="preserve"> </w:t>
        </w:r>
      </w:ins>
      <w:r w:rsidR="008B21B9">
        <w:fldChar w:fldCharType="begin"/>
      </w:r>
      <w:r w:rsidR="00D45595">
        <w:instrText xml:space="preserve"> ADDIN ZOTERO_ITEM CSL_CITATION {"citationID":"EQGRJ2u9","properties":{"formattedCitation":"(Gleiser, 2018)","plainCitation":"(Gleiser, 2018)","noteIndex":0},"citationItems":[{"id":21065,"uris":["http://zotero.org/users/6239255/items/4HDAYK45"],"itemData":{"id":21065,"type":"article-journal","container-title":"Nature","DOI":"https://doi.org/10.1038/d41586-018-05100-5","language":"en","page":"S20-S21","source":"Zotero","title":"The reach of the scientific method is constrained by the limitations of our tools and the intrinsic impenetrability of some of nature’s deepest questions","volume":"557","author":[{"family":"Gleiser","given":"Marcelo"}],"issued":{"date-parts":[["2018"]]}}}],"schema":"https://github.com/citation-style-language/schema/raw/master/csl-citation.json"} </w:instrText>
      </w:r>
      <w:r w:rsidR="008B21B9">
        <w:fldChar w:fldCharType="separate"/>
      </w:r>
      <w:r w:rsidR="00D45595" w:rsidRPr="00D45595">
        <w:t>(Gleiser, 2018)</w:t>
      </w:r>
      <w:r w:rsidR="008B21B9">
        <w:fldChar w:fldCharType="end"/>
      </w:r>
      <w:r w:rsidRPr="00A565EC">
        <w:t>, is something called “the observer effect.” This posits that the act of observing -- in and of itself -- changes what is being observed or measured. This tension extends beyond waves and particles and is in some respects at the core of psychological science. Is it possible to observe and examine psychological phenomena and subjective experience without substantively changing what is being observed?</w:t>
      </w:r>
      <w:r w:rsidR="006E54B4" w:rsidRPr="00A565EC">
        <w:t xml:space="preserve"> This presents a particular challenge in more recent years, as psychologists and neuroscientists have pivoted towards the use of more “naturalistic” stimuli</w:t>
      </w:r>
      <w:ins w:id="72" w:author="Billy Mitchell" w:date="2024-10-30T11:51:00Z" w16du:dateUtc="2024-10-30T15:51:00Z">
        <w:r w:rsidR="00D45595">
          <w:t xml:space="preserve"> </w:t>
        </w:r>
      </w:ins>
      <w:r w:rsidR="00D45595">
        <w:fldChar w:fldCharType="begin"/>
      </w:r>
      <w:r w:rsidR="002C25B9">
        <w:instrText xml:space="preserve"> ADDIN ZOTERO_ITEM CSL_CITATION {"citationID":"bS9wBNGT","properties":{"formattedCitation":"(L. J. Chang et al., 2021; J. Chen et al., 2017; Finn et al., 2018; Hasson et al., 2004; Hasson, Furman, et al., 2008)","plainCitation":"(L. J. Chang et al., 2021; J. Chen et al., 2017; Finn et al., 2018; Hasson et al., 2004; Hasson, Furman, et al., 2008)","noteIndex":0},"citationItems":[{"id":21067,"uris":["http://zotero.org/users/6239255/items/RE28KK3Z"],"itemData":{"id":21067,"type":"article-journal","abstract":"The vmPFC ascribes affective meaning to experiences as they unfold and exhibits unique idiographic spatiotemporal dynamics.\n          , \n            How we process ongoing experiences is shaped by our personal history, current needs, and future goals. Consequently, ventromedial prefrontal cortex (vmPFC) activity involved in processing these subjective appraisals appears to be highly idiosyncratic across individuals. To elucidate the role of the vmPFC in processing our ongoing experiences, we developed a computational framework and analysis pipeline to characterize the spatiotemporal dynamics of individual vmPFC responses as participants viewed a 45-minute television drama. Through a combination of functional magnetic resonance imaging, facial expression tracking, and self-reported emotional experiences across four studies, our data suggest that the vmPFC slowly transitions through a series of discretized states that broadly map onto affective experiences. Although these transitions typically occur at idiosyncratic times across people, participants exhibited a marked increase in state alignment during high affectively valenced events in the show. Our work suggests that the vmPFC ascribes affective meaning to our ongoing experiences.","container-title":"Science Advances","DOI":"10.1126/sciadv.abf7129","ISSN":"2375-2548","issue":"17","journalAbbreviation":"Sci. Adv.","language":"en","license":"https://creativecommons.org/licenses/by/4.0/","page":"eabf7129","source":"DOI.org (Crossref)","title":"Endogenous variation in ventromedial prefrontal cortex state dynamics during naturalistic viewing reflects affective experience","volume":"7","author":[{"family":"Chang","given":"Luke J."},{"family":"Jolly","given":"Eshin"},{"family":"Cheong","given":"Jin Hyun"},{"family":"Rapuano","given":"Kristina M."},{"family":"Greenstein","given":"Nathan"},{"family":"Chen","given":"Pin-Hao A."},{"family":"Manning","given":"Jeremy R."}],"issued":{"date-parts":[["2021",4,23]]}}},{"id":11885,"uris":["http://zotero.org/users/6239255/items/5M5D4KQB"],"itemData":{"id":11885,"type":"article-journal","container-title":"Nature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A"},{"family":"Hasson","given":"Uri"}],"issued":{"date-parts":[["2017",1]]}}},{"id":12035,"uris":["http://zotero.org/users/6239255/items/PLVYE5HH"],"itemData":{"id":12035,"type":"article-journal","abstract":"Abstract\n            Individuals often interpret the same event in different ways. How do personality traits modulate brain activity evoked by a complex stimulus? Here we report results from a naturalistic paradigm designed to draw out both neural and behavioral variation along a specific dimension of interest, namely paranoia. Participants listen to a narrative during functional MRI describing an ambiguous social scenario, written such that some individuals would find it highly suspicious, while others less so. Using inter-subject correlation analysis, we identify several brain areas that are differentially synchronized during listening between participants with high and low trait-level paranoia, including theory-of-mind regions. Follow-up analyses indicate that these regions are more active to mentalizing events in high-paranoia individuals. Analyzing participants’ speech as they freely recall the narrative reveals semantic and syntactic features that also scale with paranoia. Results indicate that a personality trait can act as an intrinsic “prime,” yielding different neural and behavioral responses to the same stimulus across individuals.","container-title":"Nature Communications","DOI":"10.1038/s41467-018-04387-2","ISSN":"2041-1723","issue":"1","journalAbbreviation":"Nat Commun","language":"en","page":"2043","source":"DOI.org (Crossref)","title":"Trait paranoia shapes inter-subject synchrony in brain activity during an ambiguous social narrative","volume":"9","author":[{"family":"Finn","given":"Emily S."},{"family":"Corlett","given":"Philip R."},{"family":"Chen","given":"Gang"},{"family":"Bandettini","given":"Peter A."},{"family":"Constable","given":"R. Todd"}],"issued":{"date-parts":[["2018",5,23]]}}},{"id":12003,"uris":["http://zotero.org/users/6239255/items/N7VP39X2"],"itemData":{"id":12003,"type":"article-journal","abstract":"To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12002,"uris":["http://zotero.org/users/6239255/items/P4KK4LTB"],"itemData":{"id":12002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instrText>
      </w:r>
      <w:r w:rsidR="00D45595">
        <w:fldChar w:fldCharType="separate"/>
      </w:r>
      <w:r w:rsidR="002C25B9" w:rsidRPr="002C25B9">
        <w:t>(L. J. Chang et al., 2021; J. Chen et al., 2017; Finn et al., 2018; Hasson et al., 2004; Hasson, Furman, et al., 2008)</w:t>
      </w:r>
      <w:r w:rsidR="00D45595">
        <w:fldChar w:fldCharType="end"/>
      </w:r>
      <w:r w:rsidR="006E54B4" w:rsidRPr="00A565EC">
        <w:t xml:space="preserve"> </w:t>
      </w:r>
      <w:del w:id="73" w:author="Billy Mitchell" w:date="2024-10-30T11:58:00Z" w16du:dateUtc="2024-10-30T15:58:00Z">
        <w:r w:rsidR="006E54B4" w:rsidRPr="00A565EC" w:rsidDel="00D45595">
          <w:delText xml:space="preserve">(Chang cites, </w:delText>
        </w:r>
        <w:r w:rsidR="00E57CEC" w:rsidDel="00D45595">
          <w:delText xml:space="preserve">Chen cites, </w:delText>
        </w:r>
        <w:r w:rsidR="006E54B4" w:rsidRPr="00A565EC" w:rsidDel="00D45595">
          <w:delText xml:space="preserve">Finn cites, Hasson cites) </w:delText>
        </w:r>
      </w:del>
      <w:r w:rsidR="006E54B4" w:rsidRPr="00A565EC">
        <w:t xml:space="preserve">or </w:t>
      </w:r>
      <w:r w:rsidR="00E57CEC">
        <w:t>experimental</w:t>
      </w:r>
      <w:r w:rsidR="006E54B4" w:rsidRPr="00A565EC">
        <w:t xml:space="preserve"> contexts</w:t>
      </w:r>
      <w:ins w:id="74" w:author="Billy Mitchell" w:date="2024-10-30T11:58:00Z" w16du:dateUtc="2024-10-30T15:58:00Z">
        <w:r w:rsidR="00D45595">
          <w:t xml:space="preserve"> </w:t>
        </w:r>
      </w:ins>
      <w:r w:rsidR="00D45595">
        <w:fldChar w:fldCharType="begin"/>
      </w:r>
      <w:r w:rsidR="00D45595">
        <w:instrText xml:space="preserve"> ADDIN ZOTERO_ITEM CSL_CITATION {"citationID":"m5oEMpFZ","properties":{"formattedCitation":"(Cliver et al., 2024; Mobbs et al., 2007; Stasiak et al., 2023; Tashjian et al., 2022)","plainCitation":"(Cliver et al., 2024; Mobbs et al., 2007; Stasiak et al., 2023; Tashjian et al., 2022)","noteIndex":0},"citationItems":[{"id":20819,"uris":["http://zotero.org/users/6239255/items/FLW8E8KQ"],"itemData":{"id":20819,"type":"article-journal","abstract":"Despite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P"}],"issued":{"date-parts":[["2024"]]}}},{"id":2727,"uris":["http://zotero.org/users/6239255/items/SSI6FM78"],"itemData":{"id":2727,"type":"article-journal","language":"en","page":"6","source":"Zotero","title":"When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D"}],"issued":{"date-parts":[["2007"]]}}},{"id":12013,"uris":["http://zotero.org/users/6239255/items/CCPVSZWX"],"itemData":{"id":12013,"type":"article-journal","abstract":"As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P."},{"family":"Helion","given":"Chelsea"}],"issued":{"date-parts":[["2023",2]]}}},{"id":11752,"uris":["http://zotero.org/users/6239255/items/SMCJQ3BP"],"itemData":{"id":11752,"type":"article-journal","abstract":"Threats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D45595">
        <w:fldChar w:fldCharType="separate"/>
      </w:r>
      <w:r w:rsidR="00D45595" w:rsidRPr="00D45595">
        <w:t>(Cliver et al., 2024; Mobbs et al., 2007; Stasiak et al., 2023; Tashjian et al., 2022)</w:t>
      </w:r>
      <w:r w:rsidR="00D45595">
        <w:fldChar w:fldCharType="end"/>
      </w:r>
      <w:ins w:id="75" w:author="Billy Mitchell" w:date="2024-10-30T11:59:00Z" w16du:dateUtc="2024-10-30T15:59:00Z">
        <w:r w:rsidR="00D45595">
          <w:t xml:space="preserve"> </w:t>
        </w:r>
      </w:ins>
      <w:del w:id="76" w:author="Billy Mitchell" w:date="2024-10-30T11:59:00Z" w16du:dateUtc="2024-10-30T15:59:00Z">
        <w:r w:rsidR="006E54B4" w:rsidRPr="00A565EC" w:rsidDel="00D45595">
          <w:delText xml:space="preserve"> (Joanne cite, you cite, Deepu lab, Caltech haunted house people, Dean Mobbs VR papers</w:delText>
        </w:r>
        <w:r w:rsidR="00D54FC2" w:rsidDel="00D45595">
          <w:delText xml:space="preserve"> – anything else I am missing</w:delText>
        </w:r>
        <w:r w:rsidR="006E54B4" w:rsidRPr="00A565EC" w:rsidDel="00D45595">
          <w:delText>)</w:delText>
        </w:r>
      </w:del>
      <w:r w:rsidR="006E54B4" w:rsidRPr="00A565EC">
        <w:t xml:space="preserve">. While these situations may </w:t>
      </w:r>
      <w:r w:rsidR="00D54FC2">
        <w:t xml:space="preserve">in some respects </w:t>
      </w:r>
      <w:r w:rsidR="006E54B4" w:rsidRPr="00A565EC">
        <w:t>more adequately approximate the “real world” relative to more traditional experimental designs, they also introduce a new challenge when it comes to probing and assessing subjective psychological experience.</w:t>
      </w:r>
    </w:p>
    <w:p w14:paraId="56F4A5C2" w14:textId="3BF1DF51" w:rsidR="007140B3" w:rsidRPr="002C25B9" w:rsidRDefault="006E54B4" w:rsidP="00E57CEC">
      <w:pPr>
        <w:spacing w:line="240" w:lineRule="auto"/>
        <w:ind w:firstLine="540"/>
        <w:jc w:val="both"/>
      </w:pPr>
      <w:r w:rsidRPr="00A565EC">
        <w:t>The persistent tension between experimental control, ecological validity, and optim</w:t>
      </w:r>
      <w:r w:rsidR="00D54FC2">
        <w:t>izing</w:t>
      </w:r>
      <w:r w:rsidRPr="00A565EC">
        <w:t xml:space="preserve"> measurement is not new in psychology </w:t>
      </w:r>
      <w:r w:rsidR="002C25B9">
        <w:fldChar w:fldCharType="begin"/>
      </w:r>
      <w:r w:rsidR="002C25B9">
        <w:instrText xml:space="preserve"> ADDIN ZOTERO_ITEM CSL_CITATION {"citationID":"QMVPrSiS","properties":{"formattedCitation":"(Levenson &amp; Gottman, 1983)","plainCitation":"(Levenson &amp; Gottman, 1983)","noteIndex":0},"citationItems":[{"id":20890,"uris":["http://zotero.org/users/6239255/items/RNBFAIIW"],"itemData":{"id":20890,"type":"article-journal","abstract":"Thirty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2C25B9">
        <w:fldChar w:fldCharType="separate"/>
      </w:r>
      <w:r w:rsidR="002C25B9" w:rsidRPr="002C25B9">
        <w:t>(Levenson &amp; Gottman, 1983)</w:t>
      </w:r>
      <w:r w:rsidR="002C25B9">
        <w:fldChar w:fldCharType="end"/>
      </w:r>
      <w:r w:rsidRPr="00A565EC">
        <w:t xml:space="preserve">. </w:t>
      </w:r>
      <w:r w:rsidR="00D54FC2">
        <w:t>Concern over the first two</w:t>
      </w:r>
      <w:r w:rsidRPr="00A565EC">
        <w:t xml:space="preserve"> has motivated many researchers interested in higher-order cognitive phenomena to use dynamic, feature-rich audio/video stimuli in their research</w:t>
      </w:r>
      <w:r w:rsidR="00862995" w:rsidRPr="00A565EC">
        <w:t>, such as films or television episodes</w:t>
      </w:r>
      <w:r w:rsidRPr="00A565EC">
        <w:t xml:space="preserve"> (</w:t>
      </w:r>
      <w:commentRangeStart w:id="77"/>
      <w:commentRangeStart w:id="78"/>
      <w:r w:rsidRPr="00A565EC">
        <w:t xml:space="preserve">e.g., </w:t>
      </w:r>
      <w:commentRangeEnd w:id="77"/>
      <w:r w:rsidR="004A7F81" w:rsidRPr="006E54B4">
        <w:rPr>
          <w:rStyle w:val="CommentReference"/>
        </w:rPr>
        <w:commentReference w:id="77"/>
      </w:r>
      <w:commentRangeEnd w:id="78"/>
      <w:r w:rsidR="008B21B9">
        <w:rPr>
          <w:rStyle w:val="CommentReference"/>
        </w:rPr>
        <w:commentReference w:id="78"/>
      </w:r>
      <w:hyperlink r:id="rId12">
        <w:r w:rsidR="00004753" w:rsidRPr="006E54B4">
          <w:fldChar w:fldCharType="begin"/>
        </w:r>
        <w:r w:rsidR="002C25B9">
          <w:instrText xml:space="preserve"> ADDIN ZOTERO_ITEM CSL_CITATION {"citationID":"rVYwlyJv","properties":{"formattedCitation":"(J. Chen et al., 2017; Hasson et al., 2004; Hasson, Furman, et al., 2008)","plainCitation":"(J. Chen et al., 2017; Hasson et al., 2004; Hasson, Furman, et al., 2008)","noteIndex":0},"citationItems":[{"id":11885,"uris":["http://zotero.org/users/6239255/items/5M5D4KQB"],"itemData":{"id":11885,"type":"article-journal","container-title":"Nature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A"},{"family":"Hasson","given":"Uri"}],"issued":{"date-parts":[["2017",1]]}}},{"id":12003,"uris":["http://zotero.org/users/6239255/items/N7VP39X2"],"itemData":{"id":12003,"type":"article-journal","abstract":"To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12002,"uris":["http://zotero.org/users/6239255/items/P4KK4LTB"],"itemData":{"id":12002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label":"page"}],"schema":"https://github.com/citation-style-language/schema/raw/master/csl-citation.json"} </w:instrText>
        </w:r>
        <w:r w:rsidR="00004753" w:rsidRPr="006E54B4">
          <w:fldChar w:fldCharType="separate"/>
        </w:r>
        <w:r w:rsidR="002C25B9" w:rsidRPr="002C25B9">
          <w:t>(J. Chen et al., 2017; Hasson et al., 2004; Hasson, Furman, et al., 2008)</w:t>
        </w:r>
        <w:r w:rsidR="00004753" w:rsidRPr="006E54B4">
          <w:fldChar w:fldCharType="end"/>
        </w:r>
      </w:hyperlink>
      <w:r w:rsidRPr="00A565EC">
        <w:t xml:space="preserve">. </w:t>
      </w:r>
      <w:r w:rsidR="00E57CEC">
        <w:t>Th</w:t>
      </w:r>
      <w:r w:rsidR="00444F55">
        <w:t>ese</w:t>
      </w:r>
      <w:r w:rsidR="00E57CEC">
        <w:t xml:space="preserve"> stimuli better mirror the social world </w:t>
      </w:r>
      <w:r w:rsidRPr="002C25B9">
        <w:t xml:space="preserve">in </w:t>
      </w:r>
      <w:r w:rsidR="00862995" w:rsidRPr="002C25B9">
        <w:t xml:space="preserve">terms of </w:t>
      </w:r>
      <w:r w:rsidR="00351FB4" w:rsidRPr="002C25B9">
        <w:t xml:space="preserve">both </w:t>
      </w:r>
      <w:r w:rsidRPr="002C25B9">
        <w:t>complexity (e.g., contain</w:t>
      </w:r>
      <w:r w:rsidR="009F2A6F" w:rsidRPr="002C25B9">
        <w:t>ing</w:t>
      </w:r>
      <w:r w:rsidRPr="002C25B9">
        <w:t xml:space="preserve"> temporally-sensitive narrative structures, nuanced social interactions and emotional information) and cognitive demand (e.g., resolving ambiguities in narrative events, </w:t>
      </w:r>
      <w:r w:rsidR="00862995" w:rsidRPr="002C25B9">
        <w:t xml:space="preserve">learning context, </w:t>
      </w:r>
      <w:r w:rsidRPr="002C25B9">
        <w:t>interpreting dynamic personal relationships and motivations) (</w:t>
      </w:r>
      <w:r w:rsidR="009440B1" w:rsidRPr="00A565EC">
        <w:fldChar w:fldCharType="begin"/>
      </w:r>
      <w:r w:rsidR="008B21B9">
        <w:instrText xml:space="preserve"> ADDIN ZOTERO_ITEM CSL_CITATION {"citationID":"MTXlASNM","properties":{"formattedCitation":"(Samuel A. Nastase et al., 2020)","plainCitation":"(Samuel A. Nastase et al., 2020)","dontUpdate":true,"noteIndex":0},"citationItems":[{"id":20950,"uris":["http://zotero.org/users/6239255/items/I6GAVZUZ"],"itemData":{"id":20950,"type":"article-journal","abstract":"Abstract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9440B1" w:rsidRPr="00A565EC">
        <w:fldChar w:fldCharType="separate"/>
      </w:r>
      <w:r w:rsidR="009440B1" w:rsidRPr="00A565EC">
        <w:t>Nastase et al., 2020)</w:t>
      </w:r>
      <w:r w:rsidR="009440B1" w:rsidRPr="00A565EC">
        <w:fldChar w:fldCharType="end"/>
      </w:r>
      <w:r w:rsidRPr="00A565EC">
        <w:t xml:space="preserve">. </w:t>
      </w:r>
      <w:r w:rsidR="006B1C79" w:rsidRPr="00A565EC">
        <w:t>For instance, a suspenseful drama film may motivate viewers to assess qualities of the various character</w:t>
      </w:r>
      <w:r w:rsidR="00351FB4" w:rsidRPr="00A565EC">
        <w:t>s</w:t>
      </w:r>
      <w:r w:rsidR="006B1C79" w:rsidRPr="00A565EC">
        <w:t xml:space="preserve"> and their relationships</w:t>
      </w:r>
      <w:r w:rsidR="00351FB4" w:rsidRPr="00A565EC">
        <w:t xml:space="preserve"> and</w:t>
      </w:r>
      <w:r w:rsidR="006B1C79" w:rsidRPr="00A565EC">
        <w:t xml:space="preserve"> to evaluate ambiguous social cues and shifting motivations</w:t>
      </w:r>
      <w:r w:rsidR="00351FB4" w:rsidRPr="00A565EC">
        <w:t xml:space="preserve">. These processes are akin to resolving </w:t>
      </w:r>
      <w:r w:rsidR="006B1C79" w:rsidRPr="00A565EC">
        <w:t>real-world uncertainty in social decision-making</w:t>
      </w:r>
      <w:r w:rsidR="00351FB4" w:rsidRPr="00A565EC">
        <w:t xml:space="preserve"> (e.g., Is this person trustworthy? Did she </w:t>
      </w:r>
      <w:r w:rsidR="0052324C" w:rsidRPr="00A565EC">
        <w:t>mean</w:t>
      </w:r>
      <w:r w:rsidR="00351FB4" w:rsidRPr="00A565EC">
        <w:t xml:space="preserve"> to </w:t>
      </w:r>
      <w:r w:rsidR="0052324C" w:rsidRPr="00A565EC">
        <w:t>act unfairly</w:t>
      </w:r>
      <w:r w:rsidR="00351FB4" w:rsidRPr="00A565EC">
        <w:t>?)</w:t>
      </w:r>
      <w:r w:rsidR="006B1C79" w:rsidRPr="00A565EC">
        <w:t>. In contrast, a controlled lab task, such as a computerized ultimatum game, isolates decision-making in a simplified, static context, offering participants limited information and clear, quantifiable choices</w:t>
      </w:r>
      <w:r w:rsidR="0052324C" w:rsidRPr="00A565EC">
        <w:t>. This approach</w:t>
      </w:r>
      <w:r w:rsidR="006B1C79" w:rsidRPr="00A565EC">
        <w:t xml:space="preserve"> lacks the richness and unpredictability found in natural social interactions. </w:t>
      </w:r>
      <w:r w:rsidR="00A90C40" w:rsidRPr="002C25B9">
        <w:t xml:space="preserve">However, moving away from a segmented trial or block approach presents its own challenges in terms of assessing psychological experience in (roughly) real time. The goal of the present research is to </w:t>
      </w:r>
      <w:r w:rsidR="00BE68BF" w:rsidRPr="002C25B9">
        <w:t>examine the extent to which providing real-time ratings of psychological experience impacts subsequent neural activity</w:t>
      </w:r>
      <w:r w:rsidR="002E5ACF" w:rsidRPr="002C25B9">
        <w:t>, memory for complex narrative content, and higher-order social cognition (i.e., person perception)</w:t>
      </w:r>
      <w:r w:rsidR="00BE68BF" w:rsidRPr="002C25B9">
        <w:t xml:space="preserve">. </w:t>
      </w:r>
    </w:p>
    <w:p w14:paraId="32321049" w14:textId="2426BEBF" w:rsidR="00F163BD" w:rsidRDefault="007140B3" w:rsidP="00F163BD">
      <w:pPr>
        <w:spacing w:line="240" w:lineRule="auto"/>
        <w:ind w:firstLine="540"/>
        <w:jc w:val="both"/>
      </w:pPr>
      <w:r w:rsidRPr="002C25B9">
        <w:rPr>
          <w:b/>
          <w:bCs/>
        </w:rPr>
        <w:t xml:space="preserve">A room with a view: </w:t>
      </w:r>
      <w:r w:rsidR="00444F55">
        <w:rPr>
          <w:b/>
          <w:bCs/>
        </w:rPr>
        <w:t xml:space="preserve">Constraining and rating psychological phenomena during film viewing. </w:t>
      </w:r>
      <w:r w:rsidR="002924A4" w:rsidRPr="00A565EC">
        <w:t xml:space="preserve">Not </w:t>
      </w:r>
      <w:r w:rsidR="00F163BD" w:rsidRPr="00A565EC">
        <w:t>all forms of film or television viewing are</w:t>
      </w:r>
      <w:r w:rsidR="002924A4" w:rsidRPr="00A565EC">
        <w:t xml:space="preserve"> created equal. For example, passively watching a formulaic procedural </w:t>
      </w:r>
      <w:r w:rsidR="00444F55">
        <w:t xml:space="preserve">crime </w:t>
      </w:r>
      <w:r w:rsidR="002924A4" w:rsidRPr="00A565EC">
        <w:t xml:space="preserve">drama can feel very different than being fully engaged with a suspenseful horror film or unpredictable thriller. Below, we outline </w:t>
      </w:r>
      <w:r w:rsidR="00D54FC2">
        <w:t xml:space="preserve">two </w:t>
      </w:r>
      <w:r w:rsidR="002924A4" w:rsidRPr="00A565EC">
        <w:t>different types of film viewing</w:t>
      </w:r>
      <w:r w:rsidR="00D54FC2">
        <w:t xml:space="preserve"> </w:t>
      </w:r>
      <w:r w:rsidR="00444F55">
        <w:t>examined</w:t>
      </w:r>
      <w:r w:rsidR="00D54FC2">
        <w:t xml:space="preserve"> in the present research –</w:t>
      </w:r>
      <w:r w:rsidR="00444F55">
        <w:t xml:space="preserve"> </w:t>
      </w:r>
      <w:r w:rsidR="00D54FC2" w:rsidRPr="002947A3">
        <w:rPr>
          <w:i/>
          <w:iCs/>
        </w:rPr>
        <w:t>expressive active</w:t>
      </w:r>
      <w:r w:rsidR="00444F55">
        <w:rPr>
          <w:i/>
          <w:iCs/>
        </w:rPr>
        <w:t xml:space="preserve"> </w:t>
      </w:r>
      <w:r w:rsidR="00444F55">
        <w:t xml:space="preserve">and </w:t>
      </w:r>
      <w:r w:rsidR="00444F55">
        <w:rPr>
          <w:i/>
          <w:iCs/>
        </w:rPr>
        <w:t>reflective active</w:t>
      </w:r>
      <w:r w:rsidR="00D54FC2">
        <w:rPr>
          <w:i/>
          <w:iCs/>
        </w:rPr>
        <w:t xml:space="preserve"> </w:t>
      </w:r>
      <w:r w:rsidR="00D54FC2">
        <w:t>– and conceptually contrast them with passive viewing, or what has been the default approach in the literature.</w:t>
      </w:r>
    </w:p>
    <w:p w14:paraId="19F152F2" w14:textId="2C217619" w:rsidR="00444F55" w:rsidRDefault="00444F55" w:rsidP="00F163BD">
      <w:pPr>
        <w:spacing w:line="240" w:lineRule="auto"/>
        <w:ind w:firstLine="540"/>
        <w:jc w:val="both"/>
      </w:pPr>
      <w:r>
        <w:rPr>
          <w:b/>
          <w:bCs/>
          <w:i/>
          <w:iCs/>
        </w:rPr>
        <w:t xml:space="preserve">Expressive active viewing. </w:t>
      </w:r>
      <w:r>
        <w:t>One</w:t>
      </w:r>
      <w:r w:rsidRPr="002947A3">
        <w:t xml:space="preserve"> solution to modeling subjective is to capture continuous, self-report ratings of a pre-defined subjective construct while engaging with dynamic, feature-rich stimuli</w:t>
      </w:r>
      <w:r>
        <w:t xml:space="preserve"> – or what we term </w:t>
      </w:r>
      <w:r>
        <w:rPr>
          <w:i/>
          <w:iCs/>
        </w:rPr>
        <w:t>expressive active viewing</w:t>
      </w:r>
      <w:r w:rsidRPr="002947A3">
        <w:t xml:space="preserve"> (See </w:t>
      </w:r>
      <w:r w:rsidRPr="002947A3">
        <w:fldChar w:fldCharType="begin"/>
      </w:r>
      <w:r w:rsidR="008B21B9">
        <w:instrText xml:space="preserve"> ADDIN ZOTERO_ITEM CSL_CITATION {"citationID":"E7Sob5M1","properties":{"formattedCitation":"(J\\uc0\\u228{}\\uc0\\u228{}skel\\uc0\\u228{}inen et al., 2022; Saarim\\uc0\\u228{}ki, 2021)","plainCitation":"(Jääskeläinen et al., 2022; Saarimäki, 2021)","dontUpdate":true,"noteIndex":0},"citationItems":[{"id":20911,"uris":["http://zotero.org/users/6239255/items/G9KQD8CI","http://zotero.org/users/6239255/items/VDN2W5ER"],"itemData":{"id":20911,"type":"article-journal","abstract":"Movies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Lévy"}],"issued":{"date-parts":[["2022",1,27]]}}},{"id":20957,"uris":["http://zotero.org/users/6239255/items/U73KVB4B"],"itemData":{"id":20957,"type":"article-journal","abstract":"Naturalistic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Pr="002947A3">
        <w:t>Jääskeläinen et al., 2022; Saarimäki, 2021</w:t>
      </w:r>
      <w:r w:rsidRPr="002947A3">
        <w:fldChar w:fldCharType="end"/>
      </w:r>
      <w:r w:rsidRPr="002947A3">
        <w:t xml:space="preserve"> for reviews in the context of neuroimaging).</w:t>
      </w:r>
      <w:r>
        <w:t xml:space="preserve"> </w:t>
      </w:r>
      <w:r w:rsidRPr="002947A3">
        <w:t>Continuous self-report rating approaches have been used extensively beyond neuroimaging as a high-resolution representation of subjective experiences (</w:t>
      </w:r>
      <w:r w:rsidRPr="002947A3">
        <w:fldChar w:fldCharType="begin"/>
      </w:r>
      <w:r w:rsidR="008B21B9">
        <w:instrText xml:space="preserve"> ADDIN ZOTERO_ITEM CSL_CITATION {"citationID":"DQPA6q6L","properties":{"formattedCitation":"(Fredrickson &amp; Kahneman, 1993; Levenson &amp; Gottman, 1983; Peterman, 1940)","plainCitation":"(Fredrickson &amp; Kahneman, 1993; Levenson &amp; Gottman, 1983; Peterman, 1940)","dontUpdate":true,"noteIndex":0},"citationItems":[{"id":20952,"uris":["http://zotero.org/users/6239255/items/UJXHW8TK"],"itemData":{"id":20952,"type":"article-journal","container-title":"Journal of Personality and Social Psychology","issue":"1","language":"en","page":"45-55","source":"Zotero","title":"Duration Neglect in Retrospective Evaluations of Affective Episodes","volume":"65","author":[{"family":"Fredrickson","given":"Barbara L"},{"family":"Kahneman","given":"Daniel"}],"issued":{"date-parts":[["1993"]]}}},{"id":20890,"uris":["http://zotero.org/users/6239255/items/RNBFAIIW"],"itemData":{"id":20890,"type":"article-journal","abstract":"Thirty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M."}],"issued":{"date-parts":[["1983",9,1]]}}},{"id":20869,"uris":["http://zotero.org/users/6239255/items/44XQVJUQ","http://zotero.org/users/6239255/items/7XW75S74"],"itemData":{"id":20869,"type":"article-journal","container-title":"Journal of Applied Psychology","DOI":"10.1037/h0056834","issue":"6","note":"DOI: 10.1037/h0056834\nMAG ID: 2088237228\nS2ID: 80dece6b055246e1df5c5ad7ca11fd94594a1c38","page":"728-741","title":"The \"program analyzer\": a new technique in studying liked and disliked items in radio programs.","volume":"24","author":[{"literal":"Jeremy Peterman"},{"family":"Peterman","given":"J. N."}],"issued":{"date-parts":[["1940",1,1]]}}}],"schema":"https://github.com/citation-style-language/schema/raw/master/csl-citation.json"} </w:instrText>
      </w:r>
      <w:r w:rsidRPr="002947A3">
        <w:fldChar w:fldCharType="separate"/>
      </w:r>
      <w:r w:rsidRPr="002947A3">
        <w:t>Fredrickson &amp; Kahneman, 1993; Levenson &amp; Gottman, 1983; Peterman, 1940</w:t>
      </w:r>
      <w:r w:rsidRPr="002947A3">
        <w:fldChar w:fldCharType="end"/>
      </w:r>
      <w:r w:rsidRPr="002947A3">
        <w:t xml:space="preserve">, but see </w:t>
      </w:r>
      <w:r w:rsidRPr="002947A3">
        <w:fldChar w:fldCharType="begin"/>
      </w:r>
      <w:r w:rsidR="008B21B9">
        <w:instrText xml:space="preserve"> ADDIN ZOTERO_ITEM CSL_CITATION {"citationID":"v2unmWYI","properties":{"formattedCitation":"(Ruef &amp; Levenson, 2007)","plainCitation":"(Ruef &amp; Levenson, 2007)","dontUpdate":true,"noteIndex":0},"citationItems":[{"id":20953,"uris":["http://zotero.org/users/6239255/items/ZDP9QBSZ"],"itemData":{"id":20953,"type":"chapter","abstract":"Abstract\n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Pr="002947A3">
        <w:fldChar w:fldCharType="separate"/>
      </w:r>
      <w:r w:rsidRPr="002947A3">
        <w:t>Ruef &amp; Levenson, 2007</w:t>
      </w:r>
      <w:r w:rsidRPr="002947A3">
        <w:fldChar w:fldCharType="end"/>
      </w:r>
      <w:r w:rsidRPr="002947A3">
        <w:t xml:space="preserve"> for a review). These approaches transform a passive viewing experience into an active process by giving subjects an explicit question to consider or instructions to follow (</w:t>
      </w:r>
      <w:r w:rsidRPr="00A565EC">
        <w:rPr>
          <w:highlight w:val="yellow"/>
        </w:rPr>
        <w:t>e.g., X, Y</w:t>
      </w:r>
      <w:r w:rsidRPr="002947A3">
        <w:t xml:space="preserve">) while watching the stimulus. These guidelines likely narrow focus and circumscribe cognition </w:t>
      </w:r>
      <w:r w:rsidRPr="002947A3">
        <w:fldChar w:fldCharType="begin"/>
      </w:r>
      <w:r w:rsidR="008B21B9">
        <w:instrText xml:space="preserve"> ADDIN ZOTERO_ITEM CSL_CITATION {"citationID":"31T4xcFD","properties":{"formattedCitation":"(Hutcherson et al., 2005)","plainCitation":"(Hutcherson et al., 2005)","noteIndex":0},"citationItems":[{"id":20909,"uris":["http://zotero.org/users/6239255/items/M224CHW3"],"itemData":{"id":20909,"type":"article-journal","abstract":"Abstract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Pr="002947A3">
        <w:t>(Hutcherson et al., 2005)</w:t>
      </w:r>
      <w:r w:rsidRPr="002947A3">
        <w:fldChar w:fldCharType="end"/>
      </w:r>
      <w:r w:rsidRPr="002947A3">
        <w:t xml:space="preserve"> relative to passive viewing paradigms. They also </w:t>
      </w:r>
      <w:r w:rsidRPr="002947A3">
        <w:lastRenderedPageBreak/>
        <w:t xml:space="preserve">afford researchers a window into a specific subjective assessment. Consequently, active viewing paradigms may yield greater experimental control by engaging more deliberative, top-down attention processes than passive, naturalistic viewing </w:t>
      </w:r>
      <w:r w:rsidRPr="002947A3">
        <w:fldChar w:fldCharType="begin"/>
      </w:r>
      <w:r w:rsidR="008B21B9">
        <w:instrText xml:space="preserve"> ADDIN ZOTERO_ITEM CSL_CITATION {"citationID":"WGrbwtMP","properties":{"formattedCitation":"(Hasson et al., 2012; Posner &amp; Petersen, 1990; Sonkusare et al., 2019)","plainCitation":"(Hasson et al., 2012; Posner &amp; Petersen, 1990; Sonkusare et al., 2019)","noteIndex":0},"citationItems":[{"id":21000,"uris":["http://zotero.org/users/6239255/items/PLTGQ6TS"],"itemData":{"id":21000,"type":"article-journal","abstract":"Cognition materializes in an interpersonal space. The emergence of complex behaviors requires the coordination of actions among individuals according to a shared set of rules. Despite the central role of other individuals in shaping our minds, most cognitive studies focus on processes that occur within a single individual. We call for a shift from a single-brain to a multi-brain frame of reference. We argue that in many cases the neural processes in one brain are coupled to the neural processes in another brain via the transmission of a signal through the environment. Brainto-brain coupling constrains and simplifies the actions of each individual in a social network, leading to complex joint behaviors that could not have emerged in isolation.","container-title":"Trends in Cognitive Sciences","DOI":"10.1016/j.tics.2011.12.007","ISSN":"13646613","issue":"2","journalAbbreviation":"Trends in Cognitive Sciences","language":"en","license":"https://www.elsevier.com/tdm/userlicense/1.0/","page":"114-121","source":"DOI.org (Crossref)","title":"Brain-to-brain coupling: a mechanism for creating and sharing a social world","title-short":"Brain-to-brain coupling","volume":"16","author":[{"family":"Hasson","given":"Uri"},{"family":"Ghazanfar","given":"Asif A."},{"family":"Galantucci","given":"Bruno"},{"family":"Garrod","given":"Simon"},{"family":"Keysers","given":"Christian"}],"issued":{"date-parts":[["2012",2]]}}},{"id":20999,"uris":["http://zotero.org/users/6239255/items/68XCT968"],"itemData":{"id":20999,"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E."}],"issued":{"date-parts":[["1990",3]]}}},{"id":20861,"uris":["http://zotero.org/users/6239255/items/7I3Q8UPR"],"itemData":{"id":20861,"type":"article-journal","abstract":"Cognitive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Pr="002947A3">
        <w:fldChar w:fldCharType="separate"/>
      </w:r>
      <w:r w:rsidRPr="002947A3">
        <w:t>(Hasson et al., 2012; Posner &amp; Petersen, 1990; Sonkusare et al., 2019)</w:t>
      </w:r>
      <w:r w:rsidRPr="002947A3">
        <w:fldChar w:fldCharType="end"/>
      </w:r>
      <w:r w:rsidRPr="002947A3">
        <w:t>.</w:t>
      </w:r>
    </w:p>
    <w:p w14:paraId="34783EBE" w14:textId="256114BB" w:rsidR="00387013" w:rsidRDefault="00444F55" w:rsidP="00387013">
      <w:pPr>
        <w:spacing w:line="240" w:lineRule="auto"/>
        <w:ind w:firstLine="540"/>
        <w:jc w:val="both"/>
      </w:pPr>
      <w:r w:rsidRPr="002947A3">
        <w:t xml:space="preserve">Despite the strengths and utility of in-the-moment ratings, the use of this technique has largely stagnated in the neuroimaging literature. This is due to popular interpretations of early studies suggesting that online rating alters neural activity in substantial ways </w:t>
      </w:r>
      <w:r w:rsidRPr="002947A3">
        <w:fldChar w:fldCharType="begin"/>
      </w:r>
      <w:r w:rsidR="008B21B9">
        <w:instrText xml:space="preserve"> ADDIN ZOTERO_ITEM CSL_CITATION {"citationID":"r8N3YnOf","properties":{"formattedCitation":"(J\\uc0\\u228{}\\uc0\\u228{}skel\\uc0\\u228{}inen et al., 2022; Nummenmaa et al., 2012; Saarim\\uc0\\u228{}ki, 2021)","plainCitation":"(Jääskeläinen et al., 2022; Nummenmaa et al., 2012; Saarimäki, 2021)","noteIndex":0},"citationItems":[{"id":20911,"uris":["http://zotero.org/users/6239255/items/G9KQD8CI","http://zotero.org/users/6239255/items/VDN2W5ER"],"itemData":{"id":20911,"type":"article-journal","abstract":"Movies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Lévy"}],"issued":{"date-parts":[["2022",1,27]]}}},{"id":20908,"uris":["http://zotero.org/users/6239255/items/44QN75CR"],"itemData":{"id":20908,"type":"article-journal","abstract":"Sharing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P."},{"family":"Hari","given":"Riitta"},{"family":"Sams","given":"Mikko"}],"issued":{"date-parts":[["2012",6,12]]}}},{"id":20957,"uris":["http://zotero.org/users/6239255/items/U73KVB4B"],"itemData":{"id":20957,"type":"article-journal","abstract":"Naturalistic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Pr="002947A3">
        <w:t>(Jääskeläinen et al., 2022; Nummenmaa et al., 2012; Saarimäki, 2021)</w:t>
      </w:r>
      <w:r w:rsidRPr="002947A3">
        <w:fldChar w:fldCharType="end"/>
      </w:r>
      <w:r w:rsidRPr="002947A3">
        <w:t xml:space="preserve">. To date, only a handful of neuroimaging studies that we could find have attempted to capture continuous online self-reported ratings during exposure to a dynamic, feature-rich stimuli </w:t>
      </w:r>
      <w:r w:rsidRPr="002947A3">
        <w:fldChar w:fldCharType="begin"/>
      </w:r>
      <w:r w:rsidR="008B21B9">
        <w:instrText xml:space="preserve"> ADDIN ZOTERO_ITEM CSL_CITATION {"citationID":"s6MMStzp","properties":{"formattedCitation":"(Borja Jimenez et al., 2020; Hutcherson et al., 2005; Lehne et al., 2015; Sawahata et al., 2013; Wallentin et al., 2011)","plainCitation":"(Borja Jimenez et al., 2020; Hutcherson et al., 2005; Lehne et al., 2015; Sawahata et al., 2013; Wallentin et al., 2011)","noteIndex":0},"citationItems":[{"id":20909,"uris":["http://zotero.org/users/6239255/items/M224CHW3"],"itemData":{"id":20909,"type":"article-journal","abstract":"Abstract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J."}],"issued":{"date-parts":[["2005",9,1]]}}},{"id":12675,"uris":["http://zotero.org/users/6239255/items/4GSNBQ5S","http://zotero.org/users/6239255/items/G6LHHETQ"],"itemData":{"id":12675,"type":"article-journal","abstract":"In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20870,"uris":["http://zotero.org/users/6239255/items/34VHQYWP","http://zotero.org/users/6239255/items/NT3EZBXF"],"itemData":{"id":20870,"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M."},{"family":"Koelsch","given":"Stefan"}],"issued":{"date-parts":[["2015",5,6]]}}},{"id":20873,"uris":["http://zotero.org/users/6239255/items/5DPAY2YK","http://zotero.org/users/6239255/items/K2M5NHGP"],"itemData":{"id":20873,"type":"article-journal","abstract":"Humans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20872,"uris":["http://zotero.org/users/6239255/items/PD4NV35D","http://zotero.org/users/6239255/items/AMU7KMWM"],"itemData":{"id":20872,"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instrText>
      </w:r>
      <w:r w:rsidRPr="002947A3">
        <w:fldChar w:fldCharType="separate"/>
      </w:r>
      <w:r w:rsidRPr="002947A3">
        <w:t>(Borja Jimenez et al., 2020; Hutcherson et al., 2005; Lehne et al., 2015; Sawahata et al., 2013; Wallentin et al., 2011)</w:t>
      </w:r>
      <w:r w:rsidRPr="002947A3">
        <w:fldChar w:fldCharType="end"/>
      </w:r>
      <w:r w:rsidRPr="002947A3">
        <w:t xml:space="preserve">. We posit that the broad support for the interpretation that online ratings are inherently problematic in the context of neuroimaging studies may be overstated, as the literature often cited either did not use continuous ratings and dynamic stimuli </w:t>
      </w:r>
      <w:r w:rsidRPr="002947A3">
        <w:fldChar w:fldCharType="begin"/>
      </w:r>
      <w:r w:rsidR="008B21B9">
        <w:instrText xml:space="preserve"> ADDIN ZOTERO_ITEM CSL_CITATION {"citationID":"5dCgGXW4","properties":{"formattedCitation":"(Lieberman et al., 2007; Taylor et al., 2003)","plainCitation":"(Lieberman et al., 2007; Taylor et al., 2003)","noteIndex":0},"citationItems":[{"id":20874,"uris":["http://zotero.org/users/6239255/items/M6KWISKJ"],"itemData":{"id":20874,"type":"article-journal","abstract":"Putting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M."}],"issued":{"date-parts":[["2007",5,1]]}}},{"id":20985,"uris":["http://zotero.org/users/6239255/items/NSF9DQXP"],"itemData":{"id":20985,"type":"article-journal","abstract":"Studies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instrText>
      </w:r>
      <w:r w:rsidRPr="002947A3">
        <w:fldChar w:fldCharType="separate"/>
      </w:r>
      <w:r w:rsidRPr="002947A3">
        <w:t>(Lieberman et al., 2007; Taylor et al., 2003)</w:t>
      </w:r>
      <w:r w:rsidRPr="002947A3">
        <w:fldChar w:fldCharType="end"/>
      </w:r>
      <w:r w:rsidRPr="002947A3">
        <w:t xml:space="preserve"> or contrasted significantly different</w:t>
      </w:r>
      <w:r w:rsidR="00E1367E">
        <w:t xml:space="preserve"> viewing</w:t>
      </w:r>
      <w:r w:rsidRPr="002947A3">
        <w:t xml:space="preserve"> conditions </w:t>
      </w:r>
      <w:r w:rsidRPr="002947A3">
        <w:fldChar w:fldCharType="begin"/>
      </w:r>
      <w:r w:rsidR="008B21B9">
        <w:instrText xml:space="preserve"> ADDIN ZOTERO_ITEM CSL_CITATION {"citationID":"Wa0EnCm6","properties":{"formattedCitation":"(Borja Jimenez et al., 2020; Hutcherson et al., 2005)","plainCitation":"(Borja Jimenez et al., 2020; Hutcherson et al., 2005)","noteIndex":0},"citationItems":[{"id":20909,"uris":["http://zotero.org/users/6239255/items/M224CHW3"],"itemData":{"id":20909,"type":"article-journal","abstract":"Abstract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J."}],"issued":{"date-parts":[["2005",9,1]]}}},{"id":12675,"uris":["http://zotero.org/users/6239255/items/4GSNBQ5S","http://zotero.org/users/6239255/items/G6LHHETQ"],"itemData":{"id":12675,"type":"article-journal","abstract":"In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Pr="002947A3">
        <w:fldChar w:fldCharType="separate"/>
      </w:r>
      <w:r w:rsidRPr="002947A3">
        <w:t>(Borja Jimenez et al., 2020; Hutcherson et al., 2005)</w:t>
      </w:r>
      <w:r w:rsidRPr="002947A3">
        <w:fldChar w:fldCharType="end"/>
      </w:r>
      <w:r w:rsidR="00387013">
        <w:t xml:space="preserve">, </w:t>
      </w:r>
      <w:r w:rsidR="00387013" w:rsidRPr="002947A3">
        <w:t>confounding the act of rating with differences in instruction (i.e., differences may stem from being given a focus rather than rating itself)</w:t>
      </w:r>
      <w:r w:rsidR="00387013" w:rsidRPr="002947A3">
        <w:rPr>
          <w:i/>
        </w:rPr>
        <w:t xml:space="preserve">. </w:t>
      </w:r>
      <w:ins w:id="79" w:author="Chelsea Helion" w:date="2024-10-23T16:37:00Z">
        <w:r w:rsidR="007476A8" w:rsidRPr="002947A3">
          <w:t>While it is true that neural activity captured while continuously rating a stimulus likely differs significantly from passively watching a stimulus with no particular focus or goal, how the act of rating affects neural activity when the focus or goal is kept consistent has not yet been explored</w:t>
        </w:r>
      </w:ins>
      <w:ins w:id="80" w:author="Chelsea Helion" w:date="2024-10-23T16:38:00Z">
        <w:r w:rsidR="007476A8">
          <w:t>.</w:t>
        </w:r>
      </w:ins>
      <w:del w:id="81" w:author="Chelsea Helion" w:date="2024-10-23T16:37:00Z">
        <w:r w:rsidR="00387013" w:rsidRPr="002947A3" w:rsidDel="007476A8">
          <w:rPr>
            <w:iCs/>
          </w:rPr>
          <w:delText>Being given instructions on its own</w:delText>
        </w:r>
        <w:r w:rsidR="00387013" w:rsidDel="007476A8">
          <w:rPr>
            <w:iCs/>
          </w:rPr>
          <w:delText xml:space="preserve"> also</w:delText>
        </w:r>
        <w:r w:rsidR="00387013" w:rsidRPr="002947A3" w:rsidDel="007476A8">
          <w:rPr>
            <w:iCs/>
          </w:rPr>
          <w:delText xml:space="preserve"> likely has</w:delText>
        </w:r>
        <w:r w:rsidR="00387013" w:rsidRPr="002947A3" w:rsidDel="007476A8">
          <w:delText xml:space="preserve"> a substantial influence upon salience, attention, and default mode neural network recruitment. </w:delText>
        </w:r>
        <w:r w:rsidR="00387013" w:rsidDel="007476A8">
          <w:delText xml:space="preserve">We examine this possibility with our second viewing condition, outlined below. </w:delText>
        </w:r>
      </w:del>
    </w:p>
    <w:p w14:paraId="66488797" w14:textId="1C8AD497" w:rsidR="003F613E" w:rsidRPr="007476A8" w:rsidDel="007140B3" w:rsidRDefault="00544E7B">
      <w:pPr>
        <w:spacing w:line="240" w:lineRule="auto"/>
        <w:ind w:firstLine="540"/>
        <w:jc w:val="both"/>
        <w:rPr>
          <w:del w:id="82" w:author="Chelsea Helion" w:date="2024-10-19T10:52:00Z"/>
          <w:i/>
          <w:iCs/>
          <w:rPrChange w:id="83" w:author="Chelsea Helion" w:date="2024-10-23T16:37:00Z">
            <w:rPr>
              <w:del w:id="84" w:author="Chelsea Helion" w:date="2024-10-19T10:52:00Z"/>
              <w:rFonts w:ascii="Aptos" w:hAnsi="Aptos"/>
            </w:rPr>
          </w:rPrChange>
        </w:rPr>
      </w:pPr>
      <w:r>
        <w:rPr>
          <w:b/>
          <w:bCs/>
          <w:i/>
          <w:iCs/>
        </w:rPr>
        <w:t>Reflective</w:t>
      </w:r>
      <w:del w:id="85" w:author="Chelsea Helion" w:date="2024-10-23T16:16:00Z">
        <w:r w:rsidDel="00544E7B">
          <w:rPr>
            <w:b/>
            <w:bCs/>
            <w:i/>
            <w:iCs/>
          </w:rPr>
          <w:delText xml:space="preserve"> </w:delText>
        </w:r>
      </w:del>
      <w:r w:rsidR="00387013">
        <w:rPr>
          <w:b/>
          <w:bCs/>
          <w:i/>
          <w:iCs/>
        </w:rPr>
        <w:t xml:space="preserve"> active viewing.</w:t>
      </w:r>
      <w:r>
        <w:t xml:space="preserve"> </w:t>
      </w:r>
      <w:ins w:id="86" w:author="Chelsea Helion" w:date="2024-10-23T16:37:00Z">
        <w:r w:rsidR="007476A8" w:rsidRPr="002947A3">
          <w:t>One approach for constraining cognition without introducing an active rating or updating process is to have participants passively view a dynamic stimulus in the scanner with specific instructions to narrow focus</w:t>
        </w:r>
      </w:ins>
      <w:ins w:id="87" w:author="Chelsea Helion" w:date="2024-10-23T16:38:00Z">
        <w:r w:rsidR="007476A8">
          <w:t xml:space="preserve"> </w:t>
        </w:r>
        <w:r w:rsidR="007476A8" w:rsidRPr="00544E7B">
          <w:t xml:space="preserve">(i.e., </w:t>
        </w:r>
        <w:r w:rsidR="007476A8" w:rsidRPr="00544E7B">
          <w:fldChar w:fldCharType="begin"/>
        </w:r>
      </w:ins>
      <w:r w:rsidR="008B21B9">
        <w:instrText xml:space="preserve"> ADDIN ZOTERO_ITEM CSL_CITATION {"citationID":"xBlJUwWd","properties":{"formattedCitation":"(Lahnakoski et al., 2014; Song et al., 2021)","plainCitation":"(Lahnakoski et al., 2014; Song et al., 2021)","dontUpdate":true,"noteIndex":0},"citationItems":[{"id":12049,"uris":["http://zotero.org/users/6239255/items/4A6X6BHL"],"itemData":{"id":12049,"type":"article-journal","abstract":"For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20820,"uris":["http://zotero.org/users/6239255/items/AEE933CY"],"itemData":{"id":20820,"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ins w:id="88" w:author="Chelsea Helion" w:date="2024-10-23T16:38:00Z">
        <w:r w:rsidR="007476A8" w:rsidRPr="00544E7B">
          <w:fldChar w:fldCharType="separate"/>
        </w:r>
        <w:r w:rsidR="007476A8" w:rsidRPr="00544E7B">
          <w:t>Lahnakoski et al., 2014; Song et al., 2021)</w:t>
        </w:r>
        <w:r w:rsidR="007476A8" w:rsidRPr="00544E7B">
          <w:fldChar w:fldCharType="end"/>
        </w:r>
      </w:ins>
      <w:ins w:id="89" w:author="Chelsea Helion" w:date="2024-10-23T16:37:00Z">
        <w:r w:rsidR="007476A8">
          <w:t xml:space="preserve">, or what we term </w:t>
        </w:r>
        <w:r w:rsidR="007476A8">
          <w:rPr>
            <w:i/>
            <w:iCs/>
          </w:rPr>
          <w:t xml:space="preserve">reflective active viewing. </w:t>
        </w:r>
      </w:ins>
    </w:p>
    <w:p w14:paraId="4EE109A4" w14:textId="7EB9DA36" w:rsidR="00DE0869" w:rsidRPr="00A565EC" w:rsidDel="00544E7B" w:rsidRDefault="003F613E" w:rsidP="00A565EC">
      <w:pPr>
        <w:spacing w:line="240" w:lineRule="auto"/>
        <w:jc w:val="both"/>
        <w:rPr>
          <w:del w:id="90" w:author="Chelsea Helion" w:date="2024-10-23T16:14:00Z"/>
        </w:rPr>
      </w:pPr>
      <w:del w:id="91" w:author="Chelsea Helion" w:date="2024-10-23T16:14:00Z">
        <w:r w:rsidRPr="00A565EC" w:rsidDel="00544E7B">
          <w:rPr>
            <w:b/>
            <w:bCs/>
          </w:rPr>
          <w:delText>Passive Viewing.</w:delText>
        </w:r>
        <w:r w:rsidRPr="00A565EC" w:rsidDel="00544E7B">
          <w:delText xml:space="preserve"> When participants passively engage with dynamic stimuli - or watch/listen without an explicitly defined goal - researchers can </w:delText>
        </w:r>
        <w:r w:rsidR="009F2A6F" w:rsidRPr="00A565EC" w:rsidDel="00544E7B">
          <w:delText>study these</w:delText>
        </w:r>
        <w:r w:rsidRPr="00A565EC" w:rsidDel="00544E7B">
          <w:delText xml:space="preserve"> unrestricted neural dynamics</w:delText>
        </w:r>
        <w:r w:rsidR="009F2A6F" w:rsidRPr="00A565EC" w:rsidDel="00544E7B">
          <w:delText xml:space="preserve"> to model real world cognitive processes</w:delText>
        </w:r>
        <w:r w:rsidRPr="00A565EC" w:rsidDel="00544E7B">
          <w:delText xml:space="preserve"> </w:delText>
        </w:r>
        <w:r w:rsidR="00451D5A" w:rsidRPr="006E54B4" w:rsidDel="00544E7B">
          <w:rPr>
            <w:rPrChange w:id="92" w:author="Chelsea Helion" w:date="2024-10-23T10:53:00Z">
              <w:rPr>
                <w:rFonts w:ascii="Aptos" w:hAnsi="Aptos"/>
              </w:rPr>
            </w:rPrChange>
          </w:rPr>
          <w:fldChar w:fldCharType="begin"/>
        </w:r>
        <w:r w:rsidR="004F2335" w:rsidRPr="00A565EC" w:rsidDel="00544E7B">
          <w:delInstrText xml:space="preserve"> ADDIN ZOTERO_ITEM CSL_CITATION {"citationID":"QeNjgrED","properties":{"formattedCitation":"(Nastase et al., 2020)","plainCitation":"(Nastase et al., 2020)","noteIndex":0},"citationItems":[{"id":16216,"uris":["http://zotero.org/users/6239255/items/I6GAVZUZ"],"itemData":{"id":16216,"type":"article-journal","abstract":"Abstract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delInstrText>
        </w:r>
        <w:r w:rsidR="00451D5A" w:rsidRPr="006E54B4" w:rsidDel="00544E7B">
          <w:rPr>
            <w:rPrChange w:id="93" w:author="Chelsea Helion" w:date="2024-10-23T10:53:00Z">
              <w:rPr>
                <w:rFonts w:ascii="Aptos" w:hAnsi="Aptos"/>
              </w:rPr>
            </w:rPrChange>
          </w:rPr>
          <w:fldChar w:fldCharType="separate"/>
        </w:r>
        <w:r w:rsidR="00451D5A" w:rsidRPr="00A565EC" w:rsidDel="00544E7B">
          <w:delText>(Nastase et al., 2020)</w:delText>
        </w:r>
        <w:r w:rsidR="00451D5A" w:rsidRPr="006E54B4" w:rsidDel="00544E7B">
          <w:rPr>
            <w:rPrChange w:id="94" w:author="Chelsea Helion" w:date="2024-10-23T10:53:00Z">
              <w:rPr>
                <w:rFonts w:ascii="Aptos" w:hAnsi="Aptos"/>
              </w:rPr>
            </w:rPrChange>
          </w:rPr>
          <w:fldChar w:fldCharType="end"/>
        </w:r>
        <w:r w:rsidRPr="00A565EC" w:rsidDel="00544E7B">
          <w:delText xml:space="preserve">. However, this passive approach </w:delText>
        </w:r>
        <w:r w:rsidR="009F2A6F" w:rsidRPr="00A565EC" w:rsidDel="00544E7B">
          <w:delText xml:space="preserve">on its own can be </w:delText>
        </w:r>
        <w:r w:rsidRPr="00A565EC" w:rsidDel="00544E7B">
          <w:delText xml:space="preserve">somewhat limited. Without accurately extracting and reliably modeling both stimuli features </w:delText>
        </w:r>
        <w:r w:rsidR="008438E1" w:rsidRPr="006E54B4" w:rsidDel="00544E7B">
          <w:rPr>
            <w:rPrChange w:id="95" w:author="Chelsea Helion" w:date="2024-10-23T10:53:00Z">
              <w:rPr>
                <w:rFonts w:ascii="Aptos" w:hAnsi="Aptos"/>
              </w:rPr>
            </w:rPrChange>
          </w:rPr>
          <w:fldChar w:fldCharType="begin"/>
        </w:r>
        <w:r w:rsidR="004F2335" w:rsidRPr="00A565EC" w:rsidDel="00544E7B">
          <w:delInstrText xml:space="preserve"> ADDIN ZOTERO_ITEM CSL_CITATION {"citationID":"zKXo1ntt","properties":{"formattedCitation":"(Simony &amp; Chang, 2020)","plainCitation":"(Simony &amp; Chang, 2020)","noteIndex":0},"citationItems":[{"id":16215,"uris":["http://zotero.org/users/6239255/items/RNB4SZKX"],"itemData":{"id":16215,"type":"article-journal","abstract":"Abstract   Naturalistic stimuli offer promising avenues for investigating brain function across the rich, realistic spectrum of human experiences. Functional magnetic resonance imaging (fMRI) studies of brain activity during naturalistic paradigms have provided new information about dynamic neural processing in ecologically valid contexts. Yet, the complex, uncontrolled nature of such stimuli -- and the resulting mixture of neuronal and physiological responses embedded within the fMRI signals -- present challenges with respect to data analysis and interpretation. In this brief commentary, we discuss methods and open challenges in naturalistic fMRI investigations, with a focus on extracting and interpreting stimulus-induced fMRI signals.","container-title":"NeuroImage","DOI":"10.1016/j.neuroimage.2019.116461","note":"DOI: 10.1016/j.neuroimage.2019.116461\nMAG ID: 2996637160\nPMCID: 7418522\nPMID: 31843711\nS2ID: 0e569f71ce3a4aa7c527ed18dd79a4bb6a8f9729","page":"116461","title":"Analysis of stimulus-induced brain dynamics during naturalistic paradigms.","volume":"216","author":[{"family":"Simony","given":"Erez"},{"family":"Chang","given":"Catie"}],"issued":{"date-parts":[["2020",8,1]]}}}],"schema":"https://github.com/citation-style-language/schema/raw/master/csl-citation.json"} </w:delInstrText>
        </w:r>
        <w:r w:rsidR="008438E1" w:rsidRPr="006E54B4" w:rsidDel="00544E7B">
          <w:rPr>
            <w:rPrChange w:id="96" w:author="Chelsea Helion" w:date="2024-10-23T10:53:00Z">
              <w:rPr>
                <w:rFonts w:ascii="Aptos" w:hAnsi="Aptos"/>
              </w:rPr>
            </w:rPrChange>
          </w:rPr>
          <w:fldChar w:fldCharType="separate"/>
        </w:r>
        <w:r w:rsidR="007B1344" w:rsidRPr="00A565EC" w:rsidDel="00544E7B">
          <w:delText>(Simony &amp; Chang, 2020)</w:delText>
        </w:r>
        <w:r w:rsidR="008438E1" w:rsidRPr="006E54B4" w:rsidDel="00544E7B">
          <w:rPr>
            <w:rPrChange w:id="97" w:author="Chelsea Helion" w:date="2024-10-23T10:53:00Z">
              <w:rPr>
                <w:rFonts w:ascii="Aptos" w:hAnsi="Aptos"/>
              </w:rPr>
            </w:rPrChange>
          </w:rPr>
          <w:fldChar w:fldCharType="end"/>
        </w:r>
        <w:r w:rsidRPr="00A565EC" w:rsidDel="00544E7B">
          <w:delText xml:space="preserve"> </w:delText>
        </w:r>
        <w:r w:rsidRPr="00A565EC" w:rsidDel="00544E7B">
          <w:rPr>
            <w:i/>
          </w:rPr>
          <w:delText>and</w:delText>
        </w:r>
        <w:r w:rsidRPr="00A565EC" w:rsidDel="00544E7B">
          <w:delText xml:space="preserve"> the subjective experiences of participants </w:delText>
        </w:r>
        <w:r w:rsidR="00451D5A" w:rsidRPr="006E54B4" w:rsidDel="00544E7B">
          <w:rPr>
            <w:rPrChange w:id="98" w:author="Chelsea Helion" w:date="2024-10-23T10:53:00Z">
              <w:rPr>
                <w:rFonts w:ascii="Aptos" w:hAnsi="Aptos"/>
              </w:rPr>
            </w:rPrChange>
          </w:rPr>
          <w:fldChar w:fldCharType="begin"/>
        </w:r>
        <w:r w:rsidR="004F2335" w:rsidRPr="00A565EC" w:rsidDel="00544E7B">
          <w:delInstrText xml:space="preserve"> ADDIN ZOTERO_ITEM CSL_CITATION {"citationID":"iLtmaa9C","properties":{"formattedCitation":"(Saarim\\uc0\\u228{}ki, 2021)","plainCitation":"(Saarimäki, 2021)","noteIndex":0},"citationItems":[{"id":16295,"uris":["http://zotero.org/users/6239255/items/U73KVB4B"],"itemData":{"id":16295,"type":"article-journal","abstract":"Naturalistic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delInstrText>
        </w:r>
        <w:r w:rsidR="00451D5A" w:rsidRPr="006E54B4" w:rsidDel="00544E7B">
          <w:rPr>
            <w:rPrChange w:id="99" w:author="Chelsea Helion" w:date="2024-10-23T10:53:00Z">
              <w:rPr>
                <w:rFonts w:ascii="Aptos" w:hAnsi="Aptos"/>
              </w:rPr>
            </w:rPrChange>
          </w:rPr>
          <w:fldChar w:fldCharType="separate"/>
        </w:r>
        <w:r w:rsidR="00AF4E49" w:rsidRPr="00A565EC" w:rsidDel="00544E7B">
          <w:delText>(Saarimäki, 2021)</w:delText>
        </w:r>
        <w:r w:rsidR="00451D5A" w:rsidRPr="006E54B4" w:rsidDel="00544E7B">
          <w:rPr>
            <w:rPrChange w:id="100" w:author="Chelsea Helion" w:date="2024-10-23T10:53:00Z">
              <w:rPr>
                <w:rFonts w:ascii="Aptos" w:hAnsi="Aptos"/>
              </w:rPr>
            </w:rPrChange>
          </w:rPr>
          <w:fldChar w:fldCharType="end"/>
        </w:r>
        <w:r w:rsidRPr="00A565EC" w:rsidDel="00544E7B">
          <w:delText>, researchers must assume or infer the presence (or absence) of higher-order cognitive phenomena like social evaluations or emotional reactions. Manual and automated annotation approaches (i.e.,</w:delText>
        </w:r>
        <w:r w:rsidR="003C2D18" w:rsidRPr="00A565EC" w:rsidDel="00544E7B">
          <w:delText xml:space="preserve"> </w:delText>
        </w:r>
        <w:r w:rsidR="003C2D18" w:rsidRPr="006E54B4" w:rsidDel="00544E7B">
          <w:rPr>
            <w:rPrChange w:id="101" w:author="Chelsea Helion" w:date="2024-10-23T10:53:00Z">
              <w:rPr>
                <w:rFonts w:ascii="Aptos" w:hAnsi="Aptos"/>
              </w:rPr>
            </w:rPrChange>
          </w:rPr>
          <w:fldChar w:fldCharType="begin"/>
        </w:r>
        <w:r w:rsidR="004F2335" w:rsidRPr="00A565EC" w:rsidDel="00544E7B">
          <w:delInstrText xml:space="preserve"> ADDIN ZOTERO_ITEM CSL_CITATION {"citationID":"bJjTbmsl","properties":{"formattedCitation":"(de la Vega et al., 2022)","plainCitation":"(de la Vega et al., 2022)","dontUpdate":true,"noteIndex":0},"citationItems":[{"id":16156,"uris":["http://zotero.org/users/6239255/items/VN8GQ5SG"],"itemData":{"id":16156,"type":"article-journal","abstract":"Functional magnetic resonance imaging (fMRI) has revolutionized cognitive neuroscience, but methodological barriers limit the generalizability of findings from the lab to the real world. Here, we present Neuroscout, an end-to-end platform for analysis of naturalistic fMRI data designed to facilitate the adoption of robust and generalizable research practices. Neuroscout leverages state-of-the-art machine learning models to automatically annotate stimuli from dozens of naturalistic fMRI studies, allowing researchers to easily test neuroscientific hypotheses across multiple ecologically-valid datasets. In addition, Neuroscout builds on a robust ecosystem of open tools and standards to provide an easy-to-use analysis builder and a fully automated execution engine that reduce the burden of reproducible research. Through a series of meta-analytic case studies, we validate the automatic feature extraction approach and demonstrate its potential to support more robust fMRI research. Owing to its ease of use and a high degree of automation, Neuroscout makes it possible to overcome modeling challenges commonly arising in naturalistic analysis and to easily scale analyses within and across datasets, democratizing generalizable fMRI research.","container-title":"bioRxiv","DOI":"10.1101/2022.04.05.487222","note":"DOI: 10.1101/2022.04.05.487222\nMAG ID: 4224233679\nPMCID: 9489206\nPMID: 36040302\nS2ID: 49d8b30623751d5a5a8cff2dc0cbfb18347f8b4d","title":"Neuroscout, a unified platform for generalizable and reproducible fMRI research","author":[{"family":"Vega","given":"Alejandro","non-dropping-particle":"de la"},{"family":"Rocca","given":"Roberta"},{"family":"Blair","given":"Ross W"},{"family":"Markiewicz","given":"Christopher J."},{"family":"Mentch","given":"Jeff"},{"family":"Kent","given":"James D"},{"family":"Herholz","given":"Peer"},{"family":"Ghosh","given":"Satrajit S."},{"family":"Poldrack","given":"Russell A."},{"family":"Yarkoni","given":"Tal"}],"issued":{"date-parts":[["2022",4,8]]}}}],"schema":"https://github.com/citation-style-language/schema/raw/master/csl-citation.json"} </w:delInstrText>
        </w:r>
        <w:r w:rsidR="003C2D18" w:rsidRPr="006E54B4" w:rsidDel="00544E7B">
          <w:rPr>
            <w:rPrChange w:id="102" w:author="Chelsea Helion" w:date="2024-10-23T10:53:00Z">
              <w:rPr>
                <w:rFonts w:ascii="Aptos" w:hAnsi="Aptos"/>
              </w:rPr>
            </w:rPrChange>
          </w:rPr>
          <w:fldChar w:fldCharType="separate"/>
        </w:r>
        <w:r w:rsidR="003C2D18" w:rsidRPr="00A565EC" w:rsidDel="00544E7B">
          <w:delText>de la Vega et al., 2022</w:delText>
        </w:r>
        <w:r w:rsidR="003C2D18" w:rsidRPr="006E54B4" w:rsidDel="00544E7B">
          <w:rPr>
            <w:rPrChange w:id="103" w:author="Chelsea Helion" w:date="2024-10-23T10:53:00Z">
              <w:rPr>
                <w:rFonts w:ascii="Aptos" w:hAnsi="Aptos"/>
              </w:rPr>
            </w:rPrChange>
          </w:rPr>
          <w:fldChar w:fldCharType="end"/>
        </w:r>
        <w:r w:rsidRPr="00A565EC" w:rsidDel="00544E7B">
          <w:delText>) solve some of the issues for documenting tangible stimuli features. However, standardizing the capture of subjective experiences is uniquely challenging and comparatively less developed</w:delText>
        </w:r>
        <w:r w:rsidR="00862995" w:rsidRPr="00A565EC" w:rsidDel="00544E7B">
          <w:delText xml:space="preserve"> as a method</w:delText>
        </w:r>
        <w:r w:rsidRPr="00A565EC" w:rsidDel="00544E7B">
          <w:delText xml:space="preserve"> </w:delText>
        </w:r>
        <w:r w:rsidR="003C2D18" w:rsidRPr="006E54B4" w:rsidDel="00544E7B">
          <w:rPr>
            <w:rPrChange w:id="104" w:author="Chelsea Helion" w:date="2024-10-23T10:53:00Z">
              <w:rPr>
                <w:rFonts w:ascii="Aptos" w:hAnsi="Aptos"/>
              </w:rPr>
            </w:rPrChange>
          </w:rPr>
          <w:fldChar w:fldCharType="begin"/>
        </w:r>
        <w:r w:rsidR="004F2335" w:rsidRPr="00A565EC" w:rsidDel="00544E7B">
          <w:delInstrText xml:space="preserve"> ADDIN ZOTERO_ITEM CSL_CITATION {"citationID":"xF8bdHES","properties":{"formattedCitation":"(J\\uc0\\u228{}\\uc0\\u228{}skel\\uc0\\u228{}inen et al., 2022)","plainCitation":"(Jääskeläinen et al., 2022)","noteIndex":0},"citationItems":[{"id":16150,"uris":["http://zotero.org/users/6239255/items/G9KQD8CI","http://zotero.org/users/6239255/items/VDN2W5ER"],"itemData":{"id":16150,"type":"article-journal","abstract":"Movies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delInstrText>
        </w:r>
        <w:r w:rsidR="003C2D18" w:rsidRPr="006E54B4" w:rsidDel="00544E7B">
          <w:rPr>
            <w:rPrChange w:id="105" w:author="Chelsea Helion" w:date="2024-10-23T10:53:00Z">
              <w:rPr>
                <w:rFonts w:ascii="Aptos" w:hAnsi="Aptos"/>
              </w:rPr>
            </w:rPrChange>
          </w:rPr>
          <w:fldChar w:fldCharType="separate"/>
        </w:r>
        <w:r w:rsidR="0093459D" w:rsidRPr="00A565EC" w:rsidDel="00544E7B">
          <w:delText>(Jääskeläinen et al., 2022)</w:delText>
        </w:r>
        <w:r w:rsidR="003C2D18" w:rsidRPr="006E54B4" w:rsidDel="00544E7B">
          <w:rPr>
            <w:rPrChange w:id="106" w:author="Chelsea Helion" w:date="2024-10-23T10:53:00Z">
              <w:rPr>
                <w:rFonts w:ascii="Aptos" w:hAnsi="Aptos"/>
              </w:rPr>
            </w:rPrChange>
          </w:rPr>
          <w:fldChar w:fldCharType="end"/>
        </w:r>
        <w:r w:rsidRPr="00A565EC" w:rsidDel="00544E7B">
          <w:delText xml:space="preserve">.  </w:delText>
        </w:r>
      </w:del>
    </w:p>
    <w:p w14:paraId="64D9FE65" w14:textId="481E48FD" w:rsidR="007476A8" w:rsidRDefault="009F2A6F" w:rsidP="007476A8">
      <w:pPr>
        <w:spacing w:line="240" w:lineRule="auto"/>
        <w:jc w:val="both"/>
        <w:rPr>
          <w:ins w:id="107" w:author="Chelsea Helion" w:date="2024-10-23T16:43:00Z"/>
        </w:rPr>
      </w:pPr>
      <w:del w:id="108" w:author="Chelsea Helion" w:date="2024-10-23T15:05:00Z">
        <w:r w:rsidRPr="00A565EC" w:rsidDel="00444F55">
          <w:rPr>
            <w:b/>
            <w:bCs/>
          </w:rPr>
          <w:delText>Active Viewing.</w:delText>
        </w:r>
        <w:r w:rsidRPr="00A565EC" w:rsidDel="00444F55">
          <w:delText xml:space="preserve"> </w:delText>
        </w:r>
      </w:del>
      <w:del w:id="109" w:author="Chelsea Helion" w:date="2024-10-23T15:04:00Z">
        <w:r w:rsidRPr="00A565EC" w:rsidDel="00444F55">
          <w:delText xml:space="preserve">A solution to modeling subjective experiences that is growing increasingly common </w:delText>
        </w:r>
      </w:del>
      <w:del w:id="110" w:author="Chelsea Helion" w:date="2024-10-21T11:12:00Z">
        <w:r w:rsidRPr="00A565EC" w:rsidDel="002E5ACF">
          <w:delText xml:space="preserve">among neuroimaging studies </w:delText>
        </w:r>
      </w:del>
      <w:del w:id="111" w:author="Chelsea Helion" w:date="2024-10-23T15:04:00Z">
        <w:r w:rsidRPr="00A565EC" w:rsidDel="00444F55">
          <w:delText>is to</w:delText>
        </w:r>
      </w:del>
      <w:del w:id="112" w:author="Chelsea Helion" w:date="2024-10-22T13:15:00Z">
        <w:r w:rsidRPr="00A565EC" w:rsidDel="00383C25">
          <w:delText xml:space="preserve"> </w:delText>
        </w:r>
      </w:del>
      <w:del w:id="113" w:author="Chelsea Helion" w:date="2024-10-23T15:04:00Z">
        <w:r w:rsidRPr="00A565EC" w:rsidDel="00444F55">
          <w:delText>capture continuous, self-report ratings of a pre-defined subjective construct while engaging with dynamic, feature-rich stimuli (See</w:delText>
        </w:r>
        <w:r w:rsidR="003C2D18" w:rsidRPr="00A565EC" w:rsidDel="00444F55">
          <w:delText xml:space="preserve"> </w:delText>
        </w:r>
        <w:r w:rsidR="003C2D18" w:rsidRPr="006E54B4" w:rsidDel="00444F55">
          <w:rPr>
            <w:rPrChange w:id="114" w:author="Chelsea Helion" w:date="2024-10-23T10:53:00Z">
              <w:rPr>
                <w:rFonts w:ascii="Aptos" w:hAnsi="Aptos"/>
              </w:rPr>
            </w:rPrChange>
          </w:rPr>
          <w:fldChar w:fldCharType="begin"/>
        </w:r>
        <w:r w:rsidR="004F2335" w:rsidRPr="00A565EC" w:rsidDel="00444F55">
          <w:delInstrText xml:space="preserve"> ADDIN ZOTERO_ITEM CSL_CITATION {"citationID":"E7Sob5M1","properties":{"formattedCitation":"(J\\uc0\\u228{}\\uc0\\u228{}skel\\uc0\\u228{}inen et al., 2022; Saarim\\uc0\\u228{}ki, 2021)","plainCitation":"(Jääskeläinen et al., 2022; Saarimäki, 2021)","dontUpdate":true,"noteIndex":0},"citationItems":[{"id":16150,"uris":["http://zotero.org/users/6239255/items/G9KQD8CI","http://zotero.org/users/6239255/items/VDN2W5ER"],"itemData":{"id":16150,"type":"article-journal","abstract":"Movies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delInstrText>
        </w:r>
        <w:r w:rsidR="003C2D18" w:rsidRPr="006E54B4" w:rsidDel="00444F55">
          <w:rPr>
            <w:rPrChange w:id="115" w:author="Chelsea Helion" w:date="2024-10-23T10:53:00Z">
              <w:rPr>
                <w:rFonts w:ascii="Aptos" w:hAnsi="Aptos"/>
              </w:rPr>
            </w:rPrChange>
          </w:rPr>
          <w:fldChar w:fldCharType="separate"/>
        </w:r>
        <w:r w:rsidR="003C2D18" w:rsidRPr="00A565EC" w:rsidDel="00444F55">
          <w:delText>Jääskeläinen et al., 2022; Saarimäki, 2021</w:delText>
        </w:r>
        <w:r w:rsidR="003C2D18" w:rsidRPr="006E54B4" w:rsidDel="00444F55">
          <w:rPr>
            <w:rPrChange w:id="116" w:author="Chelsea Helion" w:date="2024-10-23T10:53:00Z">
              <w:rPr>
                <w:rFonts w:ascii="Aptos" w:hAnsi="Aptos"/>
              </w:rPr>
            </w:rPrChange>
          </w:rPr>
          <w:fldChar w:fldCharType="end"/>
        </w:r>
        <w:r w:rsidR="003C2D18" w:rsidRPr="00A565EC" w:rsidDel="00444F55">
          <w:delText xml:space="preserve"> </w:delText>
        </w:r>
        <w:r w:rsidRPr="00A565EC" w:rsidDel="00444F55">
          <w:delText xml:space="preserve">for reviews). </w:delText>
        </w:r>
      </w:del>
      <w:del w:id="117" w:author="Chelsea Helion" w:date="2024-10-23T15:05:00Z">
        <w:r w:rsidRPr="00A565EC" w:rsidDel="00444F55">
          <w:delText>We term this</w:delText>
        </w:r>
        <w:r w:rsidR="00862995" w:rsidRPr="00A565EC" w:rsidDel="00444F55">
          <w:delText xml:space="preserve"> method</w:delText>
        </w:r>
        <w:r w:rsidRPr="00A565EC" w:rsidDel="00444F55">
          <w:delText xml:space="preserve"> </w:delText>
        </w:r>
        <w:r w:rsidRPr="00A565EC" w:rsidDel="00444F55">
          <w:rPr>
            <w:i/>
          </w:rPr>
          <w:delText>active viewing</w:delText>
        </w:r>
        <w:r w:rsidRPr="00A565EC" w:rsidDel="00444F55">
          <w:rPr>
            <w:iCs/>
          </w:rPr>
          <w:delText xml:space="preserve">, in contrast to </w:delText>
        </w:r>
        <w:r w:rsidRPr="00A565EC" w:rsidDel="00444F55">
          <w:rPr>
            <w:i/>
          </w:rPr>
          <w:delText>passive viewing</w:delText>
        </w:r>
        <w:r w:rsidR="003F613E" w:rsidRPr="00A565EC" w:rsidDel="00444F55">
          <w:rPr>
            <w:i/>
          </w:rPr>
          <w:delText xml:space="preserve"> </w:delText>
        </w:r>
        <w:r w:rsidR="003F613E" w:rsidRPr="00A565EC" w:rsidDel="00444F55">
          <w:rPr>
            <w:iCs/>
          </w:rPr>
          <w:delText>(</w:delText>
        </w:r>
        <w:r w:rsidR="003F613E" w:rsidRPr="00A565EC" w:rsidDel="00444F55">
          <w:rPr>
            <w:b/>
            <w:bCs/>
            <w:iCs/>
          </w:rPr>
          <w:delText>Figure 1</w:delText>
        </w:r>
        <w:r w:rsidR="003F613E" w:rsidRPr="00A565EC" w:rsidDel="00444F55">
          <w:rPr>
            <w:iCs/>
          </w:rPr>
          <w:delText>)</w:delText>
        </w:r>
        <w:r w:rsidRPr="00A565EC" w:rsidDel="00444F55">
          <w:delText>.</w:delText>
        </w:r>
      </w:del>
      <w:del w:id="118" w:author="Chelsea Helion" w:date="2024-10-22T13:14:00Z">
        <w:r w:rsidR="003F613E" w:rsidRPr="00A565EC" w:rsidDel="00383C25">
          <w:delText xml:space="preserve"> </w:delText>
        </w:r>
        <w:r w:rsidRPr="00A565EC" w:rsidDel="00383C25">
          <w:delText xml:space="preserve"> </w:delText>
        </w:r>
      </w:del>
      <w:del w:id="119" w:author="Chelsea Helion" w:date="2024-10-23T15:05:00Z">
        <w:r w:rsidRPr="00A565EC" w:rsidDel="00444F55">
          <w:delText>Continuous self-report rating approaches have been used extensively beyond neuroimaging as a high-resolution representation of subjective experiences (</w:delText>
        </w:r>
        <w:r w:rsidR="00364897" w:rsidRPr="006E54B4" w:rsidDel="00444F55">
          <w:rPr>
            <w:rPrChange w:id="120" w:author="Chelsea Helion" w:date="2024-10-23T10:53:00Z">
              <w:rPr>
                <w:rFonts w:ascii="Aptos" w:hAnsi="Aptos"/>
              </w:rPr>
            </w:rPrChange>
          </w:rPr>
          <w:fldChar w:fldCharType="begin"/>
        </w:r>
        <w:r w:rsidR="004F2335" w:rsidRPr="00A565EC" w:rsidDel="00444F55">
          <w:delInstrText xml:space="preserve"> ADDIN ZOTERO_ITEM CSL_CITATION {"citationID":"DQPA6q6L","properties":{"formattedCitation":"(Fredrickson &amp; Kahneman, 1993; Levenson &amp; Gottman, 1983; Peterman, 1940)","plainCitation":"(Fredrickson &amp; Kahneman, 1993; Levenson &amp; Gottman, 1983; Peterman, 1940)","dontUpdate":true,"noteIndex":0},"citationItems":[{"id":16287,"uris":["http://zotero.org/users/6239255/items/UJXHW8TK"],"itemData":{"id":16287,"type":"article-journal","container-title":"Journal of Personality and Social Psychology","issue":"1","language":"en","page":"45-55","source":"Zotero","title":"Duration Neglect in Retrospective Evaluations of Affective Episodes","volume":"65","author":[{"family":"Fredrickson","given":"Barbara L"},{"family":"Kahneman","given":"Daniel"}],"issued":{"date-parts":[["1993"]]}}},{"id":16238,"uris":["http://zotero.org/users/6239255/items/RNBFAIIW"],"itemData":{"id":16238,"type":"article-journal","abstract":"Thirty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M."}],"issued":{"date-parts":[["1983",9,1]]}}},{"id":16217,"uris":["http://zotero.org/users/6239255/items/44XQVJUQ","http://zotero.org/users/6239255/items/7XW75S74"],"itemData":{"id":16217,"type":"article-journal","container-title":"Journal of Applied Psychology","DOI":"10.1037/h0056834","issue":"6","note":"DOI: 10.1037/h0056834\nMAG ID: 2088237228\nS2ID: 80dece6b055246e1df5c5ad7ca11fd94594a1c38","page":"728-741","title":"The \"program analyzer\": a new technique in studying liked and disliked items in radio programs.","volume":"24","author":[{"literal":"Jeremy Peterman"},{"family":"Peterman","given":"J. N."}],"issued":{"date-parts":[["1940",1,1]]}}}],"schema":"https://github.com/citation-style-language/schema/raw/master/csl-citation.json"} </w:delInstrText>
        </w:r>
        <w:r w:rsidR="00364897" w:rsidRPr="006E54B4" w:rsidDel="00444F55">
          <w:rPr>
            <w:rPrChange w:id="121" w:author="Chelsea Helion" w:date="2024-10-23T10:53:00Z">
              <w:rPr>
                <w:rFonts w:ascii="Aptos" w:hAnsi="Aptos"/>
              </w:rPr>
            </w:rPrChange>
          </w:rPr>
          <w:fldChar w:fldCharType="separate"/>
        </w:r>
        <w:r w:rsidR="00364897" w:rsidRPr="00A565EC" w:rsidDel="00444F55">
          <w:delText>Fredrickson &amp; Kahneman, 1993; Levenson &amp; Gottman, 1983; Peterman, 1940</w:delText>
        </w:r>
        <w:r w:rsidR="00364897" w:rsidRPr="006E54B4" w:rsidDel="00444F55">
          <w:rPr>
            <w:rPrChange w:id="122" w:author="Chelsea Helion" w:date="2024-10-23T10:53:00Z">
              <w:rPr>
                <w:rFonts w:ascii="Aptos" w:hAnsi="Aptos"/>
              </w:rPr>
            </w:rPrChange>
          </w:rPr>
          <w:fldChar w:fldCharType="end"/>
        </w:r>
        <w:r w:rsidRPr="00A565EC" w:rsidDel="00444F55">
          <w:delText xml:space="preserve">, but see </w:delText>
        </w:r>
        <w:r w:rsidR="0040488C" w:rsidRPr="006E54B4" w:rsidDel="00444F55">
          <w:rPr>
            <w:rPrChange w:id="123" w:author="Chelsea Helion" w:date="2024-10-23T10:53:00Z">
              <w:rPr>
                <w:rFonts w:ascii="Aptos" w:hAnsi="Aptos"/>
              </w:rPr>
            </w:rPrChange>
          </w:rPr>
          <w:fldChar w:fldCharType="begin"/>
        </w:r>
        <w:r w:rsidR="004F2335" w:rsidRPr="00A565EC" w:rsidDel="00444F55">
          <w:delInstrText xml:space="preserve"> ADDIN ZOTERO_ITEM CSL_CITATION {"citationID":"v2unmWYI","properties":{"formattedCitation":"(Ruef &amp; Levenson, 2007)","plainCitation":"(Ruef &amp; Levenson, 2007)","dontUpdate":true,"noteIndex":0},"citationItems":[{"id":16290,"uris":["http://zotero.org/users/6239255/items/ZDP9QBSZ"],"itemData":{"id":16290,"type":"chapter","abstract":"Abstract\n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delInstrText>
        </w:r>
        <w:r w:rsidR="0040488C" w:rsidRPr="006E54B4" w:rsidDel="00444F55">
          <w:rPr>
            <w:rPrChange w:id="124" w:author="Chelsea Helion" w:date="2024-10-23T10:53:00Z">
              <w:rPr>
                <w:rFonts w:ascii="Aptos" w:hAnsi="Aptos"/>
              </w:rPr>
            </w:rPrChange>
          </w:rPr>
          <w:fldChar w:fldCharType="separate"/>
        </w:r>
        <w:r w:rsidR="0040488C" w:rsidRPr="00A565EC" w:rsidDel="00444F55">
          <w:delText>Ruef &amp; Levenson, 2007</w:delText>
        </w:r>
        <w:r w:rsidR="0040488C" w:rsidRPr="006E54B4" w:rsidDel="00444F55">
          <w:rPr>
            <w:rPrChange w:id="125" w:author="Chelsea Helion" w:date="2024-10-23T10:53:00Z">
              <w:rPr>
                <w:rFonts w:ascii="Aptos" w:hAnsi="Aptos"/>
              </w:rPr>
            </w:rPrChange>
          </w:rPr>
          <w:fldChar w:fldCharType="end"/>
        </w:r>
        <w:r w:rsidRPr="00A565EC" w:rsidDel="00444F55">
          <w:delText xml:space="preserve"> for a review). These approaches transform a passive viewing experience into an active process by giving subjects an explicit question to consider or instructions to follow while watching the stimulus. These guidelines likely narrow focus and circumscribe cognition </w:delText>
        </w:r>
        <w:r w:rsidR="00364897" w:rsidRPr="006E54B4" w:rsidDel="00444F55">
          <w:rPr>
            <w:rPrChange w:id="126" w:author="Chelsea Helion" w:date="2024-10-23T10:53:00Z">
              <w:rPr>
                <w:rFonts w:ascii="Aptos" w:hAnsi="Aptos"/>
              </w:rPr>
            </w:rPrChange>
          </w:rPr>
          <w:fldChar w:fldCharType="begin"/>
        </w:r>
        <w:r w:rsidR="004F2335" w:rsidRPr="00A565EC" w:rsidDel="00444F55">
          <w:delInstrText xml:space="preserve"> ADDIN ZOTERO_ITEM CSL_CITATION {"citationID":"31T4xcFD","properties":{"formattedCitation":"(Hutcherson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364897" w:rsidRPr="006E54B4" w:rsidDel="00444F55">
          <w:rPr>
            <w:rPrChange w:id="127" w:author="Chelsea Helion" w:date="2024-10-23T10:53:00Z">
              <w:rPr>
                <w:rFonts w:ascii="Aptos" w:hAnsi="Aptos"/>
              </w:rPr>
            </w:rPrChange>
          </w:rPr>
          <w:fldChar w:fldCharType="separate"/>
        </w:r>
        <w:r w:rsidR="00986859" w:rsidRPr="00A565EC" w:rsidDel="00444F55">
          <w:delText>(Hutcherson et al., 2005)</w:delText>
        </w:r>
        <w:r w:rsidR="00364897" w:rsidRPr="006E54B4" w:rsidDel="00444F55">
          <w:rPr>
            <w:rPrChange w:id="128" w:author="Chelsea Helion" w:date="2024-10-23T10:53:00Z">
              <w:rPr>
                <w:rFonts w:ascii="Aptos" w:hAnsi="Aptos"/>
              </w:rPr>
            </w:rPrChange>
          </w:rPr>
          <w:fldChar w:fldCharType="end"/>
        </w:r>
        <w:r w:rsidR="00364897" w:rsidRPr="00A565EC" w:rsidDel="00444F55">
          <w:delText xml:space="preserve"> </w:delText>
        </w:r>
        <w:r w:rsidRPr="00A565EC" w:rsidDel="00444F55">
          <w:delText>relative to passive viewing paradigms</w:delText>
        </w:r>
      </w:del>
      <w:del w:id="129" w:author="Chelsea Helion" w:date="2024-10-21T11:13:00Z">
        <w:r w:rsidRPr="00A565EC" w:rsidDel="002E5ACF">
          <w:delText>,</w:delText>
        </w:r>
      </w:del>
      <w:del w:id="130" w:author="Chelsea Helion" w:date="2024-10-23T15:05:00Z">
        <w:r w:rsidRPr="00A565EC" w:rsidDel="00444F55">
          <w:delText xml:space="preserve"> </w:delText>
        </w:r>
        <w:r w:rsidR="00862995" w:rsidRPr="00A565EC" w:rsidDel="00444F55">
          <w:delText>afford</w:delText>
        </w:r>
      </w:del>
      <w:del w:id="131" w:author="Chelsea Helion" w:date="2024-10-21T11:13:00Z">
        <w:r w:rsidR="00862995" w:rsidRPr="00A565EC" w:rsidDel="002E5ACF">
          <w:delText>ing</w:delText>
        </w:r>
      </w:del>
      <w:del w:id="132" w:author="Chelsea Helion" w:date="2024-10-23T15:05:00Z">
        <w:r w:rsidRPr="00A565EC" w:rsidDel="00444F55">
          <w:delText xml:space="preserve"> researchers </w:delText>
        </w:r>
        <w:r w:rsidR="00862995" w:rsidRPr="00A565EC" w:rsidDel="00444F55">
          <w:delText>a</w:delText>
        </w:r>
        <w:r w:rsidRPr="00A565EC" w:rsidDel="00444F55">
          <w:delText xml:space="preserve"> window into a specific subjective assessment at the cost of allowing subjects to entertain a wider berth of subjective questions.</w:delText>
        </w:r>
        <w:r w:rsidR="000D0A97" w:rsidRPr="00A565EC" w:rsidDel="00444F55">
          <w:delText xml:space="preserve"> Consequently, active viewing paradigms may yield greater experimental control at the cost of </w:delText>
        </w:r>
        <w:r w:rsidR="00862995" w:rsidRPr="00A565EC" w:rsidDel="00444F55">
          <w:delText xml:space="preserve">reduced </w:delText>
        </w:r>
        <w:r w:rsidR="000D0A97" w:rsidRPr="00A565EC" w:rsidDel="00444F55">
          <w:delText xml:space="preserve">ecological validity </w:delText>
        </w:r>
      </w:del>
      <w:del w:id="133" w:author="Chelsea Helion" w:date="2024-10-21T11:16:00Z">
        <w:r w:rsidR="00862995" w:rsidRPr="00A565EC" w:rsidDel="002E5ACF">
          <w:delText xml:space="preserve">relative to </w:delText>
        </w:r>
        <w:r w:rsidR="000D0A97" w:rsidRPr="00A565EC" w:rsidDel="002E5ACF">
          <w:delText>passive viewing paradigms</w:delText>
        </w:r>
        <w:r w:rsidR="00E45777" w:rsidRPr="00A565EC" w:rsidDel="002E5ACF">
          <w:delText xml:space="preserve"> </w:delText>
        </w:r>
      </w:del>
      <w:del w:id="134" w:author="Chelsea Helion" w:date="2024-10-23T15:05:00Z">
        <w:r w:rsidR="00E45777" w:rsidRPr="00A565EC" w:rsidDel="00444F55">
          <w:delText xml:space="preserve">by engaging more deliberative, top-down attention processes than passive, naturalistic viewing </w:delText>
        </w:r>
        <w:r w:rsidR="00E45777" w:rsidRPr="006E54B4" w:rsidDel="00444F55">
          <w:rPr>
            <w:rPrChange w:id="135" w:author="Chelsea Helion" w:date="2024-10-23T10:53:00Z">
              <w:rPr>
                <w:rFonts w:ascii="Aptos" w:hAnsi="Aptos"/>
              </w:rPr>
            </w:rPrChange>
          </w:rPr>
          <w:fldChar w:fldCharType="begin"/>
        </w:r>
        <w:r w:rsidR="004F2335" w:rsidRPr="00A565EC" w:rsidDel="00444F55">
          <w:delInstrText xml:space="preserve"> ADDIN ZOTERO_ITEM CSL_CITATION {"citationID":"WGrbwtMP","properties":{"formattedCitation":"(Hasson et al., 2012; Posner &amp; Petersen, 1990; Sonkusare et al., 2019)","plainCitation":"(Hasson et al., 2012; Posner &amp; Petersen, 1990; Sonkusare et al., 2019)","noteIndex":0},"citationItems":[{"id":16373,"uris":["http://zotero.org/users/6239255/items/PLTGQ6TS"],"itemData":{"id":16373,"type":"article-journal","abstract":"Cognition materializes in an interpersonal space. The emergence of complex behaviors requires the coordination of actions among individuals according to a shared set of rules. Despite the central role of other individuals in shaping our minds, most cognitive studies focus on processes that occur within a single individual. We call for a shift from a single-brain to a multi-brain frame of reference. We argue that in many cases the neural processes in one brain are coupled to the neural processes in another brain via the transmission of a signal through the environment. Brainto-brain coupling constrains and simplifies the actions of each individual in a social network, leading to complex joint behaviors that could not have emerged in isolation.","container-title":"Trends in Cognitive Sciences","DOI":"10.1016/j.tics.2011.12.007","ISSN":"13646613","issue":"2","journalAbbreviation":"Trends in Cognitive Sciences","language":"en","license":"https://www.elsevier.com/tdm/userlicense/1.0/","page":"114-121","source":"DOI.org (Crossref)","title":"Brain-to-brain coupling: a mechanism for creating and sharing a social world","title-short":"Brain-to-brain coupling","volume":"16","author":[{"family":"Hasson","given":"Uri"},{"family":"Ghazanfar","given":"Asif A."},{"family":"Galantucci","given":"Bruno"},{"family":"Garrod","given":"Simon"},{"family":"Keysers","given":"Christian"}],"issued":{"date-parts":[["2012",2]]}}},{"id":16372,"uris":["http://zotero.org/users/6239255/items/68XCT968"],"itemData":{"id":16372,"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E."}],"issued":{"date-parts":[["1990",3]]}}},{"id":16174,"uris":["http://zotero.org/users/6239255/items/7I3Q8UPR"],"itemData":{"id":16174,"type":"article-journal","abstract":"Cognitive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delInstrText>
        </w:r>
        <w:r w:rsidR="00E45777" w:rsidRPr="006E54B4" w:rsidDel="00444F55">
          <w:rPr>
            <w:rPrChange w:id="136" w:author="Chelsea Helion" w:date="2024-10-23T10:53:00Z">
              <w:rPr>
                <w:rFonts w:ascii="Aptos" w:hAnsi="Aptos"/>
              </w:rPr>
            </w:rPrChange>
          </w:rPr>
          <w:fldChar w:fldCharType="separate"/>
        </w:r>
        <w:r w:rsidR="00B11CB8" w:rsidRPr="00A565EC" w:rsidDel="00444F55">
          <w:delText>(Hasson et al., 2012; Posner &amp; Petersen, 1990; Sonkusare et al., 2019)</w:delText>
        </w:r>
        <w:r w:rsidR="00E45777" w:rsidRPr="006E54B4" w:rsidDel="00444F55">
          <w:rPr>
            <w:rPrChange w:id="137" w:author="Chelsea Helion" w:date="2024-10-23T10:53:00Z">
              <w:rPr>
                <w:rFonts w:ascii="Aptos" w:hAnsi="Aptos"/>
              </w:rPr>
            </w:rPrChange>
          </w:rPr>
          <w:fldChar w:fldCharType="end"/>
        </w:r>
        <w:r w:rsidR="000D0A97" w:rsidRPr="00A565EC" w:rsidDel="00444F55">
          <w:delText xml:space="preserve">. </w:delText>
        </w:r>
      </w:del>
      <w:del w:id="138" w:author="Chelsea Helion" w:date="2024-10-22T15:20:00Z">
        <w:r w:rsidR="000D0A97" w:rsidRPr="00A565EC" w:rsidDel="00094790">
          <w:delText>While that may be desirable in some situations, researchers have expressed concern that the act of rating itself may fundamentally alter the cognition</w:delText>
        </w:r>
      </w:del>
      <w:del w:id="139" w:author="Chelsea Helion" w:date="2024-10-21T11:16:00Z">
        <w:r w:rsidR="000D0A97" w:rsidRPr="00A565EC" w:rsidDel="002E5ACF">
          <w:delText xml:space="preserve">, </w:delText>
        </w:r>
      </w:del>
      <w:del w:id="140" w:author="Chelsea Helion" w:date="2024-10-22T15:20:00Z">
        <w:r w:rsidR="000D0A97" w:rsidRPr="00A565EC" w:rsidDel="00094790">
          <w:delText>and thus neural activity</w:delText>
        </w:r>
      </w:del>
      <w:del w:id="141" w:author="Chelsea Helion" w:date="2024-10-21T11:16:00Z">
        <w:r w:rsidR="000D0A97" w:rsidRPr="00A565EC" w:rsidDel="002E5ACF">
          <w:delText xml:space="preserve">, </w:delText>
        </w:r>
      </w:del>
      <w:del w:id="142" w:author="Chelsea Helion" w:date="2024-10-22T15:20:00Z">
        <w:r w:rsidR="000D0A97" w:rsidRPr="00A565EC" w:rsidDel="00094790">
          <w:delText xml:space="preserve">occurring while subjects view a stimulus </w:delText>
        </w:r>
        <w:r w:rsidR="005D5700" w:rsidRPr="006E54B4" w:rsidDel="00094790">
          <w:rPr>
            <w:rPrChange w:id="143" w:author="Chelsea Helion" w:date="2024-10-23T10:53:00Z">
              <w:rPr>
                <w:rFonts w:ascii="Aptos" w:hAnsi="Aptos"/>
              </w:rPr>
            </w:rPrChange>
          </w:rPr>
          <w:fldChar w:fldCharType="begin"/>
        </w:r>
        <w:r w:rsidR="004F2335" w:rsidRPr="00A565EC" w:rsidDel="00094790">
          <w:delInstrText xml:space="preserve"> ADDIN ZOTERO_ITEM CSL_CITATION {"citationID":"aRInKNg3","properties":{"formattedCitation":"(J\\uc0\\u228{}\\uc0\\u228{}skel\\uc0\\u228{}inen et al., 2022)","plainCitation":"(Jääskeläinen et al., 2022)","noteIndex":0},"citationItems":[{"id":16150,"uris":["http://zotero.org/users/6239255/items/G9KQD8CI","http://zotero.org/users/6239255/items/VDN2W5ER"],"itemData":{"id":16150,"type":"article-journal","abstract":"Movies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delInstrText>
        </w:r>
        <w:r w:rsidR="005D5700" w:rsidRPr="006E54B4" w:rsidDel="00094790">
          <w:rPr>
            <w:rPrChange w:id="144" w:author="Chelsea Helion" w:date="2024-10-23T10:53:00Z">
              <w:rPr>
                <w:rFonts w:ascii="Aptos" w:hAnsi="Aptos"/>
              </w:rPr>
            </w:rPrChange>
          </w:rPr>
          <w:fldChar w:fldCharType="separate"/>
        </w:r>
        <w:r w:rsidR="005D5700" w:rsidRPr="00A565EC" w:rsidDel="00094790">
          <w:delText>(Jääskeläinen et al., 2022)</w:delText>
        </w:r>
        <w:r w:rsidR="005D5700" w:rsidRPr="006E54B4" w:rsidDel="00094790">
          <w:rPr>
            <w:rPrChange w:id="145" w:author="Chelsea Helion" w:date="2024-10-23T10:53:00Z">
              <w:rPr>
                <w:rFonts w:ascii="Aptos" w:hAnsi="Aptos"/>
              </w:rPr>
            </w:rPrChange>
          </w:rPr>
          <w:fldChar w:fldCharType="end"/>
        </w:r>
        <w:r w:rsidR="000D0A97" w:rsidRPr="00A565EC" w:rsidDel="00094790">
          <w:delText xml:space="preserve">. </w:delText>
        </w:r>
      </w:del>
      <w:del w:id="146" w:author="Chelsea Helion" w:date="2024-10-23T16:38:00Z">
        <w:r w:rsidR="00094790" w:rsidRPr="00A565EC" w:rsidDel="007476A8">
          <w:delText xml:space="preserve">While it is true that neural activity captured while continuously rating a stimulus likely differs significantly from passively watching a stimulus with no particular focus or goal, how the act of rating affects neural activity </w:delText>
        </w:r>
        <w:r w:rsidR="00094790" w:rsidRPr="007476A8" w:rsidDel="007476A8">
          <w:rPr>
            <w:rPrChange w:id="147" w:author="Chelsea Helion" w:date="2024-10-23T16:37:00Z">
              <w:rPr>
                <w:rFonts w:ascii="Aptos" w:hAnsi="Aptos"/>
                <w:i/>
                <w:iCs/>
              </w:rPr>
            </w:rPrChange>
          </w:rPr>
          <w:delText>when the focus or goal is kept consistent</w:delText>
        </w:r>
        <w:r w:rsidR="00094790" w:rsidRPr="006E54B4" w:rsidDel="007476A8">
          <w:rPr>
            <w:rPrChange w:id="148" w:author="Chelsea Helion" w:date="2024-10-23T10:53:00Z">
              <w:rPr>
                <w:rFonts w:ascii="Aptos" w:hAnsi="Aptos"/>
              </w:rPr>
            </w:rPrChange>
          </w:rPr>
          <w:delText xml:space="preserve"> has not yet been explored. </w:delText>
        </w:r>
        <w:r w:rsidR="00900DCE" w:rsidRPr="006E54B4" w:rsidDel="007476A8">
          <w:rPr>
            <w:rPrChange w:id="149" w:author="Chelsea Helion" w:date="2024-10-23T10:53:00Z">
              <w:rPr>
                <w:rFonts w:ascii="Aptos" w:hAnsi="Aptos"/>
              </w:rPr>
            </w:rPrChange>
          </w:rPr>
          <w:delText>The</w:delText>
        </w:r>
        <w:r w:rsidR="00E06745" w:rsidRPr="006E54B4" w:rsidDel="007476A8">
          <w:rPr>
            <w:rPrChange w:id="150" w:author="Chelsea Helion" w:date="2024-10-23T10:53:00Z">
              <w:rPr>
                <w:rFonts w:ascii="Aptos" w:hAnsi="Aptos"/>
              </w:rPr>
            </w:rPrChange>
          </w:rPr>
          <w:delText xml:space="preserve"> present research</w:delText>
        </w:r>
        <w:r w:rsidR="00900DCE" w:rsidRPr="006E54B4" w:rsidDel="007476A8">
          <w:rPr>
            <w:rPrChange w:id="151" w:author="Chelsea Helion" w:date="2024-10-23T10:53:00Z">
              <w:rPr>
                <w:rFonts w:ascii="Aptos" w:hAnsi="Aptos"/>
              </w:rPr>
            </w:rPrChange>
          </w:rPr>
          <w:delText xml:space="preserve"> aims to close this knowledge gap</w:delText>
        </w:r>
        <w:r w:rsidR="00544E7B" w:rsidDel="007476A8">
          <w:delText xml:space="preserve"> through the inclusion of what we term </w:delText>
        </w:r>
        <w:r w:rsidR="00544E7B" w:rsidDel="007476A8">
          <w:rPr>
            <w:i/>
            <w:iCs/>
          </w:rPr>
          <w:delText>reflective active viewing</w:delText>
        </w:r>
        <w:r w:rsidR="00900DCE" w:rsidRPr="006E54B4" w:rsidDel="007476A8">
          <w:rPr>
            <w:rPrChange w:id="152" w:author="Chelsea Helion" w:date="2024-10-23T10:53:00Z">
              <w:rPr>
                <w:rFonts w:ascii="Aptos" w:hAnsi="Aptos"/>
              </w:rPr>
            </w:rPrChange>
          </w:rPr>
          <w:delText xml:space="preserve">. </w:delText>
        </w:r>
        <w:r w:rsidR="00900DCE" w:rsidRPr="00544E7B" w:rsidDel="007476A8">
          <w:rPr>
            <w:i/>
            <w:iCs/>
          </w:rPr>
          <w:delText xml:space="preserve">Reflective active viewing. </w:delText>
        </w:r>
        <w:r w:rsidR="00900DCE" w:rsidRPr="00544E7B" w:rsidDel="007476A8">
          <w:delText>One</w:delText>
        </w:r>
        <w:r w:rsidR="00BD0E4D" w:rsidRPr="00544E7B" w:rsidDel="007476A8">
          <w:delText xml:space="preserve"> approach for constraining cognition without introducing an active rating or updating process </w:delText>
        </w:r>
        <w:r w:rsidR="00900DCE" w:rsidRPr="00544E7B" w:rsidDel="007476A8">
          <w:delText>is to have participants passively view a dynamic stimulus in the scanner with specific instructions to narrow focus</w:delText>
        </w:r>
        <w:r w:rsidR="00BD0E4D" w:rsidRPr="00544E7B" w:rsidDel="007476A8">
          <w:delText xml:space="preserve"> (i.e., </w:delText>
        </w:r>
        <w:r w:rsidR="00BD0E4D" w:rsidRPr="00544E7B" w:rsidDel="007476A8">
          <w:fldChar w:fldCharType="begin"/>
        </w:r>
        <w:r w:rsidR="00BD0E4D" w:rsidRPr="00544E7B" w:rsidDel="007476A8">
          <w:delInstrText xml:space="preserve"> ADDIN ZOTERO_ITEM CSL_CITATION {"citationID":"xBlJUwWd","properties":{"formattedCitation":"(Lahnakoski et al., 2014; Song et al., 2021)","plainCitation":"(Lahnakoski et al., 2014; Song et al., 2021)","dontUpdate":true,"noteIndex":0},"citationItems":[{"id":2822,"uris":["http://zotero.org/users/6239255/items/4A6X6BHL"],"itemData":{"id":2822,"type":"article-journal","abstract":"For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delInstrText>
        </w:r>
        <w:r w:rsidR="00BD0E4D" w:rsidRPr="00544E7B" w:rsidDel="007476A8">
          <w:fldChar w:fldCharType="separate"/>
        </w:r>
        <w:r w:rsidR="00BD0E4D" w:rsidRPr="00544E7B" w:rsidDel="007476A8">
          <w:delText>Lahnakoski et al., 2014; Song et al., 2021)</w:delText>
        </w:r>
        <w:r w:rsidR="00BD0E4D" w:rsidRPr="00544E7B" w:rsidDel="007476A8">
          <w:fldChar w:fldCharType="end"/>
        </w:r>
        <w:r w:rsidR="00BD0E4D" w:rsidRPr="00544E7B" w:rsidDel="007476A8">
          <w:delText xml:space="preserve">. </w:delText>
        </w:r>
      </w:del>
      <w:r w:rsidR="00BD0E4D" w:rsidRPr="00544E7B">
        <w:t xml:space="preserve">Through this approach, </w:t>
      </w:r>
      <w:del w:id="153" w:author="Chelsea Helion" w:date="2024-10-23T16:38:00Z">
        <w:r w:rsidR="00BD0E4D" w:rsidRPr="00544E7B" w:rsidDel="007476A8">
          <w:delText xml:space="preserve">researchers </w:delText>
        </w:r>
      </w:del>
      <w:ins w:id="154" w:author="Chelsea Helion" w:date="2024-10-23T16:38:00Z">
        <w:r w:rsidR="007476A8">
          <w:t>we</w:t>
        </w:r>
        <w:r w:rsidR="007476A8" w:rsidRPr="00544E7B">
          <w:t xml:space="preserve"> </w:t>
        </w:r>
      </w:ins>
      <w:r w:rsidR="00BD0E4D" w:rsidRPr="00544E7B">
        <w:t xml:space="preserve">can avoid the influence of rating behaviors upon neural data while potentially still capturing a semblance of a subject’s concurrent metacognitive phenomena. </w:t>
      </w:r>
      <w:r w:rsidR="00525660" w:rsidRPr="00544E7B">
        <w:t xml:space="preserve">The validity of this approach outside of a neuroimaging context is supported by findings that within-participant physiological activity (e.g., skin conductance, heart rate, pulse transmission time, general somatic activity) during initial exposure is significantly correlated with the same metrics during a rewatch while self-reporting ratings </w:t>
      </w:r>
      <w:r w:rsidR="00525660" w:rsidRPr="00544E7B">
        <w:fldChar w:fldCharType="begin"/>
      </w:r>
      <w:r w:rsidR="008B21B9">
        <w:instrText xml:space="preserve"> ADDIN ZOTERO_ITEM CSL_CITATION {"citationID":"OdsIZu8d","properties":{"formattedCitation":"(Gottman &amp; Levenson, 1985; Levenson &amp; Gottman, 1983)","plainCitation":"(Gottman &amp; Levenson, 1985; Levenson &amp; Gottman, 1983)","noteIndex":0},"citationItems":[{"id":20891,"uris":["http://zotero.org/users/6239255/items/HZUJVFEA"],"itemData":{"id":20891,"type":"article-journal","abstract":"Thirty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525660" w:rsidRPr="00544E7B">
        <w:fldChar w:fldCharType="separate"/>
      </w:r>
      <w:r w:rsidR="00525660" w:rsidRPr="00544E7B">
        <w:t>(Gottman &amp; Levenson, 1985; Levenson &amp; Gottman, 1983)</w:t>
      </w:r>
      <w:r w:rsidR="00525660" w:rsidRPr="00544E7B">
        <w:fldChar w:fldCharType="end"/>
      </w:r>
      <w:r w:rsidR="00525660" w:rsidRPr="00544E7B">
        <w:t xml:space="preserve">. </w:t>
      </w:r>
    </w:p>
    <w:p w14:paraId="65E0985A" w14:textId="076F9A22" w:rsidR="00525660" w:rsidRPr="00544E7B" w:rsidRDefault="007476A8">
      <w:pPr>
        <w:spacing w:line="240" w:lineRule="auto"/>
        <w:jc w:val="both"/>
        <w:pPrChange w:id="155" w:author="Chelsea Helion" w:date="2024-10-23T16:42:00Z">
          <w:pPr>
            <w:spacing w:line="240" w:lineRule="auto"/>
            <w:ind w:firstLine="540"/>
            <w:jc w:val="both"/>
          </w:pPr>
        </w:pPrChange>
      </w:pPr>
      <w:ins w:id="156" w:author="Chelsea Helion" w:date="2024-10-23T16:43:00Z">
        <w:r>
          <w:tab/>
        </w:r>
      </w:ins>
      <w:del w:id="157" w:author="Chelsea Helion" w:date="2024-10-23T16:39:00Z">
        <w:r w:rsidR="00525660" w:rsidRPr="00544E7B" w:rsidDel="007476A8">
          <w:delText xml:space="preserve">Additionally, comparisons of during- and post-exposure ratings to video stimuli have indicated strong positive correlations for self-reported experiences of humor and sadness </w:delText>
        </w:r>
        <w:r w:rsidR="00525660" w:rsidRPr="00544E7B" w:rsidDel="007476A8">
          <w:fldChar w:fldCharType="begin"/>
        </w:r>
        <w:r w:rsidR="00525660" w:rsidRPr="00544E7B" w:rsidDel="007476A8">
          <w:delInstrText xml:space="preserve"> ADDIN ZOTERO_ITEM CSL_CITATION {"citationID":"k5cqjZuk","properties":{"formattedCitation":"(Hutcherson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525660" w:rsidRPr="00544E7B" w:rsidDel="007476A8">
          <w:fldChar w:fldCharType="separate"/>
        </w:r>
        <w:r w:rsidR="00525660" w:rsidRPr="00544E7B" w:rsidDel="007476A8">
          <w:delText>(Hutcherson et al., 2005)</w:delText>
        </w:r>
        <w:r w:rsidR="00525660" w:rsidRPr="00544E7B" w:rsidDel="007476A8">
          <w:fldChar w:fldCharType="end"/>
        </w:r>
        <w:r w:rsidR="00525660" w:rsidRPr="00544E7B" w:rsidDel="007476A8">
          <w:delText>. Reflective engagement has</w:delText>
        </w:r>
        <w:r w:rsidR="0055170A" w:rsidRPr="00544E7B" w:rsidDel="007476A8">
          <w:delText xml:space="preserve"> thus</w:delText>
        </w:r>
        <w:r w:rsidR="00525660" w:rsidRPr="00544E7B" w:rsidDel="007476A8">
          <w:delText xml:space="preserve"> become the most popular approach in the literature and </w:delText>
        </w:r>
      </w:del>
      <w:ins w:id="158" w:author="Chelsea Helion" w:date="2024-10-23T16:39:00Z">
        <w:r>
          <w:t>R</w:t>
        </w:r>
      </w:ins>
      <w:del w:id="159" w:author="Chelsea Helion" w:date="2024-10-23T16:39:00Z">
        <w:r w:rsidR="00525660" w:rsidRPr="00544E7B" w:rsidDel="007476A8">
          <w:delText>r</w:delText>
        </w:r>
      </w:del>
      <w:r w:rsidR="00525660" w:rsidRPr="00544E7B">
        <w:t xml:space="preserve">esearch using this technique has been fruitful, identifying mechanisms through which emotions promote </w:t>
      </w:r>
      <w:proofErr w:type="spellStart"/>
      <w:r w:rsidR="00525660" w:rsidRPr="00544E7B">
        <w:t>prosociality</w:t>
      </w:r>
      <w:proofErr w:type="spellEnd"/>
      <w:r w:rsidR="00525660" w:rsidRPr="00544E7B">
        <w:t xml:space="preserve"> </w:t>
      </w:r>
      <w:r w:rsidR="00525660" w:rsidRPr="00544E7B">
        <w:fldChar w:fldCharType="begin"/>
      </w:r>
      <w:r w:rsidR="008B21B9">
        <w:instrText xml:space="preserve"> ADDIN ZOTERO_ITEM CSL_CITATION {"citationID":"K9k3dINn","properties":{"formattedCitation":"(Nummenmaa et al., 2012)","plainCitation":"(Nummenmaa et al., 2012)","noteIndex":0},"citationItems":[{"id":20908,"uris":["http://zotero.org/users/6239255/items/44QN75CR"],"itemData":{"id":20908,"type":"article-journal","abstract":"Sharing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525660" w:rsidRPr="00544E7B">
        <w:fldChar w:fldCharType="separate"/>
      </w:r>
      <w:r w:rsidR="00525660" w:rsidRPr="00544E7B">
        <w:t>(</w:t>
      </w:r>
      <w:proofErr w:type="spellStart"/>
      <w:r w:rsidR="00525660" w:rsidRPr="00544E7B">
        <w:t>Nummenmaa</w:t>
      </w:r>
      <w:proofErr w:type="spellEnd"/>
      <w:r w:rsidR="00525660" w:rsidRPr="00544E7B">
        <w:t xml:space="preserve"> et al., 2012)</w:t>
      </w:r>
      <w:r w:rsidR="00525660" w:rsidRPr="00544E7B">
        <w:fldChar w:fldCharType="end"/>
      </w:r>
      <w:r w:rsidR="00525660" w:rsidRPr="00544E7B">
        <w:t xml:space="preserve"> and neural correlates of both attentional engagement </w:t>
      </w:r>
      <w:r w:rsidR="00525660" w:rsidRPr="00544E7B">
        <w:fldChar w:fldCharType="begin"/>
      </w:r>
      <w:r w:rsidR="008B21B9">
        <w:instrText xml:space="preserve"> ADDIN ZOTERO_ITEM CSL_CITATION {"citationID":"fEJAbZml","properties":{"formattedCitation":"(Song et al., 2021)","plainCitation":"(Song et al., 2021)","noteIndex":0},"citationItems":[{"id":20820,"uris":["http://zotero.org/users/6239255/items/AEE933CY"],"itemData":{"id":20820,"type":"article-journal","abstract":"Significance\n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525660" w:rsidRPr="00544E7B">
        <w:fldChar w:fldCharType="separate"/>
      </w:r>
      <w:r w:rsidR="00525660" w:rsidRPr="00544E7B">
        <w:t>(Song et al., 2021)</w:t>
      </w:r>
      <w:r w:rsidR="00525660" w:rsidRPr="00544E7B">
        <w:fldChar w:fldCharType="end"/>
      </w:r>
      <w:r w:rsidR="00525660" w:rsidRPr="00544E7B">
        <w:t xml:space="preserve"> and of humor </w:t>
      </w:r>
      <w:r w:rsidR="00525660" w:rsidRPr="00544E7B">
        <w:fldChar w:fldCharType="begin"/>
      </w:r>
      <w:r w:rsidR="008B21B9">
        <w:instrText xml:space="preserve"> ADDIN ZOTERO_ITEM CSL_CITATION {"citationID":"xxDe6EdH","properties":{"formattedCitation":"(Axelrod et al., 2023)","plainCitation":"(Axelrod et al., 2023)","noteIndex":0},"citationItems":[{"id":20905,"uris":["http://zotero.org/users/6239255/items/NB37WI4P"],"itemData":{"id":20905,"type":"article-journal","abstract":"Humor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525660" w:rsidRPr="00544E7B">
        <w:fldChar w:fldCharType="separate"/>
      </w:r>
      <w:r w:rsidR="00525660" w:rsidRPr="00544E7B">
        <w:t>(Axelrod et al., 2023)</w:t>
      </w:r>
      <w:r w:rsidR="00525660" w:rsidRPr="00544E7B">
        <w:fldChar w:fldCharType="end"/>
      </w:r>
      <w:r w:rsidR="00525660" w:rsidRPr="00544E7B">
        <w:t xml:space="preserve">. </w:t>
      </w:r>
      <w:r w:rsidR="0055170A" w:rsidRPr="00544E7B">
        <w:t>However,</w:t>
      </w:r>
      <w:ins w:id="160" w:author="Chelsea Helion" w:date="2024-10-23T16:41:00Z">
        <w:r>
          <w:t xml:space="preserve"> </w:t>
        </w:r>
        <w:proofErr w:type="gramStart"/>
        <w:r>
          <w:t>the majority of</w:t>
        </w:r>
        <w:proofErr w:type="gramEnd"/>
        <w:r>
          <w:t xml:space="preserve"> these studies have relied on</w:t>
        </w:r>
      </w:ins>
      <w:r w:rsidR="0055170A" w:rsidRPr="00544E7B">
        <w:t xml:space="preserve"> post-exposure ratings</w:t>
      </w:r>
      <w:ins w:id="161" w:author="Chelsea Helion" w:date="2024-10-23T16:42:00Z">
        <w:r>
          <w:t xml:space="preserve"> to probe subjective experience.</w:t>
        </w:r>
      </w:ins>
      <w:ins w:id="162" w:author="Chelsea Helion" w:date="2024-10-23T16:43:00Z">
        <w:r>
          <w:t xml:space="preserve"> This</w:t>
        </w:r>
      </w:ins>
      <w:ins w:id="163" w:author="Chelsea Helion" w:date="2024-10-23T16:41:00Z">
        <w:r>
          <w:t xml:space="preserve"> </w:t>
        </w:r>
      </w:ins>
      <w:del w:id="164" w:author="Chelsea Helion" w:date="2024-10-23T16:43:00Z">
        <w:r w:rsidR="0055170A" w:rsidRPr="00544E7B" w:rsidDel="007476A8">
          <w:delText xml:space="preserve"> </w:delText>
        </w:r>
      </w:del>
      <w:r w:rsidR="0055170A" w:rsidRPr="00544E7B">
        <w:t xml:space="preserve">may be appropriate for gist-level representations of complex experiences </w:t>
      </w:r>
      <w:r w:rsidR="0055170A" w:rsidRPr="00544E7B">
        <w:fldChar w:fldCharType="begin"/>
      </w:r>
      <w:r w:rsidR="008B21B9">
        <w:instrText xml:space="preserve"> ADDIN ZOTERO_ITEM CSL_CITATION {"citationID":"sZj64OI6","properties":{"formattedCitation":"(Fayn et al., 2021)","plainCitation":"(Fayn et al., 2021)","dontUpdate":true,"noteIndex":0},"citationItems":[{"id":20885,"uris":["http://zotero.org/users/6239255/items/BJTH6R7J"],"itemData":{"id":20885,"type":"article-journal","abstract":"Research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55170A" w:rsidRPr="00544E7B">
        <w:fldChar w:fldCharType="separate"/>
      </w:r>
      <w:r w:rsidR="0055170A" w:rsidRPr="007476A8">
        <w:rPr>
          <w:highlight w:val="yellow"/>
          <w:rPrChange w:id="165" w:author="Chelsea Helion" w:date="2024-10-23T16:41:00Z">
            <w:rPr/>
          </w:rPrChange>
        </w:rPr>
        <w:t>(e.g., insert example of what you mean by this</w:t>
      </w:r>
      <w:r w:rsidR="0055170A" w:rsidRPr="00544E7B">
        <w:t>, Fayn et al., 2021)</w:t>
      </w:r>
      <w:r w:rsidR="0055170A" w:rsidRPr="00544E7B">
        <w:fldChar w:fldCharType="end"/>
      </w:r>
      <w:r w:rsidR="0055170A" w:rsidRPr="00544E7B">
        <w:t xml:space="preserve"> but may fail to accurately how nuances of dynamic or ongoing evaluations were experienced </w:t>
      </w:r>
      <w:r w:rsidR="0055170A" w:rsidRPr="00544E7B">
        <w:rPr>
          <w:i/>
          <w:iCs/>
        </w:rPr>
        <w:t>in the moment</w:t>
      </w:r>
      <w:r w:rsidR="0055170A" w:rsidRPr="00544E7B">
        <w:t>. For example, for a movie with a meaning-changing twist (e.g., “The Sixth Sense”), small features of an interaction or subtle information conveyed by an actor’s facial expressions or verbal tone may be imbued with a different meaning upon recall or rewatch than it was originally assigned during the initial viewing experience. This speaks to the necessity of capturing in-the-moment ratings of experience, and better understanding the implications of this approach for neural activity and downstream cognition.</w:t>
      </w:r>
      <w:ins w:id="166" w:author="Chelsea Helion" w:date="2024-10-25T11:06:00Z">
        <w:r w:rsidR="00F663DD">
          <w:t xml:space="preserve"> We propose that this </w:t>
        </w:r>
        <w:r w:rsidR="00F663DD" w:rsidRPr="002947A3">
          <w:t>type of viewing may be characterized by greater default mode network engagement (i.e., precuneus (</w:t>
        </w:r>
        <w:proofErr w:type="spellStart"/>
        <w:r w:rsidR="00F663DD" w:rsidRPr="002947A3">
          <w:t>pCUN</w:t>
        </w:r>
        <w:proofErr w:type="spellEnd"/>
        <w:r w:rsidR="00F663DD" w:rsidRPr="002947A3">
          <w:t>), inferior parietal lobe (IPL), medial prefrontal cortex (mPFC)) without the added pressure of having to rate their evaluations. However, this type of viewing may also lead to greater lapses in attention, or possible forgetting of the active goal.</w:t>
        </w:r>
      </w:ins>
    </w:p>
    <w:p w14:paraId="25C6D865" w14:textId="74419B58" w:rsidR="00900DCE" w:rsidRPr="00544E7B" w:rsidRDefault="00900DCE" w:rsidP="00900DCE">
      <w:pPr>
        <w:spacing w:line="240" w:lineRule="auto"/>
        <w:ind w:firstLine="540"/>
        <w:jc w:val="both"/>
      </w:pPr>
    </w:p>
    <w:p w14:paraId="547F6B65" w14:textId="77777777" w:rsidR="00900DCE" w:rsidRPr="00544E7B" w:rsidRDefault="00900DCE" w:rsidP="00900DCE">
      <w:pPr>
        <w:spacing w:line="240" w:lineRule="auto"/>
        <w:ind w:firstLine="540"/>
        <w:jc w:val="both"/>
      </w:pPr>
    </w:p>
    <w:p w14:paraId="2B39BDD9" w14:textId="77777777" w:rsidR="00E06745" w:rsidRPr="00544E7B" w:rsidRDefault="00E06745" w:rsidP="00094790">
      <w:pPr>
        <w:spacing w:line="240" w:lineRule="auto"/>
        <w:ind w:firstLine="540"/>
        <w:jc w:val="both"/>
      </w:pPr>
    </w:p>
    <w:p w14:paraId="4AC49F89" w14:textId="77777777" w:rsidR="00E06745" w:rsidRPr="00544E7B" w:rsidRDefault="00E06745" w:rsidP="00094790">
      <w:pPr>
        <w:spacing w:line="240" w:lineRule="auto"/>
        <w:ind w:firstLine="540"/>
        <w:jc w:val="both"/>
      </w:pPr>
    </w:p>
    <w:p w14:paraId="2C2E8CC5" w14:textId="77777777" w:rsidR="00094790" w:rsidRPr="00544E7B" w:rsidRDefault="00094790" w:rsidP="00383C25">
      <w:pPr>
        <w:spacing w:line="240" w:lineRule="auto"/>
        <w:ind w:firstLine="540"/>
        <w:jc w:val="both"/>
      </w:pPr>
    </w:p>
    <w:p w14:paraId="05747BFC" w14:textId="77777777" w:rsidR="004C4E17" w:rsidRPr="006E54B4" w:rsidRDefault="004C4E17" w:rsidP="004C4E17">
      <w:pPr>
        <w:spacing w:line="240" w:lineRule="auto"/>
        <w:jc w:val="both"/>
        <w:rPr>
          <w:rPrChange w:id="167" w:author="Chelsea Helion" w:date="2024-10-23T10:53:00Z">
            <w:rPr>
              <w:rFonts w:ascii="Aptos" w:hAnsi="Aptos"/>
            </w:rPr>
          </w:rPrChange>
        </w:rPr>
      </w:pPr>
      <w:r w:rsidRPr="006E54B4">
        <w:rPr>
          <w:noProof/>
          <w:rPrChange w:id="168" w:author="Chelsea Helion" w:date="2024-10-23T10:53:00Z">
            <w:rPr>
              <w:rFonts w:ascii="Aptos" w:hAnsi="Aptos"/>
              <w:noProof/>
            </w:rPr>
          </w:rPrChange>
        </w:rPr>
        <w:lastRenderedPageBreak/>
        <w:drawing>
          <wp:inline distT="0" distB="0" distL="0" distR="0" wp14:anchorId="0561F097" wp14:editId="195780AA">
            <wp:extent cx="5943600" cy="4279900"/>
            <wp:effectExtent l="0" t="0" r="0" b="0"/>
            <wp:docPr id="1031762185" name="Picture 1" descr="A diagram of a variety of different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2185" name="Picture 1" descr="A diagram of a variety of different view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commentRangeStart w:id="169"/>
      <w:commentRangeEnd w:id="169"/>
      <w:r w:rsidR="00262C6C">
        <w:rPr>
          <w:rStyle w:val="CommentReference"/>
        </w:rPr>
        <w:commentReference w:id="169"/>
      </w:r>
    </w:p>
    <w:p w14:paraId="60C51FCD" w14:textId="77777777" w:rsidR="004C4E17" w:rsidRPr="00262C6C" w:rsidRDefault="004C4E17" w:rsidP="004C4E17">
      <w:pPr>
        <w:spacing w:line="240" w:lineRule="auto"/>
        <w:jc w:val="both"/>
      </w:pPr>
      <w:commentRangeStart w:id="170"/>
      <w:r w:rsidRPr="006E54B4">
        <w:rPr>
          <w:rPrChange w:id="171" w:author="Chelsea Helion" w:date="2024-10-23T10:53:00Z">
            <w:rPr>
              <w:rFonts w:ascii="Aptos" w:hAnsi="Aptos"/>
            </w:rPr>
          </w:rPrChange>
        </w:rPr>
        <w:t>Figure 1. Conceptual overview.</w:t>
      </w:r>
      <w:commentRangeEnd w:id="170"/>
      <w:r w:rsidR="00094790" w:rsidRPr="006E54B4">
        <w:rPr>
          <w:rStyle w:val="CommentReference"/>
        </w:rPr>
        <w:commentReference w:id="170"/>
      </w:r>
    </w:p>
    <w:p w14:paraId="0C0DB8BA" w14:textId="77777777" w:rsidR="004C4E17" w:rsidRPr="00262C6C" w:rsidRDefault="004C4E17" w:rsidP="004C4E17">
      <w:pPr>
        <w:spacing w:line="240" w:lineRule="auto"/>
        <w:jc w:val="both"/>
      </w:pPr>
    </w:p>
    <w:p w14:paraId="1A784249" w14:textId="02417FCD" w:rsidR="00094790" w:rsidRPr="00262C6C" w:rsidRDefault="00000000" w:rsidP="00AF6336">
      <w:pPr>
        <w:spacing w:line="240" w:lineRule="auto"/>
        <w:ind w:firstLine="540"/>
        <w:jc w:val="both"/>
        <w:rPr>
          <w:ins w:id="172" w:author="Chelsea Helion" w:date="2024-10-22T15:14:00Z"/>
        </w:rPr>
      </w:pPr>
      <w:del w:id="173" w:author="Chelsea Helion" w:date="2024-10-22T15:57:00Z">
        <w:r w:rsidRPr="00262C6C" w:rsidDel="00BD0E4D">
          <w:rPr>
            <w:b/>
            <w:bCs/>
          </w:rPr>
          <w:delText>Reflective Active Engagement</w:delText>
        </w:r>
        <w:r w:rsidRPr="00262C6C" w:rsidDel="00BD0E4D">
          <w:rPr>
            <w:b/>
            <w:bCs/>
            <w:i/>
          </w:rPr>
          <w:delText>.</w:delText>
        </w:r>
        <w:r w:rsidRPr="00262C6C" w:rsidDel="00BD0E4D">
          <w:rPr>
            <w:i/>
          </w:rPr>
          <w:delText xml:space="preserve"> </w:delText>
        </w:r>
        <w:r w:rsidRPr="00262C6C" w:rsidDel="00BD0E4D">
          <w:delText xml:space="preserve">One </w:delText>
        </w:r>
        <w:r w:rsidR="000D0A97" w:rsidRPr="00262C6C" w:rsidDel="00BD0E4D">
          <w:delText>proposed solution</w:delText>
        </w:r>
        <w:r w:rsidRPr="00262C6C" w:rsidDel="00BD0E4D">
          <w:delText xml:space="preserve"> </w:delText>
        </w:r>
        <w:r w:rsidR="000D0A97" w:rsidRPr="00262C6C" w:rsidDel="00BD0E4D">
          <w:delText xml:space="preserve">is to </w:delText>
        </w:r>
        <w:r w:rsidR="00890300" w:rsidRPr="00262C6C" w:rsidDel="00BD0E4D">
          <w:delText>have</w:delText>
        </w:r>
        <w:r w:rsidRPr="00262C6C" w:rsidDel="00BD0E4D">
          <w:delText xml:space="preserve"> participants passively</w:delText>
        </w:r>
        <w:r w:rsidR="000D0A97" w:rsidRPr="00262C6C" w:rsidDel="00BD0E4D">
          <w:delText xml:space="preserve"> view</w:delText>
        </w:r>
        <w:r w:rsidRPr="00262C6C" w:rsidDel="00BD0E4D">
          <w:delText xml:space="preserve"> a dynamic stimulus </w:delText>
        </w:r>
      </w:del>
      <w:del w:id="174" w:author="Chelsea Helion" w:date="2024-10-21T11:17:00Z">
        <w:r w:rsidRPr="00262C6C" w:rsidDel="002E5ACF">
          <w:delText>while undergoing neuroimaging</w:delText>
        </w:r>
        <w:r w:rsidR="00890300" w:rsidRPr="00262C6C" w:rsidDel="002E5ACF">
          <w:delText xml:space="preserve">, </w:delText>
        </w:r>
      </w:del>
      <w:del w:id="175" w:author="Chelsea Helion" w:date="2024-10-22T15:57:00Z">
        <w:r w:rsidR="00890300" w:rsidRPr="00262C6C" w:rsidDel="00BD0E4D">
          <w:delText xml:space="preserve">with (i.e., </w:delText>
        </w:r>
        <w:r w:rsidR="00D7249E" w:rsidRPr="006E54B4" w:rsidDel="00BD0E4D">
          <w:rPr>
            <w:rPrChange w:id="176" w:author="Chelsea Helion" w:date="2024-10-23T10:53:00Z">
              <w:rPr>
                <w:rFonts w:ascii="Aptos" w:hAnsi="Aptos"/>
              </w:rPr>
            </w:rPrChange>
          </w:rPr>
          <w:fldChar w:fldCharType="begin"/>
        </w:r>
        <w:r w:rsidR="004F2335" w:rsidRPr="00262C6C" w:rsidDel="00BD0E4D">
          <w:delInstrText xml:space="preserve"> ADDIN ZOTERO_ITEM CSL_CITATION {"citationID":"xBlJUwWd","properties":{"formattedCitation":"(Lahnakoski et al., 2014; Song et al., 2021)","plainCitation":"(Lahnakoski et al., 2014; Song et al., 2021)","dontUpdate":true,"noteIndex":0},"citationItems":[{"id":2822,"uris":["http://zotero.org/users/6239255/items/4A6X6BHL"],"itemData":{"id":2822,"type":"article-journal","abstract":"For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delInstrText>
        </w:r>
        <w:r w:rsidR="00D7249E" w:rsidRPr="006E54B4" w:rsidDel="00BD0E4D">
          <w:rPr>
            <w:rPrChange w:id="177" w:author="Chelsea Helion" w:date="2024-10-23T10:53:00Z">
              <w:rPr>
                <w:rFonts w:ascii="Aptos" w:hAnsi="Aptos"/>
              </w:rPr>
            </w:rPrChange>
          </w:rPr>
          <w:fldChar w:fldCharType="separate"/>
        </w:r>
        <w:r w:rsidR="00D7249E" w:rsidRPr="00262C6C" w:rsidDel="00BD0E4D">
          <w:delText>Lahnakoski et al., 2014; Song et al., 2021)</w:delText>
        </w:r>
        <w:r w:rsidR="00D7249E" w:rsidRPr="006E54B4" w:rsidDel="00BD0E4D">
          <w:rPr>
            <w:rPrChange w:id="178" w:author="Chelsea Helion" w:date="2024-10-23T10:53:00Z">
              <w:rPr>
                <w:rFonts w:ascii="Aptos" w:hAnsi="Aptos"/>
              </w:rPr>
            </w:rPrChange>
          </w:rPr>
          <w:fldChar w:fldCharType="end"/>
        </w:r>
        <w:r w:rsidR="00890300" w:rsidRPr="00262C6C" w:rsidDel="00BD0E4D">
          <w:delText xml:space="preserve"> or without (i.e., </w:delText>
        </w:r>
        <w:r w:rsidR="00D7249E" w:rsidRPr="006E54B4" w:rsidDel="00BD0E4D">
          <w:rPr>
            <w:rPrChange w:id="179" w:author="Chelsea Helion" w:date="2024-10-23T10:53:00Z">
              <w:rPr>
                <w:rFonts w:ascii="Aptos" w:hAnsi="Aptos"/>
              </w:rPr>
            </w:rPrChange>
          </w:rPr>
          <w:fldChar w:fldCharType="begin"/>
        </w:r>
        <w:r w:rsidR="004F2335" w:rsidRPr="00262C6C" w:rsidDel="00BD0E4D">
          <w:delInstrText xml:space="preserve"> ADDIN ZOTERO_ITEM CSL_CITATION {"citationID":"MNg1NHmF","properties":{"formattedCitation":"(Hutcherson et al., 2005; Nummenmaa et al., 2012)","plainCitation":"(Hutcherson et al., 2005; Nummenmaa et al., 2012)","dontUpdate":true,"noteIndex":0},"citationItems":[{"id":16148,"uris":["http://zotero.org/users/6239255/items/M224CHW3"],"itemData":{"id":16148,"type":"article-journal","abstract":"Abstract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delInstrText>
        </w:r>
        <w:r w:rsidR="00D7249E" w:rsidRPr="006E54B4" w:rsidDel="00BD0E4D">
          <w:rPr>
            <w:rPrChange w:id="180" w:author="Chelsea Helion" w:date="2024-10-23T10:53:00Z">
              <w:rPr>
                <w:rFonts w:ascii="Aptos" w:hAnsi="Aptos"/>
              </w:rPr>
            </w:rPrChange>
          </w:rPr>
          <w:fldChar w:fldCharType="separate"/>
        </w:r>
        <w:r w:rsidR="00D7249E" w:rsidRPr="00262C6C" w:rsidDel="00BD0E4D">
          <w:delText>Hutcherson et al., 2005; Nummenmaa et al., 2012)</w:delText>
        </w:r>
        <w:r w:rsidR="00D7249E" w:rsidRPr="006E54B4" w:rsidDel="00BD0E4D">
          <w:rPr>
            <w:rPrChange w:id="181" w:author="Chelsea Helion" w:date="2024-10-23T10:53:00Z">
              <w:rPr>
                <w:rFonts w:ascii="Aptos" w:hAnsi="Aptos"/>
              </w:rPr>
            </w:rPrChange>
          </w:rPr>
          <w:fldChar w:fldCharType="end"/>
        </w:r>
        <w:r w:rsidR="00D7249E" w:rsidRPr="00262C6C" w:rsidDel="00BD0E4D">
          <w:delText xml:space="preserve"> </w:delText>
        </w:r>
        <w:r w:rsidR="00890300" w:rsidRPr="00262C6C" w:rsidDel="00BD0E4D">
          <w:delText>specific instructions to narrow focus,</w:delText>
        </w:r>
        <w:r w:rsidRPr="00262C6C" w:rsidDel="00BD0E4D">
          <w:delText xml:space="preserve"> and then to actively engage with (i.e., continuously self-report ratings) the same stimulus outside of the scanner (e.g., </w:delText>
        </w:r>
        <w:r w:rsidR="00407C34" w:rsidRPr="006E54B4" w:rsidDel="00BD0E4D">
          <w:rPr>
            <w:rPrChange w:id="182" w:author="Chelsea Helion" w:date="2024-10-23T10:53:00Z">
              <w:rPr>
                <w:rFonts w:ascii="Aptos" w:hAnsi="Aptos"/>
              </w:rPr>
            </w:rPrChange>
          </w:rPr>
          <w:fldChar w:fldCharType="begin"/>
        </w:r>
        <w:r w:rsidR="004F2335" w:rsidRPr="00262C6C" w:rsidDel="00BD0E4D">
          <w:delInstrText xml:space="preserve"> ADDIN ZOTERO_ITEM CSL_CITATION {"citationID":"J4itBju2","properties":{"formattedCitation":"(J\\uc0\\u228{}\\uc0\\u228{}skel\\uc0\\u228{}inen et al., 2008; Nummenmaa et al., 2012; Raz et al., 2012)","plainCitation":"(Jääskeläinen et al., 2008; Nummenmaa et al., 2012; Raz et al., 2012)","dontUpdate":true,"noteIndex":0},"citationItems":[{"id":16245,"uris":["http://zotero.org/users/6239255/items/S4KIV2RB"],"itemData":{"id":16245,"type":"article-journal","abstract":"Abstract   Dynamic functional integration of distinct neural systems plays a pivotal role in emotional experience. We introduce a novel approach for studying emotion-related changes in the interactions within and between networks using fMRI. It is based on continuous computation of a network cohesion index (NCI), which is sensitive to both strength and variability of signal correlations between pre-defined regions. The regions encompass three clusters (namely limbic, medial prefrontal cortex (mPFC) and cognitive), each previously was shown to be involved in emotional processing. Two sadness-inducing film excerpts were viewed passively, and comparisons between viewer's rated sadness, parasympathetic, and inter-NCI and intra-NCI were obtained. Limbic intra-NCI was associated with reported sadness in both movies. However, the correlation between the parasympathetic-index, the rated sadness and the limbic-NCI occurred in only one movie, possibly related to a “deactivated” pattern of sadness. In this film, rated sadness intensity also correlated with the mPFC intra-NCI, possibly reflecting temporal correspondence between sadness and sympathy. Further, only for this movie, we found an association between sadness rating and the mPFC–limbic inter-NCI time courses. To the contrary, in the other film in which sadness was reported to commingle with horror and anger, dramatic events coincided with disintegration of these networks. Together, this may point to a difference between the cinematic experiences with regard to inter-network dynamics related to emotional regulation. These findings demonstrate the advantage of a multi-layered dynamic analysis for elucidating the uniqueness of emotional experiences with regard to an unguided processing of continuous and complex stimulation.","container-title":"NeuroImage","DOI":"10.1016/j.neuroimage.2011.12.084","issue":"2","note":"DOI: 10.1016/j.neuroimage.2011.12.084\nMAG ID: 1984946107\nPMID: 22285693","page":"1448-1461","title":"Portraying emotions at their unfolding: A multilayered approach for probing dynamics of neural networks","volume":"60","author":[{"family":"Raz","given":"Gal"},{"family":"Winetraub","given":"Yonatan"},{"family":"Jacob","given":"Yael"},{"family":"Kinreich","given":"Sivan"},{"family":"Maron-Katz","given":"Adi"},{"family":"Shaham","given":"Galit"},{"family":"Podlipsky","given":"Ilana"},{"family":"Gilam","given":"Gadi"},{"family":"Soreq","given":"Eyal"},{"family":"Hendler","given":"Talma"}],"issued":{"date-parts":[["2012",4,2]]}}},{"id":2685,"uris":["http://zotero.org/users/6239255/items/KQ9HBF4R"],"itemData":{"id":2685,"type":"article-journal","abstract":"Hemodynamic activity in occipital, temporal, and parietal cortical areas were recently shown to correlate across subjects during viewing of a 30-minute movie clip. However, most of the frontal cortex lacked between-subject correlations. Here we presented 12 healthy naïve volunteers with the first 72 minutes of a movie (“Crash”, 2005, Lions Gate Films) outside of the fMRI scanner to involve the subjects in the plot of the movie, followed by presentation of the last 36 minutes during fMRI scanning. We observed significant between-subjects correlation of fMRI activity in especially right hemisphere frontal cortical areas, in addition to the correlation of activity in temporal, occipital, and parietal areas. It is possible that this resulted from the subjects following the plot of the movie and being emotionally engaged in the movie during fMRI scanning. We further show that probabilistic independent component analysis (ICA) reveals meaningful activations in individual subjects during natural viewing.","container-title":"The Open Neuroimaging Journal","DOI":"10.2174/1874440000802010014","ISSN":"1874-4400","issue":"1","journalAbbreviation":"Open Neuroimag J","language":"en","page":"14-19","source":"DOI.org (Crossref)","title":"Inter-Subject Synchronization of Prefrontal Cortex Hemodynamic Activity During Natural Viewing","volume":"2","author":[{"family":"Jääskeläinen","given":"Iiro P"},{"family":"Koskentalo","given":"Katri"},{"family":"Balk","given":"Marja H"},{"family":"Autti","given":"Taina"},{"family":"Kauramäki","given":"Jaakko"},{"family":"Pomren","given":"Cajus"},{"family":"Sams","given":"Mikko"}],"issued":{"date-parts":[["2008",4,1]]}}},{"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delInstrText>
        </w:r>
        <w:r w:rsidR="00407C34" w:rsidRPr="006E54B4" w:rsidDel="00BD0E4D">
          <w:rPr>
            <w:rPrChange w:id="183" w:author="Chelsea Helion" w:date="2024-10-23T10:53:00Z">
              <w:rPr>
                <w:rFonts w:ascii="Aptos" w:hAnsi="Aptos"/>
              </w:rPr>
            </w:rPrChange>
          </w:rPr>
          <w:fldChar w:fldCharType="separate"/>
        </w:r>
        <w:r w:rsidR="00AF4E49" w:rsidRPr="00262C6C" w:rsidDel="00BD0E4D">
          <w:delText>Jääskeläinen et al., 2008; Nummenmaa et al., 2012; Raz et al., 2012)</w:delText>
        </w:r>
        <w:r w:rsidR="00407C34" w:rsidRPr="006E54B4" w:rsidDel="00BD0E4D">
          <w:rPr>
            <w:rPrChange w:id="184" w:author="Chelsea Helion" w:date="2024-10-23T10:53:00Z">
              <w:rPr>
                <w:rFonts w:ascii="Aptos" w:hAnsi="Aptos"/>
              </w:rPr>
            </w:rPrChange>
          </w:rPr>
          <w:fldChar w:fldCharType="end"/>
        </w:r>
        <w:r w:rsidRPr="00262C6C" w:rsidDel="00BD0E4D">
          <w:delText>.</w:delText>
        </w:r>
        <w:r w:rsidR="000D0A97" w:rsidRPr="00262C6C" w:rsidDel="00BD0E4D">
          <w:delText xml:space="preserve"> </w:delText>
        </w:r>
      </w:del>
    </w:p>
    <w:p w14:paraId="4FB41EFB" w14:textId="779D8D72" w:rsidR="00DE0869" w:rsidRPr="00262C6C" w:rsidDel="007A1851" w:rsidRDefault="00462E3A" w:rsidP="00AF6336">
      <w:pPr>
        <w:spacing w:line="240" w:lineRule="auto"/>
        <w:ind w:firstLine="540"/>
        <w:jc w:val="both"/>
        <w:rPr>
          <w:del w:id="185" w:author="Chelsea Helion" w:date="2024-10-21T13:47:00Z"/>
        </w:rPr>
      </w:pPr>
      <w:del w:id="186" w:author="Chelsea Helion" w:date="2024-10-22T15:39:00Z">
        <w:r w:rsidRPr="00262C6C" w:rsidDel="00900DCE">
          <w:delText xml:space="preserve">We term these approaches, in which subjects reflect upon the stimulus without rating initially but later rate their evaluations, </w:delText>
        </w:r>
        <w:r w:rsidRPr="00262C6C" w:rsidDel="00900DCE">
          <w:rPr>
            <w:i/>
            <w:iCs/>
          </w:rPr>
          <w:delText>Reflective Active Engagement p</w:delText>
        </w:r>
        <w:r w:rsidRPr="00262C6C" w:rsidDel="00900DCE">
          <w:delText>aradigms</w:delText>
        </w:r>
        <w:r w:rsidRPr="00262C6C" w:rsidDel="00900DCE">
          <w:rPr>
            <w:i/>
            <w:iCs/>
          </w:rPr>
          <w:delText>.</w:delText>
        </w:r>
        <w:r w:rsidR="000D0A97" w:rsidRPr="00262C6C" w:rsidDel="00900DCE">
          <w:delText xml:space="preserve"> </w:delText>
        </w:r>
      </w:del>
      <w:del w:id="187" w:author="Chelsea Helion" w:date="2024-10-22T15:57:00Z">
        <w:r w:rsidRPr="00262C6C" w:rsidDel="00BD0E4D">
          <w:delText xml:space="preserve">Through these approaches, researchers can </w:delText>
        </w:r>
        <w:r w:rsidR="00890300" w:rsidRPr="00262C6C" w:rsidDel="00BD0E4D">
          <w:delText>avoid the influence of rating behaviors upon</w:delText>
        </w:r>
        <w:r w:rsidRPr="00262C6C" w:rsidDel="00BD0E4D">
          <w:delText xml:space="preserve"> neural data while </w:delText>
        </w:r>
        <w:r w:rsidR="00890300" w:rsidRPr="00262C6C" w:rsidDel="00BD0E4D">
          <w:delText xml:space="preserve">still </w:delText>
        </w:r>
        <w:r w:rsidRPr="00262C6C" w:rsidDel="00BD0E4D">
          <w:delText xml:space="preserve">capturing </w:delText>
        </w:r>
        <w:r w:rsidR="00890300" w:rsidRPr="00262C6C" w:rsidDel="00BD0E4D">
          <w:delText>a</w:delText>
        </w:r>
        <w:r w:rsidRPr="00262C6C" w:rsidDel="00BD0E4D">
          <w:delText xml:space="preserve"> semblance of </w:delText>
        </w:r>
        <w:r w:rsidR="00890300" w:rsidRPr="00262C6C" w:rsidDel="00BD0E4D">
          <w:delText xml:space="preserve">a </w:delText>
        </w:r>
        <w:r w:rsidRPr="00262C6C" w:rsidDel="00BD0E4D">
          <w:delText>subject</w:delText>
        </w:r>
        <w:r w:rsidR="00890300" w:rsidRPr="00262C6C" w:rsidDel="00BD0E4D">
          <w:delText>’s</w:delText>
        </w:r>
        <w:r w:rsidRPr="00262C6C" w:rsidDel="00BD0E4D">
          <w:delText xml:space="preserve"> concurrent </w:delText>
        </w:r>
        <w:r w:rsidR="00862995" w:rsidRPr="00262C6C" w:rsidDel="00BD0E4D">
          <w:delText>meta</w:delText>
        </w:r>
        <w:r w:rsidRPr="00262C6C" w:rsidDel="00BD0E4D">
          <w:delText>cognitive phenomena</w:delText>
        </w:r>
      </w:del>
      <w:del w:id="188" w:author="Chelsea Helion" w:date="2024-10-21T11:18:00Z">
        <w:r w:rsidR="00890300" w:rsidRPr="00262C6C" w:rsidDel="002E5ACF">
          <w:delText xml:space="preserve">, </w:delText>
        </w:r>
      </w:del>
      <w:del w:id="189" w:author="Chelsea Helion" w:date="2024-10-22T16:44:00Z">
        <w:r w:rsidR="00890300" w:rsidRPr="00262C6C" w:rsidDel="0055170A">
          <w:delText>assum</w:delText>
        </w:r>
      </w:del>
      <w:del w:id="190" w:author="Chelsea Helion" w:date="2024-10-21T11:18:00Z">
        <w:r w:rsidR="00890300" w:rsidRPr="00262C6C" w:rsidDel="002E5ACF">
          <w:delText>ing</w:delText>
        </w:r>
      </w:del>
      <w:del w:id="191" w:author="Chelsea Helion" w:date="2024-10-22T16:44:00Z">
        <w:r w:rsidR="00890300" w:rsidRPr="00262C6C" w:rsidDel="0055170A">
          <w:delText xml:space="preserve"> that subjects </w:delText>
        </w:r>
      </w:del>
      <w:del w:id="192" w:author="Chelsea Helion" w:date="2024-10-21T11:18:00Z">
        <w:r w:rsidR="00890300" w:rsidRPr="00262C6C" w:rsidDel="002E5ACF">
          <w:delText>are able to</w:delText>
        </w:r>
      </w:del>
      <w:del w:id="193" w:author="Chelsea Helion" w:date="2024-10-22T16:44:00Z">
        <w:r w:rsidR="00890300" w:rsidRPr="00262C6C" w:rsidDel="0055170A">
          <w:delText xml:space="preserve"> accurate recall and report their experiences.</w:delText>
        </w:r>
        <w:r w:rsidR="003125D9" w:rsidRPr="00262C6C" w:rsidDel="0055170A">
          <w:delText xml:space="preserve"> </w:delText>
        </w:r>
      </w:del>
      <w:del w:id="194" w:author="Chelsea Helion" w:date="2024-10-21T11:39:00Z">
        <w:r w:rsidR="003125D9" w:rsidRPr="00262C6C" w:rsidDel="001A264C">
          <w:delText xml:space="preserve">This approach may also be the closest approximation of neural activity while conducting social or emotional observation (i.e., evaluating how sad something or someone makes you feel, how much you believe a person), as we are not often asked to quantify these sorts of assessments in real time in our daily lives. </w:delText>
        </w:r>
        <w:r w:rsidRPr="00262C6C" w:rsidDel="001A264C">
          <w:delText xml:space="preserve">While not neuroimaging data, the </w:delText>
        </w:r>
      </w:del>
      <w:del w:id="195" w:author="Chelsea Helion" w:date="2024-10-22T16:44:00Z">
        <w:r w:rsidRPr="00262C6C" w:rsidDel="0055170A">
          <w:delText>validity of this approach is supported by findings that within-participant physiological activity (</w:delText>
        </w:r>
      </w:del>
      <w:del w:id="196" w:author="Chelsea Helion" w:date="2024-10-21T11:39:00Z">
        <w:r w:rsidRPr="00262C6C" w:rsidDel="001A264C">
          <w:delText>i.e.</w:delText>
        </w:r>
      </w:del>
      <w:del w:id="197" w:author="Chelsea Helion" w:date="2024-10-22T16:44:00Z">
        <w:r w:rsidRPr="00262C6C" w:rsidDel="0055170A">
          <w:delText>, skin conductance, heart rate, pulse transmission time, general somatic activity)</w:delText>
        </w:r>
        <w:r w:rsidR="00862995" w:rsidRPr="00262C6C" w:rsidDel="0055170A">
          <w:delText xml:space="preserve"> during initial exposure</w:delText>
        </w:r>
        <w:r w:rsidRPr="00262C6C" w:rsidDel="0055170A">
          <w:delText xml:space="preserve"> is significantly correlated </w:delText>
        </w:r>
        <w:r w:rsidR="00604E25" w:rsidRPr="00262C6C" w:rsidDel="0055170A">
          <w:delText xml:space="preserve">with the same metrics </w:delText>
        </w:r>
        <w:r w:rsidRPr="00262C6C" w:rsidDel="0055170A">
          <w:delText xml:space="preserve">during a rewatch while self-reporting ratings </w:delText>
        </w:r>
        <w:r w:rsidR="00407C34" w:rsidRPr="006E54B4" w:rsidDel="0055170A">
          <w:rPr>
            <w:rPrChange w:id="198" w:author="Chelsea Helion" w:date="2024-10-23T10:53:00Z">
              <w:rPr>
                <w:rFonts w:ascii="Aptos" w:hAnsi="Aptos"/>
              </w:rPr>
            </w:rPrChange>
          </w:rPr>
          <w:fldChar w:fldCharType="begin"/>
        </w:r>
        <w:r w:rsidR="004F2335" w:rsidRPr="00262C6C" w:rsidDel="0055170A">
          <w:delInstrText xml:space="preserve"> ADDIN ZOTERO_ITEM CSL_CITATION {"citationID":"OdsIZu8d","properties":{"formattedCitation":"(Gottman &amp; Levenson, 1985; Levenson &amp; Gottman, 1983)","plainCitation":"(Gottman &amp; Levenson, 1985; Levenson &amp; Gottman, 1983)","noteIndex":0},"citationItems":[{"id":16239,"uris":["http://zotero.org/users/6239255/items/HZUJVFEA"],"itemData":{"id":16239,"type":"article-journal","abstract":"Thirty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delInstrText>
        </w:r>
        <w:r w:rsidR="00407C34" w:rsidRPr="006E54B4" w:rsidDel="0055170A">
          <w:rPr>
            <w:rPrChange w:id="199" w:author="Chelsea Helion" w:date="2024-10-23T10:53:00Z">
              <w:rPr>
                <w:rFonts w:ascii="Aptos" w:hAnsi="Aptos"/>
              </w:rPr>
            </w:rPrChange>
          </w:rPr>
          <w:fldChar w:fldCharType="separate"/>
        </w:r>
        <w:r w:rsidR="00407C34" w:rsidRPr="00262C6C" w:rsidDel="0055170A">
          <w:delText>(Gottman &amp; Levenson, 1985; Levenson &amp; Gottman, 1983)</w:delText>
        </w:r>
        <w:r w:rsidR="00407C34" w:rsidRPr="006E54B4" w:rsidDel="0055170A">
          <w:rPr>
            <w:rPrChange w:id="200" w:author="Chelsea Helion" w:date="2024-10-23T10:53:00Z">
              <w:rPr>
                <w:rFonts w:ascii="Aptos" w:hAnsi="Aptos"/>
              </w:rPr>
            </w:rPrChange>
          </w:rPr>
          <w:fldChar w:fldCharType="end"/>
        </w:r>
        <w:r w:rsidRPr="00262C6C" w:rsidDel="0055170A">
          <w:delText xml:space="preserve">. Additionally, comparisons of during- and post-exposure ratings to video stimuli have </w:delText>
        </w:r>
        <w:r w:rsidR="00604E25" w:rsidRPr="00262C6C" w:rsidDel="0055170A">
          <w:delText>indicated</w:delText>
        </w:r>
        <w:r w:rsidRPr="00262C6C" w:rsidDel="0055170A">
          <w:delText xml:space="preserve"> strong positive correlations for self-reported experiences of humor and sadness </w:delText>
        </w:r>
        <w:r w:rsidR="00364897" w:rsidRPr="006E54B4" w:rsidDel="0055170A">
          <w:rPr>
            <w:rPrChange w:id="201" w:author="Chelsea Helion" w:date="2024-10-23T10:53:00Z">
              <w:rPr>
                <w:rFonts w:ascii="Aptos" w:hAnsi="Aptos"/>
              </w:rPr>
            </w:rPrChange>
          </w:rPr>
          <w:fldChar w:fldCharType="begin"/>
        </w:r>
        <w:r w:rsidR="004F2335" w:rsidRPr="00262C6C" w:rsidDel="0055170A">
          <w:delInstrText xml:space="preserve"> ADDIN ZOTERO_ITEM CSL_CITATION {"citationID":"k5cqjZuk","properties":{"formattedCitation":"(Hutcherson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364897" w:rsidRPr="006E54B4" w:rsidDel="0055170A">
          <w:rPr>
            <w:rPrChange w:id="202" w:author="Chelsea Helion" w:date="2024-10-23T10:53:00Z">
              <w:rPr>
                <w:rFonts w:ascii="Aptos" w:hAnsi="Aptos"/>
              </w:rPr>
            </w:rPrChange>
          </w:rPr>
          <w:fldChar w:fldCharType="separate"/>
        </w:r>
        <w:r w:rsidR="00986859" w:rsidRPr="00262C6C" w:rsidDel="0055170A">
          <w:delText>(Hutcherson et al., 2005)</w:delText>
        </w:r>
        <w:r w:rsidR="00364897" w:rsidRPr="006E54B4" w:rsidDel="0055170A">
          <w:rPr>
            <w:rPrChange w:id="203" w:author="Chelsea Helion" w:date="2024-10-23T10:53:00Z">
              <w:rPr>
                <w:rFonts w:ascii="Aptos" w:hAnsi="Aptos"/>
              </w:rPr>
            </w:rPrChange>
          </w:rPr>
          <w:fldChar w:fldCharType="end"/>
        </w:r>
        <w:r w:rsidRPr="00262C6C" w:rsidDel="0055170A">
          <w:delText xml:space="preserve">. </w:delText>
        </w:r>
      </w:del>
      <w:del w:id="204" w:author="Chelsea Helion" w:date="2024-10-22T16:49:00Z">
        <w:r w:rsidR="007A1851" w:rsidRPr="00262C6C" w:rsidDel="0055170A">
          <w:delText xml:space="preserve">However, the support for the reliability of emotional arousal and valence using this approach is mixed </w:delText>
        </w:r>
        <w:r w:rsidR="00407C34" w:rsidRPr="006E54B4" w:rsidDel="0055170A">
          <w:rPr>
            <w:rPrChange w:id="205" w:author="Chelsea Helion" w:date="2024-10-23T10:53:00Z">
              <w:rPr>
                <w:rFonts w:ascii="Aptos" w:hAnsi="Aptos"/>
              </w:rPr>
            </w:rPrChange>
          </w:rPr>
          <w:fldChar w:fldCharType="begin"/>
        </w:r>
        <w:r w:rsidR="004F2335" w:rsidRPr="00262C6C" w:rsidDel="0055170A">
          <w:delInstrText xml:space="preserve"> ADDIN ZOTERO_ITEM CSL_CITATION {"citationID":"vjZbanHQ","properties":{"formattedCitation":"(Chapin et al., 2010; J\\uc0\\u228{}\\uc0\\u228{}skel\\uc0\\u228{}inen et al., 2016)","plainCitation":"(Chapin et al., 2010; Jääskeläinen et al., 2016)","noteIndex":0},"citationItems":[{"id":16315,"uris":["http://zotero.org/users/6239255/items/68E63E4Y"],"itemData":{"id":16315,"type":"article-journal","abstract":"Apart from its natural relevance to cognition, music provides a window into the intimate relationships between production, perception, experience, and emotion. Here, emotional responses and neural activity were observed as they evolved together with stimulus parameters over several minutes. Participants listened to a skilled music performance that included the natural fluctuations in timing and sound intensity that musicians use to evoke emotional responses. A mechanical performance of the same piece served as a control. Before and after fMRI scanning, participants reported real-time emotional responses on a 2-dimensional rating scale (arousal and valence) as they listened to each performance. During fMRI scanning, participants listened without reporting emotional responses. Limbic and paralimbic brain areas responded to the expressive dynamics of human music performance, and both emotion and reward related activations during music listening were dependent upon musical training. Moreover, dynamic changes in timing predicted ratings of emotional arousal, as well as real-time changes in neural activity. BOLD signal changes correlated with expressive timing fluctuations in cortical and subcortical motor areas consistent with pulse perception, and in a network consistent with the human mirror neuron system. These findings show that expressive music performance evokes emotion and reward related neural activations, and that music’s affective impact on the brains of listeners is altered by musical training. Our observations are consistent with the idea that music performance evokes an emotional response through a form of empathy that is based, at least in part, on the perception of movement and on violations of pulse-based temporal expectancies.","container-title":"PLoS ONE","DOI":"10.1371/journal.pone.0013812","ISSN":"1932-6203","issue":"12","journalAbbreviation":"PLoS ONE","language":"en","page":"e13812","source":"DOI.org (Crossref)","title":"Dynamic Emotional and Neural Responses to Music Depend on Performance Expression and Listener Experience","volume":"5","author":[{"family":"Chapin","given":"Heather"},{"family":"Jantzen","given":"Kelly"},{"family":"Scott Kelso","given":"J. A."},{"family":"Steinberg","given":"Fred"},{"family":"Large","given":"Edward"}],"editor":[{"family":"Rodriguez-Fornells","given":"Antoni"}],"issued":{"date-parts":[["2010",12,16]]}}},{"id":16173,"uris":["http://zotero.org/users/6239255/items/8CKX675R"],"itemData":{"id":16173,"type":"article-journal","abstract":"Humor is crucial in human social interactions. To study the underlying neural processes, three comedy clips were shown twice to 20 volunteers during functional magnetic resonance imaging (fMRI). Inter-subject similarities in humor ratings, obtained immediately after fMRI, explained inter-subject correlation of hemodynamic activity in right frontal pole and in a number of other brain regions. General linear model analysis also indicated activity in right frontal pole, as well as in additional cortical areas and subcortically in striatum, explained by humorousness. The association of the right frontal pole with experienced humorousness is a novel finding, which might be related to humor unfolding over longer time scales in the movie clips. Specifically, frontal pole has been shown to exhibit longer temporal receptive windows than, e.g., sensory areas, which might have enabled processing of humor in the clips based on holding information and reinterpreting that in light of new information several (even tens of) seconds later. As another novel finding, medial and lateral prefrontal areas, frontal pole, posterior-inferior temporal areas, posterior parietal areas, posterior cingulate, striatal structures and amygdala showed reduced activity upon re-viewing of the clips, suggesting involvement in processing of humor related to novelty of the comedic events.","container-title":"Scientific Reports","DOI":"10.1038/srep27741","issue":"1","note":"DOI: 10.1038/srep27741\nMAG ID: 2471095391\nPMCID: 4914983\nPMID: 27323928","page":"27741-27741","title":"Brain hemodynamic activity during viewing and re-viewing of comedy movies explained by experienced humor","volume":"6","author":[{"family":"Jääskeläinen","given":"Iiro P."},{"family":"Pajula","given":"Juha"},{"family":"Tohka","given":"Jussi"},{"family":"Lee","given":"Hsin Ju"},{"family":"Kuo","given":"Wen-Jui"},{"family":"Lin","given":"Fa-Hsuan"}],"issued":{"date-parts":[["2016",6,21]]}}}],"schema":"https://github.com/citation-style-language/schema/raw/master/csl-citation.json"} </w:delInstrText>
        </w:r>
        <w:r w:rsidR="00407C34" w:rsidRPr="006E54B4" w:rsidDel="0055170A">
          <w:rPr>
            <w:rPrChange w:id="206" w:author="Chelsea Helion" w:date="2024-10-23T10:53:00Z">
              <w:rPr>
                <w:rFonts w:ascii="Aptos" w:hAnsi="Aptos"/>
              </w:rPr>
            </w:rPrChange>
          </w:rPr>
          <w:fldChar w:fldCharType="separate"/>
        </w:r>
        <w:r w:rsidR="00407C34" w:rsidRPr="00262C6C" w:rsidDel="0055170A">
          <w:delText>(Chapin et al., 2010; Jääskeläinen et al., 2016)</w:delText>
        </w:r>
        <w:r w:rsidR="00407C34" w:rsidRPr="006E54B4" w:rsidDel="0055170A">
          <w:rPr>
            <w:rPrChange w:id="207" w:author="Chelsea Helion" w:date="2024-10-23T10:53:00Z">
              <w:rPr>
                <w:rFonts w:ascii="Aptos" w:hAnsi="Aptos"/>
              </w:rPr>
            </w:rPrChange>
          </w:rPr>
          <w:fldChar w:fldCharType="end"/>
        </w:r>
      </w:del>
      <w:del w:id="208" w:author="Chelsea Helion" w:date="2024-10-21T11:41:00Z">
        <w:r w:rsidR="007A1851" w:rsidRPr="00262C6C" w:rsidDel="001A264C">
          <w:delText xml:space="preserve">. </w:delText>
        </w:r>
        <w:r w:rsidR="00890300" w:rsidRPr="00262C6C" w:rsidDel="001A264C">
          <w:delText>Reflective engagement has become the most popular</w:delText>
        </w:r>
        <w:r w:rsidR="00862995" w:rsidRPr="00262C6C" w:rsidDel="001A264C">
          <w:delText xml:space="preserve"> approach</w:delText>
        </w:r>
        <w:r w:rsidR="00890300" w:rsidRPr="00262C6C" w:rsidDel="001A264C">
          <w:delText xml:space="preserve"> in the literature and r</w:delText>
        </w:r>
        <w:r w:rsidR="007A1851" w:rsidRPr="00262C6C" w:rsidDel="001A264C">
          <w:delText>esearch using this technique has been fruitful, identifying</w:delText>
        </w:r>
        <w:r w:rsidR="00604E25" w:rsidRPr="00262C6C" w:rsidDel="001A264C">
          <w:delText xml:space="preserve"> </w:delText>
        </w:r>
        <w:r w:rsidR="007A1851" w:rsidRPr="00262C6C" w:rsidDel="001A264C">
          <w:delText xml:space="preserve">mechanisms through which emotions promote prosociality </w:delText>
        </w:r>
        <w:r w:rsidR="00986859" w:rsidRPr="006E54B4" w:rsidDel="001A264C">
          <w:rPr>
            <w:rPrChange w:id="209" w:author="Chelsea Helion" w:date="2024-10-23T10:53:00Z">
              <w:rPr>
                <w:rFonts w:ascii="Aptos" w:hAnsi="Aptos"/>
              </w:rPr>
            </w:rPrChange>
          </w:rPr>
          <w:fldChar w:fldCharType="begin"/>
        </w:r>
        <w:r w:rsidR="004F2335" w:rsidRPr="00262C6C" w:rsidDel="001A264C">
          <w:delInstrText xml:space="preserve"> ADDIN ZOTERO_ITEM CSL_CITATION {"citationID":"K9k3dINn","properties":{"formattedCitation":"(Nummenmaa et al., 2012)","plainCitation":"(Nummenmaa et al., 2012)","noteIndex":0},"citationItems":[{"id":16213,"uris":["http://zotero.org/users/6239255/items/44QN75CR"],"itemData":{"id":16213,"type":"article-journal","abstract":"Sharing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delInstrText>
        </w:r>
        <w:r w:rsidR="00986859" w:rsidRPr="006E54B4" w:rsidDel="001A264C">
          <w:rPr>
            <w:rPrChange w:id="210" w:author="Chelsea Helion" w:date="2024-10-23T10:53:00Z">
              <w:rPr>
                <w:rFonts w:ascii="Aptos" w:hAnsi="Aptos"/>
              </w:rPr>
            </w:rPrChange>
          </w:rPr>
          <w:fldChar w:fldCharType="separate"/>
        </w:r>
        <w:r w:rsidR="00986859" w:rsidRPr="00262C6C" w:rsidDel="001A264C">
          <w:delText>(Nummenmaa et al., 2012)</w:delText>
        </w:r>
        <w:r w:rsidR="00986859" w:rsidRPr="006E54B4" w:rsidDel="001A264C">
          <w:rPr>
            <w:rPrChange w:id="211" w:author="Chelsea Helion" w:date="2024-10-23T10:53:00Z">
              <w:rPr>
                <w:rFonts w:ascii="Aptos" w:hAnsi="Aptos"/>
              </w:rPr>
            </w:rPrChange>
          </w:rPr>
          <w:fldChar w:fldCharType="end"/>
        </w:r>
        <w:r w:rsidR="007A1851" w:rsidRPr="00262C6C" w:rsidDel="001A264C">
          <w:delText xml:space="preserve"> and neural correlates of both attentional engagement </w:delText>
        </w:r>
        <w:r w:rsidR="0093459D" w:rsidRPr="006E54B4" w:rsidDel="001A264C">
          <w:rPr>
            <w:rPrChange w:id="212" w:author="Chelsea Helion" w:date="2024-10-23T10:53:00Z">
              <w:rPr>
                <w:rFonts w:ascii="Aptos" w:hAnsi="Aptos"/>
              </w:rPr>
            </w:rPrChange>
          </w:rPr>
          <w:fldChar w:fldCharType="begin"/>
        </w:r>
        <w:r w:rsidR="004F2335" w:rsidRPr="00262C6C" w:rsidDel="001A264C">
          <w:delInstrText xml:space="preserve"> ADDIN ZOTERO_ITEM CSL_CITATION {"citationID":"fEJAbZml","properties":{"formattedCitation":"(Song et al., 2021)","plainCitation":"(Song et al., 2021)","noteIndex":0},"citationItems":[{"id":1,"uris":["http://zotero.org/users/6239255/items/AEE933CY"],"itemData":{"id":1,"type":"article-journal","abstract":"Significance\n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delInstrText>
        </w:r>
        <w:r w:rsidR="0093459D" w:rsidRPr="006E54B4" w:rsidDel="001A264C">
          <w:rPr>
            <w:rPrChange w:id="213" w:author="Chelsea Helion" w:date="2024-10-23T10:53:00Z">
              <w:rPr>
                <w:rFonts w:ascii="Aptos" w:hAnsi="Aptos"/>
              </w:rPr>
            </w:rPrChange>
          </w:rPr>
          <w:fldChar w:fldCharType="separate"/>
        </w:r>
        <w:r w:rsidR="0093459D" w:rsidRPr="00262C6C" w:rsidDel="001A264C">
          <w:delText>(Song et al., 2021)</w:delText>
        </w:r>
        <w:r w:rsidR="0093459D" w:rsidRPr="006E54B4" w:rsidDel="001A264C">
          <w:rPr>
            <w:rPrChange w:id="214" w:author="Chelsea Helion" w:date="2024-10-23T10:53:00Z">
              <w:rPr>
                <w:rFonts w:ascii="Aptos" w:hAnsi="Aptos"/>
              </w:rPr>
            </w:rPrChange>
          </w:rPr>
          <w:fldChar w:fldCharType="end"/>
        </w:r>
        <w:r w:rsidR="007A1851" w:rsidRPr="00262C6C" w:rsidDel="001A264C">
          <w:delText xml:space="preserve"> and of humor </w:delText>
        </w:r>
        <w:r w:rsidR="0093459D" w:rsidRPr="006E54B4" w:rsidDel="001A264C">
          <w:rPr>
            <w:rPrChange w:id="215" w:author="Chelsea Helion" w:date="2024-10-23T10:53:00Z">
              <w:rPr>
                <w:rFonts w:ascii="Aptos" w:hAnsi="Aptos"/>
              </w:rPr>
            </w:rPrChange>
          </w:rPr>
          <w:fldChar w:fldCharType="begin"/>
        </w:r>
        <w:r w:rsidR="004F2335" w:rsidRPr="00262C6C" w:rsidDel="001A264C">
          <w:delInstrText xml:space="preserve"> ADDIN ZOTERO_ITEM CSL_CITATION {"citationID":"xxDe6EdH","properties":{"formattedCitation":"(Axelrod et al., 2023)","plainCitation":"(Axelrod et al., 2023)","noteIndex":0},"citationItems":[{"id":16253,"uris":["http://zotero.org/users/6239255/items/NB37WI4P"],"itemData":{"id":16253,"type":"article-journal","abstract":"Humor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delInstrText>
        </w:r>
        <w:r w:rsidR="0093459D" w:rsidRPr="006E54B4" w:rsidDel="001A264C">
          <w:rPr>
            <w:rPrChange w:id="216" w:author="Chelsea Helion" w:date="2024-10-23T10:53:00Z">
              <w:rPr>
                <w:rFonts w:ascii="Aptos" w:hAnsi="Aptos"/>
              </w:rPr>
            </w:rPrChange>
          </w:rPr>
          <w:fldChar w:fldCharType="separate"/>
        </w:r>
        <w:r w:rsidR="00407C34" w:rsidRPr="00262C6C" w:rsidDel="001A264C">
          <w:delText>(Axelrod et al., 2023)</w:delText>
        </w:r>
        <w:r w:rsidR="0093459D" w:rsidRPr="006E54B4" w:rsidDel="001A264C">
          <w:rPr>
            <w:rPrChange w:id="217" w:author="Chelsea Helion" w:date="2024-10-23T10:53:00Z">
              <w:rPr>
                <w:rFonts w:ascii="Aptos" w:hAnsi="Aptos"/>
              </w:rPr>
            </w:rPrChange>
          </w:rPr>
          <w:fldChar w:fldCharType="end"/>
        </w:r>
        <w:r w:rsidR="007A1851" w:rsidRPr="00262C6C" w:rsidDel="001A264C">
          <w:delText>.</w:delText>
        </w:r>
      </w:del>
    </w:p>
    <w:p w14:paraId="4C156B2F" w14:textId="7C21D28E" w:rsidR="00DE0869" w:rsidRPr="006E54B4" w:rsidDel="0055170A" w:rsidRDefault="00000000" w:rsidP="002802BD">
      <w:pPr>
        <w:spacing w:line="240" w:lineRule="auto"/>
        <w:ind w:firstLine="540"/>
        <w:jc w:val="both"/>
        <w:rPr>
          <w:del w:id="218" w:author="Chelsea Helion" w:date="2024-10-22T16:49:00Z"/>
          <w:rPrChange w:id="219" w:author="Chelsea Helion" w:date="2024-10-23T10:53:00Z">
            <w:rPr>
              <w:del w:id="220" w:author="Chelsea Helion" w:date="2024-10-22T16:49:00Z"/>
              <w:rFonts w:ascii="Aptos" w:hAnsi="Aptos"/>
            </w:rPr>
          </w:rPrChange>
        </w:rPr>
      </w:pPr>
      <w:del w:id="221" w:author="Chelsea Helion" w:date="2024-10-21T13:47:00Z">
        <w:r w:rsidRPr="00262C6C" w:rsidDel="007A1851">
          <w:rPr>
            <w:b/>
            <w:bCs/>
          </w:rPr>
          <w:delText xml:space="preserve">Drawbacks of Reflective Active Engagement. </w:delText>
        </w:r>
      </w:del>
      <w:del w:id="222" w:author="Chelsea Helion" w:date="2024-10-21T11:41:00Z">
        <w:r w:rsidRPr="00262C6C" w:rsidDel="001A264C">
          <w:delText>However, p</w:delText>
        </w:r>
      </w:del>
      <w:del w:id="223" w:author="Chelsea Helion" w:date="2024-10-22T16:49:00Z">
        <w:r w:rsidRPr="00262C6C" w:rsidDel="0055170A">
          <w:delText xml:space="preserve">ost-exposure ratings may not be appropriate for all situations and stimuli. To mirror real world phenomena, stimuli must be sufficiently narratively-complex, but post-exposure ratings may be less reliable when these features are present </w:delText>
        </w:r>
        <w:r w:rsidR="0093459D" w:rsidRPr="006E54B4" w:rsidDel="0055170A">
          <w:rPr>
            <w:rPrChange w:id="224" w:author="Chelsea Helion" w:date="2024-10-23T10:53:00Z">
              <w:rPr>
                <w:rFonts w:ascii="Aptos" w:hAnsi="Aptos"/>
              </w:rPr>
            </w:rPrChange>
          </w:rPr>
          <w:fldChar w:fldCharType="begin"/>
        </w:r>
        <w:r w:rsidR="004F2335" w:rsidRPr="00262C6C" w:rsidDel="0055170A">
          <w:delInstrText xml:space="preserve"> ADDIN ZOTERO_ITEM CSL_CITATION {"citationID":"X9acflAq","properties":{"formattedCitation":"(Fayn et al., 2021)","plainCitation":"(Fayn et al., 2021)","noteIndex":0},"citationItems":[{"id":16233,"uris":["http://zotero.org/users/6239255/items/BJTH6R7J"],"itemData":{"id":16233,"type":"article-journal","abstract":"Research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delInstrText>
        </w:r>
        <w:r w:rsidR="0093459D" w:rsidRPr="006E54B4" w:rsidDel="0055170A">
          <w:rPr>
            <w:rPrChange w:id="225" w:author="Chelsea Helion" w:date="2024-10-23T10:53:00Z">
              <w:rPr>
                <w:rFonts w:ascii="Aptos" w:hAnsi="Aptos"/>
              </w:rPr>
            </w:rPrChange>
          </w:rPr>
          <w:fldChar w:fldCharType="separate"/>
        </w:r>
        <w:r w:rsidR="0093459D" w:rsidRPr="00262C6C" w:rsidDel="0055170A">
          <w:delText>(Fayn et al., 2021)</w:delText>
        </w:r>
        <w:r w:rsidR="0093459D" w:rsidRPr="006E54B4" w:rsidDel="0055170A">
          <w:rPr>
            <w:rPrChange w:id="226" w:author="Chelsea Helion" w:date="2024-10-23T10:53:00Z">
              <w:rPr>
                <w:rFonts w:ascii="Aptos" w:hAnsi="Aptos"/>
              </w:rPr>
            </w:rPrChange>
          </w:rPr>
          <w:fldChar w:fldCharType="end"/>
        </w:r>
        <w:r w:rsidRPr="00262C6C" w:rsidDel="0055170A">
          <w:delText>. Rewatching and rating long duration stimuli can fatigue subjects</w:delText>
        </w:r>
        <w:r w:rsidR="00AF6336" w:rsidRPr="00262C6C" w:rsidDel="0055170A">
          <w:delText xml:space="preserve"> </w:delText>
        </w:r>
        <w:r w:rsidR="0093459D" w:rsidRPr="006E54B4" w:rsidDel="0055170A">
          <w:rPr>
            <w:rPrChange w:id="227" w:author="Chelsea Helion" w:date="2024-10-23T10:53:00Z">
              <w:rPr>
                <w:rFonts w:ascii="Aptos" w:hAnsi="Aptos"/>
              </w:rPr>
            </w:rPrChange>
          </w:rPr>
          <w:fldChar w:fldCharType="begin"/>
        </w:r>
        <w:r w:rsidR="004F2335" w:rsidRPr="00262C6C" w:rsidDel="0055170A">
          <w:delInstrText xml:space="preserve"> ADDIN ZOTERO_ITEM CSL_CITATION {"citationID":"hogNsfek","properties":{"formattedCitation":"(J\\uc0\\u228{}\\uc0\\u228{}skel\\uc0\\u228{}inen et al., 2022)","plainCitation":"(Jääskeläinen et al., 2022)","noteIndex":0},"citationItems":[{"id":16150,"uris":["http://zotero.org/users/6239255/items/G9KQD8CI","http://zotero.org/users/6239255/items/VDN2W5ER"],"itemData":{"id":16150,"type":"article-journal","abstract":"Movies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delInstrText>
        </w:r>
        <w:r w:rsidR="0093459D" w:rsidRPr="006E54B4" w:rsidDel="0055170A">
          <w:rPr>
            <w:rPrChange w:id="228" w:author="Chelsea Helion" w:date="2024-10-23T10:53:00Z">
              <w:rPr>
                <w:rFonts w:ascii="Aptos" w:hAnsi="Aptos"/>
              </w:rPr>
            </w:rPrChange>
          </w:rPr>
          <w:fldChar w:fldCharType="separate"/>
        </w:r>
        <w:r w:rsidR="0093459D" w:rsidRPr="00262C6C" w:rsidDel="0055170A">
          <w:delText>(Jääskeläinen et al., 2022)</w:delText>
        </w:r>
        <w:r w:rsidR="0093459D" w:rsidRPr="006E54B4" w:rsidDel="0055170A">
          <w:rPr>
            <w:rPrChange w:id="229" w:author="Chelsea Helion" w:date="2024-10-23T10:53:00Z">
              <w:rPr>
                <w:rFonts w:ascii="Aptos" w:hAnsi="Aptos"/>
              </w:rPr>
            </w:rPrChange>
          </w:rPr>
          <w:fldChar w:fldCharType="end"/>
        </w:r>
        <w:r w:rsidRPr="00262C6C" w:rsidDel="0055170A">
          <w:delText xml:space="preserve"> which </w:delText>
        </w:r>
        <w:r w:rsidR="00604E25" w:rsidRPr="00262C6C" w:rsidDel="0055170A">
          <w:delText>may</w:delText>
        </w:r>
        <w:r w:rsidRPr="00262C6C" w:rsidDel="0055170A">
          <w:delText xml:space="preserve"> negatively impact their attention</w:delText>
        </w:r>
        <w:r w:rsidR="00604E25" w:rsidRPr="00262C6C" w:rsidDel="0055170A">
          <w:delText xml:space="preserve"> during the r</w:delText>
        </w:r>
      </w:del>
      <w:del w:id="230" w:author="Chelsea Helion" w:date="2024-10-21T11:44:00Z">
        <w:r w:rsidR="00604E25" w:rsidRPr="00262C6C" w:rsidDel="001A264C">
          <w:delText>a</w:delText>
        </w:r>
      </w:del>
      <w:del w:id="231" w:author="Chelsea Helion" w:date="2024-10-22T16:49:00Z">
        <w:r w:rsidR="00604E25" w:rsidRPr="00262C6C" w:rsidDel="0055170A">
          <w:delText>ting process. In addition, t</w:delText>
        </w:r>
        <w:r w:rsidRPr="00262C6C" w:rsidDel="0055170A">
          <w:delText xml:space="preserve">racking social information, forming inferences, and sequencing events may require more cognitive resources than </w:delText>
        </w:r>
        <w:r w:rsidR="00604E25" w:rsidRPr="00262C6C" w:rsidDel="0055170A">
          <w:delText xml:space="preserve">those utilized when engaging with </w:delText>
        </w:r>
        <w:r w:rsidRPr="00262C6C" w:rsidDel="0055170A">
          <w:delText>relatively less complex stimuli</w:delText>
        </w:r>
        <w:r w:rsidR="00604E25" w:rsidRPr="00262C6C" w:rsidDel="0055170A">
          <w:delText>. This</w:delText>
        </w:r>
        <w:r w:rsidRPr="00262C6C" w:rsidDel="0055170A">
          <w:delText xml:space="preserve"> </w:delText>
        </w:r>
        <w:r w:rsidR="00604E25" w:rsidRPr="00262C6C" w:rsidDel="0055170A">
          <w:delText xml:space="preserve">may </w:delText>
        </w:r>
        <w:r w:rsidRPr="00262C6C" w:rsidDel="0055170A">
          <w:delText>mak</w:delText>
        </w:r>
        <w:r w:rsidR="00604E25" w:rsidRPr="00262C6C" w:rsidDel="0055170A">
          <w:delText>e</w:delText>
        </w:r>
        <w:r w:rsidRPr="00262C6C" w:rsidDel="0055170A">
          <w:delText xml:space="preserve"> accurate recall of the</w:delText>
        </w:r>
        <w:r w:rsidR="00604E25" w:rsidRPr="00262C6C" w:rsidDel="0055170A">
          <w:delText>ir</w:delText>
        </w:r>
        <w:r w:rsidRPr="00262C6C" w:rsidDel="0055170A">
          <w:delText xml:space="preserve"> initial </w:delText>
        </w:r>
        <w:r w:rsidR="00604E25" w:rsidRPr="00262C6C" w:rsidDel="0055170A">
          <w:delText xml:space="preserve">subjective </w:delText>
        </w:r>
        <w:r w:rsidRPr="00262C6C" w:rsidDel="0055170A">
          <w:delText xml:space="preserve">experience difficult </w:delText>
        </w:r>
        <w:r w:rsidR="00604E25" w:rsidRPr="00262C6C" w:rsidDel="0055170A">
          <w:delText>for participants</w:delText>
        </w:r>
      </w:del>
      <w:del w:id="232" w:author="Chelsea Helion" w:date="2024-10-21T15:41:00Z">
        <w:r w:rsidR="00604E25" w:rsidRPr="00262C6C" w:rsidDel="00AA4CAB">
          <w:delText xml:space="preserve"> </w:delText>
        </w:r>
        <w:r w:rsidRPr="00262C6C" w:rsidDel="00AA4CAB">
          <w:delText>to accomplish</w:delText>
        </w:r>
      </w:del>
      <w:del w:id="233" w:author="Chelsea Helion" w:date="2024-10-22T16:49:00Z">
        <w:r w:rsidRPr="00262C6C" w:rsidDel="0055170A">
          <w:delText xml:space="preserve">. Post-exposure ratings may be appropriate for gist-level representations of complex experiences </w:delText>
        </w:r>
        <w:r w:rsidR="0093459D" w:rsidRPr="006E54B4" w:rsidDel="0055170A">
          <w:rPr>
            <w:rPrChange w:id="234" w:author="Chelsea Helion" w:date="2024-10-23T10:53:00Z">
              <w:rPr>
                <w:rFonts w:ascii="Aptos" w:hAnsi="Aptos"/>
              </w:rPr>
            </w:rPrChange>
          </w:rPr>
          <w:fldChar w:fldCharType="begin"/>
        </w:r>
        <w:r w:rsidR="004F2335" w:rsidRPr="00262C6C" w:rsidDel="0055170A">
          <w:delInstrText xml:space="preserve"> ADDIN ZOTERO_ITEM CSL_CITATION {"citationID":"sZj64OI6","properties":{"formattedCitation":"(Fayn et al., 2021)","plainCitation":"(Fayn et al., 2021)","noteIndex":0},"citationItems":[{"id":16233,"uris":["http://zotero.org/users/6239255/items/BJTH6R7J"],"itemData":{"id":16233,"type":"article-journal","abstract":"Research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delInstrText>
        </w:r>
        <w:r w:rsidR="0093459D" w:rsidRPr="006E54B4" w:rsidDel="0055170A">
          <w:rPr>
            <w:rPrChange w:id="235" w:author="Chelsea Helion" w:date="2024-10-23T10:53:00Z">
              <w:rPr>
                <w:rFonts w:ascii="Aptos" w:hAnsi="Aptos"/>
              </w:rPr>
            </w:rPrChange>
          </w:rPr>
          <w:fldChar w:fldCharType="separate"/>
        </w:r>
        <w:r w:rsidR="0093459D" w:rsidRPr="00262C6C" w:rsidDel="0055170A">
          <w:delText>(Fayn et al., 2021)</w:delText>
        </w:r>
        <w:r w:rsidR="0093459D" w:rsidRPr="006E54B4" w:rsidDel="0055170A">
          <w:rPr>
            <w:rPrChange w:id="236" w:author="Chelsea Helion" w:date="2024-10-23T10:53:00Z">
              <w:rPr>
                <w:rFonts w:ascii="Aptos" w:hAnsi="Aptos"/>
              </w:rPr>
            </w:rPrChange>
          </w:rPr>
          <w:fldChar w:fldCharType="end"/>
        </w:r>
        <w:r w:rsidR="00890300" w:rsidRPr="00262C6C" w:rsidDel="0055170A">
          <w:delText xml:space="preserve"> but</w:delText>
        </w:r>
        <w:r w:rsidRPr="00262C6C" w:rsidDel="0055170A">
          <w:delText xml:space="preserve"> </w:delText>
        </w:r>
        <w:r w:rsidR="00604E25" w:rsidRPr="00262C6C" w:rsidDel="0055170A">
          <w:delText xml:space="preserve">may </w:delText>
        </w:r>
        <w:r w:rsidRPr="00262C6C" w:rsidDel="0055170A">
          <w:delText xml:space="preserve">fail to </w:delText>
        </w:r>
      </w:del>
      <w:del w:id="237" w:author="Chelsea Helion" w:date="2024-10-21T15:45:00Z">
        <w:r w:rsidRPr="00262C6C" w:rsidDel="00AA4CAB">
          <w:delText>reflect the</w:delText>
        </w:r>
      </w:del>
      <w:del w:id="238" w:author="Chelsea Helion" w:date="2024-10-22T16:49:00Z">
        <w:r w:rsidRPr="00262C6C" w:rsidDel="0055170A">
          <w:delText xml:space="preserve"> nuances of dynamic </w:delText>
        </w:r>
        <w:r w:rsidR="00604E25" w:rsidRPr="00262C6C" w:rsidDel="0055170A">
          <w:delText xml:space="preserve">or ongoing </w:delText>
        </w:r>
        <w:r w:rsidRPr="00262C6C" w:rsidDel="0055170A">
          <w:delText>evaluations</w:delText>
        </w:r>
      </w:del>
      <w:del w:id="239" w:author="Chelsea Helion" w:date="2024-10-21T15:42:00Z">
        <w:r w:rsidRPr="00262C6C" w:rsidDel="00AA4CAB">
          <w:delText xml:space="preserve"> made in response to rapidly evolving information of varying importance and subtlety. </w:delText>
        </w:r>
      </w:del>
      <w:del w:id="240" w:author="Chelsea Helion" w:date="2024-10-22T11:05:00Z">
        <w:r w:rsidRPr="00262C6C" w:rsidDel="002802BD">
          <w:delText xml:space="preserve">For example, </w:delText>
        </w:r>
        <w:r w:rsidR="00604E25" w:rsidRPr="00262C6C" w:rsidDel="002802BD">
          <w:delText xml:space="preserve">the features of </w:delText>
        </w:r>
        <w:r w:rsidRPr="00262C6C" w:rsidDel="002802BD">
          <w:delText>a</w:delText>
        </w:r>
        <w:r w:rsidR="00604E25" w:rsidRPr="00262C6C" w:rsidDel="002802BD">
          <w:delText>n actor (e.g., a</w:delText>
        </w:r>
        <w:r w:rsidRPr="00262C6C" w:rsidDel="002802BD">
          <w:delText xml:space="preserve"> person’s words, posture, eye contact, facial expressions, gestures</w:delText>
        </w:r>
        <w:r w:rsidR="00604E25" w:rsidRPr="00262C6C" w:rsidDel="002802BD">
          <w:delText xml:space="preserve">, etc.) </w:delText>
        </w:r>
        <w:r w:rsidRPr="00262C6C" w:rsidDel="002802BD">
          <w:delText xml:space="preserve">may </w:delText>
        </w:r>
        <w:r w:rsidR="00604E25" w:rsidRPr="00262C6C" w:rsidDel="002802BD">
          <w:delText xml:space="preserve">not </w:delText>
        </w:r>
        <w:r w:rsidRPr="00262C6C" w:rsidDel="002802BD">
          <w:delText xml:space="preserve">communicate useful information during a </w:delText>
        </w:r>
        <w:r w:rsidR="00604E25" w:rsidRPr="00262C6C" w:rsidDel="002802BD">
          <w:delText xml:space="preserve">real-time </w:delText>
        </w:r>
        <w:r w:rsidRPr="00262C6C" w:rsidDel="002802BD">
          <w:delText xml:space="preserve">first </w:delText>
        </w:r>
      </w:del>
      <w:del w:id="241" w:author="Chelsea Helion" w:date="2024-10-21T15:44:00Z">
        <w:r w:rsidRPr="00262C6C" w:rsidDel="00AA4CAB">
          <w:delText>impression</w:delText>
        </w:r>
      </w:del>
      <w:del w:id="242" w:author="Chelsea Helion" w:date="2024-10-22T11:05:00Z">
        <w:r w:rsidRPr="00262C6C" w:rsidDel="002802BD">
          <w:delText xml:space="preserve">. </w:delText>
        </w:r>
      </w:del>
      <w:del w:id="243" w:author="Chelsea Helion" w:date="2024-10-21T15:43:00Z">
        <w:r w:rsidRPr="00262C6C" w:rsidDel="00AA4CAB">
          <w:delText xml:space="preserve">Because attention is limited and the value of these signals are ambiguous, the real-time perceptions that shape social judgments may be idiosyncratic and transient. </w:delText>
        </w:r>
      </w:del>
      <w:del w:id="244" w:author="Chelsea Helion" w:date="2024-10-22T16:49:00Z">
        <w:r w:rsidRPr="00262C6C" w:rsidDel="0055170A">
          <w:delText>Retrospective ratings</w:delText>
        </w:r>
      </w:del>
      <w:del w:id="245" w:author="Chelsea Helion" w:date="2024-10-22T11:06:00Z">
        <w:r w:rsidRPr="00262C6C" w:rsidDel="002802BD">
          <w:delText xml:space="preserve"> may not only </w:delText>
        </w:r>
      </w:del>
      <w:del w:id="246" w:author="Chelsea Helion" w:date="2024-10-22T16:49:00Z">
        <w:r w:rsidRPr="00262C6C" w:rsidDel="0055170A">
          <w:delText>miss critical moment-to-moment variations</w:delText>
        </w:r>
      </w:del>
      <w:del w:id="247" w:author="Chelsea Helion" w:date="2024-10-22T11:06:00Z">
        <w:r w:rsidRPr="00262C6C" w:rsidDel="002802BD">
          <w:delText xml:space="preserve"> but also</w:delText>
        </w:r>
      </w:del>
      <w:del w:id="248" w:author="Chelsea Helion" w:date="2024-10-22T16:49:00Z">
        <w:r w:rsidRPr="00262C6C" w:rsidDel="0055170A">
          <w:delText xml:space="preserve"> be influenced by subsequent events and hindsight bias</w:delText>
        </w:r>
        <w:r w:rsidR="00890300" w:rsidRPr="00262C6C" w:rsidDel="0055170A">
          <w:delText xml:space="preserve"> </w:delText>
        </w:r>
        <w:r w:rsidR="00C64255" w:rsidRPr="006E54B4" w:rsidDel="0055170A">
          <w:rPr>
            <w:rPrChange w:id="249" w:author="Chelsea Helion" w:date="2024-10-23T10:53:00Z">
              <w:rPr>
                <w:rFonts w:ascii="Aptos" w:hAnsi="Aptos"/>
              </w:rPr>
            </w:rPrChange>
          </w:rPr>
          <w:fldChar w:fldCharType="begin"/>
        </w:r>
        <w:r w:rsidR="004F2335" w:rsidRPr="00262C6C" w:rsidDel="0055170A">
          <w:delInstrText xml:space="preserve"> ADDIN ZOTERO_ITEM CSL_CITATION {"citationID":"oEW4fWXA","properties":{"formattedCitation":"(Csikszentmihalyi &amp; Larson, 1987; Fredrickson &amp; Kahneman, 1993; Kahneman et al., 1993; Roese &amp; Vohs, 2012; Schwarz, 2012)","plainCitation":"(Csikszentmihalyi &amp; Larson, 1987; Fredrickson &amp; Kahneman, 1993; Kahneman et al., 1993; Roese &amp; Vohs, 2012; Schwarz, 2012)","noteIndex":0},"citationItems":[{"id":1386,"uris":["http://zotero.org/users/6239255/items/3GKCJ58H"],"itemData":{"id":1386,"type":"article-journal","container-title":"Journal of Nervous and Mental Disease","issue":"9","language":"en","page":"529-536","source":"DOI.org (Crossref)","title":"Validity and reliability of the experience-sampling method","volume":"175","author":[{"family":"Csikszentmihalyi","given":"Mihaly"},{"family":"Larson","given":"Reed"}],"issued":{"date-parts":[["1987"]]}}},{"id":16287,"uris":["http://zotero.org/users/6239255/items/UJXHW8TK"],"itemData":{"id":16287,"type":"article-journal","container-title":"Journal of Personality and Social Psychology","issue":"1","language":"en","page":"45-55","source":"Zotero","title":"Duration Neglect in Retrospective Evaluations of Affective Episodes","volume":"65","author":[{"family":"Fredrickson","given":"Barbara L"},{"family":"Kahneman","given":"Daniel"}],"issued":{"date-parts":[["1993"]]}}},{"id":16361,"uris":["http://zotero.org/users/6239255/items/SUSSC5A7"],"itemData":{"id":16361,"type":"article-journal","abstract":"[Subjects were exposed to two aversive experiences: in the short trial, they immersed one hand in water at 14 °C for 60 s; in the long trial, they immersed the other hand at 14 °C for 60 s, then kept the hand in the water 30 s longer as the temperature of the water was gradually raised to 15 °C, still painful but distinctly less so for most subjects. Subjects were later given a choice of which trial to repeat. A significant majority chose to repeat the long trial, apparently preferring more pain over less. The results add to other evidence suggesting that duration plays a small role in retrospective evaluations of aversive experiences; such evaluations are often dominated by the discomfort at the worst and at the final moments of episodes.]","archive":"JSTOR","container-title":"Psychological Science","ISSN":"09567976, 14679280","issue":"6","note":"publisher: [Association for Psychological Science, Sage Publications, Inc.]","page":"401-405","title":"When More Pain Is Preferred to Less: Adding a Better End","volume":"4","author":[{"family":"Kahneman","given":"Daniel"},{"family":"Fredrickson","given":"Barbara L."},{"family":"Schreiber","given":"Charles A."},{"family":"Redelmeier","given":"Donald A."}],"issued":{"date-parts":[["1993"]]}}},{"id":16359,"uris":["http://zotero.org/users/6239255/items/MI3TSPH8"],"itemData":{"id":16359,"type":"article-journal","abstract":"Hindsight bias occurs when people feel that they ?knew it all along,? that is, when they believe that an event is more predictable after it becomes known than it was before it became known. Hindsight bias embodies any combination of three aspects: memory distortion, beliefs about events? objective likelihoods, or subjective beliefs about one?s own prediction abilities. Hindsight bias stems from (a) cognitive inputs (people selectively recall information consistent with what they now know to be true and engage in sensemaking to impose meaning on their own knowledge), (b) metacognitive inputs (the ease with which a past outcome is understood may be misattributed to its assumed prior likelihood), and (c) motivational inputs (people have a need to see the world as orderly and predictable and to avoid being blamed for problems). Consequences of hindsight bias include myopic attention to a single causal understanding of the past (to the neglect of other reasonable explanations) as well as general overconfidence in the certainty of one?s judgments. New technologies for visualizing and understanding data sets may have the unintended consequence of heightening hindsight bias, but an intervention that encourages people to consider alternative causal explanations for a given outcome can reduce hindsight bias.","container-title":"Perspectives on Psychological Science","DOI":"10.1177/1745691612454303","ISSN":"1745-6916","issue":"5","journalAbbreviation":"Perspect Psychol Sci","note":"publisher: SAGE Publications Inc","page":"411-426","title":"Hindsight Bias","volume":"7","author":[{"family":"Roese","given":"Neal J."},{"family":"Vohs","given":"Kathleen D."}],"issued":{"date-parts":[["2012",9,1]]}}},{"id":16357,"uris":["http://zotero.org/users/6239255/items/MI6NH5BV"],"itemData":{"id":16357,"type":"chapter","container-title":"Handbook of research methods for studying daily life","event-place":"New York,  NY,  US","language":"en","publisher":"The Guilford Press","publisher-place":"New York,  NY,  US","source":"Zotero","title":"Why researchers should think “real-time”: A cognitive rationale for capturing experiences in the moment","author":[{"family":"Schwarz","given":"Norbert"}],"editor":[{"family":"Mehl","given":"M.R."},{"family":"Conner","given":"T.S."}],"issued":{"date-parts":[["2012"]]}}}],"schema":"https://github.com/citation-style-language/schema/raw/master/csl-citation.json"} </w:delInstrText>
        </w:r>
        <w:r w:rsidR="00C64255" w:rsidRPr="006E54B4" w:rsidDel="0055170A">
          <w:rPr>
            <w:rPrChange w:id="250" w:author="Chelsea Helion" w:date="2024-10-23T10:53:00Z">
              <w:rPr>
                <w:rFonts w:ascii="Aptos" w:hAnsi="Aptos"/>
              </w:rPr>
            </w:rPrChange>
          </w:rPr>
          <w:fldChar w:fldCharType="separate"/>
        </w:r>
        <w:r w:rsidR="00D76A10" w:rsidRPr="00262C6C" w:rsidDel="0055170A">
          <w:delText>(Csikszentmihalyi &amp; Larson, 1987; Fredrickson &amp; Kahneman, 1993; Kahneman et al., 1993; Roese &amp; Vohs, 2012; Schwarz, 2012)</w:delText>
        </w:r>
        <w:r w:rsidR="00C64255" w:rsidRPr="006E54B4" w:rsidDel="0055170A">
          <w:rPr>
            <w:rPrChange w:id="251" w:author="Chelsea Helion" w:date="2024-10-23T10:53:00Z">
              <w:rPr>
                <w:rFonts w:ascii="Aptos" w:hAnsi="Aptos"/>
              </w:rPr>
            </w:rPrChange>
          </w:rPr>
          <w:fldChar w:fldCharType="end"/>
        </w:r>
        <w:r w:rsidRPr="00262C6C" w:rsidDel="0055170A">
          <w:delText>, thus failing to accurately represent the fluid and context-dependent nature of the original experience.</w:delText>
        </w:r>
        <w:r w:rsidR="003E04D5" w:rsidRPr="00262C6C" w:rsidDel="0055170A">
          <w:delText xml:space="preserve"> </w:delText>
        </w:r>
      </w:del>
      <w:commentRangeStart w:id="252"/>
      <w:del w:id="253" w:author="Chelsea Helion" w:date="2024-10-22T11:06:00Z">
        <w:r w:rsidR="00604E25" w:rsidRPr="00262C6C" w:rsidDel="002802BD">
          <w:delText xml:space="preserve">For example, for a movie with a meaning-changing twist (e.g., “The Sixth Sense”), small features of an interaction or subtle information conveyed by an actor’s facial expressions or verbal tone may be imbued with a different meaning upon recall or rewatch than it was originally assigned during the initial viewing experience. </w:delText>
        </w:r>
      </w:del>
      <w:del w:id="254" w:author="Chelsea Helion" w:date="2024-10-22T16:49:00Z">
        <w:r w:rsidR="003E04D5" w:rsidRPr="00262C6C" w:rsidDel="0055170A">
          <w:delText xml:space="preserve">Andric and colleagues </w:delText>
        </w:r>
        <w:commentRangeEnd w:id="252"/>
        <w:r w:rsidR="00225F43" w:rsidRPr="006E54B4" w:rsidDel="0055170A">
          <w:rPr>
            <w:rStyle w:val="CommentReference"/>
          </w:rPr>
          <w:commentReference w:id="252"/>
        </w:r>
        <w:r w:rsidR="003E04D5" w:rsidRPr="006E54B4" w:rsidDel="0055170A">
          <w:rPr>
            <w:rPrChange w:id="255" w:author="Chelsea Helion" w:date="2024-10-23T10:53:00Z">
              <w:rPr>
                <w:rFonts w:ascii="Aptos" w:hAnsi="Aptos"/>
              </w:rPr>
            </w:rPrChange>
          </w:rPr>
          <w:fldChar w:fldCharType="begin"/>
        </w:r>
        <w:r w:rsidR="004F2335" w:rsidRPr="006E54B4" w:rsidDel="0055170A">
          <w:rPr>
            <w:rPrChange w:id="256" w:author="Chelsea Helion" w:date="2024-10-23T10:53:00Z">
              <w:rPr>
                <w:rFonts w:ascii="Aptos" w:hAnsi="Aptos"/>
              </w:rPr>
            </w:rPrChange>
          </w:rPr>
          <w:delInstrText xml:space="preserve"> ADDIN ZOTERO_ITEM CSL_CITATION {"citationID":"5MFpxAep","properties":{"formattedCitation":"(Andric et al., 2016)","plainCitation":"(Andric et al., 2016)","dontUpdate":true,"noteIndex":0},"citationItems":[{"id":16317,"uris":["http://zotero.org/users/6239255/items/ZPW27NFI"],"itemData":{"id":16317,"type":"article-journal","abstract":"People seek novelty in everyday life, but they also enjoy viewing the same movies or reading the same novels a second time. What changes and what stays the same when re-experiencing a narrative? In examining this question with functional neuroimaging, we found that brain activity reorganizes in a hybrid, scale-dependent manner when individuals processed the same audiovisual narrative a second time. At the most local level, sensory systems (occipital and temporal cortices) maintained a similar temporal activation proﬁle during the two viewings. Nonetheless, functional connectivity between these same lateral temporal regions and other brain regions was stronger during the second viewing. Furthermore, at the level of whole-brain connectivity, we found a signiﬁcant rearrangement of network partition structure: lateral temporal and inferior frontal regions clustered together during the ﬁrst viewing but merged within a fronto-parietal cluster in the second. Our ﬁndings show that repetition maintains local activity proﬁles. However, at the same time, it is associated with multiple network-level connectivity changes on larger scales, with these changes strongly involving regions considered core to language processing.","container-title":"NeuroImage","DOI":"10.1016/j.neuroimage.2016.07.061","ISSN":"10538119","journalAbbreviation":"NeuroImage","language":"en","page":"613-627","source":"DOI.org (Crossref)","title":"Repeated movie viewings produce similar local activity patterns but different network configurations","volume":"142","author":[{"family":"Andric","given":"Michael"},{"family":"Goldin-Meadow","given":"Susan"},{"family":"Small","given":"Steven L."},{"family":"Hasson","given":"Uri"}],"issued":{"date-parts":[["2016",11]]}}}],"schema":"https://github.com/citation-style-language/schema/raw/master/csl-citation.json"} </w:delInstrText>
        </w:r>
        <w:r w:rsidR="003E04D5" w:rsidRPr="006E54B4" w:rsidDel="0055170A">
          <w:rPr>
            <w:rPrChange w:id="257" w:author="Chelsea Helion" w:date="2024-10-23T10:53:00Z">
              <w:rPr>
                <w:rFonts w:ascii="Aptos" w:hAnsi="Aptos"/>
              </w:rPr>
            </w:rPrChange>
          </w:rPr>
          <w:fldChar w:fldCharType="separate"/>
        </w:r>
        <w:r w:rsidR="003E04D5" w:rsidRPr="006E54B4" w:rsidDel="0055170A">
          <w:rPr>
            <w:rPrChange w:id="258" w:author="Chelsea Helion" w:date="2024-10-23T10:53:00Z">
              <w:rPr>
                <w:rFonts w:ascii="Aptos" w:hAnsi="Aptos"/>
              </w:rPr>
            </w:rPrChange>
          </w:rPr>
          <w:delText>(2016)</w:delText>
        </w:r>
        <w:r w:rsidR="003E04D5" w:rsidRPr="006E54B4" w:rsidDel="0055170A">
          <w:rPr>
            <w:rPrChange w:id="259" w:author="Chelsea Helion" w:date="2024-10-23T10:53:00Z">
              <w:rPr>
                <w:rFonts w:ascii="Aptos" w:hAnsi="Aptos"/>
              </w:rPr>
            </w:rPrChange>
          </w:rPr>
          <w:fldChar w:fldCharType="end"/>
        </w:r>
        <w:r w:rsidR="003E04D5" w:rsidRPr="006E54B4" w:rsidDel="0055170A">
          <w:rPr>
            <w:rPrChange w:id="260" w:author="Chelsea Helion" w:date="2024-10-23T10:53:00Z">
              <w:rPr>
                <w:rFonts w:ascii="Aptos" w:hAnsi="Aptos"/>
              </w:rPr>
            </w:rPrChange>
          </w:rPr>
          <w:delText xml:space="preserve"> observed differences in network configurations of neural activity between repeated showings of the same stimulus, suggesting that higher-level neural processing differs considerably even when explicit ratings of subjective experiences look similar.</w:delText>
        </w:r>
      </w:del>
    </w:p>
    <w:p w14:paraId="685D29D7" w14:textId="4F0FD49F" w:rsidR="003F613E" w:rsidRPr="006E54B4" w:rsidRDefault="00000000" w:rsidP="004C4E17">
      <w:pPr>
        <w:spacing w:line="240" w:lineRule="auto"/>
        <w:ind w:firstLine="540"/>
        <w:jc w:val="both"/>
        <w:rPr>
          <w:rPrChange w:id="261" w:author="Chelsea Helion" w:date="2024-10-23T10:53:00Z">
            <w:rPr>
              <w:rFonts w:ascii="Aptos" w:hAnsi="Aptos"/>
            </w:rPr>
          </w:rPrChange>
        </w:rPr>
      </w:pPr>
      <w:del w:id="262" w:author="Chelsea Helion" w:date="2024-10-22T16:49:00Z">
        <w:r w:rsidRPr="006E54B4" w:rsidDel="0055170A">
          <w:rPr>
            <w:rPrChange w:id="263" w:author="Chelsea Helion" w:date="2024-10-23T10:53:00Z">
              <w:rPr>
                <w:rFonts w:ascii="Aptos" w:hAnsi="Aptos"/>
              </w:rPr>
            </w:rPrChange>
          </w:rPr>
          <w:delText xml:space="preserve">The limitations of post-exposure ratings extend beyond </w:delText>
        </w:r>
        <w:r w:rsidR="00890300" w:rsidRPr="006E54B4" w:rsidDel="0055170A">
          <w:rPr>
            <w:rPrChange w:id="264" w:author="Chelsea Helion" w:date="2024-10-23T10:53:00Z">
              <w:rPr>
                <w:rFonts w:ascii="Aptos" w:hAnsi="Aptos"/>
              </w:rPr>
            </w:rPrChange>
          </w:rPr>
          <w:delText>extrinsic</w:delText>
        </w:r>
        <w:r w:rsidRPr="006E54B4" w:rsidDel="0055170A">
          <w:rPr>
            <w:rPrChange w:id="265" w:author="Chelsea Helion" w:date="2024-10-23T10:53:00Z">
              <w:rPr>
                <w:rFonts w:ascii="Aptos" w:hAnsi="Aptos"/>
              </w:rPr>
            </w:rPrChange>
          </w:rPr>
          <w:delText xml:space="preserve"> features</w:delText>
        </w:r>
        <w:r w:rsidR="00890300" w:rsidRPr="006E54B4" w:rsidDel="0055170A">
          <w:rPr>
            <w:rPrChange w:id="266" w:author="Chelsea Helion" w:date="2024-10-23T10:53:00Z">
              <w:rPr>
                <w:rFonts w:ascii="Aptos" w:hAnsi="Aptos"/>
              </w:rPr>
            </w:rPrChange>
          </w:rPr>
          <w:delText xml:space="preserve"> </w:delText>
        </w:r>
        <w:r w:rsidRPr="006E54B4" w:rsidDel="0055170A">
          <w:rPr>
            <w:rPrChange w:id="267" w:author="Chelsea Helion" w:date="2024-10-23T10:53:00Z">
              <w:rPr>
                <w:rFonts w:ascii="Aptos" w:hAnsi="Aptos"/>
              </w:rPr>
            </w:rPrChange>
          </w:rPr>
          <w:delText xml:space="preserve">of stimuli </w:delText>
        </w:r>
      </w:del>
      <w:del w:id="268" w:author="Chelsea Helion" w:date="2024-10-22T12:01:00Z">
        <w:r w:rsidRPr="006E54B4" w:rsidDel="00225F43">
          <w:rPr>
            <w:rPrChange w:id="269" w:author="Chelsea Helion" w:date="2024-10-23T10:53:00Z">
              <w:rPr>
                <w:rFonts w:ascii="Aptos" w:hAnsi="Aptos"/>
              </w:rPr>
            </w:rPrChange>
          </w:rPr>
          <w:delText>and may include</w:delText>
        </w:r>
      </w:del>
      <w:del w:id="270" w:author="Chelsea Helion" w:date="2024-10-22T16:49:00Z">
        <w:r w:rsidRPr="006E54B4" w:rsidDel="0055170A">
          <w:rPr>
            <w:rPrChange w:id="271" w:author="Chelsea Helion" w:date="2024-10-23T10:53:00Z">
              <w:rPr>
                <w:rFonts w:ascii="Aptos" w:hAnsi="Aptos"/>
              </w:rPr>
            </w:rPrChange>
          </w:rPr>
          <w:delText xml:space="preserve"> the </w:delText>
        </w:r>
      </w:del>
      <w:del w:id="272" w:author="Chelsea Helion" w:date="2024-10-22T12:00:00Z">
        <w:r w:rsidRPr="006E54B4" w:rsidDel="00225F43">
          <w:rPr>
            <w:rPrChange w:id="273" w:author="Chelsea Helion" w:date="2024-10-23T10:53:00Z">
              <w:rPr>
                <w:rFonts w:ascii="Aptos" w:hAnsi="Aptos"/>
              </w:rPr>
            </w:rPrChange>
          </w:rPr>
          <w:delText xml:space="preserve">content </w:delText>
        </w:r>
      </w:del>
      <w:del w:id="274" w:author="Chelsea Helion" w:date="2024-10-22T12:02:00Z">
        <w:r w:rsidR="003125D9" w:rsidRPr="006E54B4" w:rsidDel="00225F43">
          <w:rPr>
            <w:rPrChange w:id="275" w:author="Chelsea Helion" w:date="2024-10-23T10:53:00Z">
              <w:rPr>
                <w:rFonts w:ascii="Aptos" w:hAnsi="Aptos"/>
              </w:rPr>
            </w:rPrChange>
          </w:rPr>
          <w:delText>within</w:delText>
        </w:r>
        <w:r w:rsidRPr="006E54B4" w:rsidDel="00225F43">
          <w:rPr>
            <w:rPrChange w:id="276" w:author="Chelsea Helion" w:date="2024-10-23T10:53:00Z">
              <w:rPr>
                <w:rFonts w:ascii="Aptos" w:hAnsi="Aptos"/>
              </w:rPr>
            </w:rPrChange>
          </w:rPr>
          <w:delText xml:space="preserve"> stimuli as well</w:delText>
        </w:r>
      </w:del>
      <w:del w:id="277" w:author="Chelsea Helion" w:date="2024-10-22T16:49:00Z">
        <w:r w:rsidRPr="006E54B4" w:rsidDel="0055170A">
          <w:rPr>
            <w:rPrChange w:id="278" w:author="Chelsea Helion" w:date="2024-10-23T10:53:00Z">
              <w:rPr>
                <w:rFonts w:ascii="Aptos" w:hAnsi="Aptos"/>
              </w:rPr>
            </w:rPrChange>
          </w:rPr>
          <w:delText xml:space="preserve">. </w:delText>
        </w:r>
      </w:del>
      <w:del w:id="279" w:author="Chelsea Helion" w:date="2024-10-22T12:03:00Z">
        <w:r w:rsidRPr="006E54B4" w:rsidDel="00225F43">
          <w:rPr>
            <w:rPrChange w:id="280" w:author="Chelsea Helion" w:date="2024-10-23T10:53:00Z">
              <w:rPr>
                <w:rFonts w:ascii="Aptos" w:hAnsi="Aptos"/>
              </w:rPr>
            </w:rPrChange>
          </w:rPr>
          <w:delText xml:space="preserve">While the </w:delText>
        </w:r>
      </w:del>
      <w:del w:id="281" w:author="Chelsea Helion" w:date="2024-10-22T16:49:00Z">
        <w:r w:rsidRPr="006E54B4" w:rsidDel="0055170A">
          <w:rPr>
            <w:rPrChange w:id="282" w:author="Chelsea Helion" w:date="2024-10-23T10:53:00Z">
              <w:rPr>
                <w:rFonts w:ascii="Aptos" w:hAnsi="Aptos"/>
              </w:rPr>
            </w:rPrChange>
          </w:rPr>
          <w:delText>reliability of cued-recall for basic valence</w:delText>
        </w:r>
        <w:r w:rsidR="002B4D1F" w:rsidRPr="006E54B4" w:rsidDel="0055170A">
          <w:rPr>
            <w:rPrChange w:id="283" w:author="Chelsea Helion" w:date="2024-10-23T10:53:00Z">
              <w:rPr>
                <w:rFonts w:ascii="Aptos" w:hAnsi="Aptos"/>
              </w:rPr>
            </w:rPrChange>
          </w:rPr>
          <w:delText xml:space="preserve"> </w:delText>
        </w:r>
        <w:r w:rsidR="002B4D1F" w:rsidRPr="006E54B4" w:rsidDel="0055170A">
          <w:rPr>
            <w:rPrChange w:id="284" w:author="Chelsea Helion" w:date="2024-10-23T10:53:00Z">
              <w:rPr>
                <w:rFonts w:ascii="Aptos" w:hAnsi="Aptos"/>
              </w:rPr>
            </w:rPrChange>
          </w:rPr>
          <w:fldChar w:fldCharType="begin"/>
        </w:r>
        <w:r w:rsidR="004F2335" w:rsidRPr="006E54B4" w:rsidDel="0055170A">
          <w:rPr>
            <w:rPrChange w:id="285" w:author="Chelsea Helion" w:date="2024-10-23T10:53:00Z">
              <w:rPr>
                <w:rFonts w:ascii="Aptos" w:hAnsi="Aptos"/>
              </w:rPr>
            </w:rPrChange>
          </w:rPr>
          <w:delInstrText xml:space="preserve"> ADDIN ZOTERO_ITEM CSL_CITATION {"citationID":"4QOcrVQw","properties":{"formattedCitation":"(Hutcherson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2B4D1F" w:rsidRPr="006E54B4" w:rsidDel="0055170A">
          <w:rPr>
            <w:rPrChange w:id="286" w:author="Chelsea Helion" w:date="2024-10-23T10:53:00Z">
              <w:rPr>
                <w:rFonts w:ascii="Aptos" w:hAnsi="Aptos"/>
              </w:rPr>
            </w:rPrChange>
          </w:rPr>
          <w:fldChar w:fldCharType="separate"/>
        </w:r>
        <w:r w:rsidR="002B4D1F" w:rsidRPr="006E54B4" w:rsidDel="0055170A">
          <w:rPr>
            <w:rPrChange w:id="287" w:author="Chelsea Helion" w:date="2024-10-23T10:53:00Z">
              <w:rPr>
                <w:rFonts w:ascii="Aptos" w:hAnsi="Aptos"/>
              </w:rPr>
            </w:rPrChange>
          </w:rPr>
          <w:delText>(Hutcherson et al., 2005)</w:delText>
        </w:r>
        <w:r w:rsidR="002B4D1F" w:rsidRPr="006E54B4" w:rsidDel="0055170A">
          <w:rPr>
            <w:rPrChange w:id="288" w:author="Chelsea Helion" w:date="2024-10-23T10:53:00Z">
              <w:rPr>
                <w:rFonts w:ascii="Aptos" w:hAnsi="Aptos"/>
              </w:rPr>
            </w:rPrChange>
          </w:rPr>
          <w:fldChar w:fldCharType="end"/>
        </w:r>
        <w:r w:rsidR="006B3C12" w:rsidRPr="006E54B4" w:rsidDel="0055170A">
          <w:rPr>
            <w:rPrChange w:id="289" w:author="Chelsea Helion" w:date="2024-10-23T10:53:00Z">
              <w:rPr>
                <w:rFonts w:ascii="Aptos" w:hAnsi="Aptos"/>
              </w:rPr>
            </w:rPrChange>
          </w:rPr>
          <w:delText xml:space="preserve"> or emotions such as</w:delText>
        </w:r>
        <w:r w:rsidRPr="006E54B4" w:rsidDel="0055170A">
          <w:rPr>
            <w:rPrChange w:id="290" w:author="Chelsea Helion" w:date="2024-10-23T10:53:00Z">
              <w:rPr>
                <w:rFonts w:ascii="Aptos" w:hAnsi="Aptos"/>
              </w:rPr>
            </w:rPrChange>
          </w:rPr>
          <w:delText xml:space="preserve"> humor</w:delText>
        </w:r>
        <w:r w:rsidR="002B4D1F" w:rsidRPr="006E54B4" w:rsidDel="0055170A">
          <w:rPr>
            <w:rPrChange w:id="291" w:author="Chelsea Helion" w:date="2024-10-23T10:53:00Z">
              <w:rPr>
                <w:rFonts w:ascii="Aptos" w:hAnsi="Aptos"/>
              </w:rPr>
            </w:rPrChange>
          </w:rPr>
          <w:delText xml:space="preserve"> </w:delText>
        </w:r>
        <w:r w:rsidR="002B4D1F" w:rsidRPr="006E54B4" w:rsidDel="0055170A">
          <w:rPr>
            <w:rPrChange w:id="292" w:author="Chelsea Helion" w:date="2024-10-23T10:53:00Z">
              <w:rPr>
                <w:rFonts w:ascii="Aptos" w:hAnsi="Aptos"/>
              </w:rPr>
            </w:rPrChange>
          </w:rPr>
          <w:fldChar w:fldCharType="begin"/>
        </w:r>
        <w:r w:rsidR="004F2335" w:rsidRPr="006E54B4" w:rsidDel="0055170A">
          <w:rPr>
            <w:rPrChange w:id="293" w:author="Chelsea Helion" w:date="2024-10-23T10:53:00Z">
              <w:rPr>
                <w:rFonts w:ascii="Aptos" w:hAnsi="Aptos"/>
              </w:rPr>
            </w:rPrChange>
          </w:rPr>
          <w:delInstrText xml:space="preserve"> ADDIN ZOTERO_ITEM CSL_CITATION {"citationID":"cjxeCgoP","properties":{"formattedCitation":"(J\\uc0\\u228{}\\uc0\\u228{}skel\\uc0\\u228{}inen et al., 2016)","plainCitation":"(Jääskeläinen et al., 2016)","noteIndex":0},"citationItems":[{"id":16173,"uris":["http://zotero.org/users/6239255/items/8CKX675R"],"itemData":{"id":16173,"type":"article-journal","abstract":"Humor is crucial in human social interactions. To study the underlying neural processes, three comedy clips were shown twice to 20 volunteers during functional magnetic resonance imaging (fMRI). Inter-subject similarities in humor ratings, obtained immediately after fMRI, explained inter-subject correlation of hemodynamic activity in right frontal pole and in a number of other brain regions. General linear model analysis also indicated activity in right frontal pole, as well as in additional cortical areas and subcortically in striatum, explained by humorousness. The association of the right frontal pole with experienced humorousness is a novel finding, which might be related to humor unfolding over longer time scales in the movie clips. Specifically, frontal pole has been shown to exhibit longer temporal receptive windows than, e.g., sensory areas, which might have enabled processing of humor in the clips based on holding information and reinterpreting that in light of new information several (even tens of) seconds later. As another novel finding, medial and lateral prefrontal areas, frontal pole, posterior-inferior temporal areas, posterior parietal areas, posterior cingulate, striatal structures and amygdala showed reduced activity upon re-viewing of the clips, suggesting involvement in processing of humor related to novelty of the comedic events.","container-title":"Scientific Reports","DOI":"10.1038/srep27741","issue":"1","note":"DOI: 10.1038/srep27741\nMAG ID: 2471095391\nPMCID: 4914983\nPMID: 27323928","page":"27741-27741","title":"Brain hemodynamic activity during viewing and re-viewing of comedy movies explained by experienced humor","volume":"6","author":[{"family":"Jääskeläinen","given":"Iiro P."},{"family":"Pajula","given":"Juha"},{"family":"Tohka","given":"Jussi"},{"family":"Lee","given":"Hsin Ju"},{"family":"Kuo","given":"Wen-Jui"},{"family":"Lin","given":"Fa-Hsuan"}],"issued":{"date-parts":[["2016",6,21]]}}}],"schema":"https://github.com/citation-style-language/schema/raw/master/csl-citation.json"} </w:delInstrText>
        </w:r>
        <w:r w:rsidR="002B4D1F" w:rsidRPr="006E54B4" w:rsidDel="0055170A">
          <w:rPr>
            <w:rPrChange w:id="294" w:author="Chelsea Helion" w:date="2024-10-23T10:53:00Z">
              <w:rPr>
                <w:rFonts w:ascii="Aptos" w:hAnsi="Aptos"/>
              </w:rPr>
            </w:rPrChange>
          </w:rPr>
          <w:fldChar w:fldCharType="separate"/>
        </w:r>
        <w:r w:rsidR="002B4D1F" w:rsidRPr="006E54B4" w:rsidDel="0055170A">
          <w:rPr>
            <w:rPrChange w:id="295" w:author="Chelsea Helion" w:date="2024-10-23T10:53:00Z">
              <w:rPr>
                <w:rFonts w:ascii="Aptos" w:hAnsi="Aptos" w:cs="Times New Roman"/>
              </w:rPr>
            </w:rPrChange>
          </w:rPr>
          <w:delText>(Jääskeläinen et al., 2016)</w:delText>
        </w:r>
        <w:r w:rsidR="002B4D1F" w:rsidRPr="006E54B4" w:rsidDel="0055170A">
          <w:rPr>
            <w:rPrChange w:id="296" w:author="Chelsea Helion" w:date="2024-10-23T10:53:00Z">
              <w:rPr>
                <w:rFonts w:ascii="Aptos" w:hAnsi="Aptos"/>
              </w:rPr>
            </w:rPrChange>
          </w:rPr>
          <w:fldChar w:fldCharType="end"/>
        </w:r>
        <w:r w:rsidRPr="006E54B4" w:rsidDel="0055170A">
          <w:rPr>
            <w:rPrChange w:id="297" w:author="Chelsea Helion" w:date="2024-10-23T10:53:00Z">
              <w:rPr>
                <w:rFonts w:ascii="Aptos" w:hAnsi="Aptos"/>
              </w:rPr>
            </w:rPrChange>
          </w:rPr>
          <w:delText>, and sadness</w:delText>
        </w:r>
        <w:r w:rsidR="002B4D1F" w:rsidRPr="006E54B4" w:rsidDel="0055170A">
          <w:rPr>
            <w:rPrChange w:id="298" w:author="Chelsea Helion" w:date="2024-10-23T10:53:00Z">
              <w:rPr>
                <w:rFonts w:ascii="Aptos" w:hAnsi="Aptos"/>
              </w:rPr>
            </w:rPrChange>
          </w:rPr>
          <w:delText xml:space="preserve"> </w:delText>
        </w:r>
        <w:r w:rsidR="002B4D1F" w:rsidRPr="006E54B4" w:rsidDel="0055170A">
          <w:rPr>
            <w:rPrChange w:id="299" w:author="Chelsea Helion" w:date="2024-10-23T10:53:00Z">
              <w:rPr>
                <w:rFonts w:ascii="Aptos" w:hAnsi="Aptos"/>
              </w:rPr>
            </w:rPrChange>
          </w:rPr>
          <w:fldChar w:fldCharType="begin"/>
        </w:r>
        <w:r w:rsidR="004F2335" w:rsidRPr="006E54B4" w:rsidDel="0055170A">
          <w:rPr>
            <w:rPrChange w:id="300" w:author="Chelsea Helion" w:date="2024-10-23T10:53:00Z">
              <w:rPr>
                <w:rFonts w:ascii="Aptos" w:hAnsi="Aptos"/>
              </w:rPr>
            </w:rPrChange>
          </w:rPr>
          <w:delInstrText xml:space="preserve"> ADDIN ZOTERO_ITEM CSL_CITATION {"citationID":"vc5m7fFS","properties":{"formattedCitation":"(Raz et al., 2012)","plainCitation":"(Raz et al., 2012)","noteIndex":0},"citationItems":[{"id":16245,"uris":["http://zotero.org/users/6239255/items/S4KIV2RB"],"itemData":{"id":16245,"type":"article-journal","abstract":"Abstract   Dynamic functional integration of distinct neural systems plays a pivotal role in emotional experience. We introduce a novel approach for studying emotion-related changes in the interactions within and between networks using fMRI. It is based on continuous computation of a network cohesion index (NCI), which is sensitive to both strength and variability of signal correlations between pre-defined regions. The regions encompass three clusters (namely limbic, medial prefrontal cortex (mPFC) and cognitive), each previously was shown to be involved in emotional processing. Two sadness-inducing film excerpts were viewed passively, and comparisons between viewer's rated sadness, parasympathetic, and inter-NCI and intra-NCI were obtained. Limbic intra-NCI was associated with reported sadness in both movies. However, the correlation between the parasympathetic-index, the rated sadness and the limbic-NCI occurred in only one movie, possibly related to a “deactivated” pattern of sadness. In this film, rated sadness intensity also correlated with the mPFC intra-NCI, possibly reflecting temporal correspondence between sadness and sympathy. Further, only for this movie, we found an association between sadness rating and the mPFC–limbic inter-NCI time courses. To the contrary, in the other film in which sadness was reported to commingle with horror and anger, dramatic events coincided with disintegration of these networks. Together, this may point to a difference between the cinematic experiences with regard to inter-network dynamics related to emotional regulation. These findings demonstrate the advantage of a multi-layered dynamic analysis for elucidating the uniqueness of emotional experiences with regard to an unguided processing of continuous and complex stimulation.","container-title":"NeuroImage","DOI":"10.1016/j.neuroimage.2011.12.084","issue":"2","note":"DOI: 10.1016/j.neuroimage.2011.12.084\nMAG ID: 1984946107\nPMID: 22285693","page":"1448-1461","title":"Portraying emotions at their unfolding: A multilayered approach for probing dynamics of neural networks","volume":"60","author":[{"family":"Raz","given":"Gal"},{"family":"Winetraub","given":"Yonatan"},{"family":"Jacob","given":"Yael"},{"family":"Kinreich","given":"Sivan"},{"family":"Maron-Katz","given":"Adi"},{"family":"Shaham","given":"Galit"},{"family":"Podlipsky","given":"Ilana"},{"family":"Gilam","given":"Gadi"},{"family":"Soreq","given":"Eyal"},{"family":"Hendler","given":"Talma"}],"issued":{"date-parts":[["2012",4,2]]}}}],"schema":"https://github.com/citation-style-language/schema/raw/master/csl-citation.json"} </w:delInstrText>
        </w:r>
        <w:r w:rsidR="002B4D1F" w:rsidRPr="006E54B4" w:rsidDel="0055170A">
          <w:rPr>
            <w:rPrChange w:id="301" w:author="Chelsea Helion" w:date="2024-10-23T10:53:00Z">
              <w:rPr>
                <w:rFonts w:ascii="Aptos" w:hAnsi="Aptos"/>
              </w:rPr>
            </w:rPrChange>
          </w:rPr>
          <w:fldChar w:fldCharType="separate"/>
        </w:r>
        <w:r w:rsidR="002B4D1F" w:rsidRPr="006E54B4" w:rsidDel="0055170A">
          <w:rPr>
            <w:rPrChange w:id="302" w:author="Chelsea Helion" w:date="2024-10-23T10:53:00Z">
              <w:rPr>
                <w:rFonts w:ascii="Aptos" w:hAnsi="Aptos"/>
              </w:rPr>
            </w:rPrChange>
          </w:rPr>
          <w:delText>(Raz et al., 2012)</w:delText>
        </w:r>
        <w:r w:rsidR="002B4D1F" w:rsidRPr="006E54B4" w:rsidDel="0055170A">
          <w:rPr>
            <w:rPrChange w:id="303" w:author="Chelsea Helion" w:date="2024-10-23T10:53:00Z">
              <w:rPr>
                <w:rFonts w:ascii="Aptos" w:hAnsi="Aptos"/>
              </w:rPr>
            </w:rPrChange>
          </w:rPr>
          <w:fldChar w:fldCharType="end"/>
        </w:r>
        <w:r w:rsidR="002B4D1F" w:rsidRPr="006E54B4" w:rsidDel="0055170A">
          <w:rPr>
            <w:rPrChange w:id="304" w:author="Chelsea Helion" w:date="2024-10-23T10:53:00Z">
              <w:rPr>
                <w:rFonts w:ascii="Aptos" w:hAnsi="Aptos"/>
              </w:rPr>
            </w:rPrChange>
          </w:rPr>
          <w:delText xml:space="preserve"> </w:delText>
        </w:r>
        <w:r w:rsidRPr="006E54B4" w:rsidDel="0055170A">
          <w:rPr>
            <w:rPrChange w:id="305" w:author="Chelsea Helion" w:date="2024-10-23T10:53:00Z">
              <w:rPr>
                <w:rFonts w:ascii="Aptos" w:hAnsi="Aptos"/>
              </w:rPr>
            </w:rPrChange>
          </w:rPr>
          <w:delText>ha</w:delText>
        </w:r>
        <w:r w:rsidR="006B3C12" w:rsidRPr="006E54B4" w:rsidDel="0055170A">
          <w:rPr>
            <w:rPrChange w:id="306" w:author="Chelsea Helion" w:date="2024-10-23T10:53:00Z">
              <w:rPr>
                <w:rFonts w:ascii="Aptos" w:hAnsi="Aptos"/>
              </w:rPr>
            </w:rPrChange>
          </w:rPr>
          <w:delText>ve</w:delText>
        </w:r>
        <w:r w:rsidRPr="006E54B4" w:rsidDel="0055170A">
          <w:rPr>
            <w:rPrChange w:id="307" w:author="Chelsea Helion" w:date="2024-10-23T10:53:00Z">
              <w:rPr>
                <w:rFonts w:ascii="Aptos" w:hAnsi="Aptos"/>
              </w:rPr>
            </w:rPrChange>
          </w:rPr>
          <w:delText xml:space="preserve"> been tested and supported</w:delText>
        </w:r>
        <w:r w:rsidR="006B3C12" w:rsidRPr="006E54B4" w:rsidDel="0055170A">
          <w:rPr>
            <w:rPrChange w:id="308" w:author="Chelsea Helion" w:date="2024-10-23T10:53:00Z">
              <w:rPr>
                <w:rFonts w:ascii="Aptos" w:hAnsi="Aptos"/>
              </w:rPr>
            </w:rPrChange>
          </w:rPr>
          <w:delText xml:space="preserve"> (</w:delText>
        </w:r>
        <w:r w:rsidR="006B3C12" w:rsidRPr="006E54B4" w:rsidDel="0055170A">
          <w:rPr>
            <w:i/>
            <w:iCs/>
            <w:rPrChange w:id="309" w:author="Chelsea Helion" w:date="2024-10-23T10:53:00Z">
              <w:rPr>
                <w:rFonts w:ascii="Aptos" w:hAnsi="Aptos"/>
              </w:rPr>
            </w:rPrChange>
          </w:rPr>
          <w:delText>r</w:delText>
        </w:r>
        <w:r w:rsidR="006B3C12" w:rsidRPr="006E54B4" w:rsidDel="0055170A">
          <w:rPr>
            <w:rPrChange w:id="310" w:author="Chelsea Helion" w:date="2024-10-23T10:53:00Z">
              <w:rPr>
                <w:rFonts w:ascii="Aptos" w:hAnsi="Aptos"/>
              </w:rPr>
            </w:rPrChange>
          </w:rPr>
          <w:delText xml:space="preserve"> = 0.86 – 0.89)</w:delText>
        </w:r>
      </w:del>
      <w:del w:id="311" w:author="Chelsea Helion" w:date="2024-10-22T12:06:00Z">
        <w:r w:rsidRPr="006E54B4" w:rsidDel="00225F43">
          <w:rPr>
            <w:rPrChange w:id="312" w:author="Chelsea Helion" w:date="2024-10-23T10:53:00Z">
              <w:rPr>
                <w:rFonts w:ascii="Aptos" w:hAnsi="Aptos"/>
              </w:rPr>
            </w:rPrChange>
          </w:rPr>
          <w:delText>,</w:delText>
        </w:r>
      </w:del>
      <w:del w:id="313" w:author="Chelsea Helion" w:date="2024-10-22T16:49:00Z">
        <w:r w:rsidRPr="006E54B4" w:rsidDel="0055170A">
          <w:rPr>
            <w:rPrChange w:id="314" w:author="Chelsea Helion" w:date="2024-10-23T10:53:00Z">
              <w:rPr>
                <w:rFonts w:ascii="Aptos" w:hAnsi="Aptos"/>
              </w:rPr>
            </w:rPrChange>
          </w:rPr>
          <w:delText xml:space="preserve"> other emotions</w:delText>
        </w:r>
        <w:r w:rsidR="006B3C12" w:rsidRPr="006E54B4" w:rsidDel="0055170A">
          <w:rPr>
            <w:rPrChange w:id="315" w:author="Chelsea Helion" w:date="2024-10-23T10:53:00Z">
              <w:rPr>
                <w:rFonts w:ascii="Aptos" w:hAnsi="Aptos"/>
              </w:rPr>
            </w:rPrChange>
          </w:rPr>
          <w:delText xml:space="preserve"> </w:delText>
        </w:r>
        <w:r w:rsidR="002B4D1F" w:rsidRPr="006E54B4" w:rsidDel="0055170A">
          <w:rPr>
            <w:rPrChange w:id="316" w:author="Chelsea Helion" w:date="2024-10-23T10:53:00Z">
              <w:rPr>
                <w:rFonts w:ascii="Aptos" w:hAnsi="Aptos"/>
              </w:rPr>
            </w:rPrChange>
          </w:rPr>
          <w:delText>or other</w:delText>
        </w:r>
        <w:r w:rsidRPr="006E54B4" w:rsidDel="0055170A">
          <w:rPr>
            <w:rPrChange w:id="317" w:author="Chelsea Helion" w:date="2024-10-23T10:53:00Z">
              <w:rPr>
                <w:rFonts w:ascii="Aptos" w:hAnsi="Aptos"/>
              </w:rPr>
            </w:rPrChange>
          </w:rPr>
          <w:delText xml:space="preserve"> inner experiences</w:delText>
        </w:r>
        <w:r w:rsidR="003125D9" w:rsidRPr="006E54B4" w:rsidDel="0055170A">
          <w:rPr>
            <w:rPrChange w:id="318" w:author="Chelsea Helion" w:date="2024-10-23T10:53:00Z">
              <w:rPr>
                <w:rFonts w:ascii="Aptos" w:hAnsi="Aptos"/>
              </w:rPr>
            </w:rPrChange>
          </w:rPr>
          <w:delText xml:space="preserve"> </w:delText>
        </w:r>
        <w:r w:rsidRPr="006E54B4" w:rsidDel="0055170A">
          <w:rPr>
            <w:rPrChange w:id="319" w:author="Chelsea Helion" w:date="2024-10-23T10:53:00Z">
              <w:rPr>
                <w:rFonts w:ascii="Aptos" w:hAnsi="Aptos"/>
              </w:rPr>
            </w:rPrChange>
          </w:rPr>
          <w:delText xml:space="preserve">have </w:delText>
        </w:r>
        <w:r w:rsidR="002B4D1F" w:rsidRPr="006E54B4" w:rsidDel="0055170A">
          <w:rPr>
            <w:rPrChange w:id="320" w:author="Chelsea Helion" w:date="2024-10-23T10:53:00Z">
              <w:rPr>
                <w:rFonts w:ascii="Aptos" w:hAnsi="Aptos"/>
              </w:rPr>
            </w:rPrChange>
          </w:rPr>
          <w:delText xml:space="preserve">either </w:delText>
        </w:r>
        <w:r w:rsidRPr="006E54B4" w:rsidDel="0055170A">
          <w:rPr>
            <w:rPrChange w:id="321" w:author="Chelsea Helion" w:date="2024-10-23T10:53:00Z">
              <w:rPr>
                <w:rFonts w:ascii="Aptos" w:hAnsi="Aptos"/>
              </w:rPr>
            </w:rPrChange>
          </w:rPr>
          <w:delText>not</w:delText>
        </w:r>
        <w:r w:rsidR="002B4D1F" w:rsidRPr="006E54B4" w:rsidDel="0055170A">
          <w:rPr>
            <w:rPrChange w:id="322" w:author="Chelsea Helion" w:date="2024-10-23T10:53:00Z">
              <w:rPr>
                <w:rFonts w:ascii="Aptos" w:hAnsi="Aptos"/>
              </w:rPr>
            </w:rPrChange>
          </w:rPr>
          <w:delText xml:space="preserve"> been tested</w:delText>
        </w:r>
        <w:r w:rsidRPr="006E54B4" w:rsidDel="0055170A">
          <w:rPr>
            <w:rPrChange w:id="323" w:author="Chelsea Helion" w:date="2024-10-23T10:53:00Z">
              <w:rPr>
                <w:rFonts w:ascii="Aptos" w:hAnsi="Aptos"/>
              </w:rPr>
            </w:rPrChange>
          </w:rPr>
          <w:delText xml:space="preserve"> and thus remain unknown</w:delText>
        </w:r>
        <w:r w:rsidR="002B4D1F" w:rsidRPr="006E54B4" w:rsidDel="0055170A">
          <w:rPr>
            <w:rPrChange w:id="324" w:author="Chelsea Helion" w:date="2024-10-23T10:53:00Z">
              <w:rPr>
                <w:rFonts w:ascii="Aptos" w:hAnsi="Aptos"/>
              </w:rPr>
            </w:rPrChange>
          </w:rPr>
          <w:delText xml:space="preserve"> or failed to demonstrate reliability upon recall</w:delText>
        </w:r>
        <w:r w:rsidRPr="006E54B4" w:rsidDel="0055170A">
          <w:rPr>
            <w:rPrChange w:id="325" w:author="Chelsea Helion" w:date="2024-10-23T10:53:00Z">
              <w:rPr>
                <w:rFonts w:ascii="Aptos" w:hAnsi="Aptos"/>
              </w:rPr>
            </w:rPrChange>
          </w:rPr>
          <w:delText xml:space="preserve">. </w:delText>
        </w:r>
      </w:del>
      <w:del w:id="326" w:author="Chelsea Helion" w:date="2024-10-22T12:06:00Z">
        <w:r w:rsidRPr="006E54B4" w:rsidDel="00225F43">
          <w:rPr>
            <w:rPrChange w:id="327" w:author="Chelsea Helion" w:date="2024-10-23T10:53:00Z">
              <w:rPr>
                <w:rFonts w:ascii="Aptos" w:hAnsi="Aptos"/>
              </w:rPr>
            </w:rPrChange>
          </w:rPr>
          <w:delText>S</w:delText>
        </w:r>
      </w:del>
      <w:del w:id="328" w:author="Chelsea Helion" w:date="2024-10-22T16:49:00Z">
        <w:r w:rsidRPr="006E54B4" w:rsidDel="0055170A">
          <w:rPr>
            <w:rPrChange w:id="329" w:author="Chelsea Helion" w:date="2024-10-23T10:53:00Z">
              <w:rPr>
                <w:rFonts w:ascii="Aptos" w:hAnsi="Aptos"/>
              </w:rPr>
            </w:rPrChange>
          </w:rPr>
          <w:delText xml:space="preserve">ome </w:delText>
        </w:r>
      </w:del>
      <w:del w:id="330" w:author="Chelsea Helion" w:date="2024-10-22T12:06:00Z">
        <w:r w:rsidRPr="006E54B4" w:rsidDel="00225F43">
          <w:rPr>
            <w:rPrChange w:id="331" w:author="Chelsea Helion" w:date="2024-10-23T10:53:00Z">
              <w:rPr>
                <w:rFonts w:ascii="Aptos" w:hAnsi="Aptos"/>
              </w:rPr>
            </w:rPrChange>
          </w:rPr>
          <w:delText xml:space="preserve">of the </w:delText>
        </w:r>
      </w:del>
      <w:del w:id="332" w:author="Chelsea Helion" w:date="2024-10-22T16:49:00Z">
        <w:r w:rsidRPr="006E54B4" w:rsidDel="0055170A">
          <w:rPr>
            <w:rPrChange w:id="333" w:author="Chelsea Helion" w:date="2024-10-23T10:53:00Z">
              <w:rPr>
                <w:rFonts w:ascii="Aptos" w:hAnsi="Aptos"/>
              </w:rPr>
            </w:rPrChange>
          </w:rPr>
          <w:delText>emotions and experiences</w:delText>
        </w:r>
      </w:del>
      <w:del w:id="334" w:author="Chelsea Helion" w:date="2024-10-22T12:06:00Z">
        <w:r w:rsidRPr="006E54B4" w:rsidDel="00225F43">
          <w:rPr>
            <w:rPrChange w:id="335" w:author="Chelsea Helion" w:date="2024-10-23T10:53:00Z">
              <w:rPr>
                <w:rFonts w:ascii="Aptos" w:hAnsi="Aptos"/>
              </w:rPr>
            </w:rPrChange>
          </w:rPr>
          <w:delText xml:space="preserve"> that are less commonly studied with these techniques</w:delText>
        </w:r>
      </w:del>
      <w:del w:id="336" w:author="Chelsea Helion" w:date="2024-10-22T12:07:00Z">
        <w:r w:rsidRPr="006E54B4" w:rsidDel="00225F43">
          <w:rPr>
            <w:rPrChange w:id="337" w:author="Chelsea Helion" w:date="2024-10-23T10:53:00Z">
              <w:rPr>
                <w:rFonts w:ascii="Aptos" w:hAnsi="Aptos"/>
              </w:rPr>
            </w:rPrChange>
          </w:rPr>
          <w:delText xml:space="preserve">, such as surprise or fear, </w:delText>
        </w:r>
      </w:del>
      <w:del w:id="338" w:author="Chelsea Helion" w:date="2024-10-22T16:49:00Z">
        <w:r w:rsidRPr="006E54B4" w:rsidDel="0055170A">
          <w:rPr>
            <w:rPrChange w:id="339" w:author="Chelsea Helion" w:date="2024-10-23T10:53:00Z">
              <w:rPr>
                <w:rFonts w:ascii="Aptos" w:hAnsi="Aptos"/>
              </w:rPr>
            </w:rPrChange>
          </w:rPr>
          <w:delText>may be difficult to replicate after the original event due to the inherent information asymmetry that forms between initial exposure and review (</w:delText>
        </w:r>
        <w:r w:rsidR="00604E25" w:rsidRPr="006E54B4" w:rsidDel="0055170A">
          <w:rPr>
            <w:rPrChange w:id="340" w:author="Chelsea Helion" w:date="2024-10-23T10:53:00Z">
              <w:rPr>
                <w:rFonts w:ascii="Aptos" w:hAnsi="Aptos"/>
              </w:rPr>
            </w:rPrChange>
          </w:rPr>
          <w:delText>e.g.</w:delText>
        </w:r>
        <w:r w:rsidRPr="006E54B4" w:rsidDel="0055170A">
          <w:rPr>
            <w:rPrChange w:id="341" w:author="Chelsea Helion" w:date="2024-10-23T10:53:00Z">
              <w:rPr>
                <w:rFonts w:ascii="Aptos" w:hAnsi="Aptos"/>
              </w:rPr>
            </w:rPrChange>
          </w:rPr>
          <w:delText>, the surprise has been revealed</w:delText>
        </w:r>
        <w:r w:rsidR="00604E25" w:rsidRPr="006E54B4" w:rsidDel="0055170A">
          <w:rPr>
            <w:rPrChange w:id="342" w:author="Chelsea Helion" w:date="2024-10-23T10:53:00Z">
              <w:rPr>
                <w:rFonts w:ascii="Aptos" w:hAnsi="Aptos"/>
              </w:rPr>
            </w:rPrChange>
          </w:rPr>
          <w:delText>, the final rose has been given out, the call was coming from inside the house</w:delText>
        </w:r>
        <w:r w:rsidRPr="006E54B4" w:rsidDel="0055170A">
          <w:rPr>
            <w:rPrChange w:id="343" w:author="Chelsea Helion" w:date="2024-10-23T10:53:00Z">
              <w:rPr>
                <w:rFonts w:ascii="Aptos" w:hAnsi="Aptos"/>
              </w:rPr>
            </w:rPrChange>
          </w:rPr>
          <w:delText xml:space="preserve">). </w:delText>
        </w:r>
        <w:r w:rsidR="003125D9" w:rsidRPr="006E54B4" w:rsidDel="0055170A">
          <w:rPr>
            <w:rPrChange w:id="344" w:author="Chelsea Helion" w:date="2024-10-23T10:53:00Z">
              <w:rPr>
                <w:rFonts w:ascii="Aptos" w:hAnsi="Aptos"/>
              </w:rPr>
            </w:rPrChange>
          </w:rPr>
          <w:delText>Thus,</w:delText>
        </w:r>
        <w:r w:rsidRPr="006E54B4" w:rsidDel="0055170A">
          <w:rPr>
            <w:rPrChange w:id="345" w:author="Chelsea Helion" w:date="2024-10-23T10:53:00Z">
              <w:rPr>
                <w:rFonts w:ascii="Aptos" w:hAnsi="Aptos"/>
              </w:rPr>
            </w:rPrChange>
          </w:rPr>
          <w:delText xml:space="preserve"> post-exposure ratings</w:delText>
        </w:r>
        <w:r w:rsidR="004F2335" w:rsidRPr="006E54B4" w:rsidDel="0055170A">
          <w:rPr>
            <w:rPrChange w:id="346" w:author="Chelsea Helion" w:date="2024-10-23T10:53:00Z">
              <w:rPr>
                <w:rFonts w:ascii="Aptos" w:hAnsi="Aptos"/>
              </w:rPr>
            </w:rPrChange>
          </w:rPr>
          <w:delText xml:space="preserve"> of </w:delText>
        </w:r>
        <w:r w:rsidRPr="006E54B4" w:rsidDel="0055170A">
          <w:rPr>
            <w:rPrChange w:id="347" w:author="Chelsea Helion" w:date="2024-10-23T10:53:00Z">
              <w:rPr>
                <w:rFonts w:ascii="Aptos" w:hAnsi="Aptos"/>
              </w:rPr>
            </w:rPrChange>
          </w:rPr>
          <w:delText xml:space="preserve">these </w:delText>
        </w:r>
        <w:r w:rsidR="004F2335" w:rsidRPr="006E54B4" w:rsidDel="0055170A">
          <w:rPr>
            <w:rPrChange w:id="348" w:author="Chelsea Helion" w:date="2024-10-23T10:53:00Z">
              <w:rPr>
                <w:rFonts w:ascii="Aptos" w:hAnsi="Aptos"/>
              </w:rPr>
            </w:rPrChange>
          </w:rPr>
          <w:delText xml:space="preserve">events </w:delText>
        </w:r>
        <w:r w:rsidRPr="006E54B4" w:rsidDel="0055170A">
          <w:rPr>
            <w:rPrChange w:id="349" w:author="Chelsea Helion" w:date="2024-10-23T10:53:00Z">
              <w:rPr>
                <w:rFonts w:ascii="Aptos" w:hAnsi="Aptos"/>
              </w:rPr>
            </w:rPrChange>
          </w:rPr>
          <w:delText>may</w:delText>
        </w:r>
        <w:r w:rsidR="004F2335" w:rsidRPr="006E54B4" w:rsidDel="0055170A">
          <w:rPr>
            <w:rPrChange w:id="350" w:author="Chelsea Helion" w:date="2024-10-23T10:53:00Z">
              <w:rPr>
                <w:rFonts w:ascii="Aptos" w:hAnsi="Aptos"/>
              </w:rPr>
            </w:rPrChange>
          </w:rPr>
          <w:delText xml:space="preserve"> fail to fully capture initial emotional experience</w:delText>
        </w:r>
        <w:r w:rsidRPr="006E54B4" w:rsidDel="0055170A">
          <w:rPr>
            <w:rPrChange w:id="351" w:author="Chelsea Helion" w:date="2024-10-23T10:53:00Z">
              <w:rPr>
                <w:rFonts w:ascii="Aptos" w:hAnsi="Aptos"/>
              </w:rPr>
            </w:rPrChange>
          </w:rPr>
          <w:delText xml:space="preserve">. For example, a recent naturalistic study </w:delText>
        </w:r>
        <w:r w:rsidR="004F2335" w:rsidRPr="006E54B4" w:rsidDel="0055170A">
          <w:rPr>
            <w:rPrChange w:id="352" w:author="Chelsea Helion" w:date="2024-10-23T10:53:00Z">
              <w:rPr>
                <w:rFonts w:ascii="Aptos" w:hAnsi="Aptos"/>
              </w:rPr>
            </w:rPrChange>
          </w:rPr>
          <w:delText xml:space="preserve">assessed the intensity of fear-related experience in a haunted house both in the moment a week later </w:delText>
        </w:r>
        <w:r w:rsidR="004F2335" w:rsidRPr="006E54B4" w:rsidDel="0055170A">
          <w:rPr>
            <w:rPrChange w:id="353" w:author="Chelsea Helion" w:date="2024-10-23T10:53:00Z">
              <w:rPr>
                <w:rFonts w:ascii="Aptos" w:hAnsi="Aptos"/>
              </w:rPr>
            </w:rPrChange>
          </w:rPr>
          <w:fldChar w:fldCharType="begin"/>
        </w:r>
        <w:r w:rsidR="004F2335" w:rsidRPr="006E54B4" w:rsidDel="0055170A">
          <w:rPr>
            <w:rPrChange w:id="354" w:author="Chelsea Helion" w:date="2024-10-23T10:53:00Z">
              <w:rPr>
                <w:rFonts w:ascii="Aptos" w:hAnsi="Aptos"/>
              </w:rPr>
            </w:rPrChange>
          </w:rPr>
          <w:delInstrText xml:space="preserve"> ADDIN ZOTERO_ITEM CSL_CITATION {"citationID":"PnDQNKI1","properties":{"formattedCitation":"(Stasiak et al., 2023)","plainCitation":"(Stasiak et al., 2023)","noteIndex":0},"citationItems":[{"id":1485,"uris":["http://zotero.org/users/6239255/items/CCPVSZWX"],"itemData":{"id":1485,"type":"article-journal","abstract":"As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delInstrText>
        </w:r>
        <w:r w:rsidR="004F2335" w:rsidRPr="006E54B4" w:rsidDel="0055170A">
          <w:rPr>
            <w:rPrChange w:id="355" w:author="Chelsea Helion" w:date="2024-10-23T10:53:00Z">
              <w:rPr>
                <w:rFonts w:ascii="Aptos" w:hAnsi="Aptos"/>
              </w:rPr>
            </w:rPrChange>
          </w:rPr>
          <w:fldChar w:fldCharType="separate"/>
        </w:r>
        <w:r w:rsidR="004F2335" w:rsidRPr="006E54B4" w:rsidDel="0055170A">
          <w:rPr>
            <w:rPrChange w:id="356" w:author="Chelsea Helion" w:date="2024-10-23T10:53:00Z">
              <w:rPr>
                <w:rFonts w:ascii="Aptos" w:hAnsi="Aptos"/>
              </w:rPr>
            </w:rPrChange>
          </w:rPr>
          <w:delText>(Stasiak et al., 2023)</w:delText>
        </w:r>
        <w:r w:rsidR="004F2335" w:rsidRPr="006E54B4" w:rsidDel="0055170A">
          <w:rPr>
            <w:rPrChange w:id="357" w:author="Chelsea Helion" w:date="2024-10-23T10:53:00Z">
              <w:rPr>
                <w:rFonts w:ascii="Aptos" w:hAnsi="Aptos"/>
              </w:rPr>
            </w:rPrChange>
          </w:rPr>
          <w:fldChar w:fldCharType="end"/>
        </w:r>
        <w:r w:rsidR="004F2335" w:rsidRPr="006E54B4" w:rsidDel="0055170A">
          <w:rPr>
            <w:rPrChange w:id="358" w:author="Chelsea Helion" w:date="2024-10-23T10:53:00Z">
              <w:rPr>
                <w:rFonts w:ascii="Aptos" w:hAnsi="Aptos"/>
              </w:rPr>
            </w:rPrChange>
          </w:rPr>
          <w:delText xml:space="preserve">. They </w:delText>
        </w:r>
        <w:r w:rsidRPr="006E54B4" w:rsidDel="0055170A">
          <w:rPr>
            <w:rPrChange w:id="359" w:author="Chelsea Helion" w:date="2024-10-23T10:53:00Z">
              <w:rPr>
                <w:rFonts w:ascii="Aptos" w:hAnsi="Aptos"/>
              </w:rPr>
            </w:rPrChange>
          </w:rPr>
          <w:delText xml:space="preserve">found that </w:delText>
        </w:r>
        <w:r w:rsidR="004F2335" w:rsidRPr="006E54B4" w:rsidDel="0055170A">
          <w:rPr>
            <w:rPrChange w:id="360" w:author="Chelsea Helion" w:date="2024-10-23T10:53:00Z">
              <w:rPr>
                <w:rFonts w:ascii="Aptos" w:hAnsi="Aptos"/>
              </w:rPr>
            </w:rPrChange>
          </w:rPr>
          <w:delText xml:space="preserve">memory of </w:delText>
        </w:r>
        <w:r w:rsidRPr="006E54B4" w:rsidDel="0055170A">
          <w:rPr>
            <w:rPrChange w:id="361" w:author="Chelsea Helion" w:date="2024-10-23T10:53:00Z">
              <w:rPr>
                <w:rFonts w:ascii="Aptos" w:hAnsi="Aptos"/>
              </w:rPr>
            </w:rPrChange>
          </w:rPr>
          <w:delText xml:space="preserve">how intensely fear was experienced had either amplified or </w:delText>
        </w:r>
        <w:r w:rsidR="004F2335" w:rsidRPr="006E54B4" w:rsidDel="0055170A">
          <w:rPr>
            <w:rPrChange w:id="362" w:author="Chelsea Helion" w:date="2024-10-23T10:53:00Z">
              <w:rPr>
                <w:rFonts w:ascii="Aptos" w:hAnsi="Aptos"/>
              </w:rPr>
            </w:rPrChange>
          </w:rPr>
          <w:delText xml:space="preserve">attenuated </w:delText>
        </w:r>
        <w:r w:rsidRPr="006E54B4" w:rsidDel="0055170A">
          <w:rPr>
            <w:rPrChange w:id="363" w:author="Chelsea Helion" w:date="2024-10-23T10:53:00Z">
              <w:rPr>
                <w:rFonts w:ascii="Aptos" w:hAnsi="Aptos"/>
              </w:rPr>
            </w:rPrChange>
          </w:rPr>
          <w:delText xml:space="preserve">depending upon which </w:delText>
        </w:r>
        <w:r w:rsidR="004F2335" w:rsidRPr="006E54B4" w:rsidDel="0055170A">
          <w:rPr>
            <w:rPrChange w:id="364" w:author="Chelsea Helion" w:date="2024-10-23T10:53:00Z">
              <w:rPr>
                <w:rFonts w:ascii="Aptos" w:hAnsi="Aptos"/>
              </w:rPr>
            </w:rPrChange>
          </w:rPr>
          <w:delText xml:space="preserve">emotion labels </w:delText>
        </w:r>
        <w:r w:rsidRPr="006E54B4" w:rsidDel="0055170A">
          <w:rPr>
            <w:rPrChange w:id="365" w:author="Chelsea Helion" w:date="2024-10-23T10:53:00Z">
              <w:rPr>
                <w:rFonts w:ascii="Aptos" w:hAnsi="Aptos"/>
              </w:rPr>
            </w:rPrChange>
          </w:rPr>
          <w:delText xml:space="preserve">subjects used to categorize </w:delText>
        </w:r>
        <w:r w:rsidR="004F2335" w:rsidRPr="006E54B4" w:rsidDel="0055170A">
          <w:rPr>
            <w:rPrChange w:id="366" w:author="Chelsea Helion" w:date="2024-10-23T10:53:00Z">
              <w:rPr>
                <w:rFonts w:ascii="Aptos" w:hAnsi="Aptos"/>
              </w:rPr>
            </w:rPrChange>
          </w:rPr>
          <w:delText>the events during recall</w:delText>
        </w:r>
      </w:del>
      <w:del w:id="367" w:author="Chelsea Helion" w:date="2024-10-22T12:08:00Z">
        <w:r w:rsidR="004F2335" w:rsidRPr="006E54B4" w:rsidDel="00566D6E">
          <w:rPr>
            <w:rPrChange w:id="368" w:author="Chelsea Helion" w:date="2024-10-23T10:53:00Z">
              <w:rPr>
                <w:rFonts w:ascii="Aptos" w:hAnsi="Aptos"/>
              </w:rPr>
            </w:rPrChange>
          </w:rPr>
          <w:delText xml:space="preserve"> </w:delText>
        </w:r>
        <w:r w:rsidR="0093459D" w:rsidRPr="006E54B4" w:rsidDel="00566D6E">
          <w:rPr>
            <w:rPrChange w:id="369" w:author="Chelsea Helion" w:date="2024-10-23T10:53:00Z">
              <w:rPr>
                <w:rFonts w:ascii="Aptos" w:hAnsi="Aptos"/>
              </w:rPr>
            </w:rPrChange>
          </w:rPr>
          <w:fldChar w:fldCharType="begin"/>
        </w:r>
        <w:r w:rsidR="004F2335" w:rsidRPr="006E54B4" w:rsidDel="00566D6E">
          <w:rPr>
            <w:rPrChange w:id="370" w:author="Chelsea Helion" w:date="2024-10-23T10:53:00Z">
              <w:rPr>
                <w:rFonts w:ascii="Aptos" w:hAnsi="Aptos"/>
              </w:rPr>
            </w:rPrChange>
          </w:rPr>
          <w:delInstrText xml:space="preserve"> ADDIN ZOTERO_ITEM CSL_CITATION {"citationID":"HZnqtDGw","properties":{"formattedCitation":"(Stasiak et al., 2023)","plainCitation":"(Stasiak et al., 2023)","noteIndex":0},"citationItems":[{"id":1485,"uris":["http://zotero.org/users/6239255/items/CCPVSZWX"],"itemData":{"id":1485,"type":"article-journal","abstract":"As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delInstrText>
        </w:r>
        <w:r w:rsidR="0093459D" w:rsidRPr="006E54B4" w:rsidDel="00566D6E">
          <w:rPr>
            <w:rPrChange w:id="371" w:author="Chelsea Helion" w:date="2024-10-23T10:53:00Z">
              <w:rPr>
                <w:rFonts w:ascii="Aptos" w:hAnsi="Aptos"/>
              </w:rPr>
            </w:rPrChange>
          </w:rPr>
          <w:fldChar w:fldCharType="separate"/>
        </w:r>
        <w:r w:rsidR="0093459D" w:rsidRPr="006E54B4" w:rsidDel="00566D6E">
          <w:rPr>
            <w:rPrChange w:id="372" w:author="Chelsea Helion" w:date="2024-10-23T10:53:00Z">
              <w:rPr>
                <w:rFonts w:ascii="Aptos" w:hAnsi="Aptos"/>
              </w:rPr>
            </w:rPrChange>
          </w:rPr>
          <w:delText>(Stasiak et al., 2023)</w:delText>
        </w:r>
        <w:r w:rsidR="0093459D" w:rsidRPr="006E54B4" w:rsidDel="00566D6E">
          <w:rPr>
            <w:rPrChange w:id="373" w:author="Chelsea Helion" w:date="2024-10-23T10:53:00Z">
              <w:rPr>
                <w:rFonts w:ascii="Aptos" w:hAnsi="Aptos"/>
              </w:rPr>
            </w:rPrChange>
          </w:rPr>
          <w:fldChar w:fldCharType="end"/>
        </w:r>
      </w:del>
      <w:del w:id="374" w:author="Chelsea Helion" w:date="2024-10-22T16:49:00Z">
        <w:r w:rsidRPr="006E54B4" w:rsidDel="0055170A">
          <w:rPr>
            <w:rPrChange w:id="375" w:author="Chelsea Helion" w:date="2024-10-23T10:53:00Z">
              <w:rPr>
                <w:rFonts w:ascii="Aptos" w:hAnsi="Aptos"/>
              </w:rPr>
            </w:rPrChange>
          </w:rPr>
          <w:delText xml:space="preserve">. Other discussions of continuous self-report ratings have </w:delText>
        </w:r>
        <w:r w:rsidR="004F2335" w:rsidRPr="006E54B4" w:rsidDel="0055170A">
          <w:rPr>
            <w:rPrChange w:id="376" w:author="Chelsea Helion" w:date="2024-10-23T10:53:00Z">
              <w:rPr>
                <w:rFonts w:ascii="Aptos" w:hAnsi="Aptos"/>
              </w:rPr>
            </w:rPrChange>
          </w:rPr>
          <w:delText xml:space="preserve">proposed </w:delText>
        </w:r>
        <w:r w:rsidRPr="006E54B4" w:rsidDel="0055170A">
          <w:rPr>
            <w:rPrChange w:id="377" w:author="Chelsea Helion" w:date="2024-10-23T10:53:00Z">
              <w:rPr>
                <w:rFonts w:ascii="Aptos" w:hAnsi="Aptos"/>
              </w:rPr>
            </w:rPrChange>
          </w:rPr>
          <w:delText xml:space="preserve">that subtle, complex, or ambiguous emotion experiences may be less reliably recalled </w:delText>
        </w:r>
        <w:r w:rsidR="0093459D" w:rsidRPr="006E54B4" w:rsidDel="0055170A">
          <w:rPr>
            <w:rPrChange w:id="378" w:author="Chelsea Helion" w:date="2024-10-23T10:53:00Z">
              <w:rPr>
                <w:rFonts w:ascii="Aptos" w:hAnsi="Aptos"/>
              </w:rPr>
            </w:rPrChange>
          </w:rPr>
          <w:fldChar w:fldCharType="begin"/>
        </w:r>
        <w:r w:rsidR="004F2335" w:rsidRPr="006E54B4" w:rsidDel="0055170A">
          <w:rPr>
            <w:rPrChange w:id="379" w:author="Chelsea Helion" w:date="2024-10-23T10:53:00Z">
              <w:rPr>
                <w:rFonts w:ascii="Aptos" w:hAnsi="Aptos"/>
              </w:rPr>
            </w:rPrChange>
          </w:rPr>
          <w:delInstrText xml:space="preserve"> ADDIN ZOTERO_ITEM CSL_CITATION {"citationID":"99AlXFjq","properties":{"formattedCitation":"(J\\uc0\\u228{}\\uc0\\u228{}skel\\uc0\\u228{}inen et al., 2022)","plainCitation":"(Jääskeläinen et al., 2022)","noteIndex":0},"citationItems":[{"id":16150,"uris":["http://zotero.org/users/6239255/items/G9KQD8CI","http://zotero.org/users/6239255/items/VDN2W5ER"],"itemData":{"id":16150,"type":"article-journal","abstract":"Movies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delInstrText>
        </w:r>
        <w:r w:rsidR="0093459D" w:rsidRPr="006E54B4" w:rsidDel="0055170A">
          <w:rPr>
            <w:rPrChange w:id="380" w:author="Chelsea Helion" w:date="2024-10-23T10:53:00Z">
              <w:rPr>
                <w:rFonts w:ascii="Aptos" w:hAnsi="Aptos"/>
              </w:rPr>
            </w:rPrChange>
          </w:rPr>
          <w:fldChar w:fldCharType="separate"/>
        </w:r>
        <w:r w:rsidR="0093459D" w:rsidRPr="006E54B4" w:rsidDel="0055170A">
          <w:rPr>
            <w:rPrChange w:id="381" w:author="Chelsea Helion" w:date="2024-10-23T10:53:00Z">
              <w:rPr>
                <w:rFonts w:ascii="Aptos" w:hAnsi="Aptos" w:cs="Times New Roman"/>
              </w:rPr>
            </w:rPrChange>
          </w:rPr>
          <w:delText>(Jääskeläinen et al., 2022)</w:delText>
        </w:r>
        <w:r w:rsidR="0093459D" w:rsidRPr="006E54B4" w:rsidDel="0055170A">
          <w:rPr>
            <w:rPrChange w:id="382" w:author="Chelsea Helion" w:date="2024-10-23T10:53:00Z">
              <w:rPr>
                <w:rFonts w:ascii="Aptos" w:hAnsi="Aptos"/>
              </w:rPr>
            </w:rPrChange>
          </w:rPr>
          <w:fldChar w:fldCharType="end"/>
        </w:r>
        <w:r w:rsidRPr="006E54B4" w:rsidDel="0055170A">
          <w:rPr>
            <w:rPrChange w:id="383" w:author="Chelsea Helion" w:date="2024-10-23T10:53:00Z">
              <w:rPr>
                <w:rFonts w:ascii="Aptos" w:hAnsi="Aptos"/>
              </w:rPr>
            </w:rPrChange>
          </w:rPr>
          <w:delText xml:space="preserve">, though we are not aware of any direct empirical evidence supporting this claim to date. </w:delText>
        </w:r>
      </w:del>
      <w:del w:id="384" w:author="Chelsea Helion" w:date="2024-10-22T12:13:00Z">
        <w:r w:rsidRPr="006E54B4" w:rsidDel="00566D6E">
          <w:rPr>
            <w:rPrChange w:id="385" w:author="Chelsea Helion" w:date="2024-10-23T10:53:00Z">
              <w:rPr>
                <w:rFonts w:ascii="Aptos" w:hAnsi="Aptos"/>
              </w:rPr>
            </w:rPrChange>
          </w:rPr>
          <w:delText xml:space="preserve">Waiting to collect ratings may also introduce biases which distort the initial experience. </w:delText>
        </w:r>
        <w:r w:rsidR="004F2335" w:rsidRPr="006E54B4" w:rsidDel="00566D6E">
          <w:rPr>
            <w:rPrChange w:id="386" w:author="Chelsea Helion" w:date="2024-10-23T10:53:00Z">
              <w:rPr>
                <w:rFonts w:ascii="Aptos" w:hAnsi="Aptos"/>
              </w:rPr>
            </w:rPrChange>
          </w:rPr>
          <w:delText xml:space="preserve">What we term </w:delText>
        </w:r>
        <w:r w:rsidR="004F2335" w:rsidRPr="006E54B4" w:rsidDel="00566D6E">
          <w:rPr>
            <w:i/>
            <w:iCs/>
            <w:rPrChange w:id="387" w:author="Chelsea Helion" w:date="2024-10-23T10:53:00Z">
              <w:rPr>
                <w:rFonts w:ascii="Aptos" w:hAnsi="Aptos"/>
                <w:i/>
                <w:iCs/>
              </w:rPr>
            </w:rPrChange>
          </w:rPr>
          <w:delText>e</w:delText>
        </w:r>
        <w:r w:rsidRPr="006E54B4" w:rsidDel="00566D6E">
          <w:rPr>
            <w:i/>
            <w:iCs/>
            <w:rPrChange w:id="388" w:author="Chelsea Helion" w:date="2024-10-23T10:53:00Z">
              <w:rPr>
                <w:rFonts w:ascii="Aptos" w:hAnsi="Aptos"/>
                <w:i/>
                <w:iCs/>
              </w:rPr>
            </w:rPrChange>
          </w:rPr>
          <w:delText xml:space="preserve">xpressive active engagement </w:delText>
        </w:r>
        <w:r w:rsidRPr="006E54B4" w:rsidDel="00566D6E">
          <w:rPr>
            <w:rPrChange w:id="389" w:author="Chelsea Helion" w:date="2024-10-23T10:53:00Z">
              <w:rPr>
                <w:rFonts w:ascii="Aptos" w:hAnsi="Aptos"/>
              </w:rPr>
            </w:rPrChange>
          </w:rPr>
          <w:delText xml:space="preserve">- or collecting in-the-moment continuous self-report ratings of one or more specific questions while subjects watch a stimulus for the first time - may be a preferable alternative to reflective active engagement when retroactive ratings are not appropriate. </w:delText>
        </w:r>
      </w:del>
    </w:p>
    <w:p w14:paraId="3B5FE623" w14:textId="628432B9" w:rsidR="00A967C5" w:rsidRDefault="00000000" w:rsidP="00383C25">
      <w:pPr>
        <w:spacing w:line="240" w:lineRule="auto"/>
        <w:ind w:firstLine="540"/>
        <w:jc w:val="both"/>
      </w:pPr>
      <w:del w:id="390" w:author="Chelsea Helion" w:date="2024-10-25T11:09:00Z">
        <w:r w:rsidRPr="00ED22D8" w:rsidDel="00F663DD">
          <w:rPr>
            <w:b/>
            <w:bCs/>
            <w:rPrChange w:id="391" w:author="Chelsea Helion" w:date="2024-10-25T10:02:00Z">
              <w:rPr>
                <w:rFonts w:ascii="Aptos" w:hAnsi="Aptos"/>
                <w:b/>
                <w:bCs/>
              </w:rPr>
            </w:rPrChange>
          </w:rPr>
          <w:delText>Benefits of</w:delText>
        </w:r>
      </w:del>
      <w:ins w:id="392" w:author="Chelsea Helion" w:date="2024-10-25T11:09:00Z">
        <w:r w:rsidR="00F663DD">
          <w:rPr>
            <w:b/>
            <w:bCs/>
          </w:rPr>
          <w:t>Contrasting</w:t>
        </w:r>
      </w:ins>
      <w:r w:rsidRPr="00ED22D8">
        <w:rPr>
          <w:b/>
          <w:bCs/>
          <w:rPrChange w:id="393" w:author="Chelsea Helion" w:date="2024-10-25T10:02:00Z">
            <w:rPr>
              <w:rFonts w:ascii="Aptos" w:hAnsi="Aptos"/>
              <w:b/>
              <w:bCs/>
            </w:rPr>
          </w:rPrChange>
        </w:rPr>
        <w:t xml:space="preserve"> Expressive</w:t>
      </w:r>
      <w:ins w:id="394" w:author="Chelsea Helion" w:date="2024-10-25T10:00:00Z">
        <w:r w:rsidR="00ED22D8">
          <w:rPr>
            <w:b/>
            <w:bCs/>
          </w:rPr>
          <w:t xml:space="preserve"> Active</w:t>
        </w:r>
      </w:ins>
      <w:ins w:id="395" w:author="Chelsea Helion" w:date="2024-10-23T16:53:00Z">
        <w:r w:rsidR="00262C6C">
          <w:rPr>
            <w:b/>
            <w:bCs/>
          </w:rPr>
          <w:t xml:space="preserve"> </w:t>
        </w:r>
      </w:ins>
      <w:del w:id="396" w:author="Chelsea Helion" w:date="2024-10-23T16:53:00Z">
        <w:r w:rsidRPr="006E54B4" w:rsidDel="00262C6C">
          <w:rPr>
            <w:b/>
            <w:bCs/>
            <w:rPrChange w:id="397" w:author="Chelsea Helion" w:date="2024-10-23T10:53:00Z">
              <w:rPr>
                <w:rFonts w:ascii="Aptos" w:hAnsi="Aptos"/>
                <w:b/>
                <w:bCs/>
              </w:rPr>
            </w:rPrChange>
          </w:rPr>
          <w:delText xml:space="preserve"> </w:delText>
        </w:r>
      </w:del>
      <w:del w:id="398" w:author="Chelsea Helion" w:date="2024-10-23T16:44:00Z">
        <w:r w:rsidRPr="006E54B4" w:rsidDel="007476A8">
          <w:rPr>
            <w:b/>
            <w:bCs/>
            <w:rPrChange w:id="399" w:author="Chelsea Helion" w:date="2024-10-23T10:53:00Z">
              <w:rPr>
                <w:rFonts w:ascii="Aptos" w:hAnsi="Aptos"/>
                <w:b/>
                <w:bCs/>
              </w:rPr>
            </w:rPrChange>
          </w:rPr>
          <w:delText xml:space="preserve">Active </w:delText>
        </w:r>
      </w:del>
      <w:ins w:id="400" w:author="Chelsea Helion" w:date="2024-10-25T11:09:00Z">
        <w:r w:rsidR="00F663DD">
          <w:rPr>
            <w:b/>
            <w:bCs/>
          </w:rPr>
          <w:t>and</w:t>
        </w:r>
      </w:ins>
      <w:ins w:id="401" w:author="Chelsea Helion" w:date="2024-10-23T16:44:00Z">
        <w:r w:rsidR="007476A8">
          <w:rPr>
            <w:b/>
            <w:bCs/>
          </w:rPr>
          <w:t xml:space="preserve"> Reflective</w:t>
        </w:r>
      </w:ins>
      <w:ins w:id="402" w:author="Chelsea Helion" w:date="2024-10-25T10:00:00Z">
        <w:r w:rsidR="00ED22D8">
          <w:rPr>
            <w:b/>
            <w:bCs/>
          </w:rPr>
          <w:t xml:space="preserve"> Active</w:t>
        </w:r>
      </w:ins>
      <w:ins w:id="403" w:author="Chelsea Helion" w:date="2024-10-23T16:44:00Z">
        <w:r w:rsidR="007476A8" w:rsidRPr="00262C6C">
          <w:rPr>
            <w:b/>
            <w:bCs/>
          </w:rPr>
          <w:t xml:space="preserve"> </w:t>
        </w:r>
      </w:ins>
      <w:del w:id="404" w:author="Chelsea Helion" w:date="2024-10-23T16:44:00Z">
        <w:r w:rsidRPr="00262C6C" w:rsidDel="007476A8">
          <w:rPr>
            <w:b/>
            <w:bCs/>
          </w:rPr>
          <w:delText>Engagement</w:delText>
        </w:r>
      </w:del>
      <w:ins w:id="405" w:author="Chelsea Helion" w:date="2024-10-23T16:44:00Z">
        <w:r w:rsidR="007476A8">
          <w:rPr>
            <w:b/>
            <w:bCs/>
          </w:rPr>
          <w:t>Viewing</w:t>
        </w:r>
      </w:ins>
      <w:r w:rsidRPr="00262C6C">
        <w:rPr>
          <w:b/>
          <w:bCs/>
        </w:rPr>
        <w:t xml:space="preserve">. </w:t>
      </w:r>
      <w:ins w:id="406" w:author="Chelsea Helion" w:date="2024-10-23T16:53:00Z">
        <w:r w:rsidR="00262C6C">
          <w:t>In the present research, we</w:t>
        </w:r>
      </w:ins>
      <w:ins w:id="407" w:author="Chelsea Helion" w:date="2024-10-23T16:44:00Z">
        <w:r w:rsidR="007476A8">
          <w:t xml:space="preserve"> test</w:t>
        </w:r>
      </w:ins>
      <w:ins w:id="408" w:author="Chelsea Helion" w:date="2024-10-22T12:13:00Z">
        <w:r w:rsidR="00566D6E" w:rsidRPr="00262C6C">
          <w:t xml:space="preserve"> term </w:t>
        </w:r>
        <w:r w:rsidR="00566D6E" w:rsidRPr="00262C6C">
          <w:rPr>
            <w:i/>
            <w:iCs/>
          </w:rPr>
          <w:t xml:space="preserve">expressive active engagement </w:t>
        </w:r>
        <w:r w:rsidR="00566D6E" w:rsidRPr="00262C6C">
          <w:t>-</w:t>
        </w:r>
      </w:ins>
      <w:ins w:id="409" w:author="Chelsea Helion" w:date="2024-10-22T12:14:00Z">
        <w:r w:rsidR="00566D6E" w:rsidRPr="00262C6C">
          <w:t>-</w:t>
        </w:r>
      </w:ins>
      <w:ins w:id="410" w:author="Chelsea Helion" w:date="2024-10-22T12:13:00Z">
        <w:r w:rsidR="00566D6E" w:rsidRPr="00262C6C">
          <w:t xml:space="preserve"> or collecting in-the-moment continuous self-report ratings of one or more specific questions</w:t>
        </w:r>
      </w:ins>
      <w:ins w:id="411" w:author="Chelsea Helion" w:date="2024-10-22T12:23:00Z">
        <w:r w:rsidR="000B1B95" w:rsidRPr="00262C6C">
          <w:t xml:space="preserve"> </w:t>
        </w:r>
      </w:ins>
      <w:ins w:id="412" w:author="Chelsea Helion" w:date="2024-10-22T12:14:00Z">
        <w:r w:rsidR="00566D6E" w:rsidRPr="00262C6C">
          <w:t xml:space="preserve">during initial viewing </w:t>
        </w:r>
      </w:ins>
      <w:ins w:id="413" w:author="Chelsea Helion" w:date="2024-10-22T12:13:00Z">
        <w:r w:rsidR="00566D6E" w:rsidRPr="00262C6C">
          <w:t>-</w:t>
        </w:r>
      </w:ins>
      <w:ins w:id="414" w:author="Chelsea Helion" w:date="2024-10-22T12:14:00Z">
        <w:r w:rsidR="00566D6E" w:rsidRPr="00262C6C">
          <w:t>-</w:t>
        </w:r>
      </w:ins>
      <w:ins w:id="415" w:author="Chelsea Helion" w:date="2024-10-22T12:13:00Z">
        <w:r w:rsidR="00566D6E" w:rsidRPr="00262C6C">
          <w:t xml:space="preserve"> may be a preferable alternative to reflective active engagement</w:t>
        </w:r>
      </w:ins>
      <w:ins w:id="416" w:author="Chelsea Helion" w:date="2024-10-22T12:14:00Z">
        <w:r w:rsidR="00566D6E" w:rsidRPr="00262C6C">
          <w:t xml:space="preserve">. </w:t>
        </w:r>
      </w:ins>
      <w:r w:rsidRPr="00262C6C">
        <w:t>Expressive engagement may be a useful alternative precisely when reflective engagement techniques are limited: 1) when stimuli are long and/or complex</w:t>
      </w:r>
      <w:ins w:id="417" w:author="Chelsea Helion" w:date="2024-10-25T10:42:00Z">
        <w:r w:rsidR="007C2B01">
          <w:t xml:space="preserve"> </w:t>
        </w:r>
        <w:r w:rsidR="007C2B01" w:rsidRPr="007C2B01">
          <w:rPr>
            <w:highlight w:val="yellow"/>
            <w:rPrChange w:id="418" w:author="Chelsea Helion" w:date="2024-10-25T10:42:00Z">
              <w:rPr/>
            </w:rPrChange>
          </w:rPr>
          <w:t>(cite)</w:t>
        </w:r>
      </w:ins>
      <w:r w:rsidRPr="007C2B01">
        <w:rPr>
          <w:highlight w:val="yellow"/>
          <w:rPrChange w:id="419" w:author="Chelsea Helion" w:date="2024-10-25T10:42:00Z">
            <w:rPr/>
          </w:rPrChange>
        </w:rPr>
        <w:t>,</w:t>
      </w:r>
      <w:r w:rsidRPr="00262C6C">
        <w:t xml:space="preserve"> 2) when the subjective experiences we want to study are subtle, intense, or ambiguous</w:t>
      </w:r>
      <w:ins w:id="420" w:author="Chelsea Helion" w:date="2024-10-25T10:42:00Z">
        <w:r w:rsidR="007C2B01">
          <w:t xml:space="preserve"> </w:t>
        </w:r>
        <w:r w:rsidR="007C2B01" w:rsidRPr="007C2B01">
          <w:rPr>
            <w:highlight w:val="yellow"/>
            <w:rPrChange w:id="421" w:author="Chelsea Helion" w:date="2024-10-25T10:42:00Z">
              <w:rPr/>
            </w:rPrChange>
          </w:rPr>
          <w:t>(cite)</w:t>
        </w:r>
      </w:ins>
      <w:r w:rsidRPr="007C2B01">
        <w:rPr>
          <w:highlight w:val="yellow"/>
          <w:rPrChange w:id="422" w:author="Chelsea Helion" w:date="2024-10-25T10:42:00Z">
            <w:rPr/>
          </w:rPrChange>
        </w:rPr>
        <w:t>,</w:t>
      </w:r>
      <w:r w:rsidRPr="00262C6C">
        <w:t xml:space="preserve"> and 3) when retaining the fidelity of the initial </w:t>
      </w:r>
      <w:r w:rsidR="003125D9" w:rsidRPr="00262C6C">
        <w:t xml:space="preserve">response to the stimulus </w:t>
      </w:r>
      <w:r w:rsidRPr="00262C6C">
        <w:t xml:space="preserve">is </w:t>
      </w:r>
      <w:r w:rsidR="003125D9" w:rsidRPr="00262C6C">
        <w:t xml:space="preserve">more </w:t>
      </w:r>
      <w:r w:rsidRPr="00262C6C">
        <w:t>important</w:t>
      </w:r>
      <w:r w:rsidR="003125D9" w:rsidRPr="00262C6C">
        <w:t xml:space="preserve"> than perhaps </w:t>
      </w:r>
      <w:commentRangeStart w:id="423"/>
      <w:r w:rsidR="00A967C5" w:rsidRPr="00262C6C">
        <w:t>altering</w:t>
      </w:r>
      <w:commentRangeEnd w:id="423"/>
      <w:r w:rsidR="00566D6E" w:rsidRPr="006E54B4">
        <w:rPr>
          <w:rStyle w:val="CommentReference"/>
        </w:rPr>
        <w:commentReference w:id="423"/>
      </w:r>
      <w:r w:rsidR="00A967C5" w:rsidRPr="00262C6C">
        <w:t xml:space="preserve"> one’s attention to it</w:t>
      </w:r>
      <w:ins w:id="424" w:author="Chelsea Helion" w:date="2024-10-25T10:42:00Z">
        <w:r w:rsidR="007C2B01">
          <w:t xml:space="preserve"> </w:t>
        </w:r>
        <w:r w:rsidR="007C2B01" w:rsidRPr="007C2B01">
          <w:rPr>
            <w:highlight w:val="yellow"/>
            <w:rPrChange w:id="425" w:author="Chelsea Helion" w:date="2024-10-25T10:42:00Z">
              <w:rPr/>
            </w:rPrChange>
          </w:rPr>
          <w:t>(cite)</w:t>
        </w:r>
      </w:ins>
      <w:r w:rsidRPr="007C2B01">
        <w:rPr>
          <w:highlight w:val="yellow"/>
          <w:rPrChange w:id="426" w:author="Chelsea Helion" w:date="2024-10-25T10:42:00Z">
            <w:rPr/>
          </w:rPrChange>
        </w:rPr>
        <w:t>.</w:t>
      </w:r>
      <w:r w:rsidRPr="00262C6C">
        <w:t xml:space="preserve"> </w:t>
      </w:r>
      <w:ins w:id="427" w:author="Chelsea Helion" w:date="2024-10-25T10:44:00Z">
        <w:r w:rsidR="007C2B01" w:rsidRPr="00262C6C">
          <w:t xml:space="preserve">Maintaining phenomenal fidelity is </w:t>
        </w:r>
        <w:r w:rsidR="007C2B01">
          <w:t>critical</w:t>
        </w:r>
        <w:r w:rsidR="007C2B01" w:rsidRPr="00262C6C">
          <w:t xml:space="preserve"> when researching idiosyncratic subject-specific neural signatures (e.g., </w:t>
        </w:r>
        <w:r w:rsidR="007C2B01" w:rsidRPr="00262C6C">
          <w:fldChar w:fldCharType="begin"/>
        </w:r>
      </w:ins>
      <w:r w:rsidR="008B21B9">
        <w:instrText xml:space="preserve"> ADDIN ZOTERO_ITEM CSL_CITATION {"citationID":"ve0fguaH","properties":{"formattedCitation":"(Sawahata et al., 2013)","plainCitation":"(Sawahata et al., 2013)","dontUpdate":true,"noteIndex":0},"citationItems":[{"id":20873,"uris":["http://zotero.org/users/6239255/items/5DPAY2YK","http://zotero.org/users/6239255/items/K2M5NHGP"],"itemData":{"id":20873,"type":"article-journal","abstract":"Humans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instrText>
      </w:r>
      <w:ins w:id="428" w:author="Chelsea Helion" w:date="2024-10-25T10:44:00Z">
        <w:r w:rsidR="007C2B01" w:rsidRPr="00262C6C">
          <w:fldChar w:fldCharType="separate"/>
        </w:r>
        <w:r w:rsidR="007C2B01" w:rsidRPr="00262C6C">
          <w:t>Sawahata et al., 2013)</w:t>
        </w:r>
        <w:r w:rsidR="007C2B01" w:rsidRPr="00262C6C">
          <w:fldChar w:fldCharType="end"/>
        </w:r>
        <w:r w:rsidR="007C2B01" w:rsidRPr="00262C6C">
          <w:t xml:space="preserve"> or associations between subject-specific neural activity and concurrent behavioral outcomes (e.g., </w:t>
        </w:r>
        <w:r w:rsidR="007C2B01" w:rsidRPr="002947A3">
          <w:fldChar w:fldCharType="begin"/>
        </w:r>
      </w:ins>
      <w:r w:rsidR="008B21B9">
        <w:instrText xml:space="preserve"> ADDIN ZOTERO_ITEM CSL_CITATION {"citationID":"Vc0XvkHT","properties":{"formattedCitation":"(Borja Jimenez et al., 2020)","plainCitation":"(Borja Jimenez et al., 2020)","dontUpdate":true,"noteIndex":0},"citationItems":[{"id":12675,"uris":["http://zotero.org/users/6239255/items/4GSNBQ5S","http://zotero.org/users/6239255/items/G6LHHETQ"],"itemData":{"id":12675,"type":"article-journal","abstract":"In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ins w:id="429" w:author="Chelsea Helion" w:date="2024-10-25T10:44:00Z">
        <w:r w:rsidR="007C2B01" w:rsidRPr="002947A3">
          <w:fldChar w:fldCharType="separate"/>
        </w:r>
        <w:r w:rsidR="007C2B01" w:rsidRPr="00262C6C">
          <w:t>Borja Jimenez et al., 2020)</w:t>
        </w:r>
        <w:r w:rsidR="007C2B01" w:rsidRPr="002947A3">
          <w:fldChar w:fldCharType="end"/>
        </w:r>
        <w:r w:rsidR="007C2B01" w:rsidRPr="00262C6C">
          <w:t xml:space="preserve">. </w:t>
        </w:r>
        <w:commentRangeStart w:id="430"/>
        <w:commentRangeEnd w:id="430"/>
        <w:r w:rsidR="007C2B01" w:rsidRPr="006E54B4">
          <w:rPr>
            <w:rStyle w:val="CommentReference"/>
          </w:rPr>
          <w:commentReference w:id="430"/>
        </w:r>
      </w:ins>
      <w:r w:rsidR="00A967C5" w:rsidRPr="00262C6C">
        <w:t>Despite concerns regarding the alteration of neural activity, s</w:t>
      </w:r>
      <w:r w:rsidRPr="00262C6C">
        <w:t xml:space="preserve">ubjects who expressively engage with and passively view stimuli appear overwhelmingly similar in physiological </w:t>
      </w:r>
      <w:r w:rsidR="00364897" w:rsidRPr="00262C6C">
        <w:fldChar w:fldCharType="begin"/>
      </w:r>
      <w:r w:rsidR="008B21B9">
        <w:instrText xml:space="preserve"> ADDIN ZOTERO_ITEM CSL_CITATION {"citationID":"uCe2LQMQ","properties":{"formattedCitation":"(Mauss et al., 2005)","plainCitation":"(Mauss et al., 2005)","noteIndex":0},"citationItems":[{"id":20893,"uris":["http://zotero.org/users/6239255/items/T5AZ76GI"],"itemData":{"id":20893,"type":"article-journal","abstract":"Emotion theories commonly postulate that emotions impose coherence across multiple response systems. However, empirical support for this coherence postulate is surprisingly limited. In the present study, the authors (a) examined the within-individual associations among experiential, facial behavioral, and peripheral physiological responses during emotional responding and (b) assessed whether emotion intensity moderates these associations. Experiential, behavioral, and physiological responses were measured second-by-second during a film that induced amusement and sadness. Results indicate that experience and behavior were highly associated but that physiological responses were only modestly associated with experience and behavior. Intensity of amusement experience was associated with greater coherence between behavior and physiological responding; intensity of sadness experience was not. These findings provide new evidence about response system coherence in emotions.","container-title":"Emotion","DOI":"10.1037/1528-3542.5.2.175","issue":"2","note":"DOI: 10.1037/1528-3542.5.2.175\nMAG ID: 2169622879\nPMID: 15982083\nS2ID: e535f9dfa2f85a8c57f963e169b35a291b404e48","page":"175-190","title":"The tie that binds? Coherence among emotion experience, behavior, and physiology.","volume":"5","author":[{"family":"Mauss","given":"Iris B."},{"family":"Levenson","given":"Robert W."},{"family":"McCarter","given":"Loren"},{"family":"Wilhelm","given":"Frank H."},{"family":"Gross","given":"James J."}],"issued":{"date-parts":[["2005",6,1]]}}}],"schema":"https://github.com/citation-style-language/schema/raw/master/csl-citation.json"} </w:instrText>
      </w:r>
      <w:r w:rsidR="00364897" w:rsidRPr="00262C6C">
        <w:fldChar w:fldCharType="separate"/>
      </w:r>
      <w:r w:rsidR="0093459D" w:rsidRPr="00262C6C">
        <w:t>(Mauss et al., 2005)</w:t>
      </w:r>
      <w:r w:rsidR="00364897" w:rsidRPr="00262C6C">
        <w:fldChar w:fldCharType="end"/>
      </w:r>
      <w:r w:rsidRPr="00262C6C">
        <w:t xml:space="preserve"> and experiential </w:t>
      </w:r>
      <w:r w:rsidR="00364897" w:rsidRPr="00262C6C">
        <w:fldChar w:fldCharType="begin"/>
      </w:r>
      <w:r w:rsidR="008B21B9">
        <w:instrText xml:space="preserve"> ADDIN ZOTERO_ITEM CSL_CITATION {"citationID":"Ahb6aYCz","properties":{"formattedCitation":"(Hutcherson et al., 2005; Valentin Wagner et al., 2020)","plainCitation":"(Hutcherson et al., 2005; Valentin Wagner et al., 2020)","noteIndex":0},"citationItems":[{"id":20909,"uris":["http://zotero.org/users/6239255/items/M224CHW3"],"itemData":{"id":20909,"type":"article-journal","abstract":"Abstract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J."}],"issued":{"date-parts":[["2005",9,1]]}}},{"id":20901,"uris":["http://zotero.org/users/6239255/items/68YBCX72","http://zotero.org/users/6239255/items/8IAQCBQ9"],"itemData":{"id":20901,"type":"article-journal","abstract":"Abstract   In empirical aesthetics, self-reports on subjective experiences are an important source of data. In addition to retrospective ratings, continuous ratings of ongoing experiences or perceptions are particularly promising for examining their dynamic trajectory over time. One crucial question in this regard, however, is whether a continuous rating task affects or even disrupts the aesthetic experience of an art performance. To answer this question, we had 65 participants divided into two groups listen to a recording of the Dadaist sound poem Ursonate by Kurt Schwitters. One group was asked to continuously rate their liking throughout the auditory presentation, whereas the other group listened only. We collected 25 aesthetically evaluative ratings after each of the four movements of the Ursonate and 21 emotion ratings at the very end. Furthermore, throughout the entire presentation of the poem we also continuously measured each participant's heart rate and skin conductance. The two groups did not differ in either kind of retrospective self-report. This lack of differences was corroborated by a lack of differences in physiological responses. Furthermore, the task of giving a continuous liking rating was reported to be reasonably well manageable, although not easy. Thus, asking audiences for continuous ratings does not seem too strenuous a task, and it does not systematically alter the subjective experience as captured in retrospective ratings.","container-title":"Poetics","DOI":"10.1016/j.poetic.2020.101497","note":"DOI: 10.1016/j.poetic.2020.101497\nMAG ID: 3092166852","page":"101497","title":"Effects of continuous self-reporting on aesthetic evaluation and emotional responses","volume":"85","author":[{"literal":"Valentin Wagner"},{"family":"Wagner","given":"Valentin"},{"literal":"Mathias Scharinger"},{"family":"Scharinger","given":"Mathias"},{"literal":"Christine A. Knoop"},{"family":"Knoop","given":"Christine A."},{"literal":"Winfried Menninghaus"},{"family":"Menninghaus","given":"Winfried"}],"issued":{"date-parts":[["2020"]]}}}],"schema":"https://github.com/citation-style-language/schema/raw/master/csl-citation.json"} </w:instrText>
      </w:r>
      <w:r w:rsidR="00364897" w:rsidRPr="00262C6C">
        <w:fldChar w:fldCharType="separate"/>
      </w:r>
      <w:r w:rsidR="00B11CB8" w:rsidRPr="00262C6C">
        <w:t>(Hutcherson et al., 2005; Valentin Wagner et al., 2020)</w:t>
      </w:r>
      <w:r w:rsidR="00364897" w:rsidRPr="00262C6C">
        <w:fldChar w:fldCharType="end"/>
      </w:r>
      <w:r w:rsidR="00364897" w:rsidRPr="00262C6C">
        <w:t xml:space="preserve"> </w:t>
      </w:r>
      <w:r w:rsidRPr="00262C6C">
        <w:t>representations of events</w:t>
      </w:r>
      <w:ins w:id="431" w:author="Chelsea Helion" w:date="2024-10-22T12:18:00Z">
        <w:r w:rsidR="000B1B95" w:rsidRPr="00262C6C">
          <w:t xml:space="preserve">. This </w:t>
        </w:r>
      </w:ins>
      <w:del w:id="432" w:author="Chelsea Helion" w:date="2024-10-22T12:18:00Z">
        <w:r w:rsidR="00A967C5" w:rsidRPr="00262C6C" w:rsidDel="000B1B95">
          <w:delText xml:space="preserve">, which </w:delText>
        </w:r>
      </w:del>
      <w:r w:rsidR="00A967C5" w:rsidRPr="00262C6C">
        <w:t xml:space="preserve">suggests that </w:t>
      </w:r>
      <w:ins w:id="433" w:author="Chelsea Helion" w:date="2024-10-22T12:18:00Z">
        <w:r w:rsidR="000B1B95" w:rsidRPr="00262C6C">
          <w:t xml:space="preserve">active </w:t>
        </w:r>
      </w:ins>
      <w:r w:rsidR="00A967C5" w:rsidRPr="00262C6C">
        <w:t xml:space="preserve">introspection imposes minimal penalties upon the fidelity of </w:t>
      </w:r>
      <w:r w:rsidRPr="00262C6C">
        <w:t xml:space="preserve">recorded </w:t>
      </w:r>
      <w:del w:id="434" w:author="Chelsea Helion" w:date="2024-10-22T12:19:00Z">
        <w:r w:rsidRPr="00262C6C" w:rsidDel="000B1B95">
          <w:delText>phenomena</w:delText>
        </w:r>
      </w:del>
      <w:ins w:id="435" w:author="Chelsea Helion" w:date="2024-10-22T12:19:00Z">
        <w:r w:rsidR="000B1B95" w:rsidRPr="00262C6C">
          <w:t>phenomena, but this has yet to be tested directly</w:t>
        </w:r>
      </w:ins>
      <w:ins w:id="436" w:author="Chelsea Helion" w:date="2024-10-25T10:42:00Z">
        <w:r w:rsidR="007C2B01">
          <w:t xml:space="preserve"> in the context of </w:t>
        </w:r>
      </w:ins>
      <w:ins w:id="437" w:author="Chelsea Helion" w:date="2024-10-25T10:43:00Z">
        <w:r w:rsidR="007C2B01">
          <w:t>naturalistic neuroimaging</w:t>
        </w:r>
      </w:ins>
      <w:r w:rsidRPr="00262C6C">
        <w:t xml:space="preserve">. </w:t>
      </w:r>
      <w:commentRangeStart w:id="438"/>
      <w:del w:id="439" w:author="Chelsea Helion" w:date="2024-10-22T12:19:00Z">
        <w:r w:rsidRPr="00262C6C" w:rsidDel="000B1B95">
          <w:delText>This level of</w:delText>
        </w:r>
      </w:del>
      <w:del w:id="440" w:author="Chelsea Helion" w:date="2024-10-25T10:44:00Z">
        <w:r w:rsidRPr="00262C6C" w:rsidDel="007C2B01">
          <w:delText xml:space="preserve"> </w:delText>
        </w:r>
      </w:del>
      <w:del w:id="441" w:author="Chelsea Helion" w:date="2024-10-22T12:19:00Z">
        <w:r w:rsidRPr="00262C6C" w:rsidDel="000B1B95">
          <w:delText>phenomenal</w:delText>
        </w:r>
      </w:del>
      <w:del w:id="442" w:author="Chelsea Helion" w:date="2024-10-25T10:44:00Z">
        <w:r w:rsidRPr="00262C6C" w:rsidDel="007C2B01">
          <w:delText xml:space="preserve"> fidelity is </w:delText>
        </w:r>
      </w:del>
      <w:del w:id="443" w:author="Chelsea Helion" w:date="2024-10-25T10:43:00Z">
        <w:r w:rsidR="00A967C5" w:rsidRPr="00262C6C" w:rsidDel="007C2B01">
          <w:delText>needed</w:delText>
        </w:r>
        <w:r w:rsidRPr="00262C6C" w:rsidDel="007C2B01">
          <w:delText xml:space="preserve"> </w:delText>
        </w:r>
      </w:del>
      <w:del w:id="444" w:author="Chelsea Helion" w:date="2024-10-25T10:44:00Z">
        <w:r w:rsidRPr="00262C6C" w:rsidDel="007C2B01">
          <w:delText xml:space="preserve">when researching </w:delText>
        </w:r>
        <w:r w:rsidR="00A967C5" w:rsidRPr="00262C6C" w:rsidDel="007C2B01">
          <w:delText xml:space="preserve">idiosyncratic </w:delText>
        </w:r>
        <w:r w:rsidRPr="00262C6C" w:rsidDel="007C2B01">
          <w:delText xml:space="preserve">subject-specific neural signatures (e.g., </w:delText>
        </w:r>
        <w:r w:rsidR="006B3C12" w:rsidRPr="00262C6C" w:rsidDel="007C2B01">
          <w:fldChar w:fldCharType="begin"/>
        </w:r>
        <w:r w:rsidR="004F2335" w:rsidRPr="00262C6C" w:rsidDel="007C2B01">
          <w:delInstrText xml:space="preserve"> ADDIN ZOTERO_ITEM CSL_CITATION {"citationID":"ve0fguaH","properties":{"formattedCitation":"(Sawahata et al., 2013)","plainCitation":"(Sawahata et al., 2013)","dontUpdate":true,"noteIndex":0},"citationItems":[{"id":16221,"uris":["http://zotero.org/users/6239255/items/5DPAY2YK","http://zotero.org/users/6239255/items/K2M5NHGP"],"itemData":{"id":16221,"type":"article-journal","abstract":"Humans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delInstrText>
        </w:r>
        <w:r w:rsidR="006B3C12" w:rsidRPr="00262C6C" w:rsidDel="007C2B01">
          <w:fldChar w:fldCharType="separate"/>
        </w:r>
        <w:r w:rsidR="00780A6F" w:rsidRPr="00262C6C" w:rsidDel="007C2B01">
          <w:delText>Sawahata et al., 2013)</w:delText>
        </w:r>
        <w:r w:rsidR="006B3C12" w:rsidRPr="00262C6C" w:rsidDel="007C2B01">
          <w:fldChar w:fldCharType="end"/>
        </w:r>
        <w:r w:rsidR="006B3C12" w:rsidRPr="00262C6C" w:rsidDel="007C2B01">
          <w:delText xml:space="preserve"> </w:delText>
        </w:r>
        <w:r w:rsidRPr="00262C6C" w:rsidDel="007C2B01">
          <w:delText>or associations between subject-specific neural activity and concurrent behavioral outcomes (e.g.,</w:delText>
        </w:r>
        <w:r w:rsidR="006B3C12" w:rsidRPr="00262C6C" w:rsidDel="007C2B01">
          <w:delText xml:space="preserve"> </w:delText>
        </w:r>
        <w:r w:rsidR="006B3C12" w:rsidRPr="006E54B4" w:rsidDel="007C2B01">
          <w:rPr>
            <w:rPrChange w:id="445" w:author="Chelsea Helion" w:date="2024-10-23T10:53:00Z">
              <w:rPr>
                <w:rFonts w:ascii="Aptos" w:hAnsi="Aptos"/>
              </w:rPr>
            </w:rPrChange>
          </w:rPr>
          <w:fldChar w:fldCharType="begin"/>
        </w:r>
        <w:r w:rsidR="004F2335" w:rsidRPr="00262C6C" w:rsidDel="007C2B01">
          <w:delInstrText xml:space="preserve"> ADDIN ZOTERO_ITEM CSL_CITATION {"citationID":"Vc0XvkHT","properties":{"formattedCitation":"(Borja Jimenez et al., 2020)","plainCitation":"(Borja Jimenez et al., 2020)","dontUpdate":true,"noteIndex":0},"citationItems":[{"id":314,"uris":["http://zotero.org/users/6239255/items/4GSNBQ5S","http://zotero.org/users/6239255/items/G6LHHETQ"],"itemData":{"id":314,"type":"article-journal","abstract":"In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delInstrText>
        </w:r>
        <w:r w:rsidR="006B3C12" w:rsidRPr="006E54B4" w:rsidDel="007C2B01">
          <w:rPr>
            <w:rPrChange w:id="446" w:author="Chelsea Helion" w:date="2024-10-23T10:53:00Z">
              <w:rPr>
                <w:rFonts w:ascii="Aptos" w:hAnsi="Aptos"/>
              </w:rPr>
            </w:rPrChange>
          </w:rPr>
          <w:fldChar w:fldCharType="separate"/>
        </w:r>
        <w:r w:rsidR="006B3C12" w:rsidRPr="00262C6C" w:rsidDel="007C2B01">
          <w:delText>Borja Jimenez et al., 2020)</w:delText>
        </w:r>
        <w:r w:rsidR="006B3C12" w:rsidRPr="006E54B4" w:rsidDel="007C2B01">
          <w:rPr>
            <w:rPrChange w:id="447" w:author="Chelsea Helion" w:date="2024-10-23T10:53:00Z">
              <w:rPr>
                <w:rFonts w:ascii="Aptos" w:hAnsi="Aptos"/>
              </w:rPr>
            </w:rPrChange>
          </w:rPr>
          <w:fldChar w:fldCharType="end"/>
        </w:r>
        <w:r w:rsidRPr="00262C6C" w:rsidDel="007C2B01">
          <w:delText xml:space="preserve">. </w:delText>
        </w:r>
        <w:commentRangeEnd w:id="438"/>
        <w:r w:rsidR="000B1B95" w:rsidRPr="006E54B4" w:rsidDel="007C2B01">
          <w:rPr>
            <w:rStyle w:val="CommentReference"/>
          </w:rPr>
          <w:commentReference w:id="438"/>
        </w:r>
      </w:del>
      <w:del w:id="448" w:author="Chelsea Helion" w:date="2024-10-22T12:20:00Z">
        <w:r w:rsidRPr="006E54B4" w:rsidDel="000B1B95">
          <w:rPr>
            <w:rPrChange w:id="449" w:author="Chelsea Helion" w:date="2024-10-23T10:53:00Z">
              <w:rPr>
                <w:rFonts w:ascii="Aptos" w:hAnsi="Aptos"/>
              </w:rPr>
            </w:rPrChange>
          </w:rPr>
          <w:delText xml:space="preserve">Online </w:delText>
        </w:r>
      </w:del>
      <w:del w:id="450" w:author="Chelsea Helion" w:date="2024-10-25T10:44:00Z">
        <w:r w:rsidRPr="006E54B4" w:rsidDel="007C2B01">
          <w:rPr>
            <w:rPrChange w:id="451" w:author="Chelsea Helion" w:date="2024-10-23T10:53:00Z">
              <w:rPr>
                <w:rFonts w:ascii="Aptos" w:hAnsi="Aptos"/>
              </w:rPr>
            </w:rPrChange>
          </w:rPr>
          <w:delText xml:space="preserve">ratings, unlike retroactive ratings, avoid concerns of recall errors, biases, and/or that the ratings represent a different experience than the </w:delText>
        </w:r>
      </w:del>
      <w:del w:id="452" w:author="Chelsea Helion" w:date="2024-10-22T12:21:00Z">
        <w:r w:rsidRPr="006E54B4" w:rsidDel="000B1B95">
          <w:rPr>
            <w:rPrChange w:id="453" w:author="Chelsea Helion" w:date="2024-10-23T10:53:00Z">
              <w:rPr>
                <w:rFonts w:ascii="Aptos" w:hAnsi="Aptos"/>
              </w:rPr>
            </w:rPrChange>
          </w:rPr>
          <w:delText>passive or reflective engagement experience that was</w:delText>
        </w:r>
      </w:del>
      <w:del w:id="454" w:author="Chelsea Helion" w:date="2024-10-25T10:44:00Z">
        <w:r w:rsidRPr="006E54B4" w:rsidDel="007C2B01">
          <w:rPr>
            <w:rPrChange w:id="455" w:author="Chelsea Helion" w:date="2024-10-23T10:53:00Z">
              <w:rPr>
                <w:rFonts w:ascii="Aptos" w:hAnsi="Aptos"/>
              </w:rPr>
            </w:rPrChange>
          </w:rPr>
          <w:delText xml:space="preserve"> </w:delText>
        </w:r>
      </w:del>
      <w:del w:id="456" w:author="Chelsea Helion" w:date="2024-10-22T12:20:00Z">
        <w:r w:rsidRPr="006E54B4" w:rsidDel="000B1B95">
          <w:rPr>
            <w:rPrChange w:id="457" w:author="Chelsea Helion" w:date="2024-10-23T10:53:00Z">
              <w:rPr>
                <w:rFonts w:ascii="Aptos" w:hAnsi="Aptos"/>
              </w:rPr>
            </w:rPrChange>
          </w:rPr>
          <w:delText xml:space="preserve">previously </w:delText>
        </w:r>
      </w:del>
      <w:del w:id="458" w:author="Chelsea Helion" w:date="2024-10-22T12:21:00Z">
        <w:r w:rsidRPr="006E54B4" w:rsidDel="000B1B95">
          <w:rPr>
            <w:rPrChange w:id="459" w:author="Chelsea Helion" w:date="2024-10-23T10:53:00Z">
              <w:rPr>
                <w:rFonts w:ascii="Aptos" w:hAnsi="Aptos"/>
              </w:rPr>
            </w:rPrChange>
          </w:rPr>
          <w:delText>captured</w:delText>
        </w:r>
      </w:del>
      <w:del w:id="460" w:author="Chelsea Helion" w:date="2024-10-25T10:44:00Z">
        <w:r w:rsidRPr="006E54B4" w:rsidDel="007C2B01">
          <w:rPr>
            <w:rPrChange w:id="461" w:author="Chelsea Helion" w:date="2024-10-23T10:53:00Z">
              <w:rPr>
                <w:rFonts w:ascii="Aptos" w:hAnsi="Aptos"/>
              </w:rPr>
            </w:rPrChange>
          </w:rPr>
          <w:delText xml:space="preserve">. </w:delText>
        </w:r>
      </w:del>
      <w:del w:id="462" w:author="Chelsea Helion" w:date="2024-10-22T12:21:00Z">
        <w:r w:rsidRPr="006E54B4" w:rsidDel="000B1B95">
          <w:rPr>
            <w:rPrChange w:id="463" w:author="Chelsea Helion" w:date="2024-10-23T10:53:00Z">
              <w:rPr>
                <w:rFonts w:ascii="Aptos" w:hAnsi="Aptos"/>
              </w:rPr>
            </w:rPrChange>
          </w:rPr>
          <w:delText>Additionally</w:delText>
        </w:r>
      </w:del>
      <w:del w:id="464" w:author="Chelsea Helion" w:date="2024-10-22T12:25:00Z">
        <w:r w:rsidRPr="006E54B4" w:rsidDel="000B1B95">
          <w:rPr>
            <w:rPrChange w:id="465" w:author="Chelsea Helion" w:date="2024-10-23T10:53:00Z">
              <w:rPr>
                <w:rFonts w:ascii="Aptos" w:hAnsi="Aptos"/>
              </w:rPr>
            </w:rPrChange>
          </w:rPr>
          <w:delText>, some</w:delText>
        </w:r>
        <w:r w:rsidR="00AF6336" w:rsidRPr="006E54B4" w:rsidDel="000B1B95">
          <w:rPr>
            <w:rPrChange w:id="466" w:author="Chelsea Helion" w:date="2024-10-23T10:53:00Z">
              <w:rPr>
                <w:rFonts w:ascii="Aptos" w:hAnsi="Aptos"/>
              </w:rPr>
            </w:rPrChange>
          </w:rPr>
          <w:delText xml:space="preserve"> </w:delText>
        </w:r>
        <w:r w:rsidRPr="006E54B4" w:rsidDel="000B1B95">
          <w:rPr>
            <w:rPrChange w:id="467" w:author="Chelsea Helion" w:date="2024-10-23T10:53:00Z">
              <w:rPr>
                <w:rFonts w:ascii="Aptos" w:hAnsi="Aptos"/>
              </w:rPr>
            </w:rPrChange>
          </w:rPr>
          <w:delText>stimuli may naturally encourage processes that are more akin to what we consider active viewing. For example,</w:delText>
        </w:r>
        <w:r w:rsidR="00AF6336" w:rsidRPr="006E54B4" w:rsidDel="000B1B95">
          <w:rPr>
            <w:rPrChange w:id="468" w:author="Chelsea Helion" w:date="2024-10-23T10:53:00Z">
              <w:rPr>
                <w:rFonts w:ascii="Aptos" w:hAnsi="Aptos"/>
              </w:rPr>
            </w:rPrChange>
          </w:rPr>
          <w:delText xml:space="preserve"> for </w:delText>
        </w:r>
        <w:r w:rsidRPr="006E54B4" w:rsidDel="000B1B95">
          <w:rPr>
            <w:rPrChange w:id="469" w:author="Chelsea Helion" w:date="2024-10-23T10:53:00Z">
              <w:rPr>
                <w:rFonts w:ascii="Aptos" w:hAnsi="Aptos"/>
              </w:rPr>
            </w:rPrChange>
          </w:rPr>
          <w:delText>stimuli which centrally feature ambiguity (e.g., which contestant will win a reality competition, which character committed the crime in a murder mystery) the cognitive processes evoked via passive viewing may not differ substantially from</w:delText>
        </w:r>
      </w:del>
      <w:del w:id="470" w:author="Chelsea Helion" w:date="2024-10-22T12:24:00Z">
        <w:r w:rsidRPr="006E54B4" w:rsidDel="000B1B95">
          <w:rPr>
            <w:rPrChange w:id="471" w:author="Chelsea Helion" w:date="2024-10-23T10:53:00Z">
              <w:rPr>
                <w:rFonts w:ascii="Aptos" w:hAnsi="Aptos"/>
              </w:rPr>
            </w:rPrChange>
          </w:rPr>
          <w:delText xml:space="preserve"> the</w:delText>
        </w:r>
      </w:del>
      <w:del w:id="472" w:author="Chelsea Helion" w:date="2024-10-22T12:25:00Z">
        <w:r w:rsidRPr="006E54B4" w:rsidDel="000B1B95">
          <w:rPr>
            <w:rPrChange w:id="473" w:author="Chelsea Helion" w:date="2024-10-23T10:53:00Z">
              <w:rPr>
                <w:rFonts w:ascii="Aptos" w:hAnsi="Aptos"/>
              </w:rPr>
            </w:rPrChange>
          </w:rPr>
          <w:delText xml:space="preserve"> instructions </w:delText>
        </w:r>
      </w:del>
      <w:del w:id="474" w:author="Chelsea Helion" w:date="2024-10-22T12:24:00Z">
        <w:r w:rsidRPr="006E54B4" w:rsidDel="000B1B95">
          <w:rPr>
            <w:rPrChange w:id="475" w:author="Chelsea Helion" w:date="2024-10-23T10:53:00Z">
              <w:rPr>
                <w:rFonts w:ascii="Aptos" w:hAnsi="Aptos"/>
              </w:rPr>
            </w:rPrChange>
          </w:rPr>
          <w:delText xml:space="preserve">that an active engagement study design provides. </w:delText>
        </w:r>
      </w:del>
      <w:del w:id="476" w:author="Chelsea Helion" w:date="2024-10-22T12:25:00Z">
        <w:r w:rsidRPr="006E54B4" w:rsidDel="000B1B95">
          <w:rPr>
            <w:rPrChange w:id="477" w:author="Chelsea Helion" w:date="2024-10-23T10:53:00Z">
              <w:rPr>
                <w:rFonts w:ascii="Aptos" w:hAnsi="Aptos"/>
              </w:rPr>
            </w:rPrChange>
          </w:rPr>
          <w:delText>That is, for this type of stimuli, participants may be naturally engaging in an information-seeking process to determine the winner or assess the guilt of an accused character, regardless of whether they have explicit instructions to do so.</w:delText>
        </w:r>
      </w:del>
      <w:del w:id="478" w:author="Chelsea Helion" w:date="2024-10-22T12:27:00Z">
        <w:r w:rsidRPr="006E54B4" w:rsidDel="002E5786">
          <w:rPr>
            <w:rPrChange w:id="479" w:author="Chelsea Helion" w:date="2024-10-23T10:53:00Z">
              <w:rPr>
                <w:rFonts w:ascii="Aptos" w:hAnsi="Aptos"/>
              </w:rPr>
            </w:rPrChange>
          </w:rPr>
          <w:delText xml:space="preserve"> </w:delText>
        </w:r>
      </w:del>
    </w:p>
    <w:p w14:paraId="65C4E3FC" w14:textId="644AD6BD" w:rsidR="00F663DD" w:rsidRPr="002947A3" w:rsidRDefault="00F663DD">
      <w:pPr>
        <w:spacing w:line="240" w:lineRule="auto"/>
        <w:ind w:firstLine="540"/>
        <w:jc w:val="both"/>
        <w:pPrChange w:id="480" w:author="Chelsea Helion" w:date="2024-10-25T11:08:00Z">
          <w:pPr>
            <w:spacing w:line="240" w:lineRule="auto"/>
            <w:jc w:val="both"/>
          </w:pPr>
        </w:pPrChange>
      </w:pPr>
      <w:r>
        <w:t xml:space="preserve">We propose that expressive active viewing will likely be comprised of two distinct categories of experience. The first is </w:t>
      </w:r>
      <w:r w:rsidRPr="002947A3">
        <w:rPr>
          <w:i/>
          <w:iCs/>
        </w:rPr>
        <w:t>expressive rating</w:t>
      </w:r>
      <w:r w:rsidRPr="002947A3">
        <w:t xml:space="preserve">, in which subjects have the option to express their ratings and an event or information did result in an update to their assessments. Expressive rating likely </w:t>
      </w:r>
      <w:proofErr w:type="gramStart"/>
      <w:r w:rsidRPr="002947A3">
        <w:t>recruits</w:t>
      </w:r>
      <w:proofErr w:type="gramEnd"/>
      <w:r w:rsidRPr="002947A3">
        <w:t xml:space="preserve"> regions associated with interoception, like the anterior cingulate cortex (ACC) and </w:t>
      </w:r>
      <w:r w:rsidRPr="002947A3">
        <w:lastRenderedPageBreak/>
        <w:t>anterior insula (AI), and quantification, such as the intraparietal sulcus (IPS), in order to maintain awareness of one’s evaluations and to continually pinpoint where those evaluations exist relative to other points on a numeric continuum. The act of rating may also lead people to engage with the narrative more (i.e., superior parietal lobe (SPL)), relative to reflective viewing, to better inform their ratings.</w:t>
      </w:r>
      <w:r>
        <w:t xml:space="preserve"> </w:t>
      </w:r>
      <w:r w:rsidRPr="002947A3">
        <w:t xml:space="preserve">The </w:t>
      </w:r>
      <w:r>
        <w:t xml:space="preserve">second </w:t>
      </w:r>
      <w:r w:rsidRPr="002947A3">
        <w:t xml:space="preserve">category is </w:t>
      </w:r>
      <w:r w:rsidRPr="002947A3">
        <w:rPr>
          <w:i/>
          <w:iCs/>
        </w:rPr>
        <w:t xml:space="preserve">expressive non-rating, </w:t>
      </w:r>
      <w:r w:rsidRPr="002947A3">
        <w:t xml:space="preserve">in which subjects have the option to express their ratings but stimulus events were presumably not salient enough to warrant a rating change (e.g., a seemingly irrelevant or uninformative action is depicted). Even when subjects are not rating in an expressive engagement design, they may be recruiting more task-related circuitry and less default mode circuitry, relative to reflective </w:t>
      </w:r>
      <w:r>
        <w:t>viewing</w:t>
      </w:r>
      <w:r w:rsidRPr="002947A3">
        <w:t>, to identify events and information salient to rating.</w:t>
      </w:r>
      <w:r>
        <w:t xml:space="preserve"> </w:t>
      </w:r>
      <w:r w:rsidRPr="002947A3">
        <w:t>These changes in engagement may also lead expressively engaged viewers to demonstrate greater sensory processing (i.e., superior temporal gyrus (STG), occipital lobe (Occ)) and social-emotional responding (i.e., temporoparietal junction (TPJ)/posterior superior temporal sulcus (</w:t>
      </w:r>
      <w:proofErr w:type="spellStart"/>
      <w:r w:rsidRPr="002947A3">
        <w:t>pSTS</w:t>
      </w:r>
      <w:proofErr w:type="spellEnd"/>
      <w:r w:rsidRPr="002947A3">
        <w:t xml:space="preserve">), fusiform face area (FFG)), as well. </w:t>
      </w:r>
    </w:p>
    <w:p w14:paraId="4D6B2E29" w14:textId="59E8BC03" w:rsidR="00F663DD" w:rsidDel="00F663DD" w:rsidRDefault="00F663DD" w:rsidP="00F663DD">
      <w:pPr>
        <w:spacing w:line="240" w:lineRule="auto"/>
        <w:ind w:firstLine="540"/>
        <w:jc w:val="both"/>
        <w:rPr>
          <w:del w:id="481" w:author="Chelsea Helion" w:date="2024-10-25T11:09:00Z"/>
        </w:rPr>
      </w:pPr>
      <w:r w:rsidRPr="002947A3">
        <w:tab/>
        <w: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t>
      </w:r>
      <w:r w:rsidRPr="002947A3">
        <w:fldChar w:fldCharType="begin"/>
      </w:r>
      <w:r w:rsidR="008B21B9">
        <w:instrText xml:space="preserve"> ADDIN ZOTERO_ITEM CSL_CITATION {"citationID":"v4u7fzeB","properties":{"formattedCitation":"(Hutcherson et al., 2005)","plainCitation":"(Hutcherson et al., 2005)","noteIndex":0},"citationItems":[{"id":20909,"uris":["http://zotero.org/users/6239255/items/M224CHW3"],"itemData":{"id":20909,"type":"article-journal","abstract":"Abstract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Pr="002947A3">
        <w:t>(Hutcherson et al., 2005)</w:t>
      </w:r>
      <w:r w:rsidRPr="002947A3">
        <w:fldChar w:fldCharType="end"/>
      </w:r>
      <w:r w:rsidRPr="002947A3">
        <w:t xml:space="preserve">. Although the studies included likely use the term in a broader sense than how we have used the term thus far, an association test (n studies = 207) of the term ‘rating’ generated using the Neurosynth </w:t>
      </w:r>
      <w:r w:rsidRPr="002947A3">
        <w:fldChar w:fldCharType="begin"/>
      </w:r>
      <w:r w:rsidR="008B21B9">
        <w:instrText xml:space="preserve"> ADDIN ZOTERO_ITEM CSL_CITATION {"citationID":"HYzfx3F5","properties":{"formattedCitation":"(Yarkoni et al., 2011)","plainCitation":"(Yarkoni et al., 2011)","noteIndex":0},"citationItems":[{"id":11890,"uris":["http://zotero.org/users/6239255/items/AYYWX7P9"],"itemData":{"id":11890,"type":"article-journal","container-title":"Frontiers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instrText>
      </w:r>
      <w:r w:rsidRPr="002947A3">
        <w:fldChar w:fldCharType="separate"/>
      </w:r>
      <w:r w:rsidRPr="002947A3">
        <w:t>(Yarkoni et al., 2011)</w:t>
      </w:r>
      <w:r w:rsidRPr="002947A3">
        <w:fldChar w:fldCharType="end"/>
      </w:r>
      <w:r w:rsidRPr="002947A3">
        <w:t xml:space="preserve"> database found clusters in the left and right medial prefrontal cortex (mPFC), right  pregenual and left </w:t>
      </w:r>
      <w:proofErr w:type="spellStart"/>
      <w:r w:rsidRPr="002947A3">
        <w:t>subgenual</w:t>
      </w:r>
      <w:proofErr w:type="spellEnd"/>
      <w:r w:rsidRPr="002947A3">
        <w:t xml:space="preserve"> ACC, right SPL, right medial temporal pole (</w:t>
      </w:r>
      <w:proofErr w:type="spellStart"/>
      <w:r w:rsidRPr="002947A3">
        <w:t>mTP</w:t>
      </w:r>
      <w:proofErr w:type="spellEnd"/>
      <w:r w:rsidRPr="002947A3">
        <w:t xml:space="preserve">), right IPS, and left AI. These regions are common components in the default mode, dorsal attention, and salience networks, and thus, their activation during rating may represent altered levels of attention, interoception, and sensory processing. </w:t>
      </w:r>
    </w:p>
    <w:p w14:paraId="6BD0A175" w14:textId="77777777" w:rsidR="00F663DD" w:rsidRDefault="00F663DD" w:rsidP="00F663DD">
      <w:pPr>
        <w:spacing w:line="240" w:lineRule="auto"/>
        <w:jc w:val="both"/>
        <w:rPr>
          <w:ins w:id="482" w:author="Chelsea Helion" w:date="2024-10-25T11:25:00Z"/>
        </w:rPr>
      </w:pPr>
    </w:p>
    <w:p w14:paraId="37916987" w14:textId="52A71A83" w:rsidR="00F663DD" w:rsidRPr="007C2B01" w:rsidDel="00F663DD" w:rsidRDefault="00F663DD">
      <w:pPr>
        <w:spacing w:line="240" w:lineRule="auto"/>
        <w:ind w:firstLine="540"/>
        <w:jc w:val="both"/>
        <w:rPr>
          <w:del w:id="483" w:author="Chelsea Helion" w:date="2024-10-25T11:09:00Z"/>
        </w:rPr>
      </w:pPr>
      <w:ins w:id="484" w:author="Chelsea Helion" w:date="2024-10-25T11:25:00Z">
        <w:r w:rsidRPr="002947A3">
          <w:rPr>
            <w:b/>
            <w:bCs/>
          </w:rPr>
          <w:t xml:space="preserve">Leveraging inter-subject synchrony to yield new insights. </w:t>
        </w:r>
        <w:r w:rsidRPr="002947A3">
          <w:t xml:space="preserve">Traditional univariate contrasts among reflective non-rating, expressive non-rating, and expressive rating would highlight differences in the average magnitude of neural activity that subjects recruit when engaging reflective, focused, and evaluative cognitive states, respectively. However, expressive and reflective engagement may also differ in how consistently neural activity fluctuates over time. As “naturalistic” stimuli </w:t>
        </w:r>
        <w:proofErr w:type="gramStart"/>
        <w:r w:rsidRPr="002947A3">
          <w:t>has</w:t>
        </w:r>
        <w:proofErr w:type="gramEnd"/>
        <w:r w:rsidRPr="002947A3">
          <w:t xml:space="preserve"> become increasingly more popular in the literature, Expressive raters may demonstrate greater synchrony than reflective non-raters in interoceptive (i.e., ACC, AI) and quantitative (i.e., IPS) regions. If engagement does differ between expressive raters and reflective non-raters, we may also expect less synchrony from expressive raters than reflective non-raters in default mode network associated regions (i.e., </w:t>
        </w:r>
        <w:proofErr w:type="spellStart"/>
        <w:r w:rsidRPr="002947A3">
          <w:t>pCUN</w:t>
        </w:r>
        <w:proofErr w:type="spellEnd"/>
        <w:r w:rsidRPr="002947A3">
          <w:t xml:space="preserve">, IPL, mPFC). </w:t>
        </w:r>
      </w:ins>
    </w:p>
    <w:p w14:paraId="2BB28EFE" w14:textId="77777777" w:rsidR="00F663DD" w:rsidRDefault="00F663DD" w:rsidP="00F663DD">
      <w:pPr>
        <w:spacing w:line="240" w:lineRule="auto"/>
        <w:ind w:firstLine="540"/>
        <w:jc w:val="both"/>
      </w:pPr>
    </w:p>
    <w:p w14:paraId="237A48C3" w14:textId="759044E5" w:rsidR="00624342" w:rsidRDefault="00ED22D8" w:rsidP="00624342">
      <w:pPr>
        <w:spacing w:line="240" w:lineRule="auto"/>
        <w:ind w:firstLine="540"/>
        <w:jc w:val="both"/>
        <w:rPr>
          <w:ins w:id="485" w:author="Chelsea Helion" w:date="2024-10-25T12:03:00Z"/>
        </w:rPr>
      </w:pPr>
      <w:r>
        <w:rPr>
          <w:b/>
          <w:bCs/>
        </w:rPr>
        <w:t>Examining the downstream impact of expressive</w:t>
      </w:r>
      <w:ins w:id="486" w:author="Chelsea Helion" w:date="2024-10-25T11:25:00Z">
        <w:r w:rsidR="00F663DD">
          <w:rPr>
            <w:b/>
            <w:bCs/>
          </w:rPr>
          <w:t xml:space="preserve"> and reflective</w:t>
        </w:r>
      </w:ins>
      <w:r>
        <w:rPr>
          <w:b/>
          <w:bCs/>
        </w:rPr>
        <w:t xml:space="preserve"> active viewing on higher order cognition</w:t>
      </w:r>
      <w:ins w:id="487" w:author="Chelsea Helion" w:date="2024-10-25T11:54:00Z">
        <w:r w:rsidR="00E135C6">
          <w:t xml:space="preserve"> </w:t>
        </w:r>
      </w:ins>
      <w:proofErr w:type="gramStart"/>
      <w:ins w:id="488" w:author="Chelsea Helion" w:date="2024-10-25T12:03:00Z">
        <w:r w:rsidR="00624342">
          <w:t>To</w:t>
        </w:r>
        <w:proofErr w:type="gramEnd"/>
        <w:r w:rsidR="00624342">
          <w:t xml:space="preserve"> examine the impact of expressive active and reflective active viewing on cognition, it is necessary to collect measures that assess diverse aspects of information processing. Here, we focus on two — memory formation and person perception — that have been extensively studied in the literature. Turning first to memory formation, prior work using naturalistic stimuli has largely focused on passive viewing (i.e., viewing without rating or a concrete goal in mind while viewing), occasionally paired with free recall, or a period wherein participants are tasked with recalling as much of the stimuli as they can, and in whatever order they can. This work has been illuminating in terms of identifying how complex information is structured in memory (cite), the extent to which narrative comprehension is shared across individuals (cite), and the extent to which neural activity during experience is predictive of neural activity during recall (cite). Thus, in the present research, we utilized a free recall paradigm to assess whether there were between subject differences in the proportion of scenes recalled between rated (i.e., expressively viewed) and un-rated (i.e., reflectively viewed) film segments. If there are differences in the proportion of scenes recalled between rated and unrated film segments, this would indicate that the act of rating (rather than just considering an active viewing goal) in and of itself may influence how information is attended to, processed, and later retrieved. We predicted that there </w:t>
        </w:r>
        <w:r w:rsidR="00624342">
          <w:lastRenderedPageBreak/>
          <w:t>would not be differences in the proportion of recalled scenes between the two conditions, given the presence of the same active goal — rating certainty in a social outcome — in both viewing conditions.</w:t>
        </w:r>
      </w:ins>
    </w:p>
    <w:p w14:paraId="626E841A" w14:textId="25462E2B" w:rsidR="00ED22D8" w:rsidRPr="00F663DD" w:rsidDel="00624342" w:rsidRDefault="00624342" w:rsidP="00624342">
      <w:pPr>
        <w:spacing w:line="240" w:lineRule="auto"/>
        <w:ind w:firstLine="540"/>
        <w:jc w:val="both"/>
        <w:rPr>
          <w:del w:id="489" w:author="Chelsea Helion" w:date="2024-10-25T12:03:00Z"/>
        </w:rPr>
      </w:pPr>
      <w:commentRangeStart w:id="490"/>
      <w:ins w:id="491" w:author="Chelsea Helion" w:date="2024-10-25T12:03:00Z">
        <w:r>
          <w:t>Turning next to person perception, we focused on this construct as building a representation of another person is a multi-faceted process. Some work in social psychology indicates that individuals can get a “gist” of an individual relatively quickly (Ambady cites), and that this gist is predictive of assessments made on longer time scales (i.e., those where individuals have access to more information to integrate into their assessment). Other work has instead argued that attitudes towards others can shift based on relevant information, and that individuals are actively engaged in a cognitive updating process when it comes to assessing others’ traits (Mann, Ferguson, Cone cite). Taken together, this indicates that arriving at a comprehensive assessment of what individuals are like requires some element of observation and information integration, a process that may be disrupted by the act of rating. If there are no differences between reflective and expressive viewing, this could indicate that stable assessments of others are made even in the presence of both an active goal (both reflective and expressive viewing) and when individuals are tasked with actively tracking their position on that goal (expressive viewing).</w:t>
        </w:r>
      </w:ins>
      <w:del w:id="492" w:author="Chelsea Helion" w:date="2024-10-25T11:54:00Z">
        <w:r w:rsidR="00ED22D8" w:rsidDel="00E135C6">
          <w:rPr>
            <w:b/>
            <w:bCs/>
          </w:rPr>
          <w:delText>.</w:delText>
        </w:r>
        <w:r w:rsidR="007C2B01" w:rsidDel="00E135C6">
          <w:rPr>
            <w:b/>
            <w:bCs/>
          </w:rPr>
          <w:delText xml:space="preserve"> </w:delText>
        </w:r>
      </w:del>
      <w:commentRangeEnd w:id="490"/>
      <w:r>
        <w:rPr>
          <w:rStyle w:val="CommentReference"/>
        </w:rPr>
        <w:commentReference w:id="490"/>
      </w:r>
    </w:p>
    <w:p w14:paraId="4DD12EDD" w14:textId="77777777" w:rsidR="00ED22D8" w:rsidRPr="006E54B4" w:rsidDel="00624342" w:rsidRDefault="00ED22D8" w:rsidP="00383C25">
      <w:pPr>
        <w:spacing w:line="240" w:lineRule="auto"/>
        <w:ind w:firstLine="540"/>
        <w:jc w:val="both"/>
        <w:rPr>
          <w:del w:id="493" w:author="Chelsea Helion" w:date="2024-10-25T12:04:00Z"/>
          <w:rPrChange w:id="494" w:author="Chelsea Helion" w:date="2024-10-23T10:53:00Z">
            <w:rPr>
              <w:del w:id="495" w:author="Chelsea Helion" w:date="2024-10-25T12:04:00Z"/>
              <w:rFonts w:ascii="Aptos" w:hAnsi="Aptos"/>
            </w:rPr>
          </w:rPrChange>
        </w:rPr>
      </w:pPr>
    </w:p>
    <w:p w14:paraId="668DF330" w14:textId="5F9EF574" w:rsidR="00DE0869" w:rsidRPr="006E54B4" w:rsidDel="00262C6C" w:rsidRDefault="00000000">
      <w:pPr>
        <w:spacing w:line="240" w:lineRule="auto"/>
        <w:jc w:val="both"/>
        <w:rPr>
          <w:del w:id="496" w:author="Chelsea Helion" w:date="2024-10-23T16:55:00Z"/>
          <w:rPrChange w:id="497" w:author="Chelsea Helion" w:date="2024-10-23T10:53:00Z">
            <w:rPr>
              <w:del w:id="498" w:author="Chelsea Helion" w:date="2024-10-23T16:55:00Z"/>
              <w:rFonts w:ascii="Aptos" w:hAnsi="Aptos"/>
            </w:rPr>
          </w:rPrChange>
        </w:rPr>
        <w:pPrChange w:id="499" w:author="Chelsea Helion" w:date="2024-10-25T12:04:00Z">
          <w:pPr>
            <w:spacing w:line="240" w:lineRule="auto"/>
            <w:ind w:firstLine="540"/>
            <w:jc w:val="both"/>
          </w:pPr>
        </w:pPrChange>
      </w:pPr>
      <w:commentRangeStart w:id="500"/>
      <w:del w:id="501" w:author="Chelsea Helion" w:date="2024-10-23T16:55:00Z">
        <w:r w:rsidRPr="006E54B4" w:rsidDel="00262C6C">
          <w:rPr>
            <w:rPrChange w:id="502" w:author="Chelsea Helion" w:date="2024-10-23T10:53:00Z">
              <w:rPr>
                <w:rFonts w:ascii="Aptos" w:hAnsi="Aptos"/>
              </w:rPr>
            </w:rPrChange>
          </w:rPr>
          <w:delText xml:space="preserve">Despite the strengths and utility of </w:delText>
        </w:r>
        <w:r w:rsidR="008F5F9D" w:rsidRPr="006E54B4" w:rsidDel="00262C6C">
          <w:rPr>
            <w:rPrChange w:id="503" w:author="Chelsea Helion" w:date="2024-10-23T10:53:00Z">
              <w:rPr>
                <w:rFonts w:ascii="Aptos" w:hAnsi="Aptos"/>
              </w:rPr>
            </w:rPrChange>
          </w:rPr>
          <w:delText>in-the-moment</w:delText>
        </w:r>
        <w:r w:rsidRPr="006E54B4" w:rsidDel="00262C6C">
          <w:rPr>
            <w:rPrChange w:id="504" w:author="Chelsea Helion" w:date="2024-10-23T10:53:00Z">
              <w:rPr>
                <w:rFonts w:ascii="Aptos" w:hAnsi="Aptos"/>
              </w:rPr>
            </w:rPrChange>
          </w:rPr>
          <w:delText xml:space="preserve"> ratings, the use of this technique has largely stagnated in the neuroimaging literature due to popular interpretations of early studies suggesting that online rating alters neural activity in substantial ways </w:delText>
        </w:r>
        <w:r w:rsidR="00364897" w:rsidRPr="006E54B4" w:rsidDel="00262C6C">
          <w:rPr>
            <w:rPrChange w:id="505" w:author="Chelsea Helion" w:date="2024-10-23T10:53:00Z">
              <w:rPr>
                <w:rFonts w:ascii="Aptos" w:hAnsi="Aptos"/>
              </w:rPr>
            </w:rPrChange>
          </w:rPr>
          <w:fldChar w:fldCharType="begin"/>
        </w:r>
        <w:r w:rsidR="004F2335" w:rsidRPr="006E54B4" w:rsidDel="00262C6C">
          <w:rPr>
            <w:rPrChange w:id="506" w:author="Chelsea Helion" w:date="2024-10-23T10:53:00Z">
              <w:rPr>
                <w:rFonts w:ascii="Aptos" w:hAnsi="Aptos"/>
              </w:rPr>
            </w:rPrChange>
          </w:rPr>
          <w:delInstrText xml:space="preserve"> ADDIN ZOTERO_ITEM CSL_CITATION {"citationID":"r8N3YnOf","properties":{"formattedCitation":"(J\\uc0\\u228{}\\uc0\\u228{}skel\\uc0\\u228{}inen et al., 2022; Nummenmaa et al., 2012; Saarim\\uc0\\u228{}ki, 2021)","plainCitation":"(Jääskeläinen et al., 2022; Nummenmaa et al., 2012; Saarimäki, 2021)","noteIndex":0},"citationItems":[{"id":16150,"uris":["http://zotero.org/users/6239255/items/G9KQD8CI","http://zotero.org/users/6239255/items/VDN2W5ER"],"itemData":{"id":16150,"type":"article-journal","abstract":"Movies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delInstrText>
        </w:r>
        <w:r w:rsidR="00364897" w:rsidRPr="006E54B4" w:rsidDel="00262C6C">
          <w:rPr>
            <w:rPrChange w:id="507" w:author="Chelsea Helion" w:date="2024-10-23T10:53:00Z">
              <w:rPr>
                <w:rFonts w:ascii="Aptos" w:hAnsi="Aptos"/>
              </w:rPr>
            </w:rPrChange>
          </w:rPr>
          <w:fldChar w:fldCharType="separate"/>
        </w:r>
        <w:r w:rsidR="00AF4E49" w:rsidRPr="006E54B4" w:rsidDel="00262C6C">
          <w:rPr>
            <w:rPrChange w:id="508" w:author="Chelsea Helion" w:date="2024-10-23T10:53:00Z">
              <w:rPr>
                <w:rFonts w:ascii="Aptos" w:hAnsi="Aptos" w:cs="Times New Roman"/>
              </w:rPr>
            </w:rPrChange>
          </w:rPr>
          <w:delText>(Jääskeläinen et al., 2022; Nummenmaa et al., 2012; Saarimäki, 2021)</w:delText>
        </w:r>
        <w:r w:rsidR="00364897" w:rsidRPr="006E54B4" w:rsidDel="00262C6C">
          <w:rPr>
            <w:rPrChange w:id="509" w:author="Chelsea Helion" w:date="2024-10-23T10:53:00Z">
              <w:rPr>
                <w:rFonts w:ascii="Aptos" w:hAnsi="Aptos"/>
              </w:rPr>
            </w:rPrChange>
          </w:rPr>
          <w:fldChar w:fldCharType="end"/>
        </w:r>
        <w:r w:rsidRPr="006E54B4" w:rsidDel="00262C6C">
          <w:rPr>
            <w:rPrChange w:id="510" w:author="Chelsea Helion" w:date="2024-10-23T10:53:00Z">
              <w:rPr>
                <w:rFonts w:ascii="Aptos" w:hAnsi="Aptos"/>
              </w:rPr>
            </w:rPrChange>
          </w:rPr>
          <w:delText xml:space="preserve">. To date, only a handful of neuroimaging studies that we could find have attempted to capture continuous online self-reported ratings during exposure to a dynamic, feature-rich stimuli </w:delText>
        </w:r>
        <w:r w:rsidR="004A536E" w:rsidRPr="006E54B4" w:rsidDel="00262C6C">
          <w:rPr>
            <w:rPrChange w:id="511" w:author="Chelsea Helion" w:date="2024-10-23T10:53:00Z">
              <w:rPr>
                <w:rFonts w:ascii="Aptos" w:hAnsi="Aptos"/>
              </w:rPr>
            </w:rPrChange>
          </w:rPr>
          <w:fldChar w:fldCharType="begin"/>
        </w:r>
        <w:r w:rsidR="004F2335" w:rsidRPr="006E54B4" w:rsidDel="00262C6C">
          <w:rPr>
            <w:rPrChange w:id="512" w:author="Chelsea Helion" w:date="2024-10-23T10:53:00Z">
              <w:rPr>
                <w:rFonts w:ascii="Aptos" w:hAnsi="Aptos"/>
              </w:rPr>
            </w:rPrChange>
          </w:rPr>
          <w:delInstrText xml:space="preserve"> ADDIN ZOTERO_ITEM CSL_CITATION {"citationID":"s6MMStzp","properties":{"formattedCitation":"(Borja Jimenez et al., 2020; Hutcherson et al., 2005; Lehne et al., 2015; Sawahata et al., 2013; Wallentin et al., 2011)","plainCitation":"(Borja Jimenez et al., 2020; Hutcherson et al., 2005; Lehne et al., 2015; Sawahata et al., 2013; Wallentin et al., 2011)","noteIndex":0},"citationItems":[{"id":16148,"uris":["http://zotero.org/users/6239255/items/M224CHW3"],"itemData":{"id":16148,"type":"article-journal","abstract":"Abstract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16218,"uris":["http://zotero.org/users/6239255/items/34VHQYWP","http://zotero.org/users/6239255/items/NT3EZBXF"],"itemData":{"id":16218,"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M."},{"family":"Koelsch","given":"Stefan"}],"issued":{"date-parts":[["2015",5,6]]}}},{"id":16221,"uris":["http://zotero.org/users/6239255/items/5DPAY2YK","http://zotero.org/users/6239255/items/K2M5NHGP"],"itemData":{"id":16221,"type":"article-journal","abstract":"Humans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16220,"uris":["http://zotero.org/users/6239255/items/PD4NV35D","http://zotero.org/users/6239255/items/AMU7KMWM"],"itemData":{"id":16220,"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delInstrText>
        </w:r>
        <w:r w:rsidR="004A536E" w:rsidRPr="006E54B4" w:rsidDel="00262C6C">
          <w:rPr>
            <w:rPrChange w:id="513" w:author="Chelsea Helion" w:date="2024-10-23T10:53:00Z">
              <w:rPr>
                <w:rFonts w:ascii="Aptos" w:hAnsi="Aptos"/>
              </w:rPr>
            </w:rPrChange>
          </w:rPr>
          <w:fldChar w:fldCharType="separate"/>
        </w:r>
        <w:r w:rsidR="00B11CB8" w:rsidRPr="006E54B4" w:rsidDel="00262C6C">
          <w:rPr>
            <w:rPrChange w:id="514" w:author="Chelsea Helion" w:date="2024-10-23T10:53:00Z">
              <w:rPr>
                <w:rFonts w:ascii="Aptos" w:hAnsi="Aptos"/>
              </w:rPr>
            </w:rPrChange>
          </w:rPr>
          <w:delText>(Borja Jimenez et al., 2020; Hutcherson et al., 2005; Lehne et al., 2015; Sawahata et al., 2013; Wallentin et al., 2011)</w:delText>
        </w:r>
        <w:r w:rsidR="004A536E" w:rsidRPr="006E54B4" w:rsidDel="00262C6C">
          <w:rPr>
            <w:rPrChange w:id="515" w:author="Chelsea Helion" w:date="2024-10-23T10:53:00Z">
              <w:rPr>
                <w:rFonts w:ascii="Aptos" w:hAnsi="Aptos"/>
              </w:rPr>
            </w:rPrChange>
          </w:rPr>
          <w:fldChar w:fldCharType="end"/>
        </w:r>
        <w:r w:rsidRPr="006E54B4" w:rsidDel="00262C6C">
          <w:rPr>
            <w:rPrChange w:id="516" w:author="Chelsea Helion" w:date="2024-10-23T10:53:00Z">
              <w:rPr>
                <w:rFonts w:ascii="Aptos" w:hAnsi="Aptos"/>
              </w:rPr>
            </w:rPrChange>
          </w:rPr>
          <w:delText xml:space="preserve">. We posit that the broad support for the interpretation that online ratings are inherently problematic in the context of neuroimaging studies may be overstated, as the literature often cited either did not use continuous ratings and dynamic stimuli </w:delText>
        </w:r>
        <w:r w:rsidR="00BC1A43" w:rsidRPr="006E54B4" w:rsidDel="00262C6C">
          <w:rPr>
            <w:rPrChange w:id="517" w:author="Chelsea Helion" w:date="2024-10-23T10:53:00Z">
              <w:rPr>
                <w:rFonts w:ascii="Aptos" w:hAnsi="Aptos"/>
              </w:rPr>
            </w:rPrChange>
          </w:rPr>
          <w:fldChar w:fldCharType="begin"/>
        </w:r>
        <w:r w:rsidR="004F2335" w:rsidRPr="006E54B4" w:rsidDel="00262C6C">
          <w:rPr>
            <w:rPrChange w:id="518" w:author="Chelsea Helion" w:date="2024-10-23T10:53:00Z">
              <w:rPr>
                <w:rFonts w:ascii="Aptos" w:hAnsi="Aptos"/>
              </w:rPr>
            </w:rPrChange>
          </w:rPr>
          <w:delInstrText xml:space="preserve"> ADDIN ZOTERO_ITEM CSL_CITATION {"citationID":"5dCgGXW4","properties":{"formattedCitation":"(Lieberman et al., 2007; Taylor et al., 2003)","plainCitation":"(Lieberman et al., 2007; Taylor et al., 2003)","noteIndex":0},"citationItems":[{"id":16222,"uris":["http://zotero.org/users/6239255/items/M6KWISKJ"],"itemData":{"id":16222,"type":"article-journal","abstract":"Putting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M."}],"issued":{"date-parts":[["2007",5,1]]}}},{"id":16329,"uris":["http://zotero.org/users/6239255/items/NSF9DQXP"],"itemData":{"id":16329,"type":"article-journal","abstract":"Studies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delInstrText>
        </w:r>
        <w:r w:rsidR="00BC1A43" w:rsidRPr="006E54B4" w:rsidDel="00262C6C">
          <w:rPr>
            <w:rPrChange w:id="519" w:author="Chelsea Helion" w:date="2024-10-23T10:53:00Z">
              <w:rPr>
                <w:rFonts w:ascii="Aptos" w:hAnsi="Aptos"/>
              </w:rPr>
            </w:rPrChange>
          </w:rPr>
          <w:fldChar w:fldCharType="separate"/>
        </w:r>
        <w:r w:rsidR="00BE2F62" w:rsidRPr="006E54B4" w:rsidDel="00262C6C">
          <w:rPr>
            <w:rPrChange w:id="520" w:author="Chelsea Helion" w:date="2024-10-23T10:53:00Z">
              <w:rPr>
                <w:rFonts w:ascii="Aptos" w:hAnsi="Aptos"/>
              </w:rPr>
            </w:rPrChange>
          </w:rPr>
          <w:delText>(Lieberman et al., 2007; Taylor et al., 2003)</w:delText>
        </w:r>
        <w:r w:rsidR="00BC1A43" w:rsidRPr="006E54B4" w:rsidDel="00262C6C">
          <w:rPr>
            <w:rPrChange w:id="521" w:author="Chelsea Helion" w:date="2024-10-23T10:53:00Z">
              <w:rPr>
                <w:rFonts w:ascii="Aptos" w:hAnsi="Aptos"/>
              </w:rPr>
            </w:rPrChange>
          </w:rPr>
          <w:fldChar w:fldCharType="end"/>
        </w:r>
        <w:r w:rsidR="00BE2F62" w:rsidRPr="006E54B4" w:rsidDel="00262C6C">
          <w:rPr>
            <w:rPrChange w:id="522" w:author="Chelsea Helion" w:date="2024-10-23T10:53:00Z">
              <w:rPr>
                <w:rFonts w:ascii="Aptos" w:hAnsi="Aptos"/>
              </w:rPr>
            </w:rPrChange>
          </w:rPr>
          <w:delText xml:space="preserve"> </w:delText>
        </w:r>
        <w:r w:rsidRPr="006E54B4" w:rsidDel="00262C6C">
          <w:rPr>
            <w:rPrChange w:id="523" w:author="Chelsea Helion" w:date="2024-10-23T10:53:00Z">
              <w:rPr>
                <w:rFonts w:ascii="Aptos" w:hAnsi="Aptos"/>
              </w:rPr>
            </w:rPrChange>
          </w:rPr>
          <w:delText xml:space="preserve">or contrasted significantly different (e.g., active and passive) conditions </w:delText>
        </w:r>
        <w:r w:rsidR="004A536E" w:rsidRPr="006E54B4" w:rsidDel="00262C6C">
          <w:rPr>
            <w:rPrChange w:id="524" w:author="Chelsea Helion" w:date="2024-10-23T10:53:00Z">
              <w:rPr>
                <w:rFonts w:ascii="Aptos" w:hAnsi="Aptos"/>
              </w:rPr>
            </w:rPrChange>
          </w:rPr>
          <w:fldChar w:fldCharType="begin"/>
        </w:r>
        <w:r w:rsidR="004F2335" w:rsidRPr="006E54B4" w:rsidDel="00262C6C">
          <w:rPr>
            <w:rPrChange w:id="525" w:author="Chelsea Helion" w:date="2024-10-23T10:53:00Z">
              <w:rPr>
                <w:rFonts w:ascii="Aptos" w:hAnsi="Aptos"/>
              </w:rPr>
            </w:rPrChange>
          </w:rPr>
          <w:delInstrText xml:space="preserve"> ADDIN ZOTERO_ITEM CSL_CITATION {"citationID":"Wa0EnCm6","properties":{"formattedCitation":"(Borja Jimenez et al., 2020; Hutcherson et al., 2005)","plainCitation":"(Borja Jimenez et al., 2020; 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delInstrText>
        </w:r>
        <w:r w:rsidR="004A536E" w:rsidRPr="006E54B4" w:rsidDel="00262C6C">
          <w:rPr>
            <w:rPrChange w:id="526" w:author="Chelsea Helion" w:date="2024-10-23T10:53:00Z">
              <w:rPr>
                <w:rFonts w:ascii="Aptos" w:hAnsi="Aptos"/>
              </w:rPr>
            </w:rPrChange>
          </w:rPr>
          <w:fldChar w:fldCharType="separate"/>
        </w:r>
        <w:r w:rsidR="00B11CB8" w:rsidRPr="006E54B4" w:rsidDel="00262C6C">
          <w:rPr>
            <w:rPrChange w:id="527" w:author="Chelsea Helion" w:date="2024-10-23T10:53:00Z">
              <w:rPr>
                <w:rFonts w:ascii="Aptos" w:hAnsi="Aptos"/>
              </w:rPr>
            </w:rPrChange>
          </w:rPr>
          <w:delText>(Borja Jimenez et al., 2020; Hutcherson et al., 2005)</w:delText>
        </w:r>
        <w:r w:rsidR="004A536E" w:rsidRPr="006E54B4" w:rsidDel="00262C6C">
          <w:rPr>
            <w:rPrChange w:id="528" w:author="Chelsea Helion" w:date="2024-10-23T10:53:00Z">
              <w:rPr>
                <w:rFonts w:ascii="Aptos" w:hAnsi="Aptos"/>
              </w:rPr>
            </w:rPrChange>
          </w:rPr>
          <w:fldChar w:fldCharType="end"/>
        </w:r>
        <w:r w:rsidR="004A536E" w:rsidRPr="006E54B4" w:rsidDel="00262C6C">
          <w:rPr>
            <w:rPrChange w:id="529" w:author="Chelsea Helion" w:date="2024-10-23T10:53:00Z">
              <w:rPr>
                <w:rFonts w:ascii="Aptos" w:hAnsi="Aptos"/>
              </w:rPr>
            </w:rPrChange>
          </w:rPr>
          <w:delText xml:space="preserve"> </w:delText>
        </w:r>
        <w:r w:rsidRPr="006E54B4" w:rsidDel="00262C6C">
          <w:rPr>
            <w:rPrChange w:id="530" w:author="Chelsea Helion" w:date="2024-10-23T10:53:00Z">
              <w:rPr>
                <w:rFonts w:ascii="Aptos" w:hAnsi="Aptos"/>
              </w:rPr>
            </w:rPrChange>
          </w:rPr>
          <w:delText>confounding the act of rating with differences in instruction</w:delText>
        </w:r>
        <w:r w:rsidR="00A967C5" w:rsidRPr="006E54B4" w:rsidDel="00262C6C">
          <w:rPr>
            <w:rPrChange w:id="531" w:author="Chelsea Helion" w:date="2024-10-23T10:53:00Z">
              <w:rPr>
                <w:rFonts w:ascii="Aptos" w:hAnsi="Aptos"/>
              </w:rPr>
            </w:rPrChange>
          </w:rPr>
          <w:delText xml:space="preserve"> (i.e., differences may stem from being given a focus rather than rating itself)</w:delText>
        </w:r>
        <w:r w:rsidR="00A967C5" w:rsidRPr="006E54B4" w:rsidDel="00262C6C">
          <w:rPr>
            <w:i/>
            <w:rPrChange w:id="532" w:author="Chelsea Helion" w:date="2024-10-23T10:53:00Z">
              <w:rPr>
                <w:rFonts w:ascii="Aptos" w:hAnsi="Aptos"/>
                <w:i/>
              </w:rPr>
            </w:rPrChange>
          </w:rPr>
          <w:delText xml:space="preserve">. </w:delText>
        </w:r>
        <w:r w:rsidR="00A967C5" w:rsidRPr="006E54B4" w:rsidDel="00262C6C">
          <w:rPr>
            <w:iCs/>
            <w:rPrChange w:id="533" w:author="Chelsea Helion" w:date="2024-10-23T10:53:00Z">
              <w:rPr>
                <w:rFonts w:ascii="Aptos" w:hAnsi="Aptos"/>
                <w:iCs/>
              </w:rPr>
            </w:rPrChange>
          </w:rPr>
          <w:delText>Being given instructions on its own likely has</w:delText>
        </w:r>
        <w:r w:rsidRPr="006E54B4" w:rsidDel="00262C6C">
          <w:rPr>
            <w:rPrChange w:id="534" w:author="Chelsea Helion" w:date="2024-10-23T10:53:00Z">
              <w:rPr>
                <w:rFonts w:ascii="Aptos" w:hAnsi="Aptos"/>
              </w:rPr>
            </w:rPrChange>
          </w:rPr>
          <w:delText xml:space="preserve"> a substantial influence upon </w:delText>
        </w:r>
        <w:r w:rsidR="00A967C5" w:rsidRPr="006E54B4" w:rsidDel="00262C6C">
          <w:rPr>
            <w:rPrChange w:id="535" w:author="Chelsea Helion" w:date="2024-10-23T10:53:00Z">
              <w:rPr>
                <w:rFonts w:ascii="Aptos" w:hAnsi="Aptos"/>
              </w:rPr>
            </w:rPrChange>
          </w:rPr>
          <w:delText xml:space="preserve">salience, attention, and default mode </w:delText>
        </w:r>
        <w:r w:rsidRPr="006E54B4" w:rsidDel="00262C6C">
          <w:rPr>
            <w:rPrChange w:id="536" w:author="Chelsea Helion" w:date="2024-10-23T10:53:00Z">
              <w:rPr>
                <w:rFonts w:ascii="Aptos" w:hAnsi="Aptos"/>
              </w:rPr>
            </w:rPrChange>
          </w:rPr>
          <w:delText>neural network</w:delText>
        </w:r>
        <w:r w:rsidR="00A967C5" w:rsidRPr="006E54B4" w:rsidDel="00262C6C">
          <w:rPr>
            <w:rPrChange w:id="537" w:author="Chelsea Helion" w:date="2024-10-23T10:53:00Z">
              <w:rPr>
                <w:rFonts w:ascii="Aptos" w:hAnsi="Aptos"/>
              </w:rPr>
            </w:rPrChange>
          </w:rPr>
          <w:delText xml:space="preserve"> </w:delText>
        </w:r>
        <w:r w:rsidRPr="006E54B4" w:rsidDel="00262C6C">
          <w:rPr>
            <w:rPrChange w:id="538" w:author="Chelsea Helion" w:date="2024-10-23T10:53:00Z">
              <w:rPr>
                <w:rFonts w:ascii="Aptos" w:hAnsi="Aptos"/>
              </w:rPr>
            </w:rPrChange>
          </w:rPr>
          <w:delText xml:space="preserve">recruitment. While it most certainly is true that neural activity captured while continuously rating a stimulus likely differs significantly from passively watching a stimulus with no particular focus or goal, how the act of rating affects neural activity </w:delText>
        </w:r>
        <w:r w:rsidRPr="006E54B4" w:rsidDel="00262C6C">
          <w:rPr>
            <w:i/>
            <w:iCs/>
            <w:rPrChange w:id="539" w:author="Chelsea Helion" w:date="2024-10-23T10:53:00Z">
              <w:rPr>
                <w:rFonts w:ascii="Aptos" w:hAnsi="Aptos"/>
              </w:rPr>
            </w:rPrChange>
          </w:rPr>
          <w:delText>when the focus or goal is kept consistent</w:delText>
        </w:r>
        <w:r w:rsidRPr="006E54B4" w:rsidDel="00262C6C">
          <w:rPr>
            <w:rPrChange w:id="540" w:author="Chelsea Helion" w:date="2024-10-23T10:53:00Z">
              <w:rPr>
                <w:rFonts w:ascii="Aptos" w:hAnsi="Aptos"/>
              </w:rPr>
            </w:rPrChange>
          </w:rPr>
          <w:delText xml:space="preserve"> </w:delText>
        </w:r>
        <w:r w:rsidRPr="006E54B4" w:rsidDel="00262C6C">
          <w:rPr>
            <w:i/>
            <w:iCs/>
            <w:rPrChange w:id="541" w:author="Chelsea Helion" w:date="2024-10-23T10:53:00Z">
              <w:rPr>
                <w:rFonts w:ascii="Aptos" w:hAnsi="Aptos"/>
              </w:rPr>
            </w:rPrChange>
          </w:rPr>
          <w:delText>across viewing conditions</w:delText>
        </w:r>
        <w:r w:rsidRPr="006E54B4" w:rsidDel="00262C6C">
          <w:rPr>
            <w:rPrChange w:id="542" w:author="Chelsea Helion" w:date="2024-10-23T10:53:00Z">
              <w:rPr>
                <w:rFonts w:ascii="Aptos" w:hAnsi="Aptos"/>
              </w:rPr>
            </w:rPrChange>
          </w:rPr>
          <w:delText xml:space="preserve"> has not yet been explored. As perhaps the most direct signal of idiographic social and affective experiences, understanding how online ratings alter neural activity, especially in response to an explicitly social topic, is necessary to appropriately interpret studies using this approach.</w:delText>
        </w:r>
        <w:commentRangeEnd w:id="500"/>
        <w:r w:rsidR="00383C25" w:rsidRPr="006E54B4" w:rsidDel="00262C6C">
          <w:rPr>
            <w:rStyle w:val="CommentReference"/>
          </w:rPr>
          <w:commentReference w:id="500"/>
        </w:r>
      </w:del>
    </w:p>
    <w:p w14:paraId="7BCABE38" w14:textId="14781A5D" w:rsidR="00C705EE" w:rsidRPr="006E54B4" w:rsidDel="008C366F" w:rsidRDefault="00000000">
      <w:pPr>
        <w:spacing w:line="240" w:lineRule="auto"/>
        <w:jc w:val="both"/>
        <w:rPr>
          <w:del w:id="543" w:author="Chelsea Helion" w:date="2024-10-22T13:53:00Z"/>
          <w:rPrChange w:id="544" w:author="Chelsea Helion" w:date="2024-10-23T10:53:00Z">
            <w:rPr>
              <w:del w:id="545" w:author="Chelsea Helion" w:date="2024-10-22T13:53:00Z"/>
              <w:rFonts w:ascii="Aptos" w:hAnsi="Aptos"/>
            </w:rPr>
          </w:rPrChange>
        </w:rPr>
        <w:pPrChange w:id="546" w:author="Chelsea Helion" w:date="2024-10-25T12:04:00Z">
          <w:pPr>
            <w:spacing w:line="240" w:lineRule="auto"/>
            <w:ind w:firstLine="540"/>
            <w:jc w:val="both"/>
          </w:pPr>
        </w:pPrChange>
      </w:pPr>
      <w:del w:id="547" w:author="Chelsea Helion" w:date="2024-10-25T11:09:00Z">
        <w:r w:rsidRPr="006E54B4" w:rsidDel="00F663DD">
          <w:rPr>
            <w:b/>
            <w:bCs/>
            <w:rPrChange w:id="548" w:author="Chelsea Helion" w:date="2024-10-23T10:53:00Z">
              <w:rPr>
                <w:rFonts w:ascii="Aptos" w:hAnsi="Aptos"/>
                <w:b/>
                <w:bCs/>
              </w:rPr>
            </w:rPrChange>
          </w:rPr>
          <w:delText xml:space="preserve">Expected Similarities and Differences Between Reflective and Expressive Active Engagement. </w:delText>
        </w:r>
      </w:del>
      <w:del w:id="549" w:author="Chelsea Helion" w:date="2024-10-25T11:05:00Z">
        <w:r w:rsidR="00EB4DCB" w:rsidRPr="006E54B4" w:rsidDel="00F663DD">
          <w:rPr>
            <w:rPrChange w:id="550" w:author="Chelsea Helion" w:date="2024-10-23T10:53:00Z">
              <w:rPr>
                <w:rFonts w:ascii="Aptos" w:hAnsi="Aptos"/>
              </w:rPr>
            </w:rPrChange>
          </w:rPr>
          <w:delText>Each moment of viewing in</w:delText>
        </w:r>
        <w:r w:rsidR="00C705EE" w:rsidRPr="006E54B4" w:rsidDel="00F663DD">
          <w:rPr>
            <w:rPrChange w:id="551" w:author="Chelsea Helion" w:date="2024-10-23T10:53:00Z">
              <w:rPr>
                <w:rFonts w:ascii="Aptos" w:hAnsi="Aptos"/>
              </w:rPr>
            </w:rPrChange>
          </w:rPr>
          <w:delText xml:space="preserve"> a</w:delText>
        </w:r>
        <w:r w:rsidR="00EB4DCB" w:rsidRPr="006E54B4" w:rsidDel="00F663DD">
          <w:rPr>
            <w:rPrChange w:id="552" w:author="Chelsea Helion" w:date="2024-10-23T10:53:00Z">
              <w:rPr>
                <w:rFonts w:ascii="Aptos" w:hAnsi="Aptos"/>
              </w:rPr>
            </w:rPrChange>
          </w:rPr>
          <w:delText xml:space="preserve"> study using both </w:delText>
        </w:r>
      </w:del>
      <w:del w:id="553" w:author="Chelsea Helion" w:date="2024-10-22T13:20:00Z">
        <w:r w:rsidR="00EB4DCB" w:rsidRPr="006E54B4" w:rsidDel="00383C25">
          <w:rPr>
            <w:rPrChange w:id="554" w:author="Chelsea Helion" w:date="2024-10-23T10:53:00Z">
              <w:rPr>
                <w:rFonts w:ascii="Aptos" w:hAnsi="Aptos"/>
              </w:rPr>
            </w:rPrChange>
          </w:rPr>
          <w:delText xml:space="preserve">expressive and </w:delText>
        </w:r>
      </w:del>
      <w:del w:id="555" w:author="Chelsea Helion" w:date="2024-10-25T11:05:00Z">
        <w:r w:rsidR="00EB4DCB" w:rsidRPr="006E54B4" w:rsidDel="00F663DD">
          <w:rPr>
            <w:rPrChange w:id="556" w:author="Chelsea Helion" w:date="2024-10-23T10:53:00Z">
              <w:rPr>
                <w:rFonts w:ascii="Aptos" w:hAnsi="Aptos"/>
              </w:rPr>
            </w:rPrChange>
          </w:rPr>
          <w:delText xml:space="preserve">reflective engagement can likely be </w:delText>
        </w:r>
        <w:r w:rsidR="00C705EE" w:rsidRPr="006E54B4" w:rsidDel="00F663DD">
          <w:rPr>
            <w:rPrChange w:id="557" w:author="Chelsea Helion" w:date="2024-10-23T10:53:00Z">
              <w:rPr>
                <w:rFonts w:ascii="Aptos" w:hAnsi="Aptos"/>
              </w:rPr>
            </w:rPrChange>
          </w:rPr>
          <w:delText xml:space="preserve">differentiated and </w:delText>
        </w:r>
        <w:r w:rsidR="00EB4DCB" w:rsidRPr="006E54B4" w:rsidDel="00F663DD">
          <w:rPr>
            <w:rPrChange w:id="558" w:author="Chelsea Helion" w:date="2024-10-23T10:53:00Z">
              <w:rPr>
                <w:rFonts w:ascii="Aptos" w:hAnsi="Aptos"/>
              </w:rPr>
            </w:rPrChange>
          </w:rPr>
          <w:delText>classified into one of three categories</w:delText>
        </w:r>
      </w:del>
      <w:del w:id="559" w:author="Chelsea Helion" w:date="2024-10-22T13:21:00Z">
        <w:r w:rsidR="00EB4DCB" w:rsidRPr="006E54B4" w:rsidDel="00383C25">
          <w:rPr>
            <w:rPrChange w:id="560" w:author="Chelsea Helion" w:date="2024-10-23T10:53:00Z">
              <w:rPr>
                <w:rFonts w:ascii="Aptos" w:hAnsi="Aptos"/>
              </w:rPr>
            </w:rPrChange>
          </w:rPr>
          <w:delText>:</w:delText>
        </w:r>
      </w:del>
      <w:del w:id="561" w:author="Chelsea Helion" w:date="2024-10-25T11:05:00Z">
        <w:r w:rsidR="00EB4DCB" w:rsidRPr="006E54B4" w:rsidDel="00F663DD">
          <w:rPr>
            <w:rPrChange w:id="562" w:author="Chelsea Helion" w:date="2024-10-23T10:53:00Z">
              <w:rPr>
                <w:rFonts w:ascii="Aptos" w:hAnsi="Aptos"/>
              </w:rPr>
            </w:rPrChange>
          </w:rPr>
          <w:delText xml:space="preserve"> </w:delText>
        </w:r>
      </w:del>
      <w:del w:id="563" w:author="Chelsea Helion" w:date="2024-10-22T13:21:00Z">
        <w:r w:rsidR="00EB4DCB" w:rsidRPr="006E54B4" w:rsidDel="00383C25">
          <w:rPr>
            <w:rPrChange w:id="564" w:author="Chelsea Helion" w:date="2024-10-23T10:53:00Z">
              <w:rPr>
                <w:rFonts w:ascii="Aptos" w:hAnsi="Aptos"/>
              </w:rPr>
            </w:rPrChange>
          </w:rPr>
          <w:delText>1)</w:delText>
        </w:r>
      </w:del>
      <w:del w:id="565" w:author="Chelsea Helion" w:date="2024-10-25T11:05:00Z">
        <w:r w:rsidR="00EB4DCB" w:rsidRPr="006E54B4" w:rsidDel="00F663DD">
          <w:rPr>
            <w:rPrChange w:id="566" w:author="Chelsea Helion" w:date="2024-10-23T10:53:00Z">
              <w:rPr>
                <w:rFonts w:ascii="Aptos" w:hAnsi="Aptos"/>
              </w:rPr>
            </w:rPrChange>
          </w:rPr>
          <w:delText xml:space="preserve"> </w:delText>
        </w:r>
        <w:r w:rsidR="00EB4DCB" w:rsidRPr="006E54B4" w:rsidDel="00F663DD">
          <w:rPr>
            <w:i/>
            <w:iCs/>
            <w:rPrChange w:id="567" w:author="Chelsea Helion" w:date="2024-10-23T10:53:00Z">
              <w:rPr>
                <w:rFonts w:ascii="Aptos" w:hAnsi="Aptos"/>
                <w:i/>
                <w:iCs/>
              </w:rPr>
            </w:rPrChange>
          </w:rPr>
          <w:delText>reflective non-rating</w:delText>
        </w:r>
        <w:r w:rsidR="00C705EE" w:rsidRPr="006E54B4" w:rsidDel="00F663DD">
          <w:rPr>
            <w:rPrChange w:id="568" w:author="Chelsea Helion" w:date="2024-10-23T10:53:00Z">
              <w:rPr>
                <w:rFonts w:ascii="Aptos" w:hAnsi="Aptos"/>
              </w:rPr>
            </w:rPrChange>
          </w:rPr>
          <w:delText xml:space="preserve">, in which </w:delText>
        </w:r>
      </w:del>
      <w:del w:id="569" w:author="Chelsea Helion" w:date="2024-10-22T13:22:00Z">
        <w:r w:rsidR="00C705EE" w:rsidRPr="006E54B4" w:rsidDel="00383C25">
          <w:rPr>
            <w:rPrChange w:id="570" w:author="Chelsea Helion" w:date="2024-10-23T10:53:00Z">
              <w:rPr>
                <w:rFonts w:ascii="Aptos" w:hAnsi="Aptos"/>
              </w:rPr>
            </w:rPrChange>
          </w:rPr>
          <w:delText xml:space="preserve">do not </w:delText>
        </w:r>
      </w:del>
      <w:del w:id="571" w:author="Chelsea Helion" w:date="2024-10-25T11:05:00Z">
        <w:r w:rsidR="00C705EE" w:rsidRPr="006E54B4" w:rsidDel="00F663DD">
          <w:rPr>
            <w:rPrChange w:id="572" w:author="Chelsea Helion" w:date="2024-10-23T10:53:00Z">
              <w:rPr>
                <w:rFonts w:ascii="Aptos" w:hAnsi="Aptos"/>
              </w:rPr>
            </w:rPrChange>
          </w:rPr>
          <w:delText>have the option to express their ratings and thus have fewer task-related demands</w:delText>
        </w:r>
      </w:del>
      <w:del w:id="573" w:author="Chelsea Helion" w:date="2024-10-22T13:24:00Z">
        <w:r w:rsidR="00C705EE" w:rsidRPr="006E54B4" w:rsidDel="00AB0F04">
          <w:rPr>
            <w:rPrChange w:id="574" w:author="Chelsea Helion" w:date="2024-10-23T10:53:00Z">
              <w:rPr>
                <w:rFonts w:ascii="Aptos" w:hAnsi="Aptos"/>
              </w:rPr>
            </w:rPrChange>
          </w:rPr>
          <w:delText>,</w:delText>
        </w:r>
      </w:del>
      <w:del w:id="575" w:author="Chelsea Helion" w:date="2024-10-22T13:43:00Z">
        <w:r w:rsidR="00C705EE" w:rsidRPr="006E54B4" w:rsidDel="00FB6E2E">
          <w:rPr>
            <w:rPrChange w:id="576" w:author="Chelsea Helion" w:date="2024-10-23T10:53:00Z">
              <w:rPr>
                <w:rFonts w:ascii="Aptos" w:hAnsi="Aptos"/>
              </w:rPr>
            </w:rPrChange>
          </w:rPr>
          <w:delText xml:space="preserve"> </w:delText>
        </w:r>
      </w:del>
      <w:del w:id="577" w:author="Chelsea Helion" w:date="2024-10-22T13:24:00Z">
        <w:r w:rsidR="00C705EE" w:rsidRPr="006E54B4" w:rsidDel="00AB0F04">
          <w:rPr>
            <w:rPrChange w:id="578" w:author="Chelsea Helion" w:date="2024-10-23T10:53:00Z">
              <w:rPr>
                <w:rFonts w:ascii="Aptos" w:hAnsi="Aptos"/>
              </w:rPr>
            </w:rPrChange>
          </w:rPr>
          <w:delText xml:space="preserve">2) </w:delText>
        </w:r>
      </w:del>
      <w:del w:id="579" w:author="Chelsea Helion" w:date="2024-10-22T13:43:00Z">
        <w:r w:rsidR="00C705EE" w:rsidRPr="006E54B4" w:rsidDel="00FB6E2E">
          <w:rPr>
            <w:i/>
            <w:iCs/>
            <w:rPrChange w:id="580" w:author="Chelsea Helion" w:date="2024-10-23T10:53:00Z">
              <w:rPr>
                <w:rFonts w:ascii="Aptos" w:hAnsi="Aptos"/>
                <w:i/>
                <w:iCs/>
              </w:rPr>
            </w:rPrChange>
          </w:rPr>
          <w:delText>expressive non-rating</w:delText>
        </w:r>
        <w:r w:rsidR="00C705EE" w:rsidRPr="006E54B4" w:rsidDel="00FB6E2E">
          <w:rPr>
            <w:rPrChange w:id="581" w:author="Chelsea Helion" w:date="2024-10-23T10:53:00Z">
              <w:rPr>
                <w:rFonts w:ascii="Aptos" w:hAnsi="Aptos"/>
              </w:rPr>
            </w:rPrChange>
          </w:rPr>
          <w:delText>, in which subjects have the option to express their ratings but stimulus events were presumably not salient enough to warrant a rating change</w:delText>
        </w:r>
      </w:del>
      <w:del w:id="582" w:author="Chelsea Helion" w:date="2024-10-22T13:25:00Z">
        <w:r w:rsidR="00C705EE" w:rsidRPr="006E54B4" w:rsidDel="00AB0F04">
          <w:rPr>
            <w:rPrChange w:id="583" w:author="Chelsea Helion" w:date="2024-10-23T10:53:00Z">
              <w:rPr>
                <w:rFonts w:ascii="Aptos" w:hAnsi="Aptos"/>
              </w:rPr>
            </w:rPrChange>
          </w:rPr>
          <w:delText>,</w:delText>
        </w:r>
      </w:del>
      <w:del w:id="584" w:author="Chelsea Helion" w:date="2024-10-22T13:53:00Z">
        <w:r w:rsidR="00C705EE" w:rsidRPr="006E54B4" w:rsidDel="008C366F">
          <w:rPr>
            <w:rPrChange w:id="585" w:author="Chelsea Helion" w:date="2024-10-23T10:53:00Z">
              <w:rPr>
                <w:rFonts w:ascii="Aptos" w:hAnsi="Aptos"/>
              </w:rPr>
            </w:rPrChange>
          </w:rPr>
          <w:delText xml:space="preserve"> </w:delText>
        </w:r>
      </w:del>
      <w:del w:id="586" w:author="Chelsea Helion" w:date="2024-10-22T13:25:00Z">
        <w:r w:rsidR="00C705EE" w:rsidRPr="006E54B4" w:rsidDel="00AB0F04">
          <w:rPr>
            <w:rPrChange w:id="587" w:author="Chelsea Helion" w:date="2024-10-23T10:53:00Z">
              <w:rPr>
                <w:rFonts w:ascii="Aptos" w:hAnsi="Aptos"/>
              </w:rPr>
            </w:rPrChange>
          </w:rPr>
          <w:delText xml:space="preserve">and 3) </w:delText>
        </w:r>
      </w:del>
      <w:del w:id="588" w:author="Chelsea Helion" w:date="2024-10-22T13:53:00Z">
        <w:r w:rsidR="00C705EE" w:rsidRPr="006E54B4" w:rsidDel="008C366F">
          <w:rPr>
            <w:i/>
            <w:iCs/>
            <w:rPrChange w:id="589" w:author="Chelsea Helion" w:date="2024-10-23T10:53:00Z">
              <w:rPr>
                <w:rFonts w:ascii="Aptos" w:hAnsi="Aptos"/>
                <w:i/>
                <w:iCs/>
              </w:rPr>
            </w:rPrChange>
          </w:rPr>
          <w:delText>expressive</w:delText>
        </w:r>
      </w:del>
      <w:del w:id="590" w:author="Chelsea Helion" w:date="2024-10-22T13:50:00Z">
        <w:r w:rsidR="00C705EE" w:rsidRPr="006E54B4" w:rsidDel="008C366F">
          <w:rPr>
            <w:i/>
            <w:iCs/>
            <w:rPrChange w:id="591" w:author="Chelsea Helion" w:date="2024-10-23T10:53:00Z">
              <w:rPr>
                <w:rFonts w:ascii="Aptos" w:hAnsi="Aptos"/>
                <w:i/>
                <w:iCs/>
              </w:rPr>
            </w:rPrChange>
          </w:rPr>
          <w:delText xml:space="preserve"> </w:delText>
        </w:r>
      </w:del>
      <w:del w:id="592" w:author="Chelsea Helion" w:date="2024-10-22T13:53:00Z">
        <w:r w:rsidR="00C705EE" w:rsidRPr="006E54B4" w:rsidDel="008C366F">
          <w:rPr>
            <w:i/>
            <w:iCs/>
            <w:rPrChange w:id="593" w:author="Chelsea Helion" w:date="2024-10-23T10:53:00Z">
              <w:rPr>
                <w:rFonts w:ascii="Aptos" w:hAnsi="Aptos"/>
                <w:i/>
                <w:iCs/>
              </w:rPr>
            </w:rPrChange>
          </w:rPr>
          <w:delText>rating</w:delText>
        </w:r>
        <w:r w:rsidR="00C705EE" w:rsidRPr="006E54B4" w:rsidDel="008C366F">
          <w:rPr>
            <w:rPrChange w:id="594" w:author="Chelsea Helion" w:date="2024-10-23T10:53:00Z">
              <w:rPr>
                <w:rFonts w:ascii="Aptos" w:hAnsi="Aptos"/>
              </w:rPr>
            </w:rPrChange>
          </w:rPr>
          <w:delText>, in which subjects have the option to express their ratings and an event or information did result in an update to their assessments. These may reflect dissociable processes which rely on different neural circuitry</w:delText>
        </w:r>
        <w:r w:rsidR="00351F68" w:rsidRPr="006E54B4" w:rsidDel="008C366F">
          <w:rPr>
            <w:rPrChange w:id="595" w:author="Chelsea Helion" w:date="2024-10-23T10:53:00Z">
              <w:rPr>
                <w:rFonts w:ascii="Aptos" w:hAnsi="Aptos"/>
              </w:rPr>
            </w:rPrChange>
          </w:rPr>
          <w:delText xml:space="preserve"> and which may be measurable in different ways</w:delText>
        </w:r>
        <w:r w:rsidR="003D7995" w:rsidRPr="006E54B4" w:rsidDel="008C366F">
          <w:rPr>
            <w:rPrChange w:id="596" w:author="Chelsea Helion" w:date="2024-10-23T10:53:00Z">
              <w:rPr>
                <w:rFonts w:ascii="Aptos" w:hAnsi="Aptos"/>
              </w:rPr>
            </w:rPrChange>
          </w:rPr>
          <w:delText xml:space="preserve">. </w:delText>
        </w:r>
      </w:del>
    </w:p>
    <w:p w14:paraId="31237760" w14:textId="60640604" w:rsidR="00F53CFE" w:rsidRPr="006E54B4" w:rsidDel="008C366F" w:rsidRDefault="00C705EE">
      <w:pPr>
        <w:spacing w:line="240" w:lineRule="auto"/>
        <w:jc w:val="both"/>
        <w:rPr>
          <w:del w:id="597" w:author="Chelsea Helion" w:date="2024-10-22T13:53:00Z"/>
          <w:rPrChange w:id="598" w:author="Chelsea Helion" w:date="2024-10-23T10:53:00Z">
            <w:rPr>
              <w:del w:id="599" w:author="Chelsea Helion" w:date="2024-10-22T13:53:00Z"/>
              <w:rFonts w:ascii="Aptos" w:hAnsi="Aptos"/>
            </w:rPr>
          </w:rPrChange>
        </w:rPr>
        <w:pPrChange w:id="600" w:author="Chelsea Helion" w:date="2024-10-25T12:04:00Z">
          <w:pPr>
            <w:spacing w:line="240" w:lineRule="auto"/>
            <w:ind w:firstLine="540"/>
            <w:jc w:val="both"/>
          </w:pPr>
        </w:pPrChange>
      </w:pPr>
      <w:del w:id="601" w:author="Chelsea Helion" w:date="2024-10-22T13:51:00Z">
        <w:r w:rsidRPr="006E54B4" w:rsidDel="008C366F">
          <w:rPr>
            <w:rPrChange w:id="602" w:author="Chelsea Helion" w:date="2024-10-23T10:53:00Z">
              <w:rPr>
                <w:rFonts w:ascii="Aptos" w:hAnsi="Aptos"/>
              </w:rPr>
            </w:rPrChange>
          </w:rPr>
          <w:delText>Expressive rating</w:delText>
        </w:r>
      </w:del>
      <w:del w:id="603" w:author="Chelsea Helion" w:date="2024-10-22T13:29:00Z">
        <w:r w:rsidR="00F53CFE" w:rsidRPr="006E54B4" w:rsidDel="00AB0F04">
          <w:rPr>
            <w:rPrChange w:id="604" w:author="Chelsea Helion" w:date="2024-10-23T10:53:00Z">
              <w:rPr>
                <w:rFonts w:ascii="Aptos" w:hAnsi="Aptos"/>
              </w:rPr>
            </w:rPrChange>
          </w:rPr>
          <w:delText xml:space="preserve">, </w:delText>
        </w:r>
        <w:r w:rsidRPr="006E54B4" w:rsidDel="00AB0F04">
          <w:rPr>
            <w:rPrChange w:id="605" w:author="Chelsea Helion" w:date="2024-10-23T10:53:00Z">
              <w:rPr>
                <w:rFonts w:ascii="Aptos" w:hAnsi="Aptos"/>
              </w:rPr>
            </w:rPrChange>
          </w:rPr>
          <w:delText xml:space="preserve">more so than reflective non-rating, </w:delText>
        </w:r>
      </w:del>
      <w:del w:id="606" w:author="Chelsea Helion" w:date="2024-10-22T13:51:00Z">
        <w:r w:rsidRPr="006E54B4" w:rsidDel="008C366F">
          <w:rPr>
            <w:rPrChange w:id="607" w:author="Chelsea Helion" w:date="2024-10-23T10:53:00Z">
              <w:rPr>
                <w:rFonts w:ascii="Aptos" w:hAnsi="Aptos"/>
              </w:rPr>
            </w:rPrChange>
          </w:rPr>
          <w:delText xml:space="preserve">likely recruits regions associated with interoception, like the anterior cingulate cortex (ACC) and anterior insula (AI), and quantification, such as the intraparietal sulcus (IPS), in order to maintain awareness of one’s evaluations and to continually pinpoint where those evaluations exist relative to other points on a numeric continuum. However, the act of rating may also lead people to engage with the narrative more (i.e., superior parietal lobe (SPL)), relative to reflective viewers, in order to </w:delText>
        </w:r>
        <w:r w:rsidR="00D71BE0" w:rsidRPr="006E54B4" w:rsidDel="008C366F">
          <w:rPr>
            <w:rPrChange w:id="608" w:author="Chelsea Helion" w:date="2024-10-23T10:53:00Z">
              <w:rPr>
                <w:rFonts w:ascii="Aptos" w:hAnsi="Aptos"/>
              </w:rPr>
            </w:rPrChange>
          </w:rPr>
          <w:delText xml:space="preserve">better </w:delText>
        </w:r>
        <w:r w:rsidRPr="006E54B4" w:rsidDel="008C366F">
          <w:rPr>
            <w:rPrChange w:id="609" w:author="Chelsea Helion" w:date="2024-10-23T10:53:00Z">
              <w:rPr>
                <w:rFonts w:ascii="Aptos" w:hAnsi="Aptos"/>
              </w:rPr>
            </w:rPrChange>
          </w:rPr>
          <w:delText xml:space="preserve">inform their ratings. </w:delText>
        </w:r>
      </w:del>
      <w:del w:id="610" w:author="Chelsea Helion" w:date="2024-10-22T13:52:00Z">
        <w:r w:rsidR="00D71BE0" w:rsidRPr="006E54B4" w:rsidDel="008C366F">
          <w:rPr>
            <w:rPrChange w:id="611" w:author="Chelsea Helion" w:date="2024-10-23T10:53:00Z">
              <w:rPr>
                <w:rFonts w:ascii="Aptos" w:hAnsi="Aptos"/>
              </w:rPr>
            </w:rPrChange>
          </w:rPr>
          <w:delText xml:space="preserve">Even when subjects are not rating in an expressive engagement design, they may be recruiting more task-related circuitry and less default mode circuitry, relative to reflective non-rating, to identify events and information salient to rating. </w:delText>
        </w:r>
        <w:r w:rsidRPr="006E54B4" w:rsidDel="008C366F">
          <w:rPr>
            <w:rPrChange w:id="612" w:author="Chelsea Helion" w:date="2024-10-23T10:53:00Z">
              <w:rPr>
                <w:rFonts w:ascii="Aptos" w:hAnsi="Aptos"/>
              </w:rPr>
            </w:rPrChange>
          </w:rPr>
          <w:delText>Conversely, reflective viewers may experience occasional lapses in attention and greater default mode network engagement (i.e., precuneus (pCUN), inferior parietal lobe (IP</w:delText>
        </w:r>
        <w:r w:rsidR="005F7535" w:rsidRPr="006E54B4" w:rsidDel="008C366F">
          <w:rPr>
            <w:rPrChange w:id="613" w:author="Chelsea Helion" w:date="2024-10-23T10:53:00Z">
              <w:rPr>
                <w:rFonts w:ascii="Aptos" w:hAnsi="Aptos"/>
              </w:rPr>
            </w:rPrChange>
          </w:rPr>
          <w:delText>L</w:delText>
        </w:r>
        <w:r w:rsidRPr="006E54B4" w:rsidDel="008C366F">
          <w:rPr>
            <w:rPrChange w:id="614" w:author="Chelsea Helion" w:date="2024-10-23T10:53:00Z">
              <w:rPr>
                <w:rFonts w:ascii="Aptos" w:hAnsi="Aptos"/>
              </w:rPr>
            </w:rPrChange>
          </w:rPr>
          <w:delText xml:space="preserve">), medial prefrontal cortex (mPFC)) without the added pressure of having to rate their evaluations. </w:delText>
        </w:r>
      </w:del>
      <w:del w:id="615" w:author="Chelsea Helion" w:date="2024-10-22T13:53:00Z">
        <w:r w:rsidRPr="006E54B4" w:rsidDel="008C366F">
          <w:rPr>
            <w:rPrChange w:id="616" w:author="Chelsea Helion" w:date="2024-10-23T10:53:00Z">
              <w:rPr>
                <w:rFonts w:ascii="Aptos" w:hAnsi="Aptos"/>
              </w:rPr>
            </w:rPrChange>
          </w:rPr>
          <w:delText>These changes in engagement may lead expressively engaged viewers to demonstrate greater sensory processing (i.e., superior temporal gyrus (STG), occipital lobe (Occ)) and social-emotional responding (i.e., temporoparietal junction (TPJ)/posterior superior temporal sulcus (pSTS), fusiform face area (</w:delText>
        </w:r>
        <w:r w:rsidR="00745ABA" w:rsidRPr="006E54B4" w:rsidDel="008C366F">
          <w:rPr>
            <w:rPrChange w:id="617" w:author="Chelsea Helion" w:date="2024-10-23T10:53:00Z">
              <w:rPr>
                <w:rFonts w:ascii="Aptos" w:hAnsi="Aptos"/>
              </w:rPr>
            </w:rPrChange>
          </w:rPr>
          <w:delText>FFG</w:delText>
        </w:r>
        <w:r w:rsidRPr="006E54B4" w:rsidDel="008C366F">
          <w:rPr>
            <w:rPrChange w:id="618" w:author="Chelsea Helion" w:date="2024-10-23T10:53:00Z">
              <w:rPr>
                <w:rFonts w:ascii="Aptos" w:hAnsi="Aptos"/>
              </w:rPr>
            </w:rPrChange>
          </w:rPr>
          <w:delText xml:space="preserve">)), as well. </w:delText>
        </w:r>
      </w:del>
    </w:p>
    <w:p w14:paraId="79F7E572" w14:textId="21FF0F04" w:rsidR="00351F68" w:rsidRPr="006E54B4" w:rsidDel="002D4039" w:rsidRDefault="00351F68">
      <w:pPr>
        <w:spacing w:line="240" w:lineRule="auto"/>
        <w:jc w:val="both"/>
        <w:rPr>
          <w:del w:id="619" w:author="Chelsea Helion" w:date="2024-10-22T13:54:00Z"/>
          <w:rPrChange w:id="620" w:author="Chelsea Helion" w:date="2024-10-23T10:53:00Z">
            <w:rPr>
              <w:del w:id="621" w:author="Chelsea Helion" w:date="2024-10-22T13:54:00Z"/>
              <w:rFonts w:ascii="Aptos" w:hAnsi="Aptos"/>
            </w:rPr>
          </w:rPrChange>
        </w:rPr>
        <w:pPrChange w:id="622" w:author="Chelsea Helion" w:date="2024-10-25T12:04:00Z">
          <w:pPr>
            <w:spacing w:line="240" w:lineRule="auto"/>
            <w:ind w:firstLine="540"/>
            <w:jc w:val="both"/>
          </w:pPr>
        </w:pPrChange>
      </w:pPr>
      <w:del w:id="623" w:author="Chelsea Helion" w:date="2024-10-22T13:54:00Z">
        <w:r w:rsidRPr="006E54B4" w:rsidDel="002D4039">
          <w:rPr>
            <w:rPrChange w:id="624" w:author="Chelsea Helion" w:date="2024-10-23T10:53:00Z">
              <w:rPr>
                <w:rFonts w:ascii="Aptos" w:hAnsi="Aptos"/>
              </w:rPr>
            </w:rPrChange>
          </w:rPr>
          <w:delText xml:space="preserve">Contrasts among reflective non-rating, expressive non-rating, and expressive rating highlight differences in the </w:delText>
        </w:r>
        <w:r w:rsidR="00EB5818" w:rsidRPr="006E54B4" w:rsidDel="002D4039">
          <w:rPr>
            <w:rPrChange w:id="625" w:author="Chelsea Helion" w:date="2024-10-23T10:53:00Z">
              <w:rPr>
                <w:rFonts w:ascii="Aptos" w:hAnsi="Aptos"/>
              </w:rPr>
            </w:rPrChange>
          </w:rPr>
          <w:delText xml:space="preserve">average </w:delText>
        </w:r>
        <w:r w:rsidRPr="006E54B4" w:rsidDel="002D4039">
          <w:rPr>
            <w:rPrChange w:id="626" w:author="Chelsea Helion" w:date="2024-10-23T10:53:00Z">
              <w:rPr>
                <w:rFonts w:ascii="Aptos" w:hAnsi="Aptos"/>
              </w:rPr>
            </w:rPrChange>
          </w:rPr>
          <w:delText>magnitude of neural</w:delText>
        </w:r>
        <w:r w:rsidR="00EB5818" w:rsidRPr="006E54B4" w:rsidDel="002D4039">
          <w:rPr>
            <w:rPrChange w:id="627" w:author="Chelsea Helion" w:date="2024-10-23T10:53:00Z">
              <w:rPr>
                <w:rFonts w:ascii="Aptos" w:hAnsi="Aptos"/>
              </w:rPr>
            </w:rPrChange>
          </w:rPr>
          <w:delText xml:space="preserve"> activity that</w:delText>
        </w:r>
        <w:r w:rsidRPr="006E54B4" w:rsidDel="002D4039">
          <w:rPr>
            <w:rPrChange w:id="628" w:author="Chelsea Helion" w:date="2024-10-23T10:53:00Z">
              <w:rPr>
                <w:rFonts w:ascii="Aptos" w:hAnsi="Aptos"/>
              </w:rPr>
            </w:rPrChange>
          </w:rPr>
          <w:delText xml:space="preserve"> subjects recruit when </w:delText>
        </w:r>
        <w:r w:rsidR="00EB5818" w:rsidRPr="006E54B4" w:rsidDel="002D4039">
          <w:rPr>
            <w:rPrChange w:id="629" w:author="Chelsea Helion" w:date="2024-10-23T10:53:00Z">
              <w:rPr>
                <w:rFonts w:ascii="Aptos" w:hAnsi="Aptos"/>
              </w:rPr>
            </w:rPrChange>
          </w:rPr>
          <w:delText>engaging</w:delText>
        </w:r>
        <w:r w:rsidRPr="006E54B4" w:rsidDel="002D4039">
          <w:rPr>
            <w:rPrChange w:id="630" w:author="Chelsea Helion" w:date="2024-10-23T10:53:00Z">
              <w:rPr>
                <w:rFonts w:ascii="Aptos" w:hAnsi="Aptos"/>
              </w:rPr>
            </w:rPrChange>
          </w:rPr>
          <w:delText xml:space="preserve"> reflective, focused, and evaluative cognitive states, respectively,</w:delText>
        </w:r>
        <w:r w:rsidR="00EB5818" w:rsidRPr="006E54B4" w:rsidDel="002D4039">
          <w:rPr>
            <w:rPrChange w:id="631" w:author="Chelsea Helion" w:date="2024-10-23T10:53:00Z">
              <w:rPr>
                <w:rFonts w:ascii="Aptos" w:hAnsi="Aptos"/>
              </w:rPr>
            </w:rPrChange>
          </w:rPr>
          <w:delText xml:space="preserve"> but expressive and reflective engagement may also differ in how consistently neural activity fluctuates among intragroup members over time. </w:delText>
        </w:r>
        <w:r w:rsidR="002F2171" w:rsidRPr="006E54B4" w:rsidDel="002D4039">
          <w:rPr>
            <w:rPrChange w:id="632" w:author="Chelsea Helion" w:date="2024-10-23T10:53:00Z">
              <w:rPr>
                <w:rFonts w:ascii="Aptos" w:hAnsi="Aptos"/>
              </w:rPr>
            </w:rPrChange>
          </w:rPr>
          <w:delText>Expressive r</w:delText>
        </w:r>
        <w:r w:rsidR="00EB5818" w:rsidRPr="006E54B4" w:rsidDel="002D4039">
          <w:rPr>
            <w:rPrChange w:id="633" w:author="Chelsea Helion" w:date="2024-10-23T10:53:00Z">
              <w:rPr>
                <w:rFonts w:ascii="Aptos" w:hAnsi="Aptos"/>
              </w:rPr>
            </w:rPrChange>
          </w:rPr>
          <w:delText xml:space="preserve">aters may demonstrate greater synchrony than </w:delText>
        </w:r>
        <w:r w:rsidR="002F2171" w:rsidRPr="006E54B4" w:rsidDel="002D4039">
          <w:rPr>
            <w:rPrChange w:id="634" w:author="Chelsea Helion" w:date="2024-10-23T10:53:00Z">
              <w:rPr>
                <w:rFonts w:ascii="Aptos" w:hAnsi="Aptos"/>
              </w:rPr>
            </w:rPrChange>
          </w:rPr>
          <w:delText xml:space="preserve">reflective </w:delText>
        </w:r>
        <w:r w:rsidR="00EB5818" w:rsidRPr="006E54B4" w:rsidDel="002D4039">
          <w:rPr>
            <w:rPrChange w:id="635" w:author="Chelsea Helion" w:date="2024-10-23T10:53:00Z">
              <w:rPr>
                <w:rFonts w:ascii="Aptos" w:hAnsi="Aptos"/>
              </w:rPr>
            </w:rPrChange>
          </w:rPr>
          <w:delText>non-raters in interoceptive (i.e., ACC, AI) and quantitative (i.e., IPS) regions</w:delText>
        </w:r>
        <w:r w:rsidR="002F2171" w:rsidRPr="006E54B4" w:rsidDel="002D4039">
          <w:rPr>
            <w:rPrChange w:id="636" w:author="Chelsea Helion" w:date="2024-10-23T10:53:00Z">
              <w:rPr>
                <w:rFonts w:ascii="Aptos" w:hAnsi="Aptos"/>
              </w:rPr>
            </w:rPrChange>
          </w:rPr>
          <w:delText>. I</w:delText>
        </w:r>
        <w:r w:rsidR="00EB5818" w:rsidRPr="006E54B4" w:rsidDel="002D4039">
          <w:rPr>
            <w:rPrChange w:id="637" w:author="Chelsea Helion" w:date="2024-10-23T10:53:00Z">
              <w:rPr>
                <w:rFonts w:ascii="Aptos" w:hAnsi="Aptos"/>
              </w:rPr>
            </w:rPrChange>
          </w:rPr>
          <w:delText xml:space="preserve">f engagement does differ between </w:delText>
        </w:r>
        <w:r w:rsidR="002F2171" w:rsidRPr="006E54B4" w:rsidDel="002D4039">
          <w:rPr>
            <w:rPrChange w:id="638" w:author="Chelsea Helion" w:date="2024-10-23T10:53:00Z">
              <w:rPr>
                <w:rFonts w:ascii="Aptos" w:hAnsi="Aptos"/>
              </w:rPr>
            </w:rPrChange>
          </w:rPr>
          <w:delText xml:space="preserve">expressive </w:delText>
        </w:r>
        <w:r w:rsidR="00EB5818" w:rsidRPr="006E54B4" w:rsidDel="002D4039">
          <w:rPr>
            <w:rPrChange w:id="639" w:author="Chelsea Helion" w:date="2024-10-23T10:53:00Z">
              <w:rPr>
                <w:rFonts w:ascii="Aptos" w:hAnsi="Aptos"/>
              </w:rPr>
            </w:rPrChange>
          </w:rPr>
          <w:delText xml:space="preserve">raters and </w:delText>
        </w:r>
        <w:r w:rsidR="002F2171" w:rsidRPr="006E54B4" w:rsidDel="002D4039">
          <w:rPr>
            <w:rPrChange w:id="640" w:author="Chelsea Helion" w:date="2024-10-23T10:53:00Z">
              <w:rPr>
                <w:rFonts w:ascii="Aptos" w:hAnsi="Aptos"/>
              </w:rPr>
            </w:rPrChange>
          </w:rPr>
          <w:delText xml:space="preserve">reflective </w:delText>
        </w:r>
        <w:r w:rsidR="00EB5818" w:rsidRPr="006E54B4" w:rsidDel="002D4039">
          <w:rPr>
            <w:rPrChange w:id="641" w:author="Chelsea Helion" w:date="2024-10-23T10:53:00Z">
              <w:rPr>
                <w:rFonts w:ascii="Aptos" w:hAnsi="Aptos"/>
              </w:rPr>
            </w:rPrChange>
          </w:rPr>
          <w:delText xml:space="preserve">non-raters, </w:delText>
        </w:r>
        <w:r w:rsidR="00A57B68" w:rsidRPr="006E54B4" w:rsidDel="002D4039">
          <w:rPr>
            <w:rPrChange w:id="642" w:author="Chelsea Helion" w:date="2024-10-23T10:53:00Z">
              <w:rPr>
                <w:rFonts w:ascii="Aptos" w:hAnsi="Aptos"/>
              </w:rPr>
            </w:rPrChange>
          </w:rPr>
          <w:delText xml:space="preserve">we may also expect </w:delText>
        </w:r>
        <w:r w:rsidR="00EB5818" w:rsidRPr="006E54B4" w:rsidDel="002D4039">
          <w:rPr>
            <w:rPrChange w:id="643" w:author="Chelsea Helion" w:date="2024-10-23T10:53:00Z">
              <w:rPr>
                <w:rFonts w:ascii="Aptos" w:hAnsi="Aptos"/>
              </w:rPr>
            </w:rPrChange>
          </w:rPr>
          <w:delText xml:space="preserve">less synchrony </w:delText>
        </w:r>
        <w:r w:rsidR="00A57B68" w:rsidRPr="006E54B4" w:rsidDel="002D4039">
          <w:rPr>
            <w:rPrChange w:id="644" w:author="Chelsea Helion" w:date="2024-10-23T10:53:00Z">
              <w:rPr>
                <w:rFonts w:ascii="Aptos" w:hAnsi="Aptos"/>
              </w:rPr>
            </w:rPrChange>
          </w:rPr>
          <w:delText xml:space="preserve">from expressive raters </w:delText>
        </w:r>
        <w:r w:rsidR="00EB5818" w:rsidRPr="006E54B4" w:rsidDel="002D4039">
          <w:rPr>
            <w:rPrChange w:id="645" w:author="Chelsea Helion" w:date="2024-10-23T10:53:00Z">
              <w:rPr>
                <w:rFonts w:ascii="Aptos" w:hAnsi="Aptos"/>
              </w:rPr>
            </w:rPrChange>
          </w:rPr>
          <w:delText xml:space="preserve">than </w:delText>
        </w:r>
        <w:r w:rsidR="00A57B68" w:rsidRPr="006E54B4" w:rsidDel="002D4039">
          <w:rPr>
            <w:rPrChange w:id="646" w:author="Chelsea Helion" w:date="2024-10-23T10:53:00Z">
              <w:rPr>
                <w:rFonts w:ascii="Aptos" w:hAnsi="Aptos"/>
              </w:rPr>
            </w:rPrChange>
          </w:rPr>
          <w:delText xml:space="preserve">reflective </w:delText>
        </w:r>
        <w:r w:rsidR="00EB5818" w:rsidRPr="006E54B4" w:rsidDel="002D4039">
          <w:rPr>
            <w:rPrChange w:id="647" w:author="Chelsea Helion" w:date="2024-10-23T10:53:00Z">
              <w:rPr>
                <w:rFonts w:ascii="Aptos" w:hAnsi="Aptos"/>
              </w:rPr>
            </w:rPrChange>
          </w:rPr>
          <w:delText xml:space="preserve">non-raters in default mode network associated regions (i.e., pCUN, IPL, mPFC). </w:delText>
        </w:r>
      </w:del>
    </w:p>
    <w:p w14:paraId="62B5639A" w14:textId="19F26DBB" w:rsidR="00D71BE0" w:rsidRPr="006E54B4" w:rsidRDefault="00000000" w:rsidP="00624342">
      <w:pPr>
        <w:spacing w:line="240" w:lineRule="auto"/>
        <w:jc w:val="both"/>
        <w:rPr>
          <w:ins w:id="648" w:author="Chelsea Helion" w:date="2024-10-22T13:55:00Z"/>
          <w:rPrChange w:id="649" w:author="Chelsea Helion" w:date="2024-10-23T10:53:00Z">
            <w:rPr>
              <w:ins w:id="650" w:author="Chelsea Helion" w:date="2024-10-22T13:55:00Z"/>
              <w:rFonts w:ascii="Aptos" w:hAnsi="Aptos"/>
            </w:rPr>
          </w:rPrChange>
        </w:rPr>
      </w:pPr>
      <w:del w:id="651" w:author="Chelsea Helion" w:date="2024-10-25T11:05:00Z">
        <w:r w:rsidRPr="006E54B4" w:rsidDel="00F663DD">
          <w:rPr>
            <w:rPrChange w:id="652" w:author="Chelsea Helion" w:date="2024-10-23T10:53:00Z">
              <w:rPr>
                <w:rFonts w:ascii="Aptos" w:hAnsi="Aptos"/>
              </w:rPr>
            </w:rPrChange>
          </w:rPr>
          <w:delTex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delText>
        </w:r>
        <w:r w:rsidR="00364897" w:rsidRPr="006E54B4" w:rsidDel="00F663DD">
          <w:rPr>
            <w:rPrChange w:id="653" w:author="Chelsea Helion" w:date="2024-10-23T10:53:00Z">
              <w:rPr>
                <w:rFonts w:ascii="Aptos" w:hAnsi="Aptos"/>
              </w:rPr>
            </w:rPrChange>
          </w:rPr>
          <w:fldChar w:fldCharType="begin"/>
        </w:r>
        <w:r w:rsidR="004F2335" w:rsidRPr="006E54B4" w:rsidDel="00F663DD">
          <w:rPr>
            <w:rPrChange w:id="654" w:author="Chelsea Helion" w:date="2024-10-23T10:53:00Z">
              <w:rPr>
                <w:rFonts w:ascii="Aptos" w:hAnsi="Aptos"/>
              </w:rPr>
            </w:rPrChange>
          </w:rPr>
          <w:delInstrText xml:space="preserve"> ADDIN ZOTERO_ITEM CSL_CITATION {"citationID":"v4u7fzeB","properties":{"formattedCitation":"(Hutcherson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364897" w:rsidRPr="006E54B4" w:rsidDel="00F663DD">
          <w:rPr>
            <w:rPrChange w:id="655" w:author="Chelsea Helion" w:date="2024-10-23T10:53:00Z">
              <w:rPr>
                <w:rFonts w:ascii="Aptos" w:hAnsi="Aptos"/>
              </w:rPr>
            </w:rPrChange>
          </w:rPr>
          <w:fldChar w:fldCharType="separate"/>
        </w:r>
        <w:r w:rsidR="00986859" w:rsidRPr="006E54B4" w:rsidDel="00F663DD">
          <w:rPr>
            <w:rPrChange w:id="656" w:author="Chelsea Helion" w:date="2024-10-23T10:53:00Z">
              <w:rPr>
                <w:rFonts w:ascii="Aptos" w:hAnsi="Aptos"/>
              </w:rPr>
            </w:rPrChange>
          </w:rPr>
          <w:delText>(Hutcherson et al., 2005)</w:delText>
        </w:r>
        <w:r w:rsidR="00364897" w:rsidRPr="006E54B4" w:rsidDel="00F663DD">
          <w:rPr>
            <w:rPrChange w:id="657" w:author="Chelsea Helion" w:date="2024-10-23T10:53:00Z">
              <w:rPr>
                <w:rFonts w:ascii="Aptos" w:hAnsi="Aptos"/>
              </w:rPr>
            </w:rPrChange>
          </w:rPr>
          <w:fldChar w:fldCharType="end"/>
        </w:r>
        <w:r w:rsidRPr="006E54B4" w:rsidDel="00F663DD">
          <w:rPr>
            <w:rPrChange w:id="658" w:author="Chelsea Helion" w:date="2024-10-23T10:53:00Z">
              <w:rPr>
                <w:rFonts w:ascii="Aptos" w:hAnsi="Aptos"/>
              </w:rPr>
            </w:rPrChange>
          </w:rPr>
          <w:delText>. Although</w:delText>
        </w:r>
        <w:r w:rsidR="00EB5818" w:rsidRPr="006E54B4" w:rsidDel="00F663DD">
          <w:rPr>
            <w:rPrChange w:id="659" w:author="Chelsea Helion" w:date="2024-10-23T10:53:00Z">
              <w:rPr>
                <w:rFonts w:ascii="Aptos" w:hAnsi="Aptos"/>
              </w:rPr>
            </w:rPrChange>
          </w:rPr>
          <w:delText xml:space="preserve"> the studies included </w:delText>
        </w:r>
        <w:r w:rsidRPr="006E54B4" w:rsidDel="00F663DD">
          <w:rPr>
            <w:rPrChange w:id="660" w:author="Chelsea Helion" w:date="2024-10-23T10:53:00Z">
              <w:rPr>
                <w:rFonts w:ascii="Aptos" w:hAnsi="Aptos"/>
              </w:rPr>
            </w:rPrChange>
          </w:rPr>
          <w:delText xml:space="preserve">likely </w:delText>
        </w:r>
        <w:r w:rsidR="00EB5818" w:rsidRPr="006E54B4" w:rsidDel="00F663DD">
          <w:rPr>
            <w:rPrChange w:id="661" w:author="Chelsea Helion" w:date="2024-10-23T10:53:00Z">
              <w:rPr>
                <w:rFonts w:ascii="Aptos" w:hAnsi="Aptos"/>
              </w:rPr>
            </w:rPrChange>
          </w:rPr>
          <w:delText xml:space="preserve">use the term in a </w:delText>
        </w:r>
        <w:r w:rsidRPr="006E54B4" w:rsidDel="00F663DD">
          <w:rPr>
            <w:rPrChange w:id="662" w:author="Chelsea Helion" w:date="2024-10-23T10:53:00Z">
              <w:rPr>
                <w:rFonts w:ascii="Aptos" w:hAnsi="Aptos"/>
              </w:rPr>
            </w:rPrChange>
          </w:rPr>
          <w:delText xml:space="preserve">broader </w:delText>
        </w:r>
        <w:r w:rsidR="00EB5818" w:rsidRPr="006E54B4" w:rsidDel="00F663DD">
          <w:rPr>
            <w:rPrChange w:id="663" w:author="Chelsea Helion" w:date="2024-10-23T10:53:00Z">
              <w:rPr>
                <w:rFonts w:ascii="Aptos" w:hAnsi="Aptos"/>
              </w:rPr>
            </w:rPrChange>
          </w:rPr>
          <w:delText xml:space="preserve">sense </w:delText>
        </w:r>
        <w:r w:rsidRPr="006E54B4" w:rsidDel="00F663DD">
          <w:rPr>
            <w:rPrChange w:id="664" w:author="Chelsea Helion" w:date="2024-10-23T10:53:00Z">
              <w:rPr>
                <w:rFonts w:ascii="Aptos" w:hAnsi="Aptos"/>
              </w:rPr>
            </w:rPrChange>
          </w:rPr>
          <w:delText xml:space="preserve">than how we have used the term thus far, an association test (n studies = 207) of the term ‘rating’ generated using the Neurosynth </w:delText>
        </w:r>
        <w:r w:rsidR="00364897" w:rsidRPr="006E54B4" w:rsidDel="00F663DD">
          <w:rPr>
            <w:rPrChange w:id="665" w:author="Chelsea Helion" w:date="2024-10-23T10:53:00Z">
              <w:rPr>
                <w:rFonts w:ascii="Aptos" w:hAnsi="Aptos"/>
              </w:rPr>
            </w:rPrChange>
          </w:rPr>
          <w:fldChar w:fldCharType="begin"/>
        </w:r>
        <w:r w:rsidR="004F2335" w:rsidRPr="006E54B4" w:rsidDel="00F663DD">
          <w:rPr>
            <w:rPrChange w:id="666" w:author="Chelsea Helion" w:date="2024-10-23T10:53:00Z">
              <w:rPr>
                <w:rFonts w:ascii="Aptos" w:hAnsi="Aptos"/>
              </w:rPr>
            </w:rPrChange>
          </w:rPr>
          <w:delInstrText xml:space="preserve"> ADDIN ZOTERO_ITEM CSL_CITATION {"citationID":"HYzfx3F5","properties":{"formattedCitation":"(Yarkoni et al., 2011)","plainCitation":"(Yarkoni et al., 2011)","noteIndex":0},"citationItems":[{"id":2374,"uris":["http://zotero.org/users/6239255/items/AYYWX7P9"],"itemData":{"id":2374,"type":"article-journal","container-title":"Frontiers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delInstrText>
        </w:r>
        <w:r w:rsidR="00364897" w:rsidRPr="006E54B4" w:rsidDel="00F663DD">
          <w:rPr>
            <w:rPrChange w:id="667" w:author="Chelsea Helion" w:date="2024-10-23T10:53:00Z">
              <w:rPr>
                <w:rFonts w:ascii="Aptos" w:hAnsi="Aptos"/>
              </w:rPr>
            </w:rPrChange>
          </w:rPr>
          <w:fldChar w:fldCharType="separate"/>
        </w:r>
        <w:r w:rsidR="00891CBC" w:rsidRPr="006E54B4" w:rsidDel="00F663DD">
          <w:rPr>
            <w:rPrChange w:id="668" w:author="Chelsea Helion" w:date="2024-10-23T10:53:00Z">
              <w:rPr>
                <w:rFonts w:ascii="Aptos" w:hAnsi="Aptos"/>
              </w:rPr>
            </w:rPrChange>
          </w:rPr>
          <w:delText>(Yarkoni et al., 2011)</w:delText>
        </w:r>
        <w:r w:rsidR="00364897" w:rsidRPr="006E54B4" w:rsidDel="00F663DD">
          <w:rPr>
            <w:rPrChange w:id="669" w:author="Chelsea Helion" w:date="2024-10-23T10:53:00Z">
              <w:rPr>
                <w:rFonts w:ascii="Aptos" w:hAnsi="Aptos"/>
              </w:rPr>
            </w:rPrChange>
          </w:rPr>
          <w:fldChar w:fldCharType="end"/>
        </w:r>
        <w:r w:rsidR="00364897" w:rsidRPr="006E54B4" w:rsidDel="00F663DD">
          <w:rPr>
            <w:rPrChange w:id="670" w:author="Chelsea Helion" w:date="2024-10-23T10:53:00Z">
              <w:rPr>
                <w:rFonts w:ascii="Aptos" w:hAnsi="Aptos"/>
              </w:rPr>
            </w:rPrChange>
          </w:rPr>
          <w:delText xml:space="preserve"> </w:delText>
        </w:r>
        <w:r w:rsidRPr="006E54B4" w:rsidDel="00F663DD">
          <w:rPr>
            <w:rPrChange w:id="671" w:author="Chelsea Helion" w:date="2024-10-23T10:53:00Z">
              <w:rPr>
                <w:rFonts w:ascii="Aptos" w:hAnsi="Aptos"/>
              </w:rPr>
            </w:rPrChange>
          </w:rPr>
          <w:delText xml:space="preserve">database </w:delText>
        </w:r>
        <w:r w:rsidR="00EB5818" w:rsidRPr="006E54B4" w:rsidDel="00F663DD">
          <w:rPr>
            <w:rPrChange w:id="672" w:author="Chelsea Helion" w:date="2024-10-23T10:53:00Z">
              <w:rPr>
                <w:rFonts w:ascii="Aptos" w:hAnsi="Aptos"/>
              </w:rPr>
            </w:rPrChange>
          </w:rPr>
          <w:delText>found clusters</w:delText>
        </w:r>
        <w:r w:rsidRPr="006E54B4" w:rsidDel="00F663DD">
          <w:rPr>
            <w:rPrChange w:id="673" w:author="Chelsea Helion" w:date="2024-10-23T10:53:00Z">
              <w:rPr>
                <w:rFonts w:ascii="Aptos" w:hAnsi="Aptos"/>
              </w:rPr>
            </w:rPrChange>
          </w:rPr>
          <w:delText xml:space="preserve"> in the left and right medial prefrontal cortex (mPFC), right  pregenual and left subgenual ACC, right SPL, right medial temporal pole (mTP), right IPS, and left AI. These regions are common components in the default mode, dorsal attention, and salience networks, and thus, their activation during rating may represent altered levels of attention, interoception, and sensory processing. </w:delText>
        </w:r>
      </w:del>
    </w:p>
    <w:p w14:paraId="01120E27" w14:textId="63E00DDF" w:rsidR="002D4039" w:rsidRPr="006E54B4" w:rsidDel="00F663DD" w:rsidRDefault="002D4039" w:rsidP="002D4039">
      <w:pPr>
        <w:spacing w:line="240" w:lineRule="auto"/>
        <w:ind w:firstLine="540"/>
        <w:jc w:val="both"/>
        <w:rPr>
          <w:del w:id="674" w:author="Chelsea Helion" w:date="2024-10-25T11:25:00Z"/>
          <w:rPrChange w:id="675" w:author="Chelsea Helion" w:date="2024-10-23T10:53:00Z">
            <w:rPr>
              <w:del w:id="676" w:author="Chelsea Helion" w:date="2024-10-25T11:25:00Z"/>
              <w:rFonts w:ascii="Aptos" w:hAnsi="Aptos"/>
            </w:rPr>
          </w:rPrChange>
        </w:rPr>
      </w:pPr>
      <w:commentRangeStart w:id="677"/>
    </w:p>
    <w:p w14:paraId="46C4CF67" w14:textId="5F94D09F" w:rsidR="00AF6336" w:rsidRPr="006E54B4" w:rsidRDefault="00000000" w:rsidP="00321805">
      <w:pPr>
        <w:spacing w:line="240" w:lineRule="auto"/>
        <w:ind w:firstLine="540"/>
        <w:jc w:val="both"/>
        <w:rPr>
          <w:rPrChange w:id="678" w:author="Chelsea Helion" w:date="2024-10-23T10:53:00Z">
            <w:rPr>
              <w:rFonts w:ascii="Aptos" w:hAnsi="Aptos"/>
            </w:rPr>
          </w:rPrChange>
        </w:rPr>
      </w:pPr>
      <w:r w:rsidRPr="006E54B4">
        <w:rPr>
          <w:b/>
          <w:bCs/>
          <w:rPrChange w:id="679" w:author="Chelsea Helion" w:date="2024-10-23T10:53:00Z">
            <w:rPr>
              <w:rFonts w:ascii="Aptos" w:hAnsi="Aptos"/>
              <w:b/>
              <w:bCs/>
            </w:rPr>
          </w:rPrChange>
        </w:rPr>
        <w:t>The Present Research.</w:t>
      </w:r>
      <w:r w:rsidRPr="006E54B4">
        <w:rPr>
          <w:rPrChange w:id="680" w:author="Chelsea Helion" w:date="2024-10-23T10:53:00Z">
            <w:rPr>
              <w:rFonts w:ascii="Aptos" w:hAnsi="Aptos"/>
            </w:rPr>
          </w:rPrChange>
        </w:rPr>
        <w:t xml:space="preserve"> </w:t>
      </w:r>
      <w:commentRangeEnd w:id="677"/>
      <w:r w:rsidR="00624342">
        <w:rPr>
          <w:rStyle w:val="CommentReference"/>
        </w:rPr>
        <w:commentReference w:id="677"/>
      </w:r>
      <w:r w:rsidRPr="006E54B4">
        <w:rPr>
          <w:rPrChange w:id="681" w:author="Chelsea Helion" w:date="2024-10-23T10:53:00Z">
            <w:rPr>
              <w:rFonts w:ascii="Aptos" w:hAnsi="Aptos"/>
            </w:rPr>
          </w:rPrChange>
        </w:rPr>
        <w:t xml:space="preserve">To test these hypotheses directly, in the present </w:t>
      </w:r>
      <w:proofErr w:type="gramStart"/>
      <w:r w:rsidRPr="006E54B4">
        <w:rPr>
          <w:rPrChange w:id="682" w:author="Chelsea Helion" w:date="2024-10-23T10:53:00Z">
            <w:rPr>
              <w:rFonts w:ascii="Aptos" w:hAnsi="Aptos"/>
            </w:rPr>
          </w:rPrChange>
        </w:rPr>
        <w:t>research,  participants</w:t>
      </w:r>
      <w:proofErr w:type="gramEnd"/>
      <w:r w:rsidRPr="006E54B4">
        <w:rPr>
          <w:rPrChange w:id="683" w:author="Chelsea Helion" w:date="2024-10-23T10:53:00Z">
            <w:rPr>
              <w:rFonts w:ascii="Aptos" w:hAnsi="Aptos"/>
            </w:rPr>
          </w:rPrChange>
        </w:rPr>
        <w:t xml:space="preserve"> watched video stimuli (a television episode) while being given </w:t>
      </w:r>
      <w:r w:rsidR="00EB5818" w:rsidRPr="006E54B4">
        <w:rPr>
          <w:rPrChange w:id="684" w:author="Chelsea Helion" w:date="2024-10-23T10:53:00Z">
            <w:rPr>
              <w:rFonts w:ascii="Aptos" w:hAnsi="Aptos"/>
            </w:rPr>
          </w:rPrChange>
        </w:rPr>
        <w:t>instructions</w:t>
      </w:r>
      <w:r w:rsidRPr="006E54B4">
        <w:rPr>
          <w:rPrChange w:id="685" w:author="Chelsea Helion" w:date="2024-10-23T10:53:00Z">
            <w:rPr>
              <w:rFonts w:ascii="Aptos" w:hAnsi="Aptos"/>
            </w:rPr>
          </w:rPrChange>
        </w:rPr>
        <w:t xml:space="preserve"> (</w:t>
      </w:r>
      <w:r w:rsidR="00EB5818" w:rsidRPr="006E54B4">
        <w:rPr>
          <w:rPrChange w:id="686" w:author="Chelsea Helion" w:date="2024-10-23T10:53:00Z">
            <w:rPr>
              <w:rFonts w:ascii="Aptos" w:hAnsi="Aptos"/>
            </w:rPr>
          </w:rPrChange>
        </w:rPr>
        <w:t xml:space="preserve">evaluate </w:t>
      </w:r>
      <w:r w:rsidRPr="006E54B4">
        <w:rPr>
          <w:rPrChange w:id="687" w:author="Chelsea Helion" w:date="2024-10-23T10:53:00Z">
            <w:rPr>
              <w:rFonts w:ascii="Aptos" w:hAnsi="Aptos"/>
            </w:rPr>
          </w:rPrChange>
        </w:rPr>
        <w:t xml:space="preserve">their certainty that a character </w:t>
      </w:r>
      <w:r w:rsidR="00EB5818" w:rsidRPr="006E54B4">
        <w:rPr>
          <w:rPrChange w:id="688" w:author="Chelsea Helion" w:date="2024-10-23T10:53:00Z">
            <w:rPr>
              <w:rFonts w:ascii="Aptos" w:hAnsi="Aptos"/>
            </w:rPr>
          </w:rPrChange>
        </w:rPr>
        <w:t>was guilty or innocent of</w:t>
      </w:r>
      <w:r w:rsidRPr="006E54B4">
        <w:rPr>
          <w:rPrChange w:id="689" w:author="Chelsea Helion" w:date="2024-10-23T10:53:00Z">
            <w:rPr>
              <w:rFonts w:ascii="Aptos" w:hAnsi="Aptos"/>
            </w:rPr>
          </w:rPrChange>
        </w:rPr>
        <w:t xml:space="preserve"> commit</w:t>
      </w:r>
      <w:r w:rsidR="00EB5818" w:rsidRPr="006E54B4">
        <w:rPr>
          <w:rPrChange w:id="690" w:author="Chelsea Helion" w:date="2024-10-23T10:53:00Z">
            <w:rPr>
              <w:rFonts w:ascii="Aptos" w:hAnsi="Aptos"/>
            </w:rPr>
          </w:rPrChange>
        </w:rPr>
        <w:t>ting</w:t>
      </w:r>
      <w:r w:rsidRPr="006E54B4">
        <w:rPr>
          <w:rPrChange w:id="691" w:author="Chelsea Helion" w:date="2024-10-23T10:53:00Z">
            <w:rPr>
              <w:rFonts w:ascii="Aptos" w:hAnsi="Aptos"/>
            </w:rPr>
          </w:rPrChange>
        </w:rPr>
        <w:t xml:space="preserve"> a </w:t>
      </w:r>
      <w:r w:rsidR="00EB5818" w:rsidRPr="006E54B4">
        <w:rPr>
          <w:rPrChange w:id="692" w:author="Chelsea Helion" w:date="2024-10-23T10:53:00Z">
            <w:rPr>
              <w:rFonts w:ascii="Aptos" w:hAnsi="Aptos"/>
            </w:rPr>
          </w:rPrChange>
        </w:rPr>
        <w:t xml:space="preserve">specific </w:t>
      </w:r>
      <w:r w:rsidRPr="006E54B4">
        <w:rPr>
          <w:rPrChange w:id="693" w:author="Chelsea Helion" w:date="2024-10-23T10:53:00Z">
            <w:rPr>
              <w:rFonts w:ascii="Aptos" w:hAnsi="Aptos"/>
            </w:rPr>
          </w:rPrChange>
        </w:rPr>
        <w:t>crime). In one half of the episode, participants did not give explicit ratings related to the evaluation</w:t>
      </w:r>
      <w:r w:rsidR="00EB5818" w:rsidRPr="006E54B4">
        <w:rPr>
          <w:rPrChange w:id="694" w:author="Chelsea Helion" w:date="2024-10-23T10:53:00Z">
            <w:rPr>
              <w:rFonts w:ascii="Aptos" w:hAnsi="Aptos"/>
            </w:rPr>
          </w:rPrChange>
        </w:rPr>
        <w:t xml:space="preserve"> (i.e., reflective </w:t>
      </w:r>
      <w:r w:rsidR="008F5F9D" w:rsidRPr="006E54B4">
        <w:rPr>
          <w:rPrChange w:id="695" w:author="Chelsea Helion" w:date="2024-10-23T10:53:00Z">
            <w:rPr>
              <w:rFonts w:ascii="Aptos" w:hAnsi="Aptos"/>
            </w:rPr>
          </w:rPrChange>
        </w:rPr>
        <w:t xml:space="preserve">active </w:t>
      </w:r>
      <w:del w:id="696" w:author="Chelsea Helion" w:date="2024-10-25T12:09:00Z">
        <w:r w:rsidR="00EB5818" w:rsidRPr="006E54B4" w:rsidDel="009623C0">
          <w:rPr>
            <w:rPrChange w:id="697" w:author="Chelsea Helion" w:date="2024-10-23T10:53:00Z">
              <w:rPr>
                <w:rFonts w:ascii="Aptos" w:hAnsi="Aptos"/>
              </w:rPr>
            </w:rPrChange>
          </w:rPr>
          <w:delText>engagement</w:delText>
        </w:r>
      </w:del>
      <w:ins w:id="698" w:author="Chelsea Helion" w:date="2024-10-25T12:09:00Z">
        <w:r w:rsidR="009623C0">
          <w:t>viewing</w:t>
        </w:r>
      </w:ins>
      <w:r w:rsidR="00EB5818" w:rsidRPr="006E54B4">
        <w:rPr>
          <w:rPrChange w:id="699" w:author="Chelsea Helion" w:date="2024-10-23T10:53:00Z">
            <w:rPr>
              <w:rFonts w:ascii="Aptos" w:hAnsi="Aptos"/>
            </w:rPr>
          </w:rPrChange>
        </w:rPr>
        <w:t>)</w:t>
      </w:r>
      <w:ins w:id="700" w:author="Chelsea Helion" w:date="2024-10-25T13:06:00Z">
        <w:r w:rsidR="00321805">
          <w:t>.</w:t>
        </w:r>
      </w:ins>
      <w:del w:id="701" w:author="Chelsea Helion" w:date="2024-10-25T13:06:00Z">
        <w:r w:rsidRPr="006E54B4" w:rsidDel="00321805">
          <w:rPr>
            <w:rPrChange w:id="702" w:author="Chelsea Helion" w:date="2024-10-23T10:53:00Z">
              <w:rPr>
                <w:rFonts w:ascii="Aptos" w:hAnsi="Aptos"/>
              </w:rPr>
            </w:rPrChange>
          </w:rPr>
          <w:delText>,</w:delText>
        </w:r>
      </w:del>
      <w:r w:rsidRPr="006E54B4">
        <w:rPr>
          <w:rPrChange w:id="703" w:author="Chelsea Helion" w:date="2024-10-23T10:53:00Z">
            <w:rPr>
              <w:rFonts w:ascii="Aptos" w:hAnsi="Aptos"/>
            </w:rPr>
          </w:rPrChange>
        </w:rPr>
        <w:t xml:space="preserve"> </w:t>
      </w:r>
      <w:ins w:id="704" w:author="Chelsea Helion" w:date="2024-10-25T13:06:00Z">
        <w:r w:rsidR="00321805">
          <w:t xml:space="preserve">For </w:t>
        </w:r>
      </w:ins>
      <w:del w:id="705" w:author="Chelsea Helion" w:date="2024-10-25T13:06:00Z">
        <w:r w:rsidRPr="006E54B4" w:rsidDel="00321805">
          <w:rPr>
            <w:rPrChange w:id="706" w:author="Chelsea Helion" w:date="2024-10-23T10:53:00Z">
              <w:rPr>
                <w:rFonts w:ascii="Aptos" w:hAnsi="Aptos"/>
              </w:rPr>
            </w:rPrChange>
          </w:rPr>
          <w:delText xml:space="preserve">whereas for </w:delText>
        </w:r>
      </w:del>
      <w:r w:rsidRPr="006E54B4">
        <w:rPr>
          <w:rPrChange w:id="707" w:author="Chelsea Helion" w:date="2024-10-23T10:53:00Z">
            <w:rPr>
              <w:rFonts w:ascii="Aptos" w:hAnsi="Aptos"/>
            </w:rPr>
          </w:rPrChange>
        </w:rPr>
        <w:t>the other half, participants gave explicit ratings for the evaluation</w:t>
      </w:r>
      <w:r w:rsidR="00EB5818" w:rsidRPr="006E54B4">
        <w:rPr>
          <w:rPrChange w:id="708" w:author="Chelsea Helion" w:date="2024-10-23T10:53:00Z">
            <w:rPr>
              <w:rFonts w:ascii="Aptos" w:hAnsi="Aptos"/>
            </w:rPr>
          </w:rPrChange>
        </w:rPr>
        <w:t xml:space="preserve"> </w:t>
      </w:r>
      <w:del w:id="709" w:author="Chelsea Helion" w:date="2024-10-25T13:06:00Z">
        <w:r w:rsidR="00EB5818" w:rsidRPr="006E54B4" w:rsidDel="00321805">
          <w:rPr>
            <w:rPrChange w:id="710" w:author="Chelsea Helion" w:date="2024-10-23T10:53:00Z">
              <w:rPr>
                <w:rFonts w:ascii="Aptos" w:hAnsi="Aptos"/>
              </w:rPr>
            </w:rPrChange>
          </w:rPr>
          <w:delText>(i.e., expressive</w:delText>
        </w:r>
        <w:r w:rsidR="008F5F9D" w:rsidRPr="006E54B4" w:rsidDel="00321805">
          <w:rPr>
            <w:rPrChange w:id="711" w:author="Chelsea Helion" w:date="2024-10-23T10:53:00Z">
              <w:rPr>
                <w:rFonts w:ascii="Aptos" w:hAnsi="Aptos"/>
              </w:rPr>
            </w:rPrChange>
          </w:rPr>
          <w:delText xml:space="preserve"> active</w:delText>
        </w:r>
        <w:r w:rsidR="00EB5818" w:rsidRPr="006E54B4" w:rsidDel="00321805">
          <w:rPr>
            <w:rPrChange w:id="712" w:author="Chelsea Helion" w:date="2024-10-23T10:53:00Z">
              <w:rPr>
                <w:rFonts w:ascii="Aptos" w:hAnsi="Aptos"/>
              </w:rPr>
            </w:rPrChange>
          </w:rPr>
          <w:delText xml:space="preserve"> </w:delText>
        </w:r>
      </w:del>
      <w:del w:id="713" w:author="Chelsea Helion" w:date="2024-10-25T12:09:00Z">
        <w:r w:rsidR="00EB5818" w:rsidRPr="006E54B4" w:rsidDel="009623C0">
          <w:rPr>
            <w:rPrChange w:id="714" w:author="Chelsea Helion" w:date="2024-10-23T10:53:00Z">
              <w:rPr>
                <w:rFonts w:ascii="Aptos" w:hAnsi="Aptos"/>
              </w:rPr>
            </w:rPrChange>
          </w:rPr>
          <w:delText>engagement</w:delText>
        </w:r>
      </w:del>
      <w:del w:id="715" w:author="Chelsea Helion" w:date="2024-10-25T13:06:00Z">
        <w:r w:rsidR="00EB5818" w:rsidRPr="006E54B4" w:rsidDel="00321805">
          <w:rPr>
            <w:rPrChange w:id="716" w:author="Chelsea Helion" w:date="2024-10-23T10:53:00Z">
              <w:rPr>
                <w:rFonts w:ascii="Aptos" w:hAnsi="Aptos"/>
              </w:rPr>
            </w:rPrChange>
          </w:rPr>
          <w:delText>)</w:delText>
        </w:r>
        <w:r w:rsidRPr="006E54B4" w:rsidDel="00321805">
          <w:rPr>
            <w:rPrChange w:id="717" w:author="Chelsea Helion" w:date="2024-10-23T10:53:00Z">
              <w:rPr>
                <w:rFonts w:ascii="Aptos" w:hAnsi="Aptos"/>
              </w:rPr>
            </w:rPrChange>
          </w:rPr>
          <w:delText xml:space="preserve">. </w:delText>
        </w:r>
      </w:del>
      <w:ins w:id="718" w:author="Chelsea Helion" w:date="2024-10-25T13:06:00Z">
        <w:r w:rsidR="00321805">
          <w:t xml:space="preserve">using </w:t>
        </w:r>
      </w:ins>
      <w:ins w:id="719" w:author="Chelsea Helion" w:date="2024-10-25T13:03:00Z">
        <w:r w:rsidR="00321805" w:rsidRPr="002947A3">
          <w:t xml:space="preserve">a bipolar, horizontally-positioned scale </w:t>
        </w:r>
      </w:ins>
      <w:ins w:id="720" w:author="Chelsea Helion" w:date="2024-10-25T13:06:00Z">
        <w:r w:rsidR="00321805">
          <w:t>positioned</w:t>
        </w:r>
      </w:ins>
      <w:ins w:id="721" w:author="Chelsea Helion" w:date="2024-10-25T13:03:00Z">
        <w:r w:rsidR="00321805" w:rsidRPr="002947A3">
          <w:t xml:space="preserve"> below the video stimulus</w:t>
        </w:r>
      </w:ins>
      <w:ins w:id="722" w:author="Chelsea Helion" w:date="2024-10-25T13:04:00Z">
        <w:r w:rsidR="00321805">
          <w:t>, initially set to 0%</w:t>
        </w:r>
      </w:ins>
      <w:ins w:id="723" w:author="Chelsea Helion" w:date="2024-10-25T13:03:00Z">
        <w:r w:rsidR="00321805" w:rsidRPr="002947A3">
          <w:t xml:space="preserve"> certainty</w:t>
        </w:r>
      </w:ins>
      <w:ins w:id="724" w:author="Chelsea Helion" w:date="2024-10-25T13:05:00Z">
        <w:r w:rsidR="00321805">
          <w:t>, with -100% reflecting complete certainty about the character’s guilt and +100% indicated complete certainty in the character’s innocence</w:t>
        </w:r>
      </w:ins>
      <w:ins w:id="725" w:author="Chelsea Helion" w:date="2024-10-25T13:03:00Z">
        <w:r w:rsidR="00321805" w:rsidRPr="002947A3">
          <w:t>.</w:t>
        </w:r>
      </w:ins>
      <w:ins w:id="726" w:author="Chelsea Helion" w:date="2024-10-25T13:29:00Z">
        <w:r w:rsidR="00126307">
          <w:t xml:space="preserve"> The order of the viewing condition varied across participants, such that some participants </w:t>
        </w:r>
      </w:ins>
      <w:ins w:id="727" w:author="Chelsea Helion" w:date="2024-10-25T13:30:00Z">
        <w:r w:rsidR="00126307">
          <w:t>expressively viewed (i.e., rated) the first half and reflectively viewed the second, or vice versa.</w:t>
        </w:r>
      </w:ins>
      <w:ins w:id="728" w:author="Chelsea Helion" w:date="2024-10-25T13:03:00Z">
        <w:r w:rsidR="00321805" w:rsidRPr="002947A3">
          <w:t xml:space="preserve"> </w:t>
        </w:r>
      </w:ins>
      <w:r w:rsidRPr="006E54B4">
        <w:rPr>
          <w:rPrChange w:id="729" w:author="Chelsea Helion" w:date="2024-10-23T10:53:00Z">
            <w:rPr>
              <w:rFonts w:ascii="Aptos" w:hAnsi="Aptos"/>
            </w:rPr>
          </w:rPrChange>
        </w:rPr>
        <w:t>As such, we were able to more directly isolate the neural effects of rating than the previously noted works</w:t>
      </w:r>
      <w:r w:rsidR="008F5F9D" w:rsidRPr="006E54B4">
        <w:rPr>
          <w:rPrChange w:id="730" w:author="Chelsea Helion" w:date="2024-10-23T10:53:00Z">
            <w:rPr>
              <w:rFonts w:ascii="Aptos" w:hAnsi="Aptos"/>
            </w:rPr>
          </w:rPrChange>
        </w:rPr>
        <w:t xml:space="preserve">, both within- </w:t>
      </w:r>
      <w:r w:rsidR="008F5F9D" w:rsidRPr="00126307">
        <w:rPr>
          <w:i/>
          <w:iCs/>
          <w:rPrChange w:id="731" w:author="Chelsea Helion" w:date="2024-10-25T13:30:00Z">
            <w:rPr>
              <w:rFonts w:ascii="Aptos" w:hAnsi="Aptos"/>
            </w:rPr>
          </w:rPrChange>
        </w:rPr>
        <w:t>and</w:t>
      </w:r>
      <w:r w:rsidR="008F5F9D" w:rsidRPr="006E54B4">
        <w:rPr>
          <w:rPrChange w:id="732" w:author="Chelsea Helion" w:date="2024-10-23T10:53:00Z">
            <w:rPr>
              <w:rFonts w:ascii="Aptos" w:hAnsi="Aptos"/>
            </w:rPr>
          </w:rPrChange>
        </w:rPr>
        <w:t xml:space="preserve"> between-participants</w:t>
      </w:r>
      <w:r w:rsidRPr="006E54B4">
        <w:rPr>
          <w:rPrChange w:id="733" w:author="Chelsea Helion" w:date="2024-10-23T10:53:00Z">
            <w:rPr>
              <w:rFonts w:ascii="Aptos" w:hAnsi="Aptos"/>
            </w:rPr>
          </w:rPrChange>
        </w:rPr>
        <w:t xml:space="preserve">. </w:t>
      </w:r>
      <w:ins w:id="734" w:author="Chelsea Helion" w:date="2024-10-25T12:09:00Z">
        <w:r w:rsidR="009623C0">
          <w:t>Following the episode viewing, pa</w:t>
        </w:r>
      </w:ins>
      <w:ins w:id="735" w:author="Chelsea Helion" w:date="2024-10-25T12:10:00Z">
        <w:r w:rsidR="009623C0">
          <w:t>rticipants wer</w:t>
        </w:r>
      </w:ins>
      <w:ins w:id="736" w:author="Chelsea Helion" w:date="2024-10-25T12:11:00Z">
        <w:r w:rsidR="009623C0">
          <w:t>e instructed to freely recall the episode contents while still in the scanner</w:t>
        </w:r>
      </w:ins>
      <w:ins w:id="737" w:author="Chelsea Helion" w:date="2024-10-25T12:14:00Z">
        <w:r w:rsidR="009623C0">
          <w:t xml:space="preserve"> (</w:t>
        </w:r>
        <w:commentRangeStart w:id="738"/>
        <w:r w:rsidR="009623C0">
          <w:t>Fig 2</w:t>
        </w:r>
        <w:commentRangeEnd w:id="738"/>
        <w:r w:rsidR="009623C0">
          <w:rPr>
            <w:rStyle w:val="CommentReference"/>
          </w:rPr>
          <w:commentReference w:id="738"/>
        </w:r>
        <w:r w:rsidR="009623C0">
          <w:t>)</w:t>
        </w:r>
      </w:ins>
      <w:ins w:id="739" w:author="Chelsea Helion" w:date="2024-10-25T12:11:00Z">
        <w:r w:rsidR="009623C0">
          <w:t xml:space="preserve">. To assess </w:t>
        </w:r>
      </w:ins>
      <w:ins w:id="740" w:author="Chelsea Helion" w:date="2024-10-25T12:13:00Z">
        <w:r w:rsidR="009623C0">
          <w:t xml:space="preserve">potential differences in </w:t>
        </w:r>
      </w:ins>
      <w:ins w:id="741" w:author="Chelsea Helion" w:date="2024-10-25T12:11:00Z">
        <w:r w:rsidR="009623C0">
          <w:t>person perception</w:t>
        </w:r>
      </w:ins>
      <w:ins w:id="742" w:author="Chelsea Helion" w:date="2024-10-25T12:13:00Z">
        <w:r w:rsidR="009623C0">
          <w:t xml:space="preserve"> as a function of expressive viewing</w:t>
        </w:r>
      </w:ins>
      <w:ins w:id="743" w:author="Chelsea Helion" w:date="2024-10-25T12:11:00Z">
        <w:r w:rsidR="009623C0">
          <w:t xml:space="preserve">, </w:t>
        </w:r>
      </w:ins>
      <w:ins w:id="744" w:author="Chelsea Helion" w:date="2024-10-25T12:12:00Z">
        <w:r w:rsidR="009623C0">
          <w:t xml:space="preserve">a subset of </w:t>
        </w:r>
      </w:ins>
      <w:ins w:id="745" w:author="Chelsea Helion" w:date="2024-10-25T12:11:00Z">
        <w:r w:rsidR="009623C0">
          <w:t xml:space="preserve">participants </w:t>
        </w:r>
      </w:ins>
      <w:ins w:id="746" w:author="Chelsea Helion" w:date="2024-10-25T12:12:00Z">
        <w:r w:rsidR="009623C0">
          <w:t xml:space="preserve">rated the main characters on </w:t>
        </w:r>
        <w:proofErr w:type="gramStart"/>
        <w:r w:rsidR="009623C0">
          <w:t>a number of</w:t>
        </w:r>
        <w:proofErr w:type="gramEnd"/>
        <w:r w:rsidR="009623C0">
          <w:t xml:space="preserve"> dimensions that have b</w:t>
        </w:r>
      </w:ins>
      <w:ins w:id="747" w:author="Chelsea Helion" w:date="2024-10-25T12:13:00Z">
        <w:r w:rsidR="009623C0">
          <w:t xml:space="preserve">een previously used in the literature to assess complex individuals (Thornton cite). </w:t>
        </w:r>
      </w:ins>
      <w:del w:id="748" w:author="Chelsea Helion" w:date="2024-10-25T12:13:00Z">
        <w:r w:rsidRPr="006E54B4" w:rsidDel="009623C0">
          <w:rPr>
            <w:rPrChange w:id="749" w:author="Chelsea Helion" w:date="2024-10-23T10:53:00Z">
              <w:rPr>
                <w:rFonts w:ascii="Aptos" w:hAnsi="Aptos"/>
              </w:rPr>
            </w:rPrChange>
          </w:rPr>
          <w:delText xml:space="preserve">Additionally, </w:delText>
        </w:r>
      </w:del>
      <w:ins w:id="750" w:author="Chelsea Helion" w:date="2024-10-25T12:13:00Z">
        <w:r w:rsidR="009623C0">
          <w:t>W</w:t>
        </w:r>
      </w:ins>
      <w:del w:id="751" w:author="Chelsea Helion" w:date="2024-10-25T12:13:00Z">
        <w:r w:rsidRPr="006E54B4" w:rsidDel="009623C0">
          <w:rPr>
            <w:rPrChange w:id="752" w:author="Chelsea Helion" w:date="2024-10-23T10:53:00Z">
              <w:rPr>
                <w:rFonts w:ascii="Aptos" w:hAnsi="Aptos"/>
              </w:rPr>
            </w:rPrChange>
          </w:rPr>
          <w:delText>w</w:delText>
        </w:r>
      </w:del>
      <w:r w:rsidRPr="006E54B4">
        <w:rPr>
          <w:rPrChange w:id="753" w:author="Chelsea Helion" w:date="2024-10-23T10:53:00Z">
            <w:rPr>
              <w:rFonts w:ascii="Aptos" w:hAnsi="Aptos"/>
            </w:rPr>
          </w:rPrChange>
        </w:rPr>
        <w:t>e employed complementary analytic approaches - parametric modulation, whole-brain univariate contrasts, and inter-subject correlation (ISC) analyses - to examine the neural effects of continuous rating. Parametric modulation analysis enabled us to examine how variations in rating</w:t>
      </w:r>
      <w:r w:rsidR="00EB5818" w:rsidRPr="006E54B4">
        <w:rPr>
          <w:rPrChange w:id="754" w:author="Chelsea Helion" w:date="2024-10-23T10:53:00Z">
            <w:rPr>
              <w:rFonts w:ascii="Aptos" w:hAnsi="Aptos"/>
            </w:rPr>
          </w:rPrChange>
        </w:rPr>
        <w:t xml:space="preserve"> activity</w:t>
      </w:r>
      <w:r w:rsidRPr="006E54B4">
        <w:rPr>
          <w:rPrChange w:id="755" w:author="Chelsea Helion" w:date="2024-10-23T10:53:00Z">
            <w:rPr>
              <w:rFonts w:ascii="Aptos" w:hAnsi="Aptos"/>
            </w:rPr>
          </w:rPrChange>
        </w:rPr>
        <w:t xml:space="preserve"> modulated neural activity. </w:t>
      </w:r>
      <w:r w:rsidR="00EB5818" w:rsidRPr="006E54B4">
        <w:rPr>
          <w:rPrChange w:id="756" w:author="Chelsea Helion" w:date="2024-10-23T10:53:00Z">
            <w:rPr>
              <w:rFonts w:ascii="Aptos" w:hAnsi="Aptos"/>
            </w:rPr>
          </w:rPrChange>
        </w:rPr>
        <w:t>U</w:t>
      </w:r>
      <w:r w:rsidRPr="006E54B4">
        <w:rPr>
          <w:rPrChange w:id="757" w:author="Chelsea Helion" w:date="2024-10-23T10:53:00Z">
            <w:rPr>
              <w:rFonts w:ascii="Aptos" w:hAnsi="Aptos"/>
            </w:rPr>
          </w:rPrChange>
        </w:rPr>
        <w:t>nivariate</w:t>
      </w:r>
      <w:r w:rsidR="00EB5818" w:rsidRPr="006E54B4">
        <w:rPr>
          <w:rPrChange w:id="758" w:author="Chelsea Helion" w:date="2024-10-23T10:53:00Z">
            <w:rPr>
              <w:rFonts w:ascii="Aptos" w:hAnsi="Aptos"/>
            </w:rPr>
          </w:rPrChange>
        </w:rPr>
        <w:t xml:space="preserve"> contrasts</w:t>
      </w:r>
      <w:r w:rsidRPr="006E54B4">
        <w:rPr>
          <w:rPrChange w:id="759" w:author="Chelsea Helion" w:date="2024-10-23T10:53:00Z">
            <w:rPr>
              <w:rFonts w:ascii="Aptos" w:hAnsi="Aptos"/>
            </w:rPr>
          </w:rPrChange>
        </w:rPr>
        <w:t xml:space="preserve"> allowed us to identify specific brain regions which demonstrate differential activation when</w:t>
      </w:r>
      <w:r w:rsidR="00EB5818" w:rsidRPr="006E54B4">
        <w:rPr>
          <w:rPrChange w:id="760" w:author="Chelsea Helion" w:date="2024-10-23T10:53:00Z">
            <w:rPr>
              <w:rFonts w:ascii="Aptos" w:hAnsi="Aptos"/>
            </w:rPr>
          </w:rPrChange>
        </w:rPr>
        <w:t xml:space="preserve"> different cognitive states </w:t>
      </w:r>
      <w:r w:rsidRPr="006E54B4">
        <w:rPr>
          <w:rPrChange w:id="761" w:author="Chelsea Helion" w:date="2024-10-23T10:53:00Z">
            <w:rPr>
              <w:rFonts w:ascii="Aptos" w:hAnsi="Aptos"/>
            </w:rPr>
          </w:rPrChange>
        </w:rPr>
        <w:t xml:space="preserve">are engaged. </w:t>
      </w:r>
      <w:r w:rsidR="0034534F" w:rsidRPr="006E54B4">
        <w:rPr>
          <w:rPrChange w:id="762" w:author="Chelsea Helion" w:date="2024-10-23T10:53:00Z">
            <w:rPr>
              <w:rFonts w:ascii="Aptos" w:hAnsi="Aptos"/>
            </w:rPr>
          </w:rPrChange>
        </w:rPr>
        <w:t xml:space="preserve">An </w:t>
      </w:r>
      <w:r w:rsidRPr="006E54B4">
        <w:rPr>
          <w:rPrChange w:id="763" w:author="Chelsea Helion" w:date="2024-10-23T10:53:00Z">
            <w:rPr>
              <w:rFonts w:ascii="Aptos" w:hAnsi="Aptos"/>
            </w:rPr>
          </w:rPrChange>
        </w:rPr>
        <w:t xml:space="preserve">ISC approach revealed the consistency of neural temporal dynamics across subjects (i.e., changes over time) within these regions, highlighting shared cognitive processes and temporal dynamics. By integrating these methods, we addressed different aspects of the data </w:t>
      </w:r>
      <w:r w:rsidR="0034534F" w:rsidRPr="006E54B4">
        <w:rPr>
          <w:rPrChange w:id="764" w:author="Chelsea Helion" w:date="2024-10-23T10:53:00Z">
            <w:rPr>
              <w:rFonts w:ascii="Aptos" w:hAnsi="Aptos"/>
            </w:rPr>
          </w:rPrChange>
        </w:rPr>
        <w:t>to match</w:t>
      </w:r>
      <w:r w:rsidRPr="006E54B4">
        <w:rPr>
          <w:rPrChange w:id="765" w:author="Chelsea Helion" w:date="2024-10-23T10:53:00Z">
            <w:rPr>
              <w:rFonts w:ascii="Aptos" w:hAnsi="Aptos"/>
            </w:rPr>
          </w:rPrChange>
        </w:rPr>
        <w:t xml:space="preserve"> the multidimensional nature of the task and stimuli. This comprehensive approach enhances the reliability and depth of our findings and provides a comprehensive understanding of the neural mechanisms underlying subjective rating.</w:t>
      </w:r>
      <w:bookmarkStart w:id="766" w:name="_ykmmu6nyrsmv" w:colFirst="0" w:colLast="0"/>
      <w:bookmarkEnd w:id="766"/>
    </w:p>
    <w:p w14:paraId="73CF35B1" w14:textId="77777777" w:rsidR="00AF6336" w:rsidRPr="006E54B4" w:rsidRDefault="00AF6336" w:rsidP="00AF6336">
      <w:pPr>
        <w:pStyle w:val="Heading2"/>
        <w:spacing w:before="0" w:after="0" w:line="240" w:lineRule="auto"/>
        <w:ind w:firstLine="720"/>
        <w:jc w:val="both"/>
        <w:rPr>
          <w:b/>
          <w:bCs/>
          <w:sz w:val="22"/>
          <w:szCs w:val="22"/>
          <w:rPrChange w:id="767" w:author="Chelsea Helion" w:date="2024-10-23T10:53:00Z">
            <w:rPr>
              <w:rFonts w:ascii="Aptos" w:hAnsi="Aptos"/>
              <w:b/>
              <w:bCs/>
              <w:sz w:val="22"/>
              <w:szCs w:val="22"/>
            </w:rPr>
          </w:rPrChange>
        </w:rPr>
      </w:pPr>
    </w:p>
    <w:p w14:paraId="07D7E55E" w14:textId="77777777" w:rsidR="00FE3980" w:rsidRPr="006E54B4" w:rsidRDefault="00FE3980">
      <w:pPr>
        <w:rPr>
          <w:b/>
          <w:bCs/>
          <w:rPrChange w:id="768" w:author="Chelsea Helion" w:date="2024-10-23T10:53:00Z">
            <w:rPr>
              <w:rFonts w:ascii="Aptos" w:hAnsi="Aptos"/>
              <w:b/>
              <w:bCs/>
            </w:rPr>
          </w:rPrChange>
        </w:rPr>
      </w:pPr>
      <w:r w:rsidRPr="006E54B4">
        <w:rPr>
          <w:b/>
          <w:bCs/>
          <w:rPrChange w:id="769" w:author="Chelsea Helion" w:date="2024-10-23T10:53:00Z">
            <w:rPr>
              <w:rFonts w:ascii="Aptos" w:hAnsi="Aptos"/>
              <w:b/>
              <w:bCs/>
            </w:rPr>
          </w:rPrChange>
        </w:rPr>
        <w:br w:type="page"/>
      </w:r>
    </w:p>
    <w:p w14:paraId="5988AEAF" w14:textId="273AE12B" w:rsidR="00DE0869" w:rsidRPr="006E54B4" w:rsidDel="009623C0" w:rsidRDefault="00000000" w:rsidP="00AF6336">
      <w:pPr>
        <w:pStyle w:val="Heading2"/>
        <w:spacing w:before="0" w:after="0" w:line="240" w:lineRule="auto"/>
        <w:ind w:firstLine="720"/>
        <w:jc w:val="both"/>
        <w:rPr>
          <w:del w:id="770" w:author="Chelsea Helion" w:date="2024-10-25T12:14:00Z"/>
          <w:b/>
          <w:bCs/>
          <w:sz w:val="22"/>
          <w:szCs w:val="22"/>
          <w:rPrChange w:id="771" w:author="Chelsea Helion" w:date="2024-10-23T10:53:00Z">
            <w:rPr>
              <w:del w:id="772" w:author="Chelsea Helion" w:date="2024-10-25T12:14:00Z"/>
              <w:rFonts w:ascii="Aptos" w:hAnsi="Aptos"/>
              <w:b/>
              <w:bCs/>
              <w:sz w:val="22"/>
              <w:szCs w:val="22"/>
            </w:rPr>
          </w:rPrChange>
        </w:rPr>
      </w:pPr>
      <w:del w:id="773" w:author="Chelsea Helion" w:date="2024-10-25T12:14:00Z">
        <w:r w:rsidRPr="006E54B4" w:rsidDel="009623C0">
          <w:rPr>
            <w:b/>
            <w:bCs/>
            <w:rPrChange w:id="774" w:author="Chelsea Helion" w:date="2024-10-23T10:53:00Z">
              <w:rPr>
                <w:rFonts w:ascii="Aptos" w:hAnsi="Aptos"/>
                <w:b/>
                <w:bCs/>
              </w:rPr>
            </w:rPrChange>
          </w:rPr>
          <w:lastRenderedPageBreak/>
          <w:delText>Methods</w:delText>
        </w:r>
      </w:del>
    </w:p>
    <w:p w14:paraId="6BA24A4F" w14:textId="7009AADF" w:rsidR="00DE0869" w:rsidRPr="006E54B4" w:rsidDel="009623C0" w:rsidRDefault="00000000" w:rsidP="00AF6336">
      <w:pPr>
        <w:spacing w:line="240" w:lineRule="auto"/>
        <w:ind w:firstLine="720"/>
        <w:jc w:val="both"/>
        <w:rPr>
          <w:del w:id="775" w:author="Chelsea Helion" w:date="2024-10-25T12:14:00Z"/>
          <w:rPrChange w:id="776" w:author="Chelsea Helion" w:date="2024-10-23T10:53:00Z">
            <w:rPr>
              <w:del w:id="777" w:author="Chelsea Helion" w:date="2024-10-25T12:14:00Z"/>
              <w:rFonts w:ascii="Aptos" w:hAnsi="Aptos"/>
            </w:rPr>
          </w:rPrChange>
        </w:rPr>
      </w:pPr>
      <w:del w:id="778" w:author="Chelsea Helion" w:date="2024-10-25T12:14:00Z">
        <w:r w:rsidRPr="006E54B4" w:rsidDel="009623C0">
          <w:rPr>
            <w:b/>
            <w:rPrChange w:id="779" w:author="Chelsea Helion" w:date="2024-10-23T10:53:00Z">
              <w:rPr>
                <w:rFonts w:ascii="Aptos" w:hAnsi="Aptos"/>
                <w:b/>
              </w:rPr>
            </w:rPrChange>
          </w:rPr>
          <w:delText xml:space="preserve">Participants. </w:delText>
        </w:r>
        <w:r w:rsidRPr="006E54B4" w:rsidDel="009623C0">
          <w:rPr>
            <w:rPrChange w:id="780" w:author="Chelsea Helion" w:date="2024-10-23T10:53:00Z">
              <w:rPr>
                <w:rFonts w:ascii="Aptos" w:hAnsi="Aptos"/>
              </w:rPr>
            </w:rPrChange>
          </w:rPr>
          <w:delText>Forty (40) subjects were recruited for a neuroimaging study on decision-making from the greater Philadelphia area</w:delText>
        </w:r>
        <w:r w:rsidR="00701D6A" w:rsidRPr="006E54B4" w:rsidDel="009623C0">
          <w:rPr>
            <w:rPrChange w:id="781" w:author="Chelsea Helion" w:date="2024-10-23T10:53:00Z">
              <w:rPr>
                <w:rFonts w:ascii="Aptos" w:hAnsi="Aptos"/>
              </w:rPr>
            </w:rPrChange>
          </w:rPr>
          <w:delText xml:space="preserve"> between May 2022 and June 2023</w:delText>
        </w:r>
        <w:r w:rsidRPr="006E54B4" w:rsidDel="009623C0">
          <w:rPr>
            <w:rPrChange w:id="782" w:author="Chelsea Helion" w:date="2024-10-23T10:53:00Z">
              <w:rPr>
                <w:rFonts w:ascii="Aptos" w:hAnsi="Aptos"/>
              </w:rPr>
            </w:rPrChange>
          </w:rPr>
          <w:delText xml:space="preserve">. Five subjects were excluded for reasons including excessive head motion (1), prior familiarity with the stimulus (1), and technical issues resulting in incomplete data (3). The 35 remaining subjects (N </w:delText>
        </w:r>
        <w:r w:rsidRPr="006E54B4" w:rsidDel="009623C0">
          <w:rPr>
            <w:vertAlign w:val="subscript"/>
            <w:rPrChange w:id="783" w:author="Chelsea Helion" w:date="2024-10-23T10:53:00Z">
              <w:rPr>
                <w:rFonts w:ascii="Aptos" w:hAnsi="Aptos"/>
                <w:vertAlign w:val="subscript"/>
              </w:rPr>
            </w:rPrChange>
          </w:rPr>
          <w:delText>female</w:delText>
        </w:r>
        <w:r w:rsidRPr="006E54B4" w:rsidDel="009623C0">
          <w:rPr>
            <w:rPrChange w:id="784" w:author="Chelsea Helion" w:date="2024-10-23T10:53:00Z">
              <w:rPr>
                <w:rFonts w:ascii="Aptos" w:hAnsi="Aptos"/>
              </w:rPr>
            </w:rPrChange>
          </w:rPr>
          <w:delText xml:space="preserve"> = 20, N </w:delText>
        </w:r>
        <w:r w:rsidRPr="006E54B4" w:rsidDel="009623C0">
          <w:rPr>
            <w:vertAlign w:val="subscript"/>
            <w:rPrChange w:id="785" w:author="Chelsea Helion" w:date="2024-10-23T10:53:00Z">
              <w:rPr>
                <w:rFonts w:ascii="Aptos" w:hAnsi="Aptos"/>
                <w:vertAlign w:val="subscript"/>
              </w:rPr>
            </w:rPrChange>
          </w:rPr>
          <w:delText>male</w:delText>
        </w:r>
        <w:r w:rsidRPr="006E54B4" w:rsidDel="009623C0">
          <w:rPr>
            <w:rPrChange w:id="786" w:author="Chelsea Helion" w:date="2024-10-23T10:53:00Z">
              <w:rPr>
                <w:rFonts w:ascii="Aptos" w:hAnsi="Aptos"/>
              </w:rPr>
            </w:rPrChange>
          </w:rPr>
          <w:delText xml:space="preserve"> = 15)  ranged in age from 18 to 44 years (median </w:delText>
        </w:r>
        <w:r w:rsidRPr="006E54B4" w:rsidDel="009623C0">
          <w:rPr>
            <w:vertAlign w:val="subscript"/>
            <w:rPrChange w:id="787" w:author="Chelsea Helion" w:date="2024-10-23T10:53:00Z">
              <w:rPr>
                <w:rFonts w:ascii="Aptos" w:hAnsi="Aptos"/>
                <w:vertAlign w:val="subscript"/>
              </w:rPr>
            </w:rPrChange>
          </w:rPr>
          <w:delText>age</w:delText>
        </w:r>
        <w:r w:rsidRPr="006E54B4" w:rsidDel="009623C0">
          <w:rPr>
            <w:rPrChange w:id="788" w:author="Chelsea Helion" w:date="2024-10-23T10:53:00Z">
              <w:rPr>
                <w:rFonts w:ascii="Aptos" w:hAnsi="Aptos"/>
              </w:rPr>
            </w:rPrChange>
          </w:rPr>
          <w:delText xml:space="preserve">: 22 years; mean </w:delText>
        </w:r>
        <w:r w:rsidRPr="006E54B4" w:rsidDel="009623C0">
          <w:rPr>
            <w:vertAlign w:val="subscript"/>
            <w:rPrChange w:id="789" w:author="Chelsea Helion" w:date="2024-10-23T10:53:00Z">
              <w:rPr>
                <w:rFonts w:ascii="Aptos" w:hAnsi="Aptos"/>
                <w:vertAlign w:val="subscript"/>
              </w:rPr>
            </w:rPrChange>
          </w:rPr>
          <w:delText>age</w:delText>
        </w:r>
        <w:r w:rsidRPr="006E54B4" w:rsidDel="009623C0">
          <w:rPr>
            <w:rPrChange w:id="790" w:author="Chelsea Helion" w:date="2024-10-23T10:53:00Z">
              <w:rPr>
                <w:rFonts w:ascii="Aptos" w:hAnsi="Aptos"/>
              </w:rPr>
            </w:rPrChange>
          </w:rPr>
          <w:delText xml:space="preserve">: 24.5 </w:delText>
        </w:r>
        <w:r w:rsidRPr="006E54B4" w:rsidDel="009623C0">
          <w:rPr>
            <w:rFonts w:eastAsia="Merriweather"/>
            <w:color w:val="2A2A2A"/>
            <w:highlight w:val="white"/>
            <w:rPrChange w:id="791" w:author="Chelsea Helion" w:date="2024-10-23T10:53:00Z">
              <w:rPr>
                <w:rFonts w:ascii="Aptos" w:eastAsia="Merriweather" w:hAnsi="Aptos" w:cs="Merriweather"/>
                <w:color w:val="2A2A2A"/>
                <w:highlight w:val="white"/>
              </w:rPr>
            </w:rPrChange>
          </w:rPr>
          <w:delText>±</w:delText>
        </w:r>
        <w:r w:rsidRPr="006E54B4" w:rsidDel="009623C0">
          <w:rPr>
            <w:rPrChange w:id="792" w:author="Chelsea Helion" w:date="2024-10-23T10:53:00Z">
              <w:rPr>
                <w:rFonts w:ascii="Aptos" w:hAnsi="Aptos"/>
              </w:rPr>
            </w:rPrChange>
          </w:rPr>
          <w:delTex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delText>
        </w:r>
        <w:r w:rsidR="003F613E" w:rsidRPr="006E54B4" w:rsidDel="009623C0">
          <w:rPr>
            <w:rPrChange w:id="793" w:author="Chelsea Helion" w:date="2024-10-23T10:53:00Z">
              <w:rPr>
                <w:rFonts w:ascii="Aptos" w:hAnsi="Aptos"/>
              </w:rPr>
            </w:rPrChange>
          </w:rPr>
          <w:delText xml:space="preserve">were </w:delText>
        </w:r>
        <w:r w:rsidRPr="006E54B4" w:rsidDel="009623C0">
          <w:rPr>
            <w:rPrChange w:id="794" w:author="Chelsea Helion" w:date="2024-10-23T10:53:00Z">
              <w:rPr>
                <w:rFonts w:ascii="Aptos" w:hAnsi="Aptos"/>
              </w:rPr>
            </w:rPrChange>
          </w:rPr>
          <w:delText xml:space="preserve">free of significant psychological, neurological, and developmental disorders. </w:delText>
        </w:r>
        <w:r w:rsidR="00C918C3" w:rsidRPr="006E54B4" w:rsidDel="009623C0">
          <w:rPr>
            <w:rPrChange w:id="795" w:author="Chelsea Helion" w:date="2024-10-23T10:53:00Z">
              <w:rPr>
                <w:rFonts w:ascii="Aptos" w:hAnsi="Aptos"/>
              </w:rPr>
            </w:rPrChange>
          </w:rPr>
          <w:delText xml:space="preserve">We did not use handedness as eligibility criteria, but did document it and use it as a regressor where appropriate. Four of the thirty-five eligible subjects identified as left handed and all others were right handed. </w:delText>
        </w:r>
        <w:r w:rsidRPr="006E54B4" w:rsidDel="009623C0">
          <w:rPr>
            <w:rPrChange w:id="796" w:author="Chelsea Helion" w:date="2024-10-23T10:53:00Z">
              <w:rPr>
                <w:rFonts w:ascii="Aptos" w:hAnsi="Aptos"/>
              </w:rPr>
            </w:rPrChange>
          </w:rPr>
          <w:delText>All participants provided written informed consent as approved by a local Institutional Review Board.</w:delText>
        </w:r>
      </w:del>
    </w:p>
    <w:p w14:paraId="641B40D3" w14:textId="77777777" w:rsidR="003F613E" w:rsidRPr="006E54B4" w:rsidRDefault="003F613E" w:rsidP="003F613E">
      <w:pPr>
        <w:spacing w:line="240" w:lineRule="auto"/>
        <w:jc w:val="both"/>
        <w:rPr>
          <w:rPrChange w:id="797" w:author="Chelsea Helion" w:date="2024-10-23T10:53:00Z">
            <w:rPr>
              <w:rFonts w:ascii="Aptos" w:hAnsi="Aptos"/>
            </w:rPr>
          </w:rPrChange>
        </w:rPr>
      </w:pPr>
      <w:commentRangeStart w:id="798"/>
      <w:r w:rsidRPr="006E54B4">
        <w:rPr>
          <w:noProof/>
          <w:rPrChange w:id="799" w:author="Chelsea Helion" w:date="2024-10-23T10:53:00Z">
            <w:rPr>
              <w:rFonts w:ascii="Aptos" w:hAnsi="Aptos"/>
              <w:noProof/>
            </w:rPr>
          </w:rPrChange>
        </w:rPr>
        <w:drawing>
          <wp:inline distT="0" distB="0" distL="0" distR="0" wp14:anchorId="10A1D310" wp14:editId="5503B6F8">
            <wp:extent cx="5932884" cy="3143250"/>
            <wp:effectExtent l="0" t="0" r="0" b="0"/>
            <wp:docPr id="1460260942"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798"/>
      <w:r w:rsidR="00321805">
        <w:rPr>
          <w:rStyle w:val="CommentReference"/>
        </w:rPr>
        <w:commentReference w:id="798"/>
      </w:r>
    </w:p>
    <w:p w14:paraId="0492D92A" w14:textId="77777777" w:rsidR="003F613E" w:rsidRPr="006E54B4" w:rsidRDefault="003F613E" w:rsidP="003F613E">
      <w:pPr>
        <w:spacing w:line="240" w:lineRule="auto"/>
        <w:jc w:val="both"/>
        <w:rPr>
          <w:rPrChange w:id="800" w:author="Chelsea Helion" w:date="2024-10-23T10:53:00Z">
            <w:rPr>
              <w:rFonts w:ascii="Aptos" w:hAnsi="Aptos"/>
            </w:rPr>
          </w:rPrChange>
        </w:rPr>
      </w:pPr>
      <w:r w:rsidRPr="006E54B4">
        <w:rPr>
          <w:rPrChange w:id="801" w:author="Chelsea Helion" w:date="2024-10-23T10:53:00Z">
            <w:rPr>
              <w:rFonts w:ascii="Aptos" w:hAnsi="Aptos"/>
            </w:rPr>
          </w:rPrChange>
        </w:rPr>
        <w:t>Figure 2. Task design.</w:t>
      </w:r>
    </w:p>
    <w:p w14:paraId="6D7607EF" w14:textId="77777777" w:rsidR="003F613E" w:rsidRPr="006E54B4" w:rsidRDefault="003F613E" w:rsidP="00AF6336">
      <w:pPr>
        <w:spacing w:line="240" w:lineRule="auto"/>
        <w:ind w:firstLine="720"/>
        <w:jc w:val="both"/>
        <w:rPr>
          <w:rPrChange w:id="802" w:author="Chelsea Helion" w:date="2024-10-23T10:53:00Z">
            <w:rPr>
              <w:rFonts w:ascii="Aptos" w:hAnsi="Aptos"/>
            </w:rPr>
          </w:rPrChange>
        </w:rPr>
      </w:pPr>
    </w:p>
    <w:p w14:paraId="4C09B7A1" w14:textId="2A192D92" w:rsidR="00DE0869" w:rsidDel="00A565EC" w:rsidRDefault="00A565EC" w:rsidP="00A565EC">
      <w:pPr>
        <w:rPr>
          <w:del w:id="803" w:author="Chelsea Helion" w:date="2024-10-25T12:15:00Z"/>
          <w:b/>
        </w:rPr>
      </w:pPr>
      <w:ins w:id="804" w:author="Billy Mitchell" w:date="2024-10-30T09:47:00Z" w16du:dateUtc="2024-10-30T13:47:00Z">
        <w:r>
          <w:rPr>
            <w:b/>
          </w:rPr>
          <w:t>RESULTS</w:t>
        </w:r>
      </w:ins>
      <w:del w:id="805" w:author="Chelsea Helion" w:date="2024-10-25T12:15:00Z">
        <w:r w:rsidRPr="006E54B4" w:rsidDel="009623C0">
          <w:rPr>
            <w:b/>
            <w:rPrChange w:id="806" w:author="Chelsea Helion" w:date="2024-10-23T10:53:00Z">
              <w:rPr>
                <w:rFonts w:ascii="Aptos" w:hAnsi="Aptos"/>
                <w:b/>
              </w:rPr>
            </w:rPrChange>
          </w:rPr>
          <w:delText xml:space="preserve">Task Design. </w:delText>
        </w:r>
        <w:r w:rsidRPr="006E54B4" w:rsidDel="009623C0">
          <w:rPr>
            <w:rPrChange w:id="807" w:author="Chelsea Helion" w:date="2024-10-23T10:53:00Z">
              <w:rPr>
                <w:rFonts w:ascii="Aptos" w:hAnsi="Aptos"/>
              </w:rPr>
            </w:rPrChange>
          </w:rPr>
          <w:delTex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delText>
        </w:r>
        <w:r w:rsidR="00891CBC" w:rsidRPr="006E54B4" w:rsidDel="009623C0">
          <w:rPr>
            <w:rPrChange w:id="808" w:author="Chelsea Helion" w:date="2024-10-23T10:53:00Z">
              <w:rPr>
                <w:rFonts w:ascii="Aptos" w:hAnsi="Aptos"/>
              </w:rPr>
            </w:rPrChange>
          </w:rPr>
          <w:fldChar w:fldCharType="begin"/>
        </w:r>
        <w:r w:rsidR="004F2335" w:rsidRPr="006E54B4" w:rsidDel="009623C0">
          <w:rPr>
            <w:rPrChange w:id="809" w:author="Chelsea Helion" w:date="2024-10-23T10:53:00Z">
              <w:rPr>
                <w:rFonts w:ascii="Aptos" w:hAnsi="Aptos"/>
              </w:rPr>
            </w:rPrChange>
          </w:rPr>
          <w:delInstrText xml:space="preserve"> ADDIN ZOTERO_ITEM CSL_CITATION {"citationID":"2wczqXgj","properties":{"formattedCitation":"(Kimberley et al., 2008)","plainCitation":"(Kimberley et al., 2008)","dontUpdate":true,"noteIndex":0},"citationItems":[{"id":16149,"uris":["http://zotero.org/users/6239255/items/7MZZWZTX","http://zotero.org/users/6239255/items/J2WIKVVS"],"itemData":{"id":16149,"type":"article-journal","abstract":"The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delInstrText>
        </w:r>
        <w:r w:rsidR="00891CBC" w:rsidRPr="006E54B4" w:rsidDel="009623C0">
          <w:rPr>
            <w:rPrChange w:id="810" w:author="Chelsea Helion" w:date="2024-10-23T10:53:00Z">
              <w:rPr>
                <w:rFonts w:ascii="Aptos" w:hAnsi="Aptos"/>
              </w:rPr>
            </w:rPrChange>
          </w:rPr>
          <w:fldChar w:fldCharType="separate"/>
        </w:r>
        <w:r w:rsidR="00891CBC" w:rsidRPr="006E54B4" w:rsidDel="009623C0">
          <w:rPr>
            <w:rPrChange w:id="811" w:author="Chelsea Helion" w:date="2024-10-23T10:53:00Z">
              <w:rPr>
                <w:rFonts w:ascii="Aptos" w:hAnsi="Aptos"/>
              </w:rPr>
            </w:rPrChange>
          </w:rPr>
          <w:delText>Kimberley et al., (2008)</w:delText>
        </w:r>
        <w:r w:rsidR="00891CBC" w:rsidRPr="006E54B4" w:rsidDel="009623C0">
          <w:rPr>
            <w:rPrChange w:id="812" w:author="Chelsea Helion" w:date="2024-10-23T10:53:00Z">
              <w:rPr>
                <w:rFonts w:ascii="Aptos" w:hAnsi="Aptos"/>
              </w:rPr>
            </w:rPrChange>
          </w:rPr>
          <w:fldChar w:fldCharType="end"/>
        </w:r>
        <w:r w:rsidR="00891CBC" w:rsidRPr="006E54B4" w:rsidDel="009623C0">
          <w:rPr>
            <w:rPrChange w:id="813" w:author="Chelsea Helion" w:date="2024-10-23T10:53:00Z">
              <w:rPr>
                <w:rFonts w:ascii="Aptos" w:hAnsi="Aptos"/>
              </w:rPr>
            </w:rPrChange>
          </w:rPr>
          <w:delText xml:space="preserve"> </w:delText>
        </w:r>
        <w:r w:rsidRPr="006E54B4" w:rsidDel="009623C0">
          <w:rPr>
            <w:rPrChange w:id="814" w:author="Chelsea Helion" w:date="2024-10-23T10:53:00Z">
              <w:rPr>
                <w:rFonts w:ascii="Aptos" w:hAnsi="Aptos"/>
              </w:rPr>
            </w:rPrChange>
          </w:rPr>
          <w:delText xml:space="preserve">observed a stabilization effect only after the first run of each of their continuous performance experiments. Participants were then provided information to contextualize the video stimulus that they were about to watch, which was an HBO murder mystery (i.e., Episode 4 of </w:delText>
        </w:r>
        <w:r w:rsidR="008F5F9D" w:rsidRPr="006E54B4" w:rsidDel="009623C0">
          <w:rPr>
            <w:rPrChange w:id="815" w:author="Chelsea Helion" w:date="2024-10-23T10:53:00Z">
              <w:rPr>
                <w:rFonts w:ascii="Aptos" w:hAnsi="Aptos"/>
              </w:rPr>
            </w:rPrChange>
          </w:rPr>
          <w:delText>“</w:delText>
        </w:r>
        <w:r w:rsidRPr="006E54B4" w:rsidDel="009623C0">
          <w:rPr>
            <w:rPrChange w:id="816" w:author="Chelsea Helion" w:date="2024-10-23T10:53:00Z">
              <w:rPr>
                <w:rFonts w:ascii="Aptos" w:hAnsi="Aptos"/>
              </w:rPr>
            </w:rPrChange>
          </w:rPr>
          <w:delText>The Undoing</w:delText>
        </w:r>
        <w:r w:rsidR="008F5F9D" w:rsidRPr="006E54B4" w:rsidDel="009623C0">
          <w:rPr>
            <w:rPrChange w:id="817" w:author="Chelsea Helion" w:date="2024-10-23T10:53:00Z">
              <w:rPr>
                <w:rFonts w:ascii="Aptos" w:hAnsi="Aptos"/>
              </w:rPr>
            </w:rPrChange>
          </w:rPr>
          <w:delText>”, HBO television, original airdate: 11/15/20</w:delText>
        </w:r>
        <w:r w:rsidRPr="006E54B4" w:rsidDel="009623C0">
          <w:rPr>
            <w:rPrChange w:id="818" w:author="Chelsea Helion" w:date="2024-10-23T10:53:00Z">
              <w:rPr>
                <w:rFonts w:ascii="Aptos" w:hAnsi="Aptos"/>
              </w:rPr>
            </w:rPrChange>
          </w:rPr>
          <w:delText xml:space="preserve">). The stimulus was split into two 22 minute 17 second components, representing the first and </w:delText>
        </w:r>
        <w:r w:rsidR="003F613E" w:rsidRPr="006E54B4" w:rsidDel="009623C0">
          <w:rPr>
            <w:rPrChange w:id="819" w:author="Chelsea Helion" w:date="2024-10-23T10:53:00Z">
              <w:rPr>
                <w:rFonts w:ascii="Aptos" w:hAnsi="Aptos"/>
              </w:rPr>
            </w:rPrChange>
          </w:rPr>
          <w:delText>second</w:delText>
        </w:r>
        <w:r w:rsidRPr="006E54B4" w:rsidDel="009623C0">
          <w:rPr>
            <w:rPrChange w:id="820" w:author="Chelsea Helion" w:date="2024-10-23T10:53:00Z">
              <w:rPr>
                <w:rFonts w:ascii="Aptos" w:hAnsi="Aptos"/>
              </w:rPr>
            </w:rPrChange>
          </w:rPr>
          <w:delText xml:space="preserve"> hal</w:delText>
        </w:r>
        <w:r w:rsidR="003F613E" w:rsidRPr="006E54B4" w:rsidDel="009623C0">
          <w:rPr>
            <w:rPrChange w:id="821" w:author="Chelsea Helion" w:date="2024-10-23T10:53:00Z">
              <w:rPr>
                <w:rFonts w:ascii="Aptos" w:hAnsi="Aptos"/>
              </w:rPr>
            </w:rPrChange>
          </w:rPr>
          <w:delText>ves</w:delText>
        </w:r>
        <w:r w:rsidRPr="006E54B4" w:rsidDel="009623C0">
          <w:rPr>
            <w:rPrChange w:id="822" w:author="Chelsea Helion" w:date="2024-10-23T10:53:00Z">
              <w:rPr>
                <w:rFonts w:ascii="Aptos" w:hAnsi="Aptos"/>
              </w:rPr>
            </w:rPrChange>
          </w:rPr>
          <w:delText xml:space="preserve"> of the episode, and </w:delText>
        </w:r>
        <w:r w:rsidR="003F613E" w:rsidRPr="006E54B4" w:rsidDel="009623C0">
          <w:rPr>
            <w:rPrChange w:id="823" w:author="Chelsea Helion" w:date="2024-10-23T10:53:00Z">
              <w:rPr>
                <w:rFonts w:ascii="Aptos" w:hAnsi="Aptos"/>
              </w:rPr>
            </w:rPrChange>
          </w:rPr>
          <w:delText xml:space="preserve">were </w:delText>
        </w:r>
        <w:r w:rsidRPr="006E54B4" w:rsidDel="009623C0">
          <w:rPr>
            <w:rPrChange w:id="824" w:author="Chelsea Helion" w:date="2024-10-23T10:53:00Z">
              <w:rPr>
                <w:rFonts w:ascii="Aptos" w:hAnsi="Aptos"/>
              </w:rPr>
            </w:rPrChange>
          </w:rPr>
          <w:delText>presented to participants across two sequential runs</w:delText>
        </w:r>
        <w:r w:rsidR="003F613E" w:rsidRPr="006E54B4" w:rsidDel="009623C0">
          <w:rPr>
            <w:rPrChange w:id="825" w:author="Chelsea Helion" w:date="2024-10-23T10:53:00Z">
              <w:rPr>
                <w:rFonts w:ascii="Aptos" w:hAnsi="Aptos"/>
              </w:rPr>
            </w:rPrChange>
          </w:rPr>
          <w:delText xml:space="preserve"> (</w:delText>
        </w:r>
        <w:r w:rsidR="003F613E" w:rsidRPr="006E54B4" w:rsidDel="009623C0">
          <w:rPr>
            <w:b/>
            <w:bCs/>
            <w:rPrChange w:id="826" w:author="Chelsea Helion" w:date="2024-10-23T10:53:00Z">
              <w:rPr>
                <w:rFonts w:ascii="Aptos" w:hAnsi="Aptos"/>
                <w:b/>
                <w:bCs/>
              </w:rPr>
            </w:rPrChange>
          </w:rPr>
          <w:delText>Figure 2A</w:delText>
        </w:r>
        <w:r w:rsidR="003F613E" w:rsidRPr="006E54B4" w:rsidDel="009623C0">
          <w:rPr>
            <w:rPrChange w:id="827" w:author="Chelsea Helion" w:date="2024-10-23T10:53:00Z">
              <w:rPr>
                <w:rFonts w:ascii="Aptos" w:hAnsi="Aptos"/>
              </w:rPr>
            </w:rPrChange>
          </w:rPr>
          <w:delText>)</w:delText>
        </w:r>
        <w:r w:rsidRPr="006E54B4" w:rsidDel="009623C0">
          <w:rPr>
            <w:rPrChange w:id="828" w:author="Chelsea Helion" w:date="2024-10-23T10:53:00Z">
              <w:rPr>
                <w:rFonts w:ascii="Aptos" w:hAnsi="Aptos"/>
              </w:rPr>
            </w:rPrChange>
          </w:rPr>
          <w:delText>.</w:delText>
        </w:r>
        <w:r w:rsidR="00CF2D02" w:rsidRPr="006E54B4" w:rsidDel="009623C0">
          <w:rPr>
            <w:rPrChange w:id="829" w:author="Chelsea Helion" w:date="2024-10-23T10:53:00Z">
              <w:rPr>
                <w:rFonts w:ascii="Aptos" w:hAnsi="Aptos"/>
              </w:rPr>
            </w:rPrChange>
          </w:rPr>
          <w:delText xml:space="preserve"> The episodes halves were presented in chronological order.</w:delText>
        </w:r>
        <w:r w:rsidRPr="006E54B4" w:rsidDel="009623C0">
          <w:rPr>
            <w:rPrChange w:id="830" w:author="Chelsea Helion" w:date="2024-10-23T10:53:00Z">
              <w:rPr>
                <w:rFonts w:ascii="Aptos" w:hAnsi="Aptos"/>
              </w:rPr>
            </w:rPrChange>
          </w:rPr>
          <w:delText xml:space="preserve"> Prior to exposure, participants were pseudo-randomly assigned to one of two conditions using a dynamic allocation approach in which the probability of condition assignment was determined by the distribution of subjects who had already completed the study in each condition. Subjects were assigned to continuously rate their certainty of a predefined stimulus-specific outcome (i.e., a target character’s innocence</w:delText>
        </w:r>
        <w:r w:rsidR="008F5F9D" w:rsidRPr="006E54B4" w:rsidDel="009623C0">
          <w:rPr>
            <w:rPrChange w:id="831" w:author="Chelsea Helion" w:date="2024-10-23T10:53:00Z">
              <w:rPr>
                <w:rFonts w:ascii="Aptos" w:hAnsi="Aptos"/>
              </w:rPr>
            </w:rPrChange>
          </w:rPr>
          <w:delText>/</w:delText>
        </w:r>
        <w:r w:rsidRPr="006E54B4" w:rsidDel="009623C0">
          <w:rPr>
            <w:rPrChange w:id="832" w:author="Chelsea Helion" w:date="2024-10-23T10:53:00Z">
              <w:rPr>
                <w:rFonts w:ascii="Aptos" w:hAnsi="Aptos"/>
              </w:rPr>
            </w:rPrChange>
          </w:rPr>
          <w:delText>guilt) for one half of the stimulus</w:delText>
        </w:r>
        <w:r w:rsidR="008F5F9D" w:rsidRPr="006E54B4" w:rsidDel="009623C0">
          <w:rPr>
            <w:rPrChange w:id="833" w:author="Chelsea Helion" w:date="2024-10-23T10:53:00Z">
              <w:rPr>
                <w:rFonts w:ascii="Aptos" w:hAnsi="Aptos"/>
              </w:rPr>
            </w:rPrChange>
          </w:rPr>
          <w:delText xml:space="preserve">. They were instructed to </w:delText>
        </w:r>
        <w:r w:rsidRPr="006E54B4" w:rsidDel="009623C0">
          <w:rPr>
            <w:rPrChange w:id="834" w:author="Chelsea Helion" w:date="2024-10-23T10:53:00Z">
              <w:rPr>
                <w:rFonts w:ascii="Aptos" w:hAnsi="Aptos"/>
              </w:rPr>
            </w:rPrChange>
          </w:rPr>
          <w:delText>watch the other half without rating, but to evaluate the stimulus as if they were providing ratings</w:delText>
        </w:r>
        <w:r w:rsidR="00CF2D02" w:rsidRPr="006E54B4" w:rsidDel="009623C0">
          <w:rPr>
            <w:rPrChange w:id="835" w:author="Chelsea Helion" w:date="2024-10-23T10:53:00Z">
              <w:rPr>
                <w:rFonts w:ascii="Aptos" w:hAnsi="Aptos"/>
              </w:rPr>
            </w:rPrChange>
          </w:rPr>
          <w:delText xml:space="preserve"> </w:delText>
        </w:r>
        <w:r w:rsidR="008F5F9D" w:rsidRPr="006E54B4" w:rsidDel="009623C0">
          <w:rPr>
            <w:rPrChange w:id="836" w:author="Chelsea Helion" w:date="2024-10-23T10:53:00Z">
              <w:rPr>
                <w:rFonts w:ascii="Aptos" w:hAnsi="Aptos"/>
              </w:rPr>
            </w:rPrChange>
          </w:rPr>
          <w:delText>(i.e., to assess a target character’s innocence/guilt) (</w:delText>
        </w:r>
        <w:r w:rsidR="008F5F9D" w:rsidRPr="006E54B4" w:rsidDel="009623C0">
          <w:rPr>
            <w:b/>
            <w:bCs/>
            <w:rPrChange w:id="837" w:author="Chelsea Helion" w:date="2024-10-23T10:53:00Z">
              <w:rPr>
                <w:rFonts w:ascii="Aptos" w:hAnsi="Aptos"/>
                <w:b/>
                <w:bCs/>
              </w:rPr>
            </w:rPrChange>
          </w:rPr>
          <w:delText>Figure 2B</w:delText>
        </w:r>
        <w:r w:rsidR="008F5F9D" w:rsidRPr="006E54B4" w:rsidDel="009623C0">
          <w:rPr>
            <w:rPrChange w:id="838" w:author="Chelsea Helion" w:date="2024-10-23T10:53:00Z">
              <w:rPr>
                <w:rFonts w:ascii="Aptos" w:hAnsi="Aptos"/>
              </w:rPr>
            </w:rPrChange>
          </w:rPr>
          <w:delText xml:space="preserve">). </w:delText>
        </w:r>
        <w:r w:rsidRPr="006E54B4" w:rsidDel="009623C0">
          <w:rPr>
            <w:rPrChange w:id="839" w:author="Chelsea Helion" w:date="2024-10-23T10:53:00Z">
              <w:rPr>
                <w:rFonts w:ascii="Aptos" w:hAnsi="Aptos"/>
              </w:rPr>
            </w:rPrChange>
          </w:rPr>
          <w:delText xml:space="preserve">When rating, a bipolar, horizontally-positioned scale was visualized below the video stimulus. The initial position of scale was set to 0% certainty. Pressing a button with the </w:delText>
        </w:r>
        <w:r w:rsidR="00510C6B" w:rsidRPr="006E54B4" w:rsidDel="009623C0">
          <w:rPr>
            <w:rPrChange w:id="840" w:author="Chelsea Helion" w:date="2024-10-23T10:53:00Z">
              <w:rPr>
                <w:rFonts w:ascii="Aptos" w:hAnsi="Aptos"/>
              </w:rPr>
            </w:rPrChange>
          </w:rPr>
          <w:delText xml:space="preserve">index finger </w:delText>
        </w:r>
        <w:r w:rsidRPr="006E54B4" w:rsidDel="009623C0">
          <w:rPr>
            <w:rPrChange w:id="841" w:author="Chelsea Helion" w:date="2024-10-23T10:53:00Z">
              <w:rPr>
                <w:rFonts w:ascii="Aptos" w:hAnsi="Aptos"/>
              </w:rPr>
            </w:rPrChange>
          </w:rPr>
          <w:delText xml:space="preserve">incremented the scale by 5% closer towards the left pole (i.e., 100% certain of guilt) and pressing a button with the middle finger incremented the scale by 5% closer towards the right pole (i.e., 100% certain of innocence). Of the final sample, twenty (20) subjects rated the first half of the stimulus and fifteen (15) subjects rated the second half using the handheld device. Following the episode viewing task, while still in the scanner, participants completed two additional functional runs. The first was a run in which they gauged the certainty of a non-social predefined stimulus-specific outcome (the visual luminance of the image) and the second was a free recall task for the contents of the episode. Those goals of those tasks are outside of the purview of the present manuscript, and will be characterized in future work. All scripts associated with this task are publicly available at https://github.com/wj-mitchell/Expressive_V_Reflective.  </w:delText>
        </w:r>
      </w:del>
    </w:p>
    <w:p w14:paraId="0F1DFB38" w14:textId="77777777" w:rsidR="00A565EC" w:rsidRDefault="00A565EC">
      <w:pPr>
        <w:spacing w:line="240" w:lineRule="auto"/>
        <w:jc w:val="both"/>
        <w:rPr>
          <w:ins w:id="842" w:author="Billy Mitchell" w:date="2024-10-30T09:47:00Z" w16du:dateUtc="2024-10-30T13:47:00Z"/>
          <w:b/>
        </w:rPr>
        <w:pPrChange w:id="843" w:author="Billy Mitchell" w:date="2024-10-30T09:47:00Z" w16du:dateUtc="2024-10-30T13:47:00Z">
          <w:pPr>
            <w:spacing w:line="240" w:lineRule="auto"/>
            <w:ind w:firstLine="720"/>
            <w:jc w:val="both"/>
          </w:pPr>
        </w:pPrChange>
      </w:pPr>
    </w:p>
    <w:p w14:paraId="44E47AA0" w14:textId="77777777" w:rsidR="00A565EC" w:rsidRPr="006E54B4" w:rsidRDefault="00A565EC" w:rsidP="008F5F9D">
      <w:pPr>
        <w:spacing w:line="240" w:lineRule="auto"/>
        <w:ind w:firstLine="720"/>
        <w:jc w:val="both"/>
        <w:rPr>
          <w:ins w:id="844" w:author="Billy Mitchell" w:date="2024-10-30T09:47:00Z" w16du:dateUtc="2024-10-30T13:47:00Z"/>
          <w:rPrChange w:id="845" w:author="Chelsea Helion" w:date="2024-10-23T10:53:00Z">
            <w:rPr>
              <w:ins w:id="846" w:author="Billy Mitchell" w:date="2024-10-30T09:47:00Z" w16du:dateUtc="2024-10-30T13:47:00Z"/>
              <w:rFonts w:ascii="Aptos" w:hAnsi="Aptos"/>
            </w:rPr>
          </w:rPrChange>
        </w:rPr>
      </w:pPr>
    </w:p>
    <w:p w14:paraId="2BD669F1" w14:textId="462CF3E6" w:rsidR="00DE0869" w:rsidRPr="006E54B4" w:rsidDel="0076279C" w:rsidRDefault="00000000" w:rsidP="00AF6336">
      <w:pPr>
        <w:spacing w:line="240" w:lineRule="auto"/>
        <w:ind w:firstLine="720"/>
        <w:jc w:val="both"/>
        <w:rPr>
          <w:del w:id="847" w:author="Chelsea Helion" w:date="2024-10-25T12:17:00Z"/>
          <w:rPrChange w:id="848" w:author="Chelsea Helion" w:date="2024-10-23T10:53:00Z">
            <w:rPr>
              <w:del w:id="849" w:author="Chelsea Helion" w:date="2024-10-25T12:17:00Z"/>
              <w:rFonts w:ascii="Aptos" w:hAnsi="Aptos"/>
            </w:rPr>
          </w:rPrChange>
        </w:rPr>
      </w:pPr>
      <w:del w:id="850" w:author="Chelsea Helion" w:date="2024-10-25T12:17:00Z">
        <w:r w:rsidRPr="006E54B4" w:rsidDel="0076279C">
          <w:rPr>
            <w:b/>
            <w:rPrChange w:id="851" w:author="Chelsea Helion" w:date="2024-10-23T10:53:00Z">
              <w:rPr>
                <w:rFonts w:ascii="Aptos" w:hAnsi="Aptos"/>
                <w:b/>
              </w:rPr>
            </w:rPrChange>
          </w:rPr>
          <w:delText xml:space="preserve">Experimental display and rating acquisition. </w:delText>
        </w:r>
        <w:r w:rsidRPr="006E54B4" w:rsidDel="0076279C">
          <w:rPr>
            <w:rPrChange w:id="852" w:author="Chelsea Helion" w:date="2024-10-23T10:53:00Z">
              <w:rPr>
                <w:rFonts w:ascii="Aptos" w:hAnsi="Aptos"/>
              </w:rPr>
            </w:rPrChange>
          </w:rPr>
          <w:delText>Software and hardware options available to researchers specifically designed for collecting continuous self-report ratings are numerous and constitute a rich topic of research on their own (</w:delText>
        </w:r>
        <w:r w:rsidR="00891CBC" w:rsidRPr="006E54B4" w:rsidDel="0076279C">
          <w:rPr>
            <w:rPrChange w:id="853" w:author="Chelsea Helion" w:date="2024-10-23T10:53:00Z">
              <w:rPr>
                <w:rFonts w:ascii="Aptos" w:hAnsi="Aptos"/>
              </w:rPr>
            </w:rPrChange>
          </w:rPr>
          <w:fldChar w:fldCharType="begin"/>
        </w:r>
        <w:r w:rsidR="004F2335" w:rsidRPr="006E54B4" w:rsidDel="0076279C">
          <w:rPr>
            <w:rPrChange w:id="854" w:author="Chelsea Helion" w:date="2024-10-23T10:53:00Z">
              <w:rPr>
                <w:rFonts w:ascii="Aptos" w:hAnsi="Aptos"/>
              </w:rPr>
            </w:rPrChange>
          </w:rPr>
          <w:delInstrText xml:space="preserve"> ADDIN ZOTERO_ITEM CSL_CITATION {"citationID":"evhOC8cS","properties":{"formattedCitation":"(Girard &amp; Wright, 2018)","plainCitation":"(Girard &amp; Wright, 2018)","dontUpdate":true,"noteIndex":0},"citationItems":[{"id":16237,"uris":["http://zotero.org/users/6239255/items/TUT6KNQN"],"itemData":{"id":16237,"type":"article-journal","abstract":"Continuous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delInstrText>
        </w:r>
        <w:r w:rsidR="00891CBC" w:rsidRPr="006E54B4" w:rsidDel="0076279C">
          <w:rPr>
            <w:rPrChange w:id="855" w:author="Chelsea Helion" w:date="2024-10-23T10:53:00Z">
              <w:rPr>
                <w:rFonts w:ascii="Aptos" w:hAnsi="Aptos"/>
              </w:rPr>
            </w:rPrChange>
          </w:rPr>
          <w:fldChar w:fldCharType="separate"/>
        </w:r>
        <w:r w:rsidR="00891CBC" w:rsidRPr="006E54B4" w:rsidDel="0076279C">
          <w:rPr>
            <w:rPrChange w:id="856" w:author="Chelsea Helion" w:date="2024-10-23T10:53:00Z">
              <w:rPr>
                <w:rFonts w:ascii="Aptos" w:hAnsi="Aptos"/>
              </w:rPr>
            </w:rPrChange>
          </w:rPr>
          <w:delText>Girard &amp; Wright (2018)</w:delText>
        </w:r>
        <w:r w:rsidR="00891CBC" w:rsidRPr="006E54B4" w:rsidDel="0076279C">
          <w:rPr>
            <w:rPrChange w:id="857" w:author="Chelsea Helion" w:date="2024-10-23T10:53:00Z">
              <w:rPr>
                <w:rFonts w:ascii="Aptos" w:hAnsi="Aptos"/>
              </w:rPr>
            </w:rPrChange>
          </w:rPr>
          <w:fldChar w:fldCharType="end"/>
        </w:r>
        <w:r w:rsidR="00891CBC" w:rsidRPr="006E54B4" w:rsidDel="0076279C">
          <w:rPr>
            <w:rPrChange w:id="858" w:author="Chelsea Helion" w:date="2024-10-23T10:53:00Z">
              <w:rPr>
                <w:rFonts w:ascii="Aptos" w:hAnsi="Aptos"/>
              </w:rPr>
            </w:rPrChange>
          </w:rPr>
          <w:delText xml:space="preserve"> </w:delText>
        </w:r>
        <w:r w:rsidRPr="006E54B4" w:rsidDel="0076279C">
          <w:rPr>
            <w:rPrChange w:id="859" w:author="Chelsea Helion" w:date="2024-10-23T10:53:00Z">
              <w:rPr>
                <w:rFonts w:ascii="Aptos" w:hAnsi="Aptos"/>
              </w:rPr>
            </w:rPrChange>
          </w:rPr>
          <w:delText xml:space="preserve">contains a useful summary of these efforts). We designed a novel script programmed in Python </w:delText>
        </w:r>
        <w:r w:rsidR="00701D6A" w:rsidRPr="006E54B4" w:rsidDel="0076279C">
          <w:rPr>
            <w:rPrChange w:id="860" w:author="Chelsea Helion" w:date="2024-10-23T10:53:00Z">
              <w:rPr>
                <w:rFonts w:ascii="Aptos" w:hAnsi="Aptos"/>
              </w:rPr>
            </w:rPrChange>
          </w:rPr>
          <w:delText>[</w:delText>
        </w:r>
        <w:r w:rsidRPr="006E54B4" w:rsidDel="0076279C">
          <w:rPr>
            <w:rPrChange w:id="861" w:author="Chelsea Helion" w:date="2024-10-23T10:53:00Z">
              <w:rPr>
                <w:rFonts w:ascii="Aptos" w:hAnsi="Aptos"/>
              </w:rPr>
            </w:rPrChange>
          </w:rPr>
          <w:delText>v3.8.13</w:delText>
        </w:r>
        <w:r w:rsidR="00701D6A" w:rsidRPr="006E54B4" w:rsidDel="0076279C">
          <w:rPr>
            <w:rPrChange w:id="862" w:author="Chelsea Helion" w:date="2024-10-23T10:53:00Z">
              <w:rPr>
                <w:rFonts w:ascii="Aptos" w:hAnsi="Aptos"/>
              </w:rPr>
            </w:rPrChange>
          </w:rPr>
          <w:delText>]</w:delText>
        </w:r>
        <w:r w:rsidRPr="006E54B4" w:rsidDel="0076279C">
          <w:rPr>
            <w:rPrChange w:id="863" w:author="Chelsea Helion" w:date="2024-10-23T10:53:00Z">
              <w:rPr>
                <w:rFonts w:ascii="Aptos" w:hAnsi="Aptos"/>
              </w:rPr>
            </w:rPrChange>
          </w:rPr>
          <w:delText xml:space="preserve"> </w:delText>
        </w:r>
        <w:r w:rsidR="005A3E80" w:rsidRPr="006E54B4" w:rsidDel="0076279C">
          <w:rPr>
            <w:rPrChange w:id="864" w:author="Chelsea Helion" w:date="2024-10-23T10:53:00Z">
              <w:rPr>
                <w:rFonts w:ascii="Aptos" w:hAnsi="Aptos"/>
              </w:rPr>
            </w:rPrChange>
          </w:rPr>
          <w:fldChar w:fldCharType="begin"/>
        </w:r>
        <w:r w:rsidR="004F2335" w:rsidRPr="006E54B4" w:rsidDel="0076279C">
          <w:rPr>
            <w:rPrChange w:id="865" w:author="Chelsea Helion" w:date="2024-10-23T10:53:00Z">
              <w:rPr>
                <w:rFonts w:ascii="Aptos" w:hAnsi="Aptos"/>
              </w:rPr>
            </w:rPrChange>
          </w:rPr>
          <w:delInstrText xml:space="preserve"> ADDIN ZOTERO_ITEM CSL_CITATION {"citationID":"dGGIwqAO","properties":{"formattedCitation":"(van Rossum, 1995)","plainCitation":"(van Rossum, 1995)","noteIndex":0},"citationItems":[{"id":16333,"uris":["http://zotero.org/users/6239255/items/2N3VUFMR"],"itemData":{"id":16333,"type":"software","collection-title":"Centrum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delInstrText>
        </w:r>
        <w:r w:rsidR="005A3E80" w:rsidRPr="006E54B4" w:rsidDel="0076279C">
          <w:rPr>
            <w:rPrChange w:id="866" w:author="Chelsea Helion" w:date="2024-10-23T10:53:00Z">
              <w:rPr>
                <w:rFonts w:ascii="Aptos" w:hAnsi="Aptos"/>
              </w:rPr>
            </w:rPrChange>
          </w:rPr>
          <w:fldChar w:fldCharType="separate"/>
        </w:r>
        <w:r w:rsidR="005A3E80" w:rsidRPr="006E54B4" w:rsidDel="0076279C">
          <w:rPr>
            <w:rPrChange w:id="867" w:author="Chelsea Helion" w:date="2024-10-23T10:53:00Z">
              <w:rPr>
                <w:rFonts w:ascii="Aptos" w:hAnsi="Aptos"/>
              </w:rPr>
            </w:rPrChange>
          </w:rPr>
          <w:delText>(van Rossum, 1995)</w:delText>
        </w:r>
        <w:r w:rsidR="005A3E80" w:rsidRPr="006E54B4" w:rsidDel="0076279C">
          <w:rPr>
            <w:rPrChange w:id="868" w:author="Chelsea Helion" w:date="2024-10-23T10:53:00Z">
              <w:rPr>
                <w:rFonts w:ascii="Aptos" w:hAnsi="Aptos"/>
              </w:rPr>
            </w:rPrChange>
          </w:rPr>
          <w:fldChar w:fldCharType="end"/>
        </w:r>
        <w:r w:rsidRPr="006E54B4" w:rsidDel="0076279C">
          <w:rPr>
            <w:rPrChange w:id="869" w:author="Chelsea Helion" w:date="2024-10-23T10:53:00Z">
              <w:rPr>
                <w:rFonts w:ascii="Aptos" w:hAnsi="Aptos"/>
              </w:rPr>
            </w:rPrChange>
          </w:rPr>
          <w:delText xml:space="preserve"> using the PsychoPy </w:delText>
        </w:r>
        <w:r w:rsidR="00701D6A" w:rsidRPr="006E54B4" w:rsidDel="0076279C">
          <w:rPr>
            <w:rPrChange w:id="870" w:author="Chelsea Helion" w:date="2024-10-23T10:53:00Z">
              <w:rPr>
                <w:rFonts w:ascii="Aptos" w:hAnsi="Aptos"/>
              </w:rPr>
            </w:rPrChange>
          </w:rPr>
          <w:delText>[</w:delText>
        </w:r>
        <w:r w:rsidRPr="006E54B4" w:rsidDel="0076279C">
          <w:rPr>
            <w:rPrChange w:id="871" w:author="Chelsea Helion" w:date="2024-10-23T10:53:00Z">
              <w:rPr>
                <w:rFonts w:ascii="Aptos" w:hAnsi="Aptos"/>
              </w:rPr>
            </w:rPrChange>
          </w:rPr>
          <w:delText>v2021.2.3</w:delText>
        </w:r>
        <w:r w:rsidR="00701D6A" w:rsidRPr="006E54B4" w:rsidDel="0076279C">
          <w:rPr>
            <w:rPrChange w:id="872" w:author="Chelsea Helion" w:date="2024-10-23T10:53:00Z">
              <w:rPr>
                <w:rFonts w:ascii="Aptos" w:hAnsi="Aptos"/>
              </w:rPr>
            </w:rPrChange>
          </w:rPr>
          <w:delText>]</w:delText>
        </w:r>
        <w:r w:rsidRPr="006E54B4" w:rsidDel="0076279C">
          <w:rPr>
            <w:rPrChange w:id="873" w:author="Chelsea Helion" w:date="2024-10-23T10:53:00Z">
              <w:rPr>
                <w:rFonts w:ascii="Aptos" w:hAnsi="Aptos"/>
              </w:rPr>
            </w:rPrChange>
          </w:rPr>
          <w:delText xml:space="preserve"> </w:delText>
        </w:r>
        <w:r w:rsidR="005A3E80" w:rsidRPr="006E54B4" w:rsidDel="0076279C">
          <w:rPr>
            <w:rPrChange w:id="874" w:author="Chelsea Helion" w:date="2024-10-23T10:53:00Z">
              <w:rPr>
                <w:rFonts w:ascii="Aptos" w:hAnsi="Aptos"/>
              </w:rPr>
            </w:rPrChange>
          </w:rPr>
          <w:fldChar w:fldCharType="begin"/>
        </w:r>
        <w:r w:rsidR="004F2335" w:rsidRPr="006E54B4" w:rsidDel="0076279C">
          <w:rPr>
            <w:rPrChange w:id="875" w:author="Chelsea Helion" w:date="2024-10-23T10:53:00Z">
              <w:rPr>
                <w:rFonts w:ascii="Aptos" w:hAnsi="Aptos"/>
              </w:rPr>
            </w:rPrChange>
          </w:rPr>
          <w:delInstrText xml:space="preserve"> ADDIN ZOTERO_ITEM CSL_CITATION {"citationID":"8g4Ft3c4","properties":{"formattedCitation":"(Peirce et al., 2019)","plainCitation":"(Peirce et al., 2019)","noteIndex":0},"citationItems":[{"id":16335,"uris":["http://zotero.org/users/6239255/items/ST7ITYI7"],"itemData":{"id":16335,"type":"article-journal","abstract":"PsychoPy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delInstrText>
        </w:r>
        <w:r w:rsidR="005A3E80" w:rsidRPr="006E54B4" w:rsidDel="0076279C">
          <w:rPr>
            <w:rPrChange w:id="876" w:author="Chelsea Helion" w:date="2024-10-23T10:53:00Z">
              <w:rPr>
                <w:rFonts w:ascii="Aptos" w:hAnsi="Aptos"/>
              </w:rPr>
            </w:rPrChange>
          </w:rPr>
          <w:fldChar w:fldCharType="separate"/>
        </w:r>
        <w:r w:rsidR="005A3E80" w:rsidRPr="006E54B4" w:rsidDel="0076279C">
          <w:rPr>
            <w:rPrChange w:id="877" w:author="Chelsea Helion" w:date="2024-10-23T10:53:00Z">
              <w:rPr>
                <w:rFonts w:ascii="Aptos" w:hAnsi="Aptos"/>
              </w:rPr>
            </w:rPrChange>
          </w:rPr>
          <w:delText>(Peirce et al., 2019)</w:delText>
        </w:r>
        <w:r w:rsidR="005A3E80" w:rsidRPr="006E54B4" w:rsidDel="0076279C">
          <w:rPr>
            <w:rPrChange w:id="878" w:author="Chelsea Helion" w:date="2024-10-23T10:53:00Z">
              <w:rPr>
                <w:rFonts w:ascii="Aptos" w:hAnsi="Aptos"/>
              </w:rPr>
            </w:rPrChange>
          </w:rPr>
          <w:fldChar w:fldCharType="end"/>
        </w:r>
        <w:r w:rsidR="005A3E80" w:rsidRPr="006E54B4" w:rsidDel="0076279C">
          <w:rPr>
            <w:rPrChange w:id="879" w:author="Chelsea Helion" w:date="2024-10-23T10:53:00Z">
              <w:rPr>
                <w:rFonts w:ascii="Aptos" w:hAnsi="Aptos"/>
              </w:rPr>
            </w:rPrChange>
          </w:rPr>
          <w:delText xml:space="preserve"> </w:delText>
        </w:r>
        <w:r w:rsidR="00701D6A" w:rsidRPr="006E54B4" w:rsidDel="0076279C">
          <w:rPr>
            <w:rPrChange w:id="880" w:author="Chelsea Helion" w:date="2024-10-23T10:53:00Z">
              <w:rPr>
                <w:rFonts w:ascii="Aptos" w:hAnsi="Aptos"/>
              </w:rPr>
            </w:rPrChange>
          </w:rPr>
          <w:delText xml:space="preserve">python library </w:delText>
        </w:r>
        <w:r w:rsidRPr="006E54B4" w:rsidDel="0076279C">
          <w:rPr>
            <w:rPrChange w:id="881" w:author="Chelsea Helion" w:date="2024-10-23T10:53:00Z">
              <w:rPr>
                <w:rFonts w:ascii="Aptos" w:hAnsi="Aptos"/>
              </w:rPr>
            </w:rPrChange>
          </w:rPr>
          <w:delText xml:space="preserve">to capture our ratings. This choice provided flexibility to customize components present in the experimental session and ensured, due to using open-source software, that the code could be readily shared, replicated, and operated on any other </w:delText>
        </w:r>
        <w:r w:rsidR="00CF2D02" w:rsidRPr="006E54B4" w:rsidDel="0076279C">
          <w:rPr>
            <w:rPrChange w:id="882" w:author="Chelsea Helion" w:date="2024-10-23T10:53:00Z">
              <w:rPr>
                <w:rFonts w:ascii="Aptos" w:hAnsi="Aptos"/>
              </w:rPr>
            </w:rPrChange>
          </w:rPr>
          <w:delText>P</w:delText>
        </w:r>
        <w:r w:rsidRPr="006E54B4" w:rsidDel="0076279C">
          <w:rPr>
            <w:rPrChange w:id="883" w:author="Chelsea Helion" w:date="2024-10-23T10:53:00Z">
              <w:rPr>
                <w:rFonts w:ascii="Aptos" w:hAnsi="Aptos"/>
              </w:rPr>
            </w:rPrChange>
          </w:rPr>
          <w:delText>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w:delText>
        </w:r>
        <w:r w:rsidR="00510C6B" w:rsidRPr="006E54B4" w:rsidDel="0076279C">
          <w:rPr>
            <w:rPrChange w:id="884" w:author="Chelsea Helion" w:date="2024-10-23T10:53:00Z">
              <w:rPr>
                <w:rFonts w:ascii="Aptos" w:hAnsi="Aptos"/>
              </w:rPr>
            </w:rPrChange>
          </w:rPr>
          <w:delText xml:space="preserve"> </w:delText>
        </w:r>
        <w:r w:rsidRPr="006E54B4" w:rsidDel="0076279C">
          <w:rPr>
            <w:rPrChange w:id="885" w:author="Chelsea Helion" w:date="2024-10-23T10:53:00Z">
              <w:rPr>
                <w:rFonts w:ascii="Aptos" w:hAnsi="Aptos"/>
              </w:rPr>
            </w:rPrChange>
          </w:rPr>
          <w:delText>Additionally, by incrementing rating values only upon release of the button, rather than continuously for as long as the button is pressed, we hope</w:delText>
        </w:r>
        <w:r w:rsidR="008F5F9D" w:rsidRPr="006E54B4" w:rsidDel="0076279C">
          <w:rPr>
            <w:rPrChange w:id="886" w:author="Chelsea Helion" w:date="2024-10-23T10:53:00Z">
              <w:rPr>
                <w:rFonts w:ascii="Aptos" w:hAnsi="Aptos"/>
              </w:rPr>
            </w:rPrChange>
          </w:rPr>
          <w:delText>d</w:delText>
        </w:r>
        <w:r w:rsidRPr="006E54B4" w:rsidDel="0076279C">
          <w:rPr>
            <w:rPrChange w:id="887" w:author="Chelsea Helion" w:date="2024-10-23T10:53:00Z">
              <w:rPr>
                <w:rFonts w:ascii="Aptos" w:hAnsi="Aptos"/>
              </w:rPr>
            </w:rPrChange>
          </w:rPr>
          <w:delText xml:space="preserve"> to more clearly delineate inflections in neural activity associated with rating or button pressing. </w:delText>
        </w:r>
        <w:r w:rsidR="00C918C3" w:rsidRPr="006E54B4" w:rsidDel="0076279C">
          <w:rPr>
            <w:rPrChange w:id="888" w:author="Chelsea Helion" w:date="2024-10-23T10:53:00Z">
              <w:rPr>
                <w:rFonts w:ascii="Aptos" w:hAnsi="Aptos"/>
              </w:rPr>
            </w:rPrChange>
          </w:rPr>
          <w:delText xml:space="preserve">All subjects used their right hand to provide ratings. Left handed subjects did not report any difficulties using the right-hand button box. </w:delText>
        </w:r>
        <w:r w:rsidRPr="006E54B4" w:rsidDel="0076279C">
          <w:rPr>
            <w:rPrChange w:id="889" w:author="Chelsea Helion" w:date="2024-10-23T10:53:00Z">
              <w:rPr>
                <w:rFonts w:ascii="Aptos" w:hAnsi="Aptos"/>
              </w:rPr>
            </w:rPrChange>
          </w:rPr>
          <w:delText>Ratings were sampled at the stimulus’s average framerate (24 Hz).</w:delText>
        </w:r>
      </w:del>
    </w:p>
    <w:p w14:paraId="5BAAFCD8" w14:textId="370357B2" w:rsidR="00DE0869" w:rsidRPr="006E54B4" w:rsidDel="0076279C" w:rsidRDefault="00000000" w:rsidP="00AF6336">
      <w:pPr>
        <w:spacing w:line="240" w:lineRule="auto"/>
        <w:ind w:firstLine="720"/>
        <w:jc w:val="both"/>
        <w:rPr>
          <w:del w:id="890" w:author="Chelsea Helion" w:date="2024-10-25T12:17:00Z"/>
          <w:rPrChange w:id="891" w:author="Chelsea Helion" w:date="2024-10-23T10:53:00Z">
            <w:rPr>
              <w:del w:id="892" w:author="Chelsea Helion" w:date="2024-10-25T12:17:00Z"/>
              <w:rFonts w:ascii="Aptos" w:hAnsi="Aptos"/>
            </w:rPr>
          </w:rPrChange>
        </w:rPr>
      </w:pPr>
      <w:del w:id="893" w:author="Chelsea Helion" w:date="2024-10-25T12:17:00Z">
        <w:r w:rsidRPr="006E54B4" w:rsidDel="0076279C">
          <w:rPr>
            <w:b/>
            <w:rPrChange w:id="894" w:author="Chelsea Helion" w:date="2024-10-23T10:53:00Z">
              <w:rPr>
                <w:rFonts w:ascii="Aptos" w:hAnsi="Aptos"/>
                <w:b/>
              </w:rPr>
            </w:rPrChange>
          </w:rPr>
          <w:delText xml:space="preserve">Image Acquisition. </w:delText>
        </w:r>
        <w:r w:rsidRPr="006E54B4" w:rsidDel="0076279C">
          <w:rPr>
            <w:rPrChange w:id="895" w:author="Chelsea Helion" w:date="2024-10-23T10:53:00Z">
              <w:rPr>
                <w:rFonts w:ascii="Aptos" w:hAnsi="Aptos"/>
              </w:rPr>
            </w:rPrChange>
          </w:rPr>
          <w:delText>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ms; TE = 25 ms; flip angle of 75 degrees, and a FOV = 1680 x 1680 mm. A 30s audiovisual stimulus buffer (</w:delText>
        </w:r>
        <w:r w:rsidR="008F5F9D" w:rsidRPr="006E54B4" w:rsidDel="0076279C">
          <w:rPr>
            <w:rPrChange w:id="896" w:author="Chelsea Helion" w:date="2024-10-23T10:53:00Z">
              <w:rPr>
                <w:rFonts w:ascii="Aptos" w:hAnsi="Aptos"/>
              </w:rPr>
            </w:rPrChange>
          </w:rPr>
          <w:delText>a</w:delText>
        </w:r>
        <w:r w:rsidRPr="006E54B4" w:rsidDel="0076279C">
          <w:rPr>
            <w:rPrChange w:id="897" w:author="Chelsea Helion" w:date="2024-10-23T10:53:00Z">
              <w:rPr>
                <w:rFonts w:ascii="Aptos" w:hAnsi="Aptos"/>
              </w:rPr>
            </w:rPrChange>
          </w:rPr>
          <w:delText xml:space="preserve"> rotating checkered pattern paired with pink noise) preceded the stimulus of each run. Without a stimulus buffer, the global arousal response that video stimuli often elicit may </w:delText>
        </w:r>
        <w:r w:rsidR="00CF2D02" w:rsidRPr="006E54B4" w:rsidDel="0076279C">
          <w:rPr>
            <w:rPrChange w:id="898" w:author="Chelsea Helion" w:date="2024-10-23T10:53:00Z">
              <w:rPr>
                <w:rFonts w:ascii="Aptos" w:hAnsi="Aptos"/>
              </w:rPr>
            </w:rPrChange>
          </w:rPr>
          <w:delText xml:space="preserve">have </w:delText>
        </w:r>
        <w:r w:rsidRPr="006E54B4" w:rsidDel="0076279C">
          <w:rPr>
            <w:rPrChange w:id="899" w:author="Chelsea Helion" w:date="2024-10-23T10:53:00Z">
              <w:rPr>
                <w:rFonts w:ascii="Aptos" w:hAnsi="Aptos"/>
              </w:rPr>
            </w:rPrChange>
          </w:rPr>
          <w:delText>occur</w:delText>
        </w:r>
        <w:r w:rsidR="00CF2D02" w:rsidRPr="006E54B4" w:rsidDel="0076279C">
          <w:rPr>
            <w:rPrChange w:id="900" w:author="Chelsea Helion" w:date="2024-10-23T10:53:00Z">
              <w:rPr>
                <w:rFonts w:ascii="Aptos" w:hAnsi="Aptos"/>
              </w:rPr>
            </w:rPrChange>
          </w:rPr>
          <w:delText>red</w:delText>
        </w:r>
        <w:r w:rsidRPr="006E54B4" w:rsidDel="0076279C">
          <w:rPr>
            <w:rPrChange w:id="901" w:author="Chelsea Helion" w:date="2024-10-23T10:53:00Z">
              <w:rPr>
                <w:rFonts w:ascii="Aptos" w:hAnsi="Aptos"/>
              </w:rPr>
            </w:rPrChange>
          </w:rPr>
          <w:delText xml:space="preserve"> during our stimulus and </w:delText>
        </w:r>
        <w:r w:rsidR="00CF2D02" w:rsidRPr="006E54B4" w:rsidDel="0076279C">
          <w:rPr>
            <w:rPrChange w:id="902" w:author="Chelsea Helion" w:date="2024-10-23T10:53:00Z">
              <w:rPr>
                <w:rFonts w:ascii="Aptos" w:hAnsi="Aptos"/>
              </w:rPr>
            </w:rPrChange>
          </w:rPr>
          <w:delText xml:space="preserve">would have </w:delText>
        </w:r>
        <w:r w:rsidRPr="006E54B4" w:rsidDel="0076279C">
          <w:rPr>
            <w:rPrChange w:id="903" w:author="Chelsea Helion" w:date="2024-10-23T10:53:00Z">
              <w:rPr>
                <w:rFonts w:ascii="Aptos" w:hAnsi="Aptos"/>
              </w:rPr>
            </w:rPrChange>
          </w:rPr>
          <w:delText>result</w:delText>
        </w:r>
        <w:r w:rsidR="00CF2D02" w:rsidRPr="006E54B4" w:rsidDel="0076279C">
          <w:rPr>
            <w:rPrChange w:id="904" w:author="Chelsea Helion" w:date="2024-10-23T10:53:00Z">
              <w:rPr>
                <w:rFonts w:ascii="Aptos" w:hAnsi="Aptos"/>
              </w:rPr>
            </w:rPrChange>
          </w:rPr>
          <w:delText>ed</w:delText>
        </w:r>
        <w:r w:rsidRPr="006E54B4" w:rsidDel="0076279C">
          <w:rPr>
            <w:rPrChange w:id="905" w:author="Chelsea Helion" w:date="2024-10-23T10:53:00Z">
              <w:rPr>
                <w:rFonts w:ascii="Aptos" w:hAnsi="Aptos"/>
              </w:rPr>
            </w:rPrChange>
          </w:rPr>
          <w:delText xml:space="preserve"> in having to truncate neural data </w:delText>
        </w:r>
        <w:r w:rsidR="008F518E" w:rsidRPr="006E54B4" w:rsidDel="0076279C">
          <w:rPr>
            <w:rPrChange w:id="906" w:author="Chelsea Helion" w:date="2024-10-23T10:53:00Z">
              <w:rPr>
                <w:rFonts w:ascii="Aptos" w:hAnsi="Aptos"/>
              </w:rPr>
            </w:rPrChange>
          </w:rPr>
          <w:fldChar w:fldCharType="begin"/>
        </w:r>
        <w:r w:rsidR="004F2335" w:rsidRPr="006E54B4" w:rsidDel="0076279C">
          <w:rPr>
            <w:rPrChange w:id="907" w:author="Chelsea Helion" w:date="2024-10-23T10:53:00Z">
              <w:rPr>
                <w:rFonts w:ascii="Aptos" w:hAnsi="Aptos"/>
              </w:rPr>
            </w:rPrChange>
          </w:rPr>
          <w:delInstrText xml:space="preserve"> ADDIN ZOTERO_ITEM CSL_CITATION {"citationID":"cAYjiEBQ","properties":{"formattedCitation":"(J. Chen et al., 2017)","plainCitation":"(J. Chen et al., 2017)","noteIndex":0},"citationItems":[{"id":1563,"uris":["http://zotero.org/users/6239255/items/5M5D4KQB"],"itemData":{"id":1563,"type":"article-journal","container-title":"Nature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008F518E" w:rsidRPr="006E54B4" w:rsidDel="0076279C">
          <w:rPr>
            <w:rPrChange w:id="908" w:author="Chelsea Helion" w:date="2024-10-23T10:53:00Z">
              <w:rPr>
                <w:rFonts w:ascii="Aptos" w:hAnsi="Aptos"/>
              </w:rPr>
            </w:rPrChange>
          </w:rPr>
          <w:fldChar w:fldCharType="separate"/>
        </w:r>
        <w:r w:rsidR="008F518E" w:rsidRPr="006E54B4" w:rsidDel="0076279C">
          <w:rPr>
            <w:rPrChange w:id="909" w:author="Chelsea Helion" w:date="2024-10-23T10:53:00Z">
              <w:rPr>
                <w:rFonts w:ascii="Aptos" w:hAnsi="Aptos"/>
              </w:rPr>
            </w:rPrChange>
          </w:rPr>
          <w:delText>(J. Chen et al., 2017)</w:delText>
        </w:r>
        <w:r w:rsidR="008F518E" w:rsidRPr="006E54B4" w:rsidDel="0076279C">
          <w:rPr>
            <w:rPrChange w:id="910" w:author="Chelsea Helion" w:date="2024-10-23T10:53:00Z">
              <w:rPr>
                <w:rFonts w:ascii="Aptos" w:hAnsi="Aptos"/>
              </w:rPr>
            </w:rPrChange>
          </w:rPr>
          <w:fldChar w:fldCharType="end"/>
        </w:r>
        <w:r w:rsidRPr="006E54B4" w:rsidDel="0076279C">
          <w:rPr>
            <w:rPrChange w:id="911" w:author="Chelsea Helion" w:date="2024-10-23T10:53:00Z">
              <w:rPr>
                <w:rFonts w:ascii="Aptos" w:hAnsi="Aptos"/>
              </w:rPr>
            </w:rPrChange>
          </w:rPr>
          <w:delTex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delText>
        </w:r>
      </w:del>
    </w:p>
    <w:p w14:paraId="49B2D072" w14:textId="54DB4373" w:rsidR="00DE0869" w:rsidRPr="006E54B4" w:rsidDel="0076279C" w:rsidRDefault="00000000" w:rsidP="00AF6336">
      <w:pPr>
        <w:spacing w:line="240" w:lineRule="auto"/>
        <w:ind w:firstLine="720"/>
        <w:jc w:val="both"/>
        <w:rPr>
          <w:del w:id="912" w:author="Chelsea Helion" w:date="2024-10-25T12:17:00Z"/>
          <w:rPrChange w:id="913" w:author="Chelsea Helion" w:date="2024-10-23T10:53:00Z">
            <w:rPr>
              <w:del w:id="914" w:author="Chelsea Helion" w:date="2024-10-25T12:17:00Z"/>
              <w:rFonts w:ascii="Aptos" w:hAnsi="Aptos"/>
            </w:rPr>
          </w:rPrChange>
        </w:rPr>
      </w:pPr>
      <w:del w:id="915" w:author="Chelsea Helion" w:date="2024-10-25T12:17:00Z">
        <w:r w:rsidRPr="006E54B4" w:rsidDel="0076279C">
          <w:rPr>
            <w:b/>
            <w:rPrChange w:id="916" w:author="Chelsea Helion" w:date="2024-10-23T10:53:00Z">
              <w:rPr>
                <w:rFonts w:ascii="Aptos" w:hAnsi="Aptos"/>
                <w:b/>
              </w:rPr>
            </w:rPrChange>
          </w:rPr>
          <w:delText xml:space="preserve">Audio delivery. </w:delText>
        </w:r>
        <w:r w:rsidRPr="006E54B4" w:rsidDel="0076279C">
          <w:rPr>
            <w:rPrChange w:id="917" w:author="Chelsea Helion" w:date="2024-10-23T10:53:00Z">
              <w:rPr>
                <w:rFonts w:ascii="Aptos" w:hAnsi="Aptos"/>
              </w:rPr>
            </w:rPrChange>
          </w:rPr>
          <w:delText xml:space="preserve">Audio for the experimental task was presented through OptoAcoustics OptoActive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delText>
        </w:r>
      </w:del>
    </w:p>
    <w:p w14:paraId="6BF3876B" w14:textId="2027F2EE" w:rsidR="00DE0869" w:rsidRPr="006E54B4" w:rsidDel="0076279C" w:rsidRDefault="00000000" w:rsidP="00AF6336">
      <w:pPr>
        <w:spacing w:line="240" w:lineRule="auto"/>
        <w:ind w:firstLine="720"/>
        <w:jc w:val="both"/>
        <w:rPr>
          <w:del w:id="918" w:author="Chelsea Helion" w:date="2024-10-25T12:17:00Z"/>
          <w:rPrChange w:id="919" w:author="Chelsea Helion" w:date="2024-10-23T10:53:00Z">
            <w:rPr>
              <w:del w:id="920" w:author="Chelsea Helion" w:date="2024-10-25T12:17:00Z"/>
              <w:rFonts w:ascii="Aptos" w:hAnsi="Aptos"/>
            </w:rPr>
          </w:rPrChange>
        </w:rPr>
      </w:pPr>
      <w:del w:id="921" w:author="Chelsea Helion" w:date="2024-10-25T12:17:00Z">
        <w:r w:rsidRPr="006E54B4" w:rsidDel="0076279C">
          <w:rPr>
            <w:b/>
            <w:rPrChange w:id="922" w:author="Chelsea Helion" w:date="2024-10-23T10:53:00Z">
              <w:rPr>
                <w:rFonts w:ascii="Aptos" w:hAnsi="Aptos"/>
                <w:b/>
              </w:rPr>
            </w:rPrChange>
          </w:rPr>
          <w:delText xml:space="preserve">fMRI Pre-Processing. </w:delText>
        </w:r>
        <w:r w:rsidRPr="006E54B4" w:rsidDel="0076279C">
          <w:rPr>
            <w:rPrChange w:id="923" w:author="Chelsea Helion" w:date="2024-10-23T10:53:00Z">
              <w:rPr>
                <w:rFonts w:ascii="Aptos" w:hAnsi="Aptos"/>
              </w:rPr>
            </w:rPrChange>
          </w:rPr>
          <w:delText>We first converted all MRI data from DICOM to BIDS-formatted NIfTI files using heudiconv</w:delText>
        </w:r>
        <w:r w:rsidR="00701D6A" w:rsidRPr="006E54B4" w:rsidDel="0076279C">
          <w:rPr>
            <w:rPrChange w:id="924" w:author="Chelsea Helion" w:date="2024-10-23T10:53:00Z">
              <w:rPr>
                <w:rFonts w:ascii="Aptos" w:hAnsi="Aptos"/>
              </w:rPr>
            </w:rPrChange>
          </w:rPr>
          <w:delText xml:space="preserve"> [v0.11.3]</w:delText>
        </w:r>
        <w:r w:rsidRPr="006E54B4" w:rsidDel="0076279C">
          <w:rPr>
            <w:rPrChange w:id="925" w:author="Chelsea Helion" w:date="2024-10-23T10:53:00Z">
              <w:rPr>
                <w:rFonts w:ascii="Aptos" w:hAnsi="Aptos"/>
              </w:rPr>
            </w:rPrChange>
          </w:rPr>
          <w:delText xml:space="preserve"> </w:delText>
        </w:r>
        <w:r w:rsidR="00956966" w:rsidRPr="006E54B4" w:rsidDel="0076279C">
          <w:rPr>
            <w:rPrChange w:id="926" w:author="Chelsea Helion" w:date="2024-10-23T10:53:00Z">
              <w:rPr>
                <w:rFonts w:ascii="Aptos" w:hAnsi="Aptos"/>
              </w:rPr>
            </w:rPrChange>
          </w:rPr>
          <w:fldChar w:fldCharType="begin"/>
        </w:r>
        <w:r w:rsidR="004F2335" w:rsidRPr="006E54B4" w:rsidDel="0076279C">
          <w:rPr>
            <w:rPrChange w:id="927" w:author="Chelsea Helion" w:date="2024-10-23T10:53:00Z">
              <w:rPr>
                <w:rFonts w:ascii="Aptos" w:hAnsi="Aptos"/>
              </w:rPr>
            </w:rPrChange>
          </w:rPr>
          <w:delInstrText xml:space="preserve"> ADDIN ZOTERO_ITEM CSL_CITATION {"citationID":"BTLPnAdB","properties":{"formattedCitation":"(Halchenko et al., 2021)","plainCitation":"(Halchenko et al., 2021)","noteIndex":0},"citationItems":[{"id":16336,"uris":["http://zotero.org/users/6239255/items/M54SWAQ7"],"itemData":{"id":16336,"type":"software","note":"DOI: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delInstrText>
        </w:r>
        <w:r w:rsidR="00956966" w:rsidRPr="006E54B4" w:rsidDel="0076279C">
          <w:rPr>
            <w:rPrChange w:id="928" w:author="Chelsea Helion" w:date="2024-10-23T10:53:00Z">
              <w:rPr>
                <w:rFonts w:ascii="Aptos" w:hAnsi="Aptos"/>
              </w:rPr>
            </w:rPrChange>
          </w:rPr>
          <w:fldChar w:fldCharType="separate"/>
        </w:r>
        <w:r w:rsidR="00956966" w:rsidRPr="006E54B4" w:rsidDel="0076279C">
          <w:rPr>
            <w:rPrChange w:id="929" w:author="Chelsea Helion" w:date="2024-10-23T10:53:00Z">
              <w:rPr>
                <w:rFonts w:ascii="Aptos" w:hAnsi="Aptos"/>
              </w:rPr>
            </w:rPrChange>
          </w:rPr>
          <w:delText>(Halchenko et al., 2021)</w:delText>
        </w:r>
        <w:r w:rsidR="00956966" w:rsidRPr="006E54B4" w:rsidDel="0076279C">
          <w:rPr>
            <w:rPrChange w:id="930" w:author="Chelsea Helion" w:date="2024-10-23T10:53:00Z">
              <w:rPr>
                <w:rFonts w:ascii="Aptos" w:hAnsi="Aptos"/>
              </w:rPr>
            </w:rPrChange>
          </w:rPr>
          <w:fldChar w:fldCharType="end"/>
        </w:r>
        <w:r w:rsidRPr="006E54B4" w:rsidDel="0076279C">
          <w:rPr>
            <w:rPrChange w:id="931" w:author="Chelsea Helion" w:date="2024-10-23T10:53:00Z">
              <w:rPr>
                <w:rFonts w:ascii="Aptos" w:hAnsi="Aptos"/>
              </w:rPr>
            </w:rPrChange>
          </w:rPr>
          <w:delText xml:space="preserve">. Neuroimaging data was preprocessed with the standard fMRIPrep </w:delText>
        </w:r>
        <w:r w:rsidR="009B1B62" w:rsidRPr="006E54B4" w:rsidDel="0076279C">
          <w:rPr>
            <w:rPrChange w:id="932" w:author="Chelsea Helion" w:date="2024-10-23T10:53:00Z">
              <w:rPr>
                <w:rFonts w:ascii="Aptos" w:hAnsi="Aptos"/>
              </w:rPr>
            </w:rPrChange>
          </w:rPr>
          <w:delText>[</w:delText>
        </w:r>
        <w:r w:rsidRPr="006E54B4" w:rsidDel="0076279C">
          <w:rPr>
            <w:rPrChange w:id="933" w:author="Chelsea Helion" w:date="2024-10-23T10:53:00Z">
              <w:rPr>
                <w:rFonts w:ascii="Aptos" w:hAnsi="Aptos"/>
              </w:rPr>
            </w:rPrChange>
          </w:rPr>
          <w:delText>v20.2.6</w:delText>
        </w:r>
        <w:r w:rsidR="009B1B62" w:rsidRPr="006E54B4" w:rsidDel="0076279C">
          <w:rPr>
            <w:rPrChange w:id="934" w:author="Chelsea Helion" w:date="2024-10-23T10:53:00Z">
              <w:rPr>
                <w:rFonts w:ascii="Aptos" w:hAnsi="Aptos"/>
              </w:rPr>
            </w:rPrChange>
          </w:rPr>
          <w:delText>]</w:delText>
        </w:r>
        <w:r w:rsidRPr="006E54B4" w:rsidDel="0076279C">
          <w:rPr>
            <w:rPrChange w:id="935" w:author="Chelsea Helion" w:date="2024-10-23T10:53:00Z">
              <w:rPr>
                <w:rFonts w:ascii="Aptos" w:hAnsi="Aptos"/>
              </w:rPr>
            </w:rPrChange>
          </w:rPr>
          <w:delText xml:space="preserve"> pipeline </w:delText>
        </w:r>
        <w:r w:rsidR="004A536E" w:rsidRPr="006E54B4" w:rsidDel="0076279C">
          <w:rPr>
            <w:rPrChange w:id="936" w:author="Chelsea Helion" w:date="2024-10-23T10:53:00Z">
              <w:rPr>
                <w:rFonts w:ascii="Aptos" w:hAnsi="Aptos"/>
              </w:rPr>
            </w:rPrChange>
          </w:rPr>
          <w:fldChar w:fldCharType="begin"/>
        </w:r>
        <w:r w:rsidR="004F2335" w:rsidRPr="006E54B4" w:rsidDel="0076279C">
          <w:rPr>
            <w:rPrChange w:id="937" w:author="Chelsea Helion" w:date="2024-10-23T10:53:00Z">
              <w:rPr>
                <w:rFonts w:ascii="Aptos" w:hAnsi="Aptos"/>
              </w:rPr>
            </w:rPrChange>
          </w:rPr>
          <w:delInstrText xml:space="preserve"> ADDIN ZOTERO_ITEM CSL_CITATION {"citationID":"SqDYiicV","properties":{"formattedCitation":"(Esteban et al., 2017)","plainCitation":"(Esteban et al., 2017)","noteIndex":0},"citationItems":[{"id":1507,"uris":["http://zotero.org/users/6239255/items/B7XGE9N2"],"itemData":{"id":1507,"type":"software","abstract":"[FIX]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delInstrText>
        </w:r>
        <w:r w:rsidR="004A536E" w:rsidRPr="006E54B4" w:rsidDel="0076279C">
          <w:rPr>
            <w:rPrChange w:id="938" w:author="Chelsea Helion" w:date="2024-10-23T10:53:00Z">
              <w:rPr>
                <w:rFonts w:ascii="Aptos" w:hAnsi="Aptos"/>
              </w:rPr>
            </w:rPrChange>
          </w:rPr>
          <w:fldChar w:fldCharType="separate"/>
        </w:r>
        <w:r w:rsidR="004A536E" w:rsidRPr="006E54B4" w:rsidDel="0076279C">
          <w:rPr>
            <w:rPrChange w:id="939" w:author="Chelsea Helion" w:date="2024-10-23T10:53:00Z">
              <w:rPr>
                <w:rFonts w:ascii="Aptos" w:hAnsi="Aptos"/>
              </w:rPr>
            </w:rPrChange>
          </w:rPr>
          <w:delText>(Esteban et al., 2017)</w:delText>
        </w:r>
        <w:r w:rsidR="004A536E" w:rsidRPr="006E54B4" w:rsidDel="0076279C">
          <w:rPr>
            <w:rPrChange w:id="940" w:author="Chelsea Helion" w:date="2024-10-23T10:53:00Z">
              <w:rPr>
                <w:rFonts w:ascii="Aptos" w:hAnsi="Aptos"/>
              </w:rPr>
            </w:rPrChange>
          </w:rPr>
          <w:fldChar w:fldCharType="end"/>
        </w:r>
        <w:r w:rsidR="004A536E" w:rsidRPr="006E54B4" w:rsidDel="0076279C">
          <w:rPr>
            <w:rPrChange w:id="941" w:author="Chelsea Helion" w:date="2024-10-23T10:53:00Z">
              <w:rPr>
                <w:rFonts w:ascii="Aptos" w:hAnsi="Aptos"/>
              </w:rPr>
            </w:rPrChange>
          </w:rPr>
          <w:delText xml:space="preserve"> </w:delText>
        </w:r>
        <w:r w:rsidRPr="006E54B4" w:rsidDel="0076279C">
          <w:rPr>
            <w:rPrChange w:id="942" w:author="Chelsea Helion" w:date="2024-10-23T10:53:00Z">
              <w:rPr>
                <w:rFonts w:ascii="Aptos" w:hAnsi="Aptos"/>
              </w:rPr>
            </w:rPrChange>
          </w:rPr>
          <w:delText xml:space="preserve">within a Docker </w:delText>
        </w:r>
        <w:r w:rsidR="009B1B62" w:rsidRPr="006E54B4" w:rsidDel="0076279C">
          <w:rPr>
            <w:rPrChange w:id="943" w:author="Chelsea Helion" w:date="2024-10-23T10:53:00Z">
              <w:rPr>
                <w:rFonts w:ascii="Aptos" w:hAnsi="Aptos"/>
              </w:rPr>
            </w:rPrChange>
          </w:rPr>
          <w:delText>[</w:delText>
        </w:r>
        <w:r w:rsidRPr="006E54B4" w:rsidDel="0076279C">
          <w:rPr>
            <w:rPrChange w:id="944" w:author="Chelsea Helion" w:date="2024-10-23T10:53:00Z">
              <w:rPr>
                <w:rFonts w:ascii="Aptos" w:hAnsi="Aptos"/>
              </w:rPr>
            </w:rPrChange>
          </w:rPr>
          <w:delText>v19.03.12</w:delText>
        </w:r>
        <w:r w:rsidR="009B1B62" w:rsidRPr="006E54B4" w:rsidDel="0076279C">
          <w:rPr>
            <w:rPrChange w:id="945" w:author="Chelsea Helion" w:date="2024-10-23T10:53:00Z">
              <w:rPr>
                <w:rFonts w:ascii="Aptos" w:hAnsi="Aptos"/>
              </w:rPr>
            </w:rPrChange>
          </w:rPr>
          <w:delText>]</w:delText>
        </w:r>
        <w:r w:rsidRPr="006E54B4" w:rsidDel="0076279C">
          <w:rPr>
            <w:rPrChange w:id="946" w:author="Chelsea Helion" w:date="2024-10-23T10:53:00Z">
              <w:rPr>
                <w:rFonts w:ascii="Aptos" w:hAnsi="Aptos"/>
              </w:rPr>
            </w:rPrChange>
          </w:rPr>
          <w:delText xml:space="preserve"> container to maintain generalizability. Motion outliers were assessed using the FSL Motion Outlier Tool </w:delText>
        </w:r>
        <w:r w:rsidR="004A536E" w:rsidRPr="006E54B4" w:rsidDel="0076279C">
          <w:rPr>
            <w:rPrChange w:id="947" w:author="Chelsea Helion" w:date="2024-10-23T10:53:00Z">
              <w:rPr>
                <w:rFonts w:ascii="Aptos" w:hAnsi="Aptos"/>
              </w:rPr>
            </w:rPrChange>
          </w:rPr>
          <w:fldChar w:fldCharType="begin"/>
        </w:r>
        <w:r w:rsidR="004F2335" w:rsidRPr="006E54B4" w:rsidDel="0076279C">
          <w:rPr>
            <w:rPrChange w:id="948" w:author="Chelsea Helion" w:date="2024-10-23T10:53:00Z">
              <w:rPr>
                <w:rFonts w:ascii="Aptos" w:hAnsi="Aptos"/>
              </w:rPr>
            </w:rPrChange>
          </w:rPr>
          <w:delInstrText xml:space="preserve"> ADDIN ZOTERO_ITEM CSL_CITATION {"citationID":"iV0IqKAn","properties":{"formattedCitation":"(Jenkinson et al., 2012)","plainCitation":"(Jenkinson et al., 2012)","noteIndex":0},"citationItems":[{"id":2697,"uris":["http://zotero.org/users/6239255/items/WA4T27RK"],"itemData":{"id":2697,"type":"article-journal","abstract":"FSL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delInstrText>
        </w:r>
        <w:r w:rsidR="004A536E" w:rsidRPr="006E54B4" w:rsidDel="0076279C">
          <w:rPr>
            <w:rPrChange w:id="949" w:author="Chelsea Helion" w:date="2024-10-23T10:53:00Z">
              <w:rPr>
                <w:rFonts w:ascii="Aptos" w:hAnsi="Aptos"/>
              </w:rPr>
            </w:rPrChange>
          </w:rPr>
          <w:fldChar w:fldCharType="separate"/>
        </w:r>
        <w:r w:rsidR="004A536E" w:rsidRPr="006E54B4" w:rsidDel="0076279C">
          <w:rPr>
            <w:rPrChange w:id="950" w:author="Chelsea Helion" w:date="2024-10-23T10:53:00Z">
              <w:rPr>
                <w:rFonts w:ascii="Aptos" w:hAnsi="Aptos"/>
              </w:rPr>
            </w:rPrChange>
          </w:rPr>
          <w:delText>(Jenkinson et al., 2012)</w:delText>
        </w:r>
        <w:r w:rsidR="004A536E" w:rsidRPr="006E54B4" w:rsidDel="0076279C">
          <w:rPr>
            <w:rPrChange w:id="951" w:author="Chelsea Helion" w:date="2024-10-23T10:53:00Z">
              <w:rPr>
                <w:rFonts w:ascii="Aptos" w:hAnsi="Aptos"/>
              </w:rPr>
            </w:rPrChange>
          </w:rPr>
          <w:fldChar w:fldCharType="end"/>
        </w:r>
        <w:r w:rsidRPr="006E54B4" w:rsidDel="0076279C">
          <w:rPr>
            <w:rPrChange w:id="952" w:author="Chelsea Helion" w:date="2024-10-23T10:53:00Z">
              <w:rPr>
                <w:rFonts w:ascii="Aptos" w:hAnsi="Aptos"/>
              </w:rPr>
            </w:rPrChange>
          </w:rPr>
          <w:delTex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w:delText>
        </w:r>
        <w:r w:rsidR="00C918C3" w:rsidRPr="006E54B4" w:rsidDel="0076279C">
          <w:rPr>
            <w:rPrChange w:id="953" w:author="Chelsea Helion" w:date="2024-10-23T10:53:00Z">
              <w:rPr>
                <w:rFonts w:ascii="Aptos" w:hAnsi="Aptos"/>
              </w:rPr>
            </w:rPrChange>
          </w:rPr>
          <w:delText>One</w:delText>
        </w:r>
        <w:r w:rsidRPr="006E54B4" w:rsidDel="0076279C">
          <w:rPr>
            <w:rPrChange w:id="954" w:author="Chelsea Helion" w:date="2024-10-23T10:53:00Z">
              <w:rPr>
                <w:rFonts w:ascii="Aptos" w:hAnsi="Aptos"/>
              </w:rPr>
            </w:rPrChange>
          </w:rPr>
          <w:delText xml:space="preserve"> subject w</w:delText>
        </w:r>
        <w:r w:rsidR="00C918C3" w:rsidRPr="006E54B4" w:rsidDel="0076279C">
          <w:rPr>
            <w:rPrChange w:id="955" w:author="Chelsea Helion" w:date="2024-10-23T10:53:00Z">
              <w:rPr>
                <w:rFonts w:ascii="Aptos" w:hAnsi="Aptos"/>
              </w:rPr>
            </w:rPrChange>
          </w:rPr>
          <w:delText>as</w:delText>
        </w:r>
        <w:r w:rsidRPr="006E54B4" w:rsidDel="0076279C">
          <w:rPr>
            <w:rPrChange w:id="956" w:author="Chelsea Helion" w:date="2024-10-23T10:53:00Z">
              <w:rPr>
                <w:rFonts w:ascii="Aptos" w:hAnsi="Aptos"/>
              </w:rPr>
            </w:rPrChange>
          </w:rPr>
          <w:delText xml:space="preserve"> excluded according to this standard. Head motion was generally ideal, with 99.9% of all analyzed TRs (98.1% including the excluded subject) falling within an acceptable range. </w:delText>
        </w:r>
      </w:del>
    </w:p>
    <w:p w14:paraId="789F042F" w14:textId="500648EA" w:rsidR="00DE0869" w:rsidRPr="006E54B4" w:rsidDel="0076279C" w:rsidRDefault="00000000" w:rsidP="00AF6336">
      <w:pPr>
        <w:spacing w:line="240" w:lineRule="auto"/>
        <w:ind w:firstLine="720"/>
        <w:jc w:val="both"/>
        <w:rPr>
          <w:del w:id="957" w:author="Chelsea Helion" w:date="2024-10-25T12:17:00Z"/>
          <w:rPrChange w:id="958" w:author="Chelsea Helion" w:date="2024-10-23T10:53:00Z">
            <w:rPr>
              <w:del w:id="959" w:author="Chelsea Helion" w:date="2024-10-25T12:17:00Z"/>
              <w:rFonts w:ascii="Aptos" w:hAnsi="Aptos"/>
            </w:rPr>
          </w:rPrChange>
        </w:rPr>
      </w:pPr>
      <w:del w:id="960" w:author="Chelsea Helion" w:date="2024-10-25T12:17:00Z">
        <w:r w:rsidRPr="006E54B4" w:rsidDel="0076279C">
          <w:rPr>
            <w:rPrChange w:id="961" w:author="Chelsea Helion" w:date="2024-10-23T10:53:00Z">
              <w:rPr>
                <w:rFonts w:ascii="Aptos" w:hAnsi="Aptos"/>
              </w:rPr>
            </w:rPrChange>
          </w:rPr>
          <w:delText>For the ISC analysis, additional preprocessing was performed using nltools</w:delText>
        </w:r>
        <w:r w:rsidR="00701D6A" w:rsidRPr="006E54B4" w:rsidDel="0076279C">
          <w:rPr>
            <w:rPrChange w:id="962" w:author="Chelsea Helion" w:date="2024-10-23T10:53:00Z">
              <w:rPr>
                <w:rFonts w:ascii="Aptos" w:hAnsi="Aptos"/>
              </w:rPr>
            </w:rPrChange>
          </w:rPr>
          <w:delText xml:space="preserve"> [v0.4.7]</w:delText>
        </w:r>
        <w:r w:rsidRPr="006E54B4" w:rsidDel="0076279C">
          <w:rPr>
            <w:rPrChange w:id="963" w:author="Chelsea Helion" w:date="2024-10-23T10:53:00Z">
              <w:rPr>
                <w:rFonts w:ascii="Aptos" w:hAnsi="Aptos"/>
              </w:rPr>
            </w:rPrChange>
          </w:rPr>
          <w:delText xml:space="preserve"> </w:delText>
        </w:r>
        <w:r w:rsidR="004A536E" w:rsidRPr="006E54B4" w:rsidDel="0076279C">
          <w:rPr>
            <w:rPrChange w:id="964" w:author="Chelsea Helion" w:date="2024-10-23T10:53:00Z">
              <w:rPr>
                <w:rFonts w:ascii="Aptos" w:hAnsi="Aptos"/>
              </w:rPr>
            </w:rPrChange>
          </w:rPr>
          <w:fldChar w:fldCharType="begin"/>
        </w:r>
        <w:r w:rsidR="004F2335" w:rsidRPr="006E54B4" w:rsidDel="0076279C">
          <w:rPr>
            <w:rPrChange w:id="965" w:author="Chelsea Helion" w:date="2024-10-23T10:53:00Z">
              <w:rPr>
                <w:rFonts w:ascii="Aptos" w:hAnsi="Aptos"/>
              </w:rPr>
            </w:rPrChange>
          </w:rPr>
          <w:delInstrText xml:space="preserve"> ADDIN ZOTERO_ITEM CSL_CITATION {"citationID":"vgE0kQdw","properties":{"formattedCitation":"(Chang et al., 2018)","plainCitation":"(Chang et al., 2018)","noteIndex":0},"citationItems":[{"id":1506,"uris":["http://zotero.org/users/6239255/items/PT3M3WD5"],"itemData":{"id":1506,"type":"software","abstract":"&lt;em&gt;New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delInstrText>
        </w:r>
        <w:r w:rsidR="004A536E" w:rsidRPr="006E54B4" w:rsidDel="0076279C">
          <w:rPr>
            <w:rPrChange w:id="966" w:author="Chelsea Helion" w:date="2024-10-23T10:53:00Z">
              <w:rPr>
                <w:rFonts w:ascii="Aptos" w:hAnsi="Aptos"/>
              </w:rPr>
            </w:rPrChange>
          </w:rPr>
          <w:fldChar w:fldCharType="separate"/>
        </w:r>
        <w:r w:rsidR="004A536E" w:rsidRPr="006E54B4" w:rsidDel="0076279C">
          <w:rPr>
            <w:rPrChange w:id="967" w:author="Chelsea Helion" w:date="2024-10-23T10:53:00Z">
              <w:rPr>
                <w:rFonts w:ascii="Aptos" w:hAnsi="Aptos"/>
              </w:rPr>
            </w:rPrChange>
          </w:rPr>
          <w:delText>(Chang et al., 2018)</w:delText>
        </w:r>
        <w:r w:rsidR="004A536E" w:rsidRPr="006E54B4" w:rsidDel="0076279C">
          <w:rPr>
            <w:rPrChange w:id="968" w:author="Chelsea Helion" w:date="2024-10-23T10:53:00Z">
              <w:rPr>
                <w:rFonts w:ascii="Aptos" w:hAnsi="Aptos"/>
              </w:rPr>
            </w:rPrChange>
          </w:rPr>
          <w:fldChar w:fldCharType="end"/>
        </w:r>
        <w:r w:rsidRPr="006E54B4" w:rsidDel="0076279C">
          <w:rPr>
            <w:rPrChange w:id="969" w:author="Chelsea Helion" w:date="2024-10-23T10:53:00Z">
              <w:rPr>
                <w:rFonts w:ascii="Aptos" w:hAnsi="Aptos"/>
              </w:rPr>
            </w:rPrChange>
          </w:rPr>
          <w:delText xml:space="preserve">. Data were smoothed using a 6mm gaussian kernel and despiked using nltools find_spikes function. Covariates of the data, including motion translations and rotations, were then regressed upon the neural data before it was parcellated into 400 unique functionally defined regions of interest using the 2022 17-network Schaefer-Kong Atlas </w:delText>
        </w:r>
        <w:r w:rsidR="004A536E" w:rsidRPr="006E54B4" w:rsidDel="0076279C">
          <w:rPr>
            <w:rPrChange w:id="970" w:author="Chelsea Helion" w:date="2024-10-23T10:53:00Z">
              <w:rPr>
                <w:rFonts w:ascii="Aptos" w:hAnsi="Aptos"/>
              </w:rPr>
            </w:rPrChange>
          </w:rPr>
          <w:fldChar w:fldCharType="begin"/>
        </w:r>
        <w:r w:rsidR="004F2335" w:rsidRPr="006E54B4" w:rsidDel="0076279C">
          <w:rPr>
            <w:rPrChange w:id="971" w:author="Chelsea Helion" w:date="2024-10-23T10:53:00Z">
              <w:rPr>
                <w:rFonts w:ascii="Aptos" w:hAnsi="Aptos"/>
              </w:rPr>
            </w:rPrChange>
          </w:rPr>
          <w:delInstrText xml:space="preserve"> ADDIN ZOTERO_ITEM CSL_CITATION {"citationID":"TuYRdtBT","properties":{"formattedCitation":"(Schaefer et al., 2018)","plainCitation":"(Schaefer et al., 2018)","noteIndex":0},"citationItems":[{"id":1483,"uris":["http://zotero.org/users/6239255/items/TJZVPB56"],"itemData":{"id":1483,"type":"article-journal","container-title":"Cerebral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delInstrText>
        </w:r>
        <w:r w:rsidR="004A536E" w:rsidRPr="006E54B4" w:rsidDel="0076279C">
          <w:rPr>
            <w:rPrChange w:id="972" w:author="Chelsea Helion" w:date="2024-10-23T10:53:00Z">
              <w:rPr>
                <w:rFonts w:ascii="Aptos" w:hAnsi="Aptos"/>
              </w:rPr>
            </w:rPrChange>
          </w:rPr>
          <w:fldChar w:fldCharType="separate"/>
        </w:r>
        <w:r w:rsidR="004A536E" w:rsidRPr="006E54B4" w:rsidDel="0076279C">
          <w:rPr>
            <w:rPrChange w:id="973" w:author="Chelsea Helion" w:date="2024-10-23T10:53:00Z">
              <w:rPr>
                <w:rFonts w:ascii="Aptos" w:hAnsi="Aptos"/>
              </w:rPr>
            </w:rPrChange>
          </w:rPr>
          <w:delText>(Schaefer et al., 2018)</w:delText>
        </w:r>
        <w:r w:rsidR="004A536E" w:rsidRPr="006E54B4" w:rsidDel="0076279C">
          <w:rPr>
            <w:rPrChange w:id="974" w:author="Chelsea Helion" w:date="2024-10-23T10:53:00Z">
              <w:rPr>
                <w:rFonts w:ascii="Aptos" w:hAnsi="Aptos"/>
              </w:rPr>
            </w:rPrChange>
          </w:rPr>
          <w:fldChar w:fldCharType="end"/>
        </w:r>
        <w:r w:rsidRPr="006E54B4" w:rsidDel="0076279C">
          <w:rPr>
            <w:rPrChange w:id="975" w:author="Chelsea Helion" w:date="2024-10-23T10:53:00Z">
              <w:rPr>
                <w:rFonts w:ascii="Aptos" w:hAnsi="Aptos"/>
              </w:rPr>
            </w:rPrChange>
          </w:rPr>
          <w:delText xml:space="preserve">. While the Schaefer-Kong Atlas is available in resolutions </w:delText>
        </w:r>
        <w:r w:rsidR="008F5F9D" w:rsidRPr="006E54B4" w:rsidDel="0076279C">
          <w:rPr>
            <w:rPrChange w:id="976" w:author="Chelsea Helion" w:date="2024-10-23T10:53:00Z">
              <w:rPr>
                <w:rFonts w:ascii="Aptos" w:hAnsi="Aptos"/>
              </w:rPr>
            </w:rPrChange>
          </w:rPr>
          <w:delText xml:space="preserve">from </w:delText>
        </w:r>
        <w:r w:rsidRPr="006E54B4" w:rsidDel="0076279C">
          <w:rPr>
            <w:rPrChange w:id="977" w:author="Chelsea Helion" w:date="2024-10-23T10:53:00Z">
              <w:rPr>
                <w:rFonts w:ascii="Aptos" w:hAnsi="Aptos"/>
              </w:rPr>
            </w:rPrChange>
          </w:rPr>
          <w:delText xml:space="preserve">100 </w:delText>
        </w:r>
        <w:r w:rsidR="008F5F9D" w:rsidRPr="006E54B4" w:rsidDel="0076279C">
          <w:rPr>
            <w:rPrChange w:id="978" w:author="Chelsea Helion" w:date="2024-10-23T10:53:00Z">
              <w:rPr>
                <w:rFonts w:ascii="Aptos" w:hAnsi="Aptos"/>
              </w:rPr>
            </w:rPrChange>
          </w:rPr>
          <w:delText>to</w:delText>
        </w:r>
        <w:r w:rsidRPr="006E54B4" w:rsidDel="0076279C">
          <w:rPr>
            <w:rPrChange w:id="979" w:author="Chelsea Helion" w:date="2024-10-23T10:53:00Z">
              <w:rPr>
                <w:rFonts w:ascii="Aptos" w:hAnsi="Aptos"/>
              </w:rPr>
            </w:rPrChange>
          </w:rPr>
          <w:delText xml:space="preserve"> 1000 parcels, 400 parcels is widely used as a standard due to previous work suggesting that the human cortex can be divided into 300 to 400 unique functional regions </w:delText>
        </w:r>
        <w:r w:rsidR="004A536E" w:rsidRPr="006E54B4" w:rsidDel="0076279C">
          <w:rPr>
            <w:rPrChange w:id="980" w:author="Chelsea Helion" w:date="2024-10-23T10:53:00Z">
              <w:rPr>
                <w:rFonts w:ascii="Aptos" w:hAnsi="Aptos"/>
              </w:rPr>
            </w:rPrChange>
          </w:rPr>
          <w:fldChar w:fldCharType="begin"/>
        </w:r>
        <w:r w:rsidR="004F2335" w:rsidRPr="006E54B4" w:rsidDel="0076279C">
          <w:rPr>
            <w:rPrChange w:id="981" w:author="Chelsea Helion" w:date="2024-10-23T10:53:00Z">
              <w:rPr>
                <w:rFonts w:ascii="Aptos" w:hAnsi="Aptos"/>
              </w:rPr>
            </w:rPrChange>
          </w:rPr>
          <w:delInstrText xml:space="preserve"> ADDIN ZOTERO_ITEM CSL_CITATION {"citationID":"WzDJL7Iq","properties":{"formattedCitation":"(Van Essen et al., 2012)","plainCitation":"(Van Essen et al., 2012)","noteIndex":0},"citationItems":[{"id":16285,"uris":["http://zotero.org/users/6239255/items/T77LRRYR"],"itemData":{"id":16285,"type":"article-journal","abstract":"We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delInstrText>
        </w:r>
        <w:r w:rsidR="004A536E" w:rsidRPr="006E54B4" w:rsidDel="0076279C">
          <w:rPr>
            <w:rPrChange w:id="982" w:author="Chelsea Helion" w:date="2024-10-23T10:53:00Z">
              <w:rPr>
                <w:rFonts w:ascii="Aptos" w:hAnsi="Aptos"/>
              </w:rPr>
            </w:rPrChange>
          </w:rPr>
          <w:fldChar w:fldCharType="separate"/>
        </w:r>
        <w:r w:rsidR="004A536E" w:rsidRPr="006E54B4" w:rsidDel="0076279C">
          <w:rPr>
            <w:rPrChange w:id="983" w:author="Chelsea Helion" w:date="2024-10-23T10:53:00Z">
              <w:rPr>
                <w:rFonts w:ascii="Aptos" w:hAnsi="Aptos"/>
              </w:rPr>
            </w:rPrChange>
          </w:rPr>
          <w:delText>(Van Essen et al., 2012)</w:delText>
        </w:r>
        <w:r w:rsidR="004A536E" w:rsidRPr="006E54B4" w:rsidDel="0076279C">
          <w:rPr>
            <w:rPrChange w:id="984" w:author="Chelsea Helion" w:date="2024-10-23T10:53:00Z">
              <w:rPr>
                <w:rFonts w:ascii="Aptos" w:hAnsi="Aptos"/>
              </w:rPr>
            </w:rPrChange>
          </w:rPr>
          <w:fldChar w:fldCharType="end"/>
        </w:r>
        <w:r w:rsidRPr="006E54B4" w:rsidDel="0076279C">
          <w:rPr>
            <w:rPrChange w:id="985" w:author="Chelsea Helion" w:date="2024-10-23T10:53:00Z">
              <w:rPr>
                <w:rFonts w:ascii="Aptos" w:hAnsi="Aptos"/>
              </w:rPr>
            </w:rPrChange>
          </w:rPr>
          <w:delText xml:space="preserve">. It should be noted that MVPA analyses like ISC, which are sensitive to the voxel-level patterns that spatial smoothing could distort, are robust to the standard gaussian kernel size that fMRIPrep applies during spatial smoothing </w:delText>
        </w:r>
        <w:r w:rsidR="00956966" w:rsidRPr="006E54B4" w:rsidDel="0076279C">
          <w:rPr>
            <w:rPrChange w:id="986" w:author="Chelsea Helion" w:date="2024-10-23T10:53:00Z">
              <w:rPr>
                <w:rFonts w:ascii="Aptos" w:hAnsi="Aptos"/>
              </w:rPr>
            </w:rPrChange>
          </w:rPr>
          <w:fldChar w:fldCharType="begin"/>
        </w:r>
        <w:r w:rsidR="004F2335" w:rsidRPr="006E54B4" w:rsidDel="0076279C">
          <w:rPr>
            <w:rPrChange w:id="987" w:author="Chelsea Helion" w:date="2024-10-23T10:53:00Z">
              <w:rPr>
                <w:rFonts w:ascii="Aptos" w:hAnsi="Aptos"/>
              </w:rPr>
            </w:rPrChange>
          </w:rPr>
          <w:delInstrText xml:space="preserve"> ADDIN ZOTERO_ITEM CSL_CITATION {"citationID":"hwf4NXDO","properties":{"formattedCitation":"(Hendriks et al., 2017)","plainCitation":"(Hendriks et al., 2017)","noteIndex":0},"citationItems":[{"id":2647,"uris":["http://zotero.org/users/6239255/items/B58UM36G"],"itemData":{"id":2647,"type":"article-journal","abstract":"Multi-voxel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delInstrText>
        </w:r>
        <w:r w:rsidR="00956966" w:rsidRPr="006E54B4" w:rsidDel="0076279C">
          <w:rPr>
            <w:rPrChange w:id="988" w:author="Chelsea Helion" w:date="2024-10-23T10:53:00Z">
              <w:rPr>
                <w:rFonts w:ascii="Aptos" w:hAnsi="Aptos"/>
              </w:rPr>
            </w:rPrChange>
          </w:rPr>
          <w:fldChar w:fldCharType="separate"/>
        </w:r>
        <w:r w:rsidR="00956966" w:rsidRPr="006E54B4" w:rsidDel="0076279C">
          <w:rPr>
            <w:rPrChange w:id="989" w:author="Chelsea Helion" w:date="2024-10-23T10:53:00Z">
              <w:rPr>
                <w:rFonts w:ascii="Aptos" w:hAnsi="Aptos"/>
              </w:rPr>
            </w:rPrChange>
          </w:rPr>
          <w:delText>(Hendriks et al., 2017)</w:delText>
        </w:r>
        <w:r w:rsidR="00956966" w:rsidRPr="006E54B4" w:rsidDel="0076279C">
          <w:rPr>
            <w:rPrChange w:id="990" w:author="Chelsea Helion" w:date="2024-10-23T10:53:00Z">
              <w:rPr>
                <w:rFonts w:ascii="Aptos" w:hAnsi="Aptos"/>
              </w:rPr>
            </w:rPrChange>
          </w:rPr>
          <w:fldChar w:fldCharType="end"/>
        </w:r>
        <w:r w:rsidRPr="006E54B4" w:rsidDel="0076279C">
          <w:rPr>
            <w:rPrChange w:id="991" w:author="Chelsea Helion" w:date="2024-10-23T10:53:00Z">
              <w:rPr>
                <w:rFonts w:ascii="Aptos" w:hAnsi="Aptos"/>
              </w:rPr>
            </w:rPrChange>
          </w:rPr>
          <w:delText xml:space="preserve">. </w:delText>
        </w:r>
      </w:del>
    </w:p>
    <w:p w14:paraId="0968AB9D" w14:textId="4C833AF3" w:rsidR="00CF2D02" w:rsidRPr="006E54B4" w:rsidDel="0076279C" w:rsidRDefault="00000000" w:rsidP="00AF6336">
      <w:pPr>
        <w:spacing w:line="240" w:lineRule="auto"/>
        <w:ind w:firstLine="720"/>
        <w:jc w:val="both"/>
        <w:rPr>
          <w:del w:id="992" w:author="Chelsea Helion" w:date="2024-10-25T12:17:00Z"/>
          <w:rPrChange w:id="993" w:author="Chelsea Helion" w:date="2024-10-23T10:53:00Z">
            <w:rPr>
              <w:del w:id="994" w:author="Chelsea Helion" w:date="2024-10-25T12:17:00Z"/>
              <w:rFonts w:ascii="Aptos" w:hAnsi="Aptos"/>
            </w:rPr>
          </w:rPrChange>
        </w:rPr>
      </w:pPr>
      <w:del w:id="995" w:author="Chelsea Helion" w:date="2024-10-25T12:17:00Z">
        <w:r w:rsidRPr="006E54B4" w:rsidDel="0076279C">
          <w:rPr>
            <w:b/>
            <w:rPrChange w:id="996" w:author="Chelsea Helion" w:date="2024-10-23T10:53:00Z">
              <w:rPr>
                <w:rFonts w:ascii="Aptos" w:hAnsi="Aptos"/>
                <w:b/>
              </w:rPr>
            </w:rPrChange>
          </w:rPr>
          <w:delText xml:space="preserve">Univariate Analysis. </w:delText>
        </w:r>
        <w:r w:rsidRPr="006E54B4" w:rsidDel="0076279C">
          <w:rPr>
            <w:rPrChange w:id="997" w:author="Chelsea Helion" w:date="2024-10-23T10:53:00Z">
              <w:rPr>
                <w:rFonts w:ascii="Aptos" w:hAnsi="Aptos"/>
              </w:rPr>
            </w:rPrChange>
          </w:rPr>
          <w:delText xml:space="preserve">FSL's </w:delText>
        </w:r>
        <w:r w:rsidR="009B1B62" w:rsidRPr="006E54B4" w:rsidDel="0076279C">
          <w:rPr>
            <w:rPrChange w:id="998" w:author="Chelsea Helion" w:date="2024-10-23T10:53:00Z">
              <w:rPr>
                <w:rFonts w:ascii="Aptos" w:hAnsi="Aptos"/>
              </w:rPr>
            </w:rPrChange>
          </w:rPr>
          <w:delText>[</w:delText>
        </w:r>
        <w:r w:rsidRPr="006E54B4" w:rsidDel="0076279C">
          <w:rPr>
            <w:rPrChange w:id="999" w:author="Chelsea Helion" w:date="2024-10-23T10:53:00Z">
              <w:rPr>
                <w:rFonts w:ascii="Aptos" w:hAnsi="Aptos"/>
              </w:rPr>
            </w:rPrChange>
          </w:rPr>
          <w:delText>v6.0.5.1</w:delText>
        </w:r>
        <w:r w:rsidR="009B1B62" w:rsidRPr="006E54B4" w:rsidDel="0076279C">
          <w:rPr>
            <w:rPrChange w:id="1000" w:author="Chelsea Helion" w:date="2024-10-23T10:53:00Z">
              <w:rPr>
                <w:rFonts w:ascii="Aptos" w:hAnsi="Aptos"/>
              </w:rPr>
            </w:rPrChange>
          </w:rPr>
          <w:delText>]</w:delText>
        </w:r>
        <w:r w:rsidRPr="006E54B4" w:rsidDel="0076279C">
          <w:rPr>
            <w:rPrChange w:id="1001" w:author="Chelsea Helion" w:date="2024-10-23T10:53:00Z">
              <w:rPr>
                <w:rFonts w:ascii="Aptos" w:hAnsi="Aptos"/>
              </w:rPr>
            </w:rPrChange>
          </w:rPr>
          <w:delText xml:space="preserve"> FEAT </w:delText>
        </w:r>
        <w:r w:rsidR="009B1B62" w:rsidRPr="006E54B4" w:rsidDel="0076279C">
          <w:rPr>
            <w:rPrChange w:id="1002" w:author="Chelsea Helion" w:date="2024-10-23T10:53:00Z">
              <w:rPr>
                <w:rFonts w:ascii="Aptos" w:hAnsi="Aptos"/>
              </w:rPr>
            </w:rPrChange>
          </w:rPr>
          <w:delText>[</w:delText>
        </w:r>
        <w:r w:rsidRPr="006E54B4" w:rsidDel="0076279C">
          <w:rPr>
            <w:rPrChange w:id="1003" w:author="Chelsea Helion" w:date="2024-10-23T10:53:00Z">
              <w:rPr>
                <w:rFonts w:ascii="Aptos" w:hAnsi="Aptos"/>
              </w:rPr>
            </w:rPrChange>
          </w:rPr>
          <w:delText>v6.0.0</w:delText>
        </w:r>
        <w:r w:rsidR="009B1B62" w:rsidRPr="006E54B4" w:rsidDel="0076279C">
          <w:rPr>
            <w:rPrChange w:id="1004" w:author="Chelsea Helion" w:date="2024-10-23T10:53:00Z">
              <w:rPr>
                <w:rFonts w:ascii="Aptos" w:hAnsi="Aptos"/>
              </w:rPr>
            </w:rPrChange>
          </w:rPr>
          <w:delText>]</w:delText>
        </w:r>
        <w:r w:rsidRPr="006E54B4" w:rsidDel="0076279C">
          <w:rPr>
            <w:rPrChange w:id="1005" w:author="Chelsea Helion" w:date="2024-10-23T10:53:00Z">
              <w:rPr>
                <w:rFonts w:ascii="Aptos" w:hAnsi="Aptos"/>
              </w:rPr>
            </w:rPrChange>
          </w:rPr>
          <w:delText xml:space="preserve"> </w:delText>
        </w:r>
        <w:r w:rsidR="005D3927" w:rsidRPr="006E54B4" w:rsidDel="0076279C">
          <w:rPr>
            <w:rPrChange w:id="1006" w:author="Chelsea Helion" w:date="2024-10-23T10:53:00Z">
              <w:rPr>
                <w:rFonts w:ascii="Aptos" w:hAnsi="Aptos"/>
              </w:rPr>
            </w:rPrChange>
          </w:rPr>
          <w:fldChar w:fldCharType="begin"/>
        </w:r>
        <w:r w:rsidR="004F2335" w:rsidRPr="006E54B4" w:rsidDel="0076279C">
          <w:rPr>
            <w:rPrChange w:id="1007" w:author="Chelsea Helion" w:date="2024-10-23T10:53:00Z">
              <w:rPr>
                <w:rFonts w:ascii="Aptos" w:hAnsi="Aptos"/>
              </w:rPr>
            </w:rPrChange>
          </w:rPr>
          <w:delInstrText xml:space="preserve"> ADDIN ZOTERO_ITEM CSL_CITATION {"citationID":"DmgiqaKt","properties":{"formattedCitation":"(Jenkinson et al., 2012)","plainCitation":"(Jenkinson et al., 2012)","noteIndex":0},"citationItems":[{"id":2697,"uris":["http://zotero.org/users/6239255/items/WA4T27RK"],"itemData":{"id":2697,"type":"article-journal","abstract":"FSL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delInstrText>
        </w:r>
        <w:r w:rsidR="005D3927" w:rsidRPr="006E54B4" w:rsidDel="0076279C">
          <w:rPr>
            <w:rPrChange w:id="1008" w:author="Chelsea Helion" w:date="2024-10-23T10:53:00Z">
              <w:rPr>
                <w:rFonts w:ascii="Aptos" w:hAnsi="Aptos"/>
              </w:rPr>
            </w:rPrChange>
          </w:rPr>
          <w:fldChar w:fldCharType="separate"/>
        </w:r>
        <w:r w:rsidR="005D3927" w:rsidRPr="006E54B4" w:rsidDel="0076279C">
          <w:rPr>
            <w:rPrChange w:id="1009" w:author="Chelsea Helion" w:date="2024-10-23T10:53:00Z">
              <w:rPr>
                <w:rFonts w:ascii="Aptos" w:hAnsi="Aptos"/>
              </w:rPr>
            </w:rPrChange>
          </w:rPr>
          <w:delText>(Jenkinson et al., 2012)</w:delText>
        </w:r>
        <w:r w:rsidR="005D3927" w:rsidRPr="006E54B4" w:rsidDel="0076279C">
          <w:rPr>
            <w:rPrChange w:id="1010" w:author="Chelsea Helion" w:date="2024-10-23T10:53:00Z">
              <w:rPr>
                <w:rFonts w:ascii="Aptos" w:hAnsi="Aptos"/>
              </w:rPr>
            </w:rPrChange>
          </w:rPr>
          <w:fldChar w:fldCharType="end"/>
        </w:r>
        <w:r w:rsidR="005D3927" w:rsidRPr="006E54B4" w:rsidDel="0076279C">
          <w:rPr>
            <w:rPrChange w:id="1011" w:author="Chelsea Helion" w:date="2024-10-23T10:53:00Z">
              <w:rPr>
                <w:rFonts w:ascii="Aptos" w:hAnsi="Aptos"/>
              </w:rPr>
            </w:rPrChange>
          </w:rPr>
          <w:delText xml:space="preserve"> </w:delText>
        </w:r>
        <w:r w:rsidRPr="006E54B4" w:rsidDel="0076279C">
          <w:rPr>
            <w:rPrChange w:id="1012" w:author="Chelsea Helion" w:date="2024-10-23T10:53:00Z">
              <w:rPr>
                <w:rFonts w:ascii="Aptos" w:hAnsi="Aptos"/>
              </w:rPr>
            </w:rPrChange>
          </w:rPr>
          <w:delText>was used to perform a univariate parametric modulation analysis</w:delText>
        </w:r>
        <w:r w:rsidR="0034534F" w:rsidRPr="006E54B4" w:rsidDel="0076279C">
          <w:rPr>
            <w:rPrChange w:id="1013" w:author="Chelsea Helion" w:date="2024-10-23T10:53:00Z">
              <w:rPr>
                <w:rFonts w:ascii="Aptos" w:hAnsi="Aptos"/>
              </w:rPr>
            </w:rPrChange>
          </w:rPr>
          <w:delText xml:space="preserve"> </w:delText>
        </w:r>
        <w:r w:rsidRPr="006E54B4" w:rsidDel="0076279C">
          <w:rPr>
            <w:rPrChange w:id="1014" w:author="Chelsea Helion" w:date="2024-10-23T10:53:00Z">
              <w:rPr>
                <w:rFonts w:ascii="Aptos" w:hAnsi="Aptos"/>
              </w:rPr>
            </w:rPrChange>
          </w:rPr>
          <w:delText>and contrast</w:delText>
        </w:r>
        <w:r w:rsidR="00400CBA" w:rsidRPr="006E54B4" w:rsidDel="0076279C">
          <w:rPr>
            <w:rPrChange w:id="1015" w:author="Chelsea Helion" w:date="2024-10-23T10:53:00Z">
              <w:rPr>
                <w:rFonts w:ascii="Aptos" w:hAnsi="Aptos"/>
              </w:rPr>
            </w:rPrChange>
          </w:rPr>
          <w:delText xml:space="preserve"> analyses</w:delText>
        </w:r>
        <w:r w:rsidRPr="006E54B4" w:rsidDel="0076279C">
          <w:rPr>
            <w:rPrChange w:id="1016" w:author="Chelsea Helion" w:date="2024-10-23T10:53:00Z">
              <w:rPr>
                <w:rFonts w:ascii="Aptos" w:hAnsi="Aptos"/>
              </w:rPr>
            </w:rPrChange>
          </w:rPr>
          <w:delText xml:space="preserve"> between conditions</w:delText>
        </w:r>
        <w:r w:rsidR="00CF2D02" w:rsidRPr="006E54B4" w:rsidDel="0076279C">
          <w:rPr>
            <w:rPrChange w:id="1017" w:author="Chelsea Helion" w:date="2024-10-23T10:53:00Z">
              <w:rPr>
                <w:rFonts w:ascii="Aptos" w:hAnsi="Aptos"/>
              </w:rPr>
            </w:rPrChange>
          </w:rPr>
          <w:delText xml:space="preserve"> (rating vs. non-rating)</w:delText>
        </w:r>
        <w:r w:rsidRPr="006E54B4" w:rsidDel="0076279C">
          <w:rPr>
            <w:rPrChange w:id="1018" w:author="Chelsea Helion" w:date="2024-10-23T10:53:00Z">
              <w:rPr>
                <w:rFonts w:ascii="Aptos" w:hAnsi="Aptos"/>
              </w:rPr>
            </w:rPrChange>
          </w:rPr>
          <w:delText>. For rated runs, three</w:delText>
        </w:r>
        <w:r w:rsidR="00CF2D02" w:rsidRPr="006E54B4" w:rsidDel="0076279C">
          <w:rPr>
            <w:rPrChange w:id="1019" w:author="Chelsea Helion" w:date="2024-10-23T10:53:00Z">
              <w:rPr>
                <w:rFonts w:ascii="Aptos" w:hAnsi="Aptos"/>
              </w:rPr>
            </w:rPrChange>
          </w:rPr>
          <w:delText xml:space="preserve"> (3)</w:delText>
        </w:r>
        <w:r w:rsidRPr="006E54B4" w:rsidDel="0076279C">
          <w:rPr>
            <w:rPrChange w:id="1020" w:author="Chelsea Helion" w:date="2024-10-23T10:53:00Z">
              <w:rPr>
                <w:rFonts w:ascii="Aptos" w:hAnsi="Aptos"/>
              </w:rPr>
            </w:rPrChange>
          </w:rPr>
          <w:delText xml:space="preserve"> three-column event files were constructed. The first</w:delText>
        </w:r>
        <w:r w:rsidR="00CF2D02" w:rsidRPr="006E54B4" w:rsidDel="0076279C">
          <w:rPr>
            <w:rPrChange w:id="1021" w:author="Chelsea Helion" w:date="2024-10-23T10:53:00Z">
              <w:rPr>
                <w:rFonts w:ascii="Aptos" w:hAnsi="Aptos"/>
              </w:rPr>
            </w:rPrChange>
          </w:rPr>
          <w:delText xml:space="preserve"> event file</w:delText>
        </w:r>
        <w:r w:rsidRPr="006E54B4" w:rsidDel="0076279C">
          <w:rPr>
            <w:rPrChange w:id="1022" w:author="Chelsea Helion" w:date="2024-10-23T10:53:00Z">
              <w:rPr>
                <w:rFonts w:ascii="Aptos" w:hAnsi="Aptos"/>
              </w:rPr>
            </w:rPrChange>
          </w:rPr>
          <w:delText xml:space="preserv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delText>
        </w:r>
      </w:del>
    </w:p>
    <w:p w14:paraId="1E071789" w14:textId="44E430FB" w:rsidR="00CF2D02" w:rsidRPr="006E54B4" w:rsidDel="0076279C" w:rsidRDefault="00000000" w:rsidP="00AF6336">
      <w:pPr>
        <w:spacing w:line="240" w:lineRule="auto"/>
        <w:ind w:firstLine="720"/>
        <w:jc w:val="both"/>
        <w:rPr>
          <w:del w:id="1023" w:author="Chelsea Helion" w:date="2024-10-25T12:17:00Z"/>
          <w:rPrChange w:id="1024" w:author="Chelsea Helion" w:date="2024-10-23T10:53:00Z">
            <w:rPr>
              <w:del w:id="1025" w:author="Chelsea Helion" w:date="2024-10-25T12:17:00Z"/>
              <w:rFonts w:ascii="Aptos" w:hAnsi="Aptos"/>
            </w:rPr>
          </w:rPrChange>
        </w:rPr>
      </w:pPr>
      <w:del w:id="1026" w:author="Chelsea Helion" w:date="2024-10-25T12:17:00Z">
        <w:r w:rsidRPr="006E54B4" w:rsidDel="0076279C">
          <w:rPr>
            <w:rPrChange w:id="1027" w:author="Chelsea Helion" w:date="2024-10-23T10:53:00Z">
              <w:rPr>
                <w:rFonts w:ascii="Aptos" w:hAnsi="Aptos"/>
              </w:rPr>
            </w:rPrChange>
          </w:rPr>
          <w:delTex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making a decision (i.e., pressing a button) rather than subjects’ subjective certainty levels. By focusing exclusively on the number of button presses, we aimed to capture the cognitive and motor processes involved in rating itself. </w:delText>
        </w:r>
      </w:del>
    </w:p>
    <w:p w14:paraId="07708A12" w14:textId="461BE163" w:rsidR="00DE0869" w:rsidRPr="006E54B4" w:rsidDel="0076279C" w:rsidRDefault="00000000" w:rsidP="00AF6336">
      <w:pPr>
        <w:spacing w:line="240" w:lineRule="auto"/>
        <w:ind w:firstLine="720"/>
        <w:jc w:val="both"/>
        <w:rPr>
          <w:del w:id="1028" w:author="Chelsea Helion" w:date="2024-10-25T12:17:00Z"/>
          <w:rPrChange w:id="1029" w:author="Chelsea Helion" w:date="2024-10-23T10:53:00Z">
            <w:rPr>
              <w:del w:id="1030" w:author="Chelsea Helion" w:date="2024-10-25T12:17:00Z"/>
              <w:rFonts w:ascii="Aptos" w:hAnsi="Aptos"/>
            </w:rPr>
          </w:rPrChange>
        </w:rPr>
      </w:pPr>
      <w:del w:id="1031" w:author="Chelsea Helion" w:date="2024-10-25T12:17:00Z">
        <w:r w:rsidRPr="006E54B4" w:rsidDel="0076279C">
          <w:rPr>
            <w:rPrChange w:id="1032" w:author="Chelsea Helion" w:date="2024-10-23T10:53:00Z">
              <w:rPr>
                <w:rFonts w:ascii="Aptos" w:hAnsi="Aptos"/>
              </w:rPr>
            </w:rPrChange>
          </w:rPr>
          <w:delTex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fMRIPrep and analyzed in FSL </w:delText>
        </w:r>
        <w:r w:rsidR="00CE37A4" w:rsidRPr="006E54B4" w:rsidDel="0076279C">
          <w:fldChar w:fldCharType="begin"/>
        </w:r>
        <w:r w:rsidR="004F2335" w:rsidRPr="006E54B4" w:rsidDel="0076279C">
          <w:delInstrText xml:space="preserve"> ADDIN ZOTERO_ITEM CSL_CITATION {"citationID":"kZra6KpM","properties":{"formattedCitation":"(Mumford, 2017)","plainCitation":"(Mumford, 2017)","noteIndex":0},"citationItems":[{"id":"c7ay7m1o/ukyBGxdS","uris":["http://zotero.org/users/6239255/items/LXHQL6XV"],"itemData":{"id":16337,"type":"motion_picture","dimensions":"10:27","language":"English","medium":"Digital","publisher":"Youtube","title":"How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delInstrText>
        </w:r>
        <w:r w:rsidR="00CE37A4" w:rsidRPr="006E54B4" w:rsidDel="0076279C">
          <w:fldChar w:fldCharType="separate"/>
        </w:r>
        <w:r w:rsidR="005D0E03" w:rsidRPr="006E54B4" w:rsidDel="0076279C">
          <w:delText>(Mumford, 2017)</w:delText>
        </w:r>
        <w:r w:rsidR="00CE37A4" w:rsidRPr="006E54B4" w:rsidDel="0076279C">
          <w:fldChar w:fldCharType="end"/>
        </w:r>
        <w:r w:rsidRPr="006E54B4" w:rsidDel="0076279C">
          <w:rPr>
            <w:rPrChange w:id="1033" w:author="Chelsea Helion" w:date="2024-10-23T10:53:00Z">
              <w:rPr>
                <w:rFonts w:ascii="Aptos" w:hAnsi="Aptos"/>
              </w:rPr>
            </w:rPrChange>
          </w:rPr>
          <w:delText>.</w:delText>
        </w:r>
      </w:del>
    </w:p>
    <w:p w14:paraId="036D85EC" w14:textId="06494EA1" w:rsidR="00DE0869" w:rsidRPr="006E54B4" w:rsidDel="0076279C" w:rsidRDefault="00000000" w:rsidP="00AF6336">
      <w:pPr>
        <w:spacing w:line="240" w:lineRule="auto"/>
        <w:ind w:firstLine="720"/>
        <w:jc w:val="both"/>
        <w:rPr>
          <w:del w:id="1034" w:author="Chelsea Helion" w:date="2024-10-25T12:17:00Z"/>
          <w:rPrChange w:id="1035" w:author="Chelsea Helion" w:date="2024-10-23T10:53:00Z">
            <w:rPr>
              <w:del w:id="1036" w:author="Chelsea Helion" w:date="2024-10-25T12:17:00Z"/>
              <w:rFonts w:ascii="Aptos" w:hAnsi="Aptos"/>
            </w:rPr>
          </w:rPrChange>
        </w:rPr>
      </w:pPr>
      <w:del w:id="1037" w:author="Chelsea Helion" w:date="2024-10-25T12:17:00Z">
        <w:r w:rsidRPr="006E54B4" w:rsidDel="0076279C">
          <w:rPr>
            <w:rPrChange w:id="1038" w:author="Chelsea Helion" w:date="2024-10-23T10:53:00Z">
              <w:rPr>
                <w:rFonts w:ascii="Aptos" w:hAnsi="Aptos"/>
              </w:rPr>
            </w:rPrChange>
          </w:rPr>
          <w:delText>A subset of the standard fMRIPrep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w:delText>
        </w:r>
        <w:r w:rsidR="007772F8" w:rsidRPr="006E54B4" w:rsidDel="0076279C">
          <w:rPr>
            <w:rPrChange w:id="1039" w:author="Chelsea Helion" w:date="2024-10-23T10:53:00Z">
              <w:rPr>
                <w:rFonts w:ascii="Aptos" w:hAnsi="Aptos"/>
              </w:rPr>
            </w:rPrChange>
          </w:rPr>
          <w:delText xml:space="preserve"> </w:delText>
        </w:r>
        <w:r w:rsidR="00856F17" w:rsidRPr="006E54B4" w:rsidDel="0076279C">
          <w:rPr>
            <w:rPrChange w:id="1040" w:author="Chelsea Helion" w:date="2024-10-23T10:53:00Z">
              <w:rPr>
                <w:rFonts w:ascii="Aptos" w:hAnsi="Aptos"/>
              </w:rPr>
            </w:rPrChange>
          </w:rPr>
          <w:fldChar w:fldCharType="begin"/>
        </w:r>
        <w:r w:rsidR="004F2335" w:rsidRPr="006E54B4" w:rsidDel="0076279C">
          <w:rPr>
            <w:rPrChange w:id="1041" w:author="Chelsea Helion" w:date="2024-10-23T10:53:00Z">
              <w:rPr>
                <w:rFonts w:ascii="Aptos" w:hAnsi="Aptos"/>
              </w:rPr>
            </w:rPrChange>
          </w:rPr>
          <w:delInstrText xml:space="preserve"> ADDIN ZOTERO_ITEM CSL_CITATION {"citationID":"9NvCSEb5","properties":{"formattedCitation":"(Friston et al., 1995)","plainCitation":"(Friston et al., 1995)","noteIndex":0},"citationItems":[{"id":16345,"uris":["http://zotero.org/users/6239255/items/2X2E4YSS"],"itemData":{"id":16345,"type":"article-journal","abstract":"We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delInstrText>
        </w:r>
        <w:r w:rsidR="00856F17" w:rsidRPr="006E54B4" w:rsidDel="0076279C">
          <w:rPr>
            <w:rPrChange w:id="1042" w:author="Chelsea Helion" w:date="2024-10-23T10:53:00Z">
              <w:rPr>
                <w:rFonts w:ascii="Aptos" w:hAnsi="Aptos"/>
              </w:rPr>
            </w:rPrChange>
          </w:rPr>
          <w:fldChar w:fldCharType="separate"/>
        </w:r>
        <w:r w:rsidR="00856F17" w:rsidRPr="006E54B4" w:rsidDel="0076279C">
          <w:rPr>
            <w:rPrChange w:id="1043" w:author="Chelsea Helion" w:date="2024-10-23T10:53:00Z">
              <w:rPr>
                <w:rFonts w:ascii="Aptos" w:hAnsi="Aptos"/>
              </w:rPr>
            </w:rPrChange>
          </w:rPr>
          <w:delText>(Friston et al., 1995)</w:delText>
        </w:r>
        <w:r w:rsidR="00856F17" w:rsidRPr="006E54B4" w:rsidDel="0076279C">
          <w:rPr>
            <w:rPrChange w:id="1044" w:author="Chelsea Helion" w:date="2024-10-23T10:53:00Z">
              <w:rPr>
                <w:rFonts w:ascii="Aptos" w:hAnsi="Aptos"/>
              </w:rPr>
            </w:rPrChange>
          </w:rPr>
          <w:fldChar w:fldCharType="end"/>
        </w:r>
        <w:r w:rsidRPr="006E54B4" w:rsidDel="0076279C">
          <w:rPr>
            <w:rPrChange w:id="1045" w:author="Chelsea Helion" w:date="2024-10-23T10:53:00Z">
              <w:rPr>
                <w:rFonts w:ascii="Aptos" w:hAnsi="Aptos"/>
              </w:rPr>
            </w:rPrChange>
          </w:rPr>
          <w:delText xml:space="preserve"> - an especially important adjustment for long duration stimuli </w:delText>
        </w:r>
        <w:r w:rsidR="00FE4EBF" w:rsidRPr="006E54B4" w:rsidDel="0076279C">
          <w:rPr>
            <w:rPrChange w:id="1046" w:author="Chelsea Helion" w:date="2024-10-23T10:53:00Z">
              <w:rPr>
                <w:rFonts w:ascii="Aptos" w:hAnsi="Aptos"/>
              </w:rPr>
            </w:rPrChange>
          </w:rPr>
          <w:fldChar w:fldCharType="begin"/>
        </w:r>
        <w:r w:rsidR="004F2335" w:rsidRPr="006E54B4" w:rsidDel="0076279C">
          <w:rPr>
            <w:rPrChange w:id="1047" w:author="Chelsea Helion" w:date="2024-10-23T10:53:00Z">
              <w:rPr>
                <w:rFonts w:ascii="Aptos" w:hAnsi="Aptos"/>
              </w:rPr>
            </w:rPrChange>
          </w:rPr>
          <w:delInstrText xml:space="preserve"> ADDIN ZOTERO_ITEM CSL_CITATION {"citationID":"4d3fKu2T","properties":{"formattedCitation":"(Power et al., 2014)","plainCitation":"(Power et al., 2014)","noteIndex":0},"citationItems":[{"id":16349,"uris":["http://zotero.org/users/6239255/items/IUCGI8ES"],"itemData":{"id":16349,"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delInstrText>
        </w:r>
        <w:r w:rsidR="00FE4EBF" w:rsidRPr="006E54B4" w:rsidDel="0076279C">
          <w:rPr>
            <w:rPrChange w:id="1048" w:author="Chelsea Helion" w:date="2024-10-23T10:53:00Z">
              <w:rPr>
                <w:rFonts w:ascii="Aptos" w:hAnsi="Aptos"/>
              </w:rPr>
            </w:rPrChange>
          </w:rPr>
          <w:fldChar w:fldCharType="separate"/>
        </w:r>
        <w:r w:rsidR="00FE4EBF" w:rsidRPr="006E54B4" w:rsidDel="0076279C">
          <w:rPr>
            <w:rPrChange w:id="1049" w:author="Chelsea Helion" w:date="2024-10-23T10:53:00Z">
              <w:rPr>
                <w:rFonts w:ascii="Aptos" w:hAnsi="Aptos"/>
              </w:rPr>
            </w:rPrChange>
          </w:rPr>
          <w:delText>(Power et al., 2014)</w:delText>
        </w:r>
        <w:r w:rsidR="00FE4EBF" w:rsidRPr="006E54B4" w:rsidDel="0076279C">
          <w:rPr>
            <w:rPrChange w:id="1050" w:author="Chelsea Helion" w:date="2024-10-23T10:53:00Z">
              <w:rPr>
                <w:rFonts w:ascii="Aptos" w:hAnsi="Aptos"/>
              </w:rPr>
            </w:rPrChange>
          </w:rPr>
          <w:fldChar w:fldCharType="end"/>
        </w:r>
        <w:r w:rsidRPr="006E54B4" w:rsidDel="0076279C">
          <w:rPr>
            <w:rPrChange w:id="1051" w:author="Chelsea Helion" w:date="2024-10-23T10:53:00Z">
              <w:rPr>
                <w:rFonts w:ascii="Aptos" w:hAnsi="Aptos"/>
              </w:rPr>
            </w:rPrChange>
          </w:rPr>
          <w:delText xml:space="preserve"> - as well as the first five temporal and anatomical components identified by fMRIPrep,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imread function from the </w:delText>
        </w:r>
        <w:r w:rsidR="00FE4EBF" w:rsidRPr="006E54B4" w:rsidDel="0076279C">
          <w:rPr>
            <w:rPrChange w:id="1052" w:author="Chelsea Helion" w:date="2024-10-23T10:53:00Z">
              <w:rPr>
                <w:rFonts w:ascii="Aptos" w:hAnsi="Aptos"/>
              </w:rPr>
            </w:rPrChange>
          </w:rPr>
          <w:delText>OpenCV</w:delText>
        </w:r>
        <w:r w:rsidR="009B1B62" w:rsidRPr="006E54B4" w:rsidDel="0076279C">
          <w:rPr>
            <w:rPrChange w:id="1053" w:author="Chelsea Helion" w:date="2024-10-23T10:53:00Z">
              <w:rPr>
                <w:rFonts w:ascii="Aptos" w:hAnsi="Aptos"/>
              </w:rPr>
            </w:rPrChange>
          </w:rPr>
          <w:delText xml:space="preserve"> [v4.10.0.82] </w:delText>
        </w:r>
        <w:r w:rsidR="00DF18B4" w:rsidRPr="006E54B4" w:rsidDel="0076279C">
          <w:rPr>
            <w:rPrChange w:id="1054" w:author="Chelsea Helion" w:date="2024-10-23T10:53:00Z">
              <w:rPr>
                <w:rFonts w:ascii="Aptos" w:hAnsi="Aptos"/>
              </w:rPr>
            </w:rPrChange>
          </w:rPr>
          <w:fldChar w:fldCharType="begin"/>
        </w:r>
        <w:r w:rsidR="004F2335" w:rsidRPr="006E54B4" w:rsidDel="0076279C">
          <w:rPr>
            <w:rPrChange w:id="1055" w:author="Chelsea Helion" w:date="2024-10-23T10:53:00Z">
              <w:rPr>
                <w:rFonts w:ascii="Aptos" w:hAnsi="Aptos"/>
              </w:rPr>
            </w:rPrChange>
          </w:rPr>
          <w:delInstrText xml:space="preserve"> ADDIN ZOTERO_ITEM CSL_CITATION {"citationID":"YXCJp5QM","properties":{"formattedCitation":"(Bradski, 2000)","plainCitation":"(Bradski, 2000)","noteIndex":0},"citationItems":[{"id":16350,"uris":["http://zotero.org/users/6239255/items/XS9367EL"],"itemData":{"id":16350,"type":"software","collection-title":"Dr. Dobb's Journal of Software Tools","genre":"Python","title":"The OpenCV Library","URL":"https://pypi.org/project/opencv-python/","version":"2008-01-15","author":[{"family":"Bradski","given":"G."}],"issued":{"date-parts":[["2000"]]}}}],"schema":"https://github.com/citation-style-language/schema/raw/master/csl-citation.json"} </w:delInstrText>
        </w:r>
        <w:r w:rsidR="00DF18B4" w:rsidRPr="006E54B4" w:rsidDel="0076279C">
          <w:rPr>
            <w:rPrChange w:id="1056" w:author="Chelsea Helion" w:date="2024-10-23T10:53:00Z">
              <w:rPr>
                <w:rFonts w:ascii="Aptos" w:hAnsi="Aptos"/>
              </w:rPr>
            </w:rPrChange>
          </w:rPr>
          <w:fldChar w:fldCharType="separate"/>
        </w:r>
        <w:r w:rsidR="00DF18B4" w:rsidRPr="006E54B4" w:rsidDel="0076279C">
          <w:rPr>
            <w:rPrChange w:id="1057" w:author="Chelsea Helion" w:date="2024-10-23T10:53:00Z">
              <w:rPr>
                <w:rFonts w:ascii="Aptos" w:hAnsi="Aptos"/>
              </w:rPr>
            </w:rPrChange>
          </w:rPr>
          <w:delText>(Bradski, 2000)</w:delText>
        </w:r>
        <w:r w:rsidR="00DF18B4" w:rsidRPr="006E54B4" w:rsidDel="0076279C">
          <w:rPr>
            <w:rPrChange w:id="1058" w:author="Chelsea Helion" w:date="2024-10-23T10:53:00Z">
              <w:rPr>
                <w:rFonts w:ascii="Aptos" w:hAnsi="Aptos"/>
              </w:rPr>
            </w:rPrChange>
          </w:rPr>
          <w:fldChar w:fldCharType="end"/>
        </w:r>
        <w:r w:rsidRPr="006E54B4" w:rsidDel="0076279C">
          <w:rPr>
            <w:rPrChange w:id="1059" w:author="Chelsea Helion" w:date="2024-10-23T10:53:00Z">
              <w:rPr>
                <w:rFonts w:ascii="Aptos" w:hAnsi="Aptos"/>
              </w:rPr>
            </w:rPrChange>
          </w:rPr>
          <w:delText xml:space="preserve"> python library</w:delText>
        </w:r>
        <w:r w:rsidR="009B1B62" w:rsidRPr="006E54B4" w:rsidDel="0076279C">
          <w:rPr>
            <w:rPrChange w:id="1060" w:author="Chelsea Helion" w:date="2024-10-23T10:53:00Z">
              <w:rPr>
                <w:rFonts w:ascii="Aptos" w:hAnsi="Aptos"/>
              </w:rPr>
            </w:rPrChange>
          </w:rPr>
          <w:delText xml:space="preserve"> </w:delText>
        </w:r>
        <w:r w:rsidRPr="006E54B4" w:rsidDel="0076279C">
          <w:rPr>
            <w:rPrChange w:id="1061" w:author="Chelsea Helion" w:date="2024-10-23T10:53:00Z">
              <w:rPr>
                <w:rFonts w:ascii="Aptos" w:hAnsi="Aptos"/>
              </w:rPr>
            </w:rPrChange>
          </w:rPr>
          <w:delText xml:space="preserve">and averaged within each TR. The average volume in decibels within each TR was calculated using the librosa </w:delText>
        </w:r>
        <w:r w:rsidR="009B1B62" w:rsidRPr="006E54B4" w:rsidDel="0076279C">
          <w:rPr>
            <w:rPrChange w:id="1062" w:author="Chelsea Helion" w:date="2024-10-23T10:53:00Z">
              <w:rPr>
                <w:rFonts w:ascii="Aptos" w:hAnsi="Aptos"/>
              </w:rPr>
            </w:rPrChange>
          </w:rPr>
          <w:delText xml:space="preserve">[v0.10.2] </w:delText>
        </w:r>
        <w:r w:rsidR="00DF18B4" w:rsidRPr="006E54B4" w:rsidDel="0076279C">
          <w:rPr>
            <w:rPrChange w:id="1063" w:author="Chelsea Helion" w:date="2024-10-23T10:53:00Z">
              <w:rPr>
                <w:rFonts w:ascii="Aptos" w:hAnsi="Aptos"/>
              </w:rPr>
            </w:rPrChange>
          </w:rPr>
          <w:fldChar w:fldCharType="begin"/>
        </w:r>
        <w:r w:rsidR="004F2335" w:rsidRPr="006E54B4" w:rsidDel="0076279C">
          <w:rPr>
            <w:rPrChange w:id="1064" w:author="Chelsea Helion" w:date="2024-10-23T10:53:00Z">
              <w:rPr>
                <w:rFonts w:ascii="Aptos" w:hAnsi="Aptos"/>
              </w:rPr>
            </w:rPrChange>
          </w:rPr>
          <w:delInstrText xml:space="preserve"> ADDIN ZOTERO_ITEM CSL_CITATION {"citationID":"IULtgncO","properties":{"formattedCitation":"(McFee et al., 2015)","plainCitation":"(McFee et al., 2015)","noteIndex":0},"citationItems":[{"id":16351,"uris":["http://zotero.org/users/6239255/items/72JGTU6M"],"itemData":{"id":16351,"type":"paper-conference","container-title":"Proceedings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delInstrText>
        </w:r>
        <w:r w:rsidR="00DF18B4" w:rsidRPr="006E54B4" w:rsidDel="0076279C">
          <w:rPr>
            <w:rPrChange w:id="1065" w:author="Chelsea Helion" w:date="2024-10-23T10:53:00Z">
              <w:rPr>
                <w:rFonts w:ascii="Aptos" w:hAnsi="Aptos"/>
              </w:rPr>
            </w:rPrChange>
          </w:rPr>
          <w:fldChar w:fldCharType="separate"/>
        </w:r>
        <w:r w:rsidR="00DF18B4" w:rsidRPr="006E54B4" w:rsidDel="0076279C">
          <w:rPr>
            <w:rPrChange w:id="1066" w:author="Chelsea Helion" w:date="2024-10-23T10:53:00Z">
              <w:rPr>
                <w:rFonts w:ascii="Aptos" w:hAnsi="Aptos"/>
              </w:rPr>
            </w:rPrChange>
          </w:rPr>
          <w:delText>(McFee et al., 2015)</w:delText>
        </w:r>
        <w:r w:rsidR="00DF18B4" w:rsidRPr="006E54B4" w:rsidDel="0076279C">
          <w:rPr>
            <w:rPrChange w:id="1067" w:author="Chelsea Helion" w:date="2024-10-23T10:53:00Z">
              <w:rPr>
                <w:rFonts w:ascii="Aptos" w:hAnsi="Aptos"/>
              </w:rPr>
            </w:rPrChange>
          </w:rPr>
          <w:fldChar w:fldCharType="end"/>
        </w:r>
        <w:r w:rsidRPr="006E54B4" w:rsidDel="0076279C">
          <w:rPr>
            <w:rPrChange w:id="1068" w:author="Chelsea Helion" w:date="2024-10-23T10:53:00Z">
              <w:rPr>
                <w:rFonts w:ascii="Aptos" w:hAnsi="Aptos"/>
              </w:rPr>
            </w:rPrChange>
          </w:rPr>
          <w:delText xml:space="preserve"> </w:delText>
        </w:r>
        <w:r w:rsidR="00CF2D02" w:rsidRPr="006E54B4" w:rsidDel="0076279C">
          <w:rPr>
            <w:rPrChange w:id="1069" w:author="Chelsea Helion" w:date="2024-10-23T10:53:00Z">
              <w:rPr>
                <w:rFonts w:ascii="Aptos" w:hAnsi="Aptos"/>
              </w:rPr>
            </w:rPrChange>
          </w:rPr>
          <w:delText>P</w:delText>
        </w:r>
        <w:r w:rsidRPr="006E54B4" w:rsidDel="0076279C">
          <w:rPr>
            <w:rPrChange w:id="1070" w:author="Chelsea Helion" w:date="2024-10-23T10:53:00Z">
              <w:rPr>
                <w:rFonts w:ascii="Aptos" w:hAnsi="Aptos"/>
              </w:rPr>
            </w:rPrChange>
          </w:rPr>
          <w:delText xml:space="preserve">ython library. The presence of speech and faces were manually coded moment-to-moment by a trained human annotator and confirmed by researcher review. Additional confirmation regarding the presence of faces or speech within each TR was achieved using Whisper </w:delText>
        </w:r>
        <w:r w:rsidR="009B1B62" w:rsidRPr="006E54B4" w:rsidDel="0076279C">
          <w:rPr>
            <w:rPrChange w:id="1071" w:author="Chelsea Helion" w:date="2024-10-23T10:53:00Z">
              <w:rPr>
                <w:rFonts w:ascii="Aptos" w:hAnsi="Aptos"/>
              </w:rPr>
            </w:rPrChange>
          </w:rPr>
          <w:delText>[</w:delText>
        </w:r>
        <w:r w:rsidR="003940FC" w:rsidRPr="006E54B4" w:rsidDel="0076279C">
          <w:rPr>
            <w:rPrChange w:id="1072" w:author="Chelsea Helion" w:date="2024-10-23T10:53:00Z">
              <w:rPr>
                <w:rFonts w:ascii="Aptos" w:hAnsi="Aptos"/>
              </w:rPr>
            </w:rPrChange>
          </w:rPr>
          <w:delText>v1.1.10</w:delText>
        </w:r>
        <w:r w:rsidR="009B1B62" w:rsidRPr="006E54B4" w:rsidDel="0076279C">
          <w:rPr>
            <w:rPrChange w:id="1073" w:author="Chelsea Helion" w:date="2024-10-23T10:53:00Z">
              <w:rPr>
                <w:rFonts w:ascii="Aptos" w:hAnsi="Aptos"/>
              </w:rPr>
            </w:rPrChange>
          </w:rPr>
          <w:delText>]</w:delText>
        </w:r>
        <w:r w:rsidR="003940FC" w:rsidRPr="006E54B4" w:rsidDel="0076279C">
          <w:rPr>
            <w:rPrChange w:id="1074" w:author="Chelsea Helion" w:date="2024-10-23T10:53:00Z">
              <w:rPr>
                <w:rFonts w:ascii="Aptos" w:hAnsi="Aptos"/>
              </w:rPr>
            </w:rPrChange>
          </w:rPr>
          <w:delText xml:space="preserve"> </w:delText>
        </w:r>
        <w:r w:rsidR="00DF18B4" w:rsidRPr="006E54B4" w:rsidDel="0076279C">
          <w:rPr>
            <w:rPrChange w:id="1075" w:author="Chelsea Helion" w:date="2024-10-23T10:53:00Z">
              <w:rPr>
                <w:rFonts w:ascii="Aptos" w:hAnsi="Aptos"/>
              </w:rPr>
            </w:rPrChange>
          </w:rPr>
          <w:fldChar w:fldCharType="begin"/>
        </w:r>
        <w:r w:rsidR="004F2335" w:rsidRPr="006E54B4" w:rsidDel="0076279C">
          <w:rPr>
            <w:rPrChange w:id="1076" w:author="Chelsea Helion" w:date="2024-10-23T10:53:00Z">
              <w:rPr>
                <w:rFonts w:ascii="Aptos" w:hAnsi="Aptos"/>
              </w:rPr>
            </w:rPrChange>
          </w:rPr>
          <w:delInstrText xml:space="preserve"> ADDIN ZOTERO_ITEM CSL_CITATION {"citationID":"sKT8NXHt","properties":{"formattedCitation":"(OpenAI, 2023)","plainCitation":"(OpenAI, 2023)","noteIndex":0},"citationItems":[{"id":16352,"uris":["http://zotero.org/users/6239255/items/XMPTFXLL"],"itemData":{"id":16352,"type":"software","title":"Whisper","URL":"https://github.com/openai/whisper","author":[{"literal":"OpenAI"}],"issued":{"date-parts":[["2023"]]}}}],"schema":"https://github.com/citation-style-language/schema/raw/master/csl-citation.json"} </w:delInstrText>
        </w:r>
        <w:r w:rsidR="00DF18B4" w:rsidRPr="006E54B4" w:rsidDel="0076279C">
          <w:rPr>
            <w:rPrChange w:id="1077" w:author="Chelsea Helion" w:date="2024-10-23T10:53:00Z">
              <w:rPr>
                <w:rFonts w:ascii="Aptos" w:hAnsi="Aptos"/>
              </w:rPr>
            </w:rPrChange>
          </w:rPr>
          <w:fldChar w:fldCharType="separate"/>
        </w:r>
        <w:r w:rsidR="00DF18B4" w:rsidRPr="006E54B4" w:rsidDel="0076279C">
          <w:rPr>
            <w:rPrChange w:id="1078" w:author="Chelsea Helion" w:date="2024-10-23T10:53:00Z">
              <w:rPr>
                <w:rFonts w:ascii="Aptos" w:hAnsi="Aptos"/>
              </w:rPr>
            </w:rPrChange>
          </w:rPr>
          <w:delText>(OpenAI, 2023)</w:delText>
        </w:r>
        <w:r w:rsidR="00DF18B4" w:rsidRPr="006E54B4" w:rsidDel="0076279C">
          <w:rPr>
            <w:rPrChange w:id="1079" w:author="Chelsea Helion" w:date="2024-10-23T10:53:00Z">
              <w:rPr>
                <w:rFonts w:ascii="Aptos" w:hAnsi="Aptos"/>
              </w:rPr>
            </w:rPrChange>
          </w:rPr>
          <w:fldChar w:fldCharType="end"/>
        </w:r>
        <w:r w:rsidR="00DF18B4" w:rsidRPr="006E54B4" w:rsidDel="0076279C">
          <w:rPr>
            <w:rPrChange w:id="1080" w:author="Chelsea Helion" w:date="2024-10-23T10:53:00Z">
              <w:rPr>
                <w:rFonts w:ascii="Aptos" w:hAnsi="Aptos"/>
              </w:rPr>
            </w:rPrChange>
          </w:rPr>
          <w:delText xml:space="preserve"> </w:delText>
        </w:r>
        <w:r w:rsidRPr="006E54B4" w:rsidDel="0076279C">
          <w:rPr>
            <w:rPrChange w:id="1081" w:author="Chelsea Helion" w:date="2024-10-23T10:53:00Z">
              <w:rPr>
                <w:rFonts w:ascii="Aptos" w:hAnsi="Aptos"/>
              </w:rPr>
            </w:rPrChange>
          </w:rPr>
          <w:delText>and the face_recognition</w:delText>
        </w:r>
        <w:r w:rsidR="009B1B62" w:rsidRPr="006E54B4" w:rsidDel="0076279C">
          <w:rPr>
            <w:rPrChange w:id="1082" w:author="Chelsea Helion" w:date="2024-10-23T10:53:00Z">
              <w:rPr>
                <w:rFonts w:ascii="Aptos" w:hAnsi="Aptos"/>
              </w:rPr>
            </w:rPrChange>
          </w:rPr>
          <w:delText xml:space="preserve"> [v1.3.0]</w:delText>
        </w:r>
        <w:r w:rsidRPr="006E54B4" w:rsidDel="0076279C">
          <w:rPr>
            <w:rPrChange w:id="1083" w:author="Chelsea Helion" w:date="2024-10-23T10:53:00Z">
              <w:rPr>
                <w:rFonts w:ascii="Aptos" w:hAnsi="Aptos"/>
              </w:rPr>
            </w:rPrChange>
          </w:rPr>
          <w:delText xml:space="preserve"> </w:delText>
        </w:r>
        <w:r w:rsidR="00DF18B4" w:rsidRPr="006E54B4" w:rsidDel="0076279C">
          <w:rPr>
            <w:rPrChange w:id="1084" w:author="Chelsea Helion" w:date="2024-10-23T10:53:00Z">
              <w:rPr>
                <w:rFonts w:ascii="Aptos" w:hAnsi="Aptos"/>
              </w:rPr>
            </w:rPrChange>
          </w:rPr>
          <w:fldChar w:fldCharType="begin"/>
        </w:r>
        <w:r w:rsidR="004F2335" w:rsidRPr="006E54B4" w:rsidDel="0076279C">
          <w:rPr>
            <w:rPrChange w:id="1085" w:author="Chelsea Helion" w:date="2024-10-23T10:53:00Z">
              <w:rPr>
                <w:rFonts w:ascii="Aptos" w:hAnsi="Aptos"/>
              </w:rPr>
            </w:rPrChange>
          </w:rPr>
          <w:delInstrText xml:space="preserve"> ADDIN ZOTERO_ITEM CSL_CITATION {"citationID":"lctyKWtg","properties":{"formattedCitation":"(Ageitgey, 2023)","plainCitation":"(Ageitgey, 2023)","noteIndex":0},"citationItems":[{"id":16354,"uris":["http://zotero.org/users/6239255/items/E7NH4ST8"],"itemData":{"id":16354,"type":"software","title":"face-recognition","URL":"https://pypi.org/project/face-recognition/","author":[{"family":"Ageitgey","given":"Adam"}],"issued":{"date-parts":[["2023"]]}}}],"schema":"https://github.com/citation-style-language/schema/raw/master/csl-citation.json"} </w:delInstrText>
        </w:r>
        <w:r w:rsidR="00DF18B4" w:rsidRPr="006E54B4" w:rsidDel="0076279C">
          <w:rPr>
            <w:rPrChange w:id="1086" w:author="Chelsea Helion" w:date="2024-10-23T10:53:00Z">
              <w:rPr>
                <w:rFonts w:ascii="Aptos" w:hAnsi="Aptos"/>
              </w:rPr>
            </w:rPrChange>
          </w:rPr>
          <w:fldChar w:fldCharType="separate"/>
        </w:r>
        <w:r w:rsidR="00DF18B4" w:rsidRPr="006E54B4" w:rsidDel="0076279C">
          <w:rPr>
            <w:rPrChange w:id="1087" w:author="Chelsea Helion" w:date="2024-10-23T10:53:00Z">
              <w:rPr>
                <w:rFonts w:ascii="Aptos" w:hAnsi="Aptos"/>
              </w:rPr>
            </w:rPrChange>
          </w:rPr>
          <w:delText>(Ageitgey, 2023)</w:delText>
        </w:r>
        <w:r w:rsidR="00DF18B4" w:rsidRPr="006E54B4" w:rsidDel="0076279C">
          <w:rPr>
            <w:rPrChange w:id="1088" w:author="Chelsea Helion" w:date="2024-10-23T10:53:00Z">
              <w:rPr>
                <w:rFonts w:ascii="Aptos" w:hAnsi="Aptos"/>
              </w:rPr>
            </w:rPrChange>
          </w:rPr>
          <w:fldChar w:fldCharType="end"/>
        </w:r>
        <w:r w:rsidR="00DF18B4" w:rsidRPr="006E54B4" w:rsidDel="0076279C">
          <w:rPr>
            <w:rPrChange w:id="1089" w:author="Chelsea Helion" w:date="2024-10-23T10:53:00Z">
              <w:rPr>
                <w:rFonts w:ascii="Aptos" w:hAnsi="Aptos"/>
              </w:rPr>
            </w:rPrChange>
          </w:rPr>
          <w:delText xml:space="preserve"> </w:delText>
        </w:r>
        <w:r w:rsidR="00CF2D02" w:rsidRPr="006E54B4" w:rsidDel="0076279C">
          <w:rPr>
            <w:rPrChange w:id="1090" w:author="Chelsea Helion" w:date="2024-10-23T10:53:00Z">
              <w:rPr>
                <w:rFonts w:ascii="Aptos" w:hAnsi="Aptos"/>
              </w:rPr>
            </w:rPrChange>
          </w:rPr>
          <w:delText>P</w:delText>
        </w:r>
        <w:r w:rsidRPr="006E54B4" w:rsidDel="0076279C">
          <w:rPr>
            <w:rPrChange w:id="1091" w:author="Chelsea Helion" w:date="2024-10-23T10:53:00Z">
              <w:rPr>
                <w:rFonts w:ascii="Aptos" w:hAnsi="Aptos"/>
              </w:rPr>
            </w:rPrChange>
          </w:rPr>
          <w:delText>ython library, which aligned with manual annotations. All stimulus-related confounds were z-scored.</w:delText>
        </w:r>
      </w:del>
    </w:p>
    <w:p w14:paraId="1BB756C0" w14:textId="4E098B0B" w:rsidR="00DE0869" w:rsidRPr="006E54B4" w:rsidDel="0076279C" w:rsidRDefault="00000000" w:rsidP="00AF6336">
      <w:pPr>
        <w:spacing w:line="240" w:lineRule="auto"/>
        <w:ind w:firstLine="720"/>
        <w:jc w:val="both"/>
        <w:rPr>
          <w:del w:id="1092" w:author="Chelsea Helion" w:date="2024-10-25T12:17:00Z"/>
          <w:rPrChange w:id="1093" w:author="Chelsea Helion" w:date="2024-10-23T10:53:00Z">
            <w:rPr>
              <w:del w:id="1094" w:author="Chelsea Helion" w:date="2024-10-25T12:17:00Z"/>
              <w:rFonts w:ascii="Aptos" w:hAnsi="Aptos"/>
            </w:rPr>
          </w:rPrChange>
        </w:rPr>
      </w:pPr>
      <w:del w:id="1095" w:author="Chelsea Helion" w:date="2024-10-25T12:17:00Z">
        <w:r w:rsidRPr="006E54B4" w:rsidDel="0076279C">
          <w:rPr>
            <w:rPrChange w:id="1096" w:author="Chelsea Helion" w:date="2024-10-23T10:53:00Z">
              <w:rPr>
                <w:rFonts w:ascii="Aptos" w:hAnsi="Aptos"/>
              </w:rPr>
            </w:rPrChange>
          </w:rPr>
          <w:delText xml:space="preserve">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 </w:delText>
        </w:r>
        <w:r w:rsidR="005D0E03" w:rsidRPr="006E54B4" w:rsidDel="0076279C">
          <w:rPr>
            <w:rPrChange w:id="1097" w:author="Chelsea Helion" w:date="2024-10-23T10:53:00Z">
              <w:rPr>
                <w:rFonts w:ascii="Aptos" w:hAnsi="Aptos"/>
              </w:rPr>
            </w:rPrChange>
          </w:rPr>
          <w:fldChar w:fldCharType="begin"/>
        </w:r>
        <w:r w:rsidR="004F2335" w:rsidRPr="006E54B4" w:rsidDel="0076279C">
          <w:rPr>
            <w:rPrChange w:id="1098" w:author="Chelsea Helion" w:date="2024-10-23T10:53:00Z">
              <w:rPr>
                <w:rFonts w:ascii="Aptos" w:hAnsi="Aptos"/>
              </w:rPr>
            </w:rPrChange>
          </w:rPr>
          <w:delInstrText xml:space="preserve"> ADDIN ZOTERO_ITEM CSL_CITATION {"citationID":"ddv5yHTe","properties":{"formattedCitation":"(Woo et al., 2014)","plainCitation":"(Woo et al., 2014)","dontUpdate":true,"noteIndex":0},"citationItems":[{"id":16341,"uris":["http://zotero.org/users/6239255/items/YQB6FVPZ"],"itemData":{"id":16341,"type":"article-journal","abstract":"Cluster-extent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delInstrText>
        </w:r>
        <w:r w:rsidR="005D0E03" w:rsidRPr="006E54B4" w:rsidDel="0076279C">
          <w:rPr>
            <w:rPrChange w:id="1099" w:author="Chelsea Helion" w:date="2024-10-23T10:53:00Z">
              <w:rPr>
                <w:rFonts w:ascii="Aptos" w:hAnsi="Aptos"/>
              </w:rPr>
            </w:rPrChange>
          </w:rPr>
          <w:fldChar w:fldCharType="separate"/>
        </w:r>
        <w:r w:rsidR="005D0E03" w:rsidRPr="006E54B4" w:rsidDel="0076279C">
          <w:rPr>
            <w:rPrChange w:id="1100" w:author="Chelsea Helion" w:date="2024-10-23T10:53:00Z">
              <w:rPr>
                <w:rFonts w:ascii="Aptos" w:hAnsi="Aptos"/>
              </w:rPr>
            </w:rPrChange>
          </w:rPr>
          <w:delText>Woo et al. (2014)</w:delText>
        </w:r>
        <w:r w:rsidR="005D0E03" w:rsidRPr="006E54B4" w:rsidDel="0076279C">
          <w:rPr>
            <w:rPrChange w:id="1101" w:author="Chelsea Helion" w:date="2024-10-23T10:53:00Z">
              <w:rPr>
                <w:rFonts w:ascii="Aptos" w:hAnsi="Aptos"/>
              </w:rPr>
            </w:rPrChange>
          </w:rPr>
          <w:fldChar w:fldCharType="end"/>
        </w:r>
        <w:r w:rsidRPr="006E54B4" w:rsidDel="0076279C">
          <w:rPr>
            <w:rPrChange w:id="1102" w:author="Chelsea Helion" w:date="2024-10-23T10:53:00Z">
              <w:rPr>
                <w:rFonts w:ascii="Aptos" w:hAnsi="Aptos"/>
              </w:rPr>
            </w:rPrChange>
          </w:rPr>
          <w:delText>‘s recommendations (z = 3.29, p &lt; 0.001).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delText>
        </w:r>
      </w:del>
    </w:p>
    <w:p w14:paraId="6387B713" w14:textId="472D5BDA" w:rsidR="00DE0869" w:rsidRPr="006E54B4" w:rsidDel="0076279C" w:rsidRDefault="00000000" w:rsidP="00AF6336">
      <w:pPr>
        <w:spacing w:line="240" w:lineRule="auto"/>
        <w:ind w:firstLine="720"/>
        <w:jc w:val="both"/>
        <w:rPr>
          <w:del w:id="1103" w:author="Chelsea Helion" w:date="2024-10-25T12:17:00Z"/>
          <w:rPrChange w:id="1104" w:author="Chelsea Helion" w:date="2024-10-23T10:53:00Z">
            <w:rPr>
              <w:del w:id="1105" w:author="Chelsea Helion" w:date="2024-10-25T12:17:00Z"/>
              <w:rFonts w:ascii="Aptos" w:hAnsi="Aptos"/>
            </w:rPr>
          </w:rPrChange>
        </w:rPr>
      </w:pPr>
      <w:del w:id="1106" w:author="Chelsea Helion" w:date="2024-10-25T12:17:00Z">
        <w:r w:rsidRPr="006E54B4" w:rsidDel="0076279C">
          <w:rPr>
            <w:b/>
            <w:rPrChange w:id="1107" w:author="Chelsea Helion" w:date="2024-10-23T10:53:00Z">
              <w:rPr>
                <w:rFonts w:ascii="Aptos" w:hAnsi="Aptos"/>
                <w:b/>
              </w:rPr>
            </w:rPrChange>
          </w:rPr>
          <w:delText xml:space="preserve">Intersubject Correlation Analysis. </w:delText>
        </w:r>
        <w:r w:rsidRPr="006E54B4" w:rsidDel="0076279C">
          <w:rPr>
            <w:rPrChange w:id="1108" w:author="Chelsea Helion" w:date="2024-10-23T10:53:00Z">
              <w:rPr>
                <w:rFonts w:ascii="Aptos" w:hAnsi="Aptos"/>
              </w:rPr>
            </w:rPrChange>
          </w:rPr>
          <w:delText xml:space="preserve">Intersubject correlations were calculated using the parcel-wise approach that nltool’s isc and isc_group functions </w:delText>
        </w:r>
        <w:r w:rsidR="008926E2" w:rsidRPr="006E54B4" w:rsidDel="0076279C">
          <w:rPr>
            <w:rPrChange w:id="1109" w:author="Chelsea Helion" w:date="2024-10-23T10:53:00Z">
              <w:rPr>
                <w:rFonts w:ascii="Aptos" w:hAnsi="Aptos"/>
              </w:rPr>
            </w:rPrChange>
          </w:rPr>
          <w:fldChar w:fldCharType="begin"/>
        </w:r>
        <w:r w:rsidR="004F2335" w:rsidRPr="006E54B4" w:rsidDel="0076279C">
          <w:rPr>
            <w:rPrChange w:id="1110" w:author="Chelsea Helion" w:date="2024-10-23T10:53:00Z">
              <w:rPr>
                <w:rFonts w:ascii="Aptos" w:hAnsi="Aptos"/>
              </w:rPr>
            </w:rPrChange>
          </w:rPr>
          <w:delInstrText xml:space="preserve"> ADDIN ZOTERO_ITEM CSL_CITATION {"citationID":"moUZwi0q","properties":{"formattedCitation":"(Chang et al., 2018)","plainCitation":"(Chang et al., 2018)","noteIndex":0},"citationItems":[{"id":1506,"uris":["http://zotero.org/users/6239255/items/PT3M3WD5"],"itemData":{"id":1506,"type":"software","abstract":"&lt;em&gt;New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delInstrText>
        </w:r>
        <w:r w:rsidR="008926E2" w:rsidRPr="006E54B4" w:rsidDel="0076279C">
          <w:rPr>
            <w:rPrChange w:id="1111" w:author="Chelsea Helion" w:date="2024-10-23T10:53:00Z">
              <w:rPr>
                <w:rFonts w:ascii="Aptos" w:hAnsi="Aptos"/>
              </w:rPr>
            </w:rPrChange>
          </w:rPr>
          <w:fldChar w:fldCharType="separate"/>
        </w:r>
        <w:r w:rsidR="008926E2" w:rsidRPr="006E54B4" w:rsidDel="0076279C">
          <w:rPr>
            <w:rPrChange w:id="1112" w:author="Chelsea Helion" w:date="2024-10-23T10:53:00Z">
              <w:rPr>
                <w:rFonts w:ascii="Aptos" w:hAnsi="Aptos"/>
              </w:rPr>
            </w:rPrChange>
          </w:rPr>
          <w:delText>(Chang et al., 2018)</w:delText>
        </w:r>
        <w:r w:rsidR="008926E2" w:rsidRPr="006E54B4" w:rsidDel="0076279C">
          <w:rPr>
            <w:rPrChange w:id="1113" w:author="Chelsea Helion" w:date="2024-10-23T10:53:00Z">
              <w:rPr>
                <w:rFonts w:ascii="Aptos" w:hAnsi="Aptos"/>
              </w:rPr>
            </w:rPrChange>
          </w:rPr>
          <w:fldChar w:fldCharType="end"/>
        </w:r>
        <w:r w:rsidRPr="006E54B4" w:rsidDel="0076279C">
          <w:rPr>
            <w:rPrChange w:id="1114" w:author="Chelsea Helion" w:date="2024-10-23T10:53:00Z">
              <w:rPr>
                <w:rFonts w:ascii="Aptos" w:hAnsi="Aptos"/>
              </w:rPr>
            </w:rPrChange>
          </w:rPr>
          <w:delText xml:space="preserve"> employ</w:delText>
        </w:r>
        <w:r w:rsidR="00CF2D02" w:rsidRPr="006E54B4" w:rsidDel="0076279C">
          <w:rPr>
            <w:rPrChange w:id="1115" w:author="Chelsea Helion" w:date="2024-10-23T10:53:00Z">
              <w:rPr>
                <w:rFonts w:ascii="Aptos" w:hAnsi="Aptos"/>
              </w:rPr>
            </w:rPrChange>
          </w:rPr>
          <w:delText>ed</w:delText>
        </w:r>
        <w:r w:rsidRPr="006E54B4" w:rsidDel="0076279C">
          <w:rPr>
            <w:rPrChange w:id="1116" w:author="Chelsea Helion" w:date="2024-10-23T10:53:00Z">
              <w:rPr>
                <w:rFonts w:ascii="Aptos" w:hAnsi="Aptos"/>
              </w:rPr>
            </w:rPrChange>
          </w:rPr>
          <w:delText xml:space="preserve"> in Python. These functions correlate the time series of each ROI's activity within each participant with the average time series of that same ROI across all other participants, or all other participants within their group in the case of isc_group. This yields a coefficient (the median correlative value, as recommended by </w:delText>
        </w:r>
        <w:r w:rsidR="008F518E" w:rsidRPr="006E54B4" w:rsidDel="0076279C">
          <w:rPr>
            <w:rPrChange w:id="1117" w:author="Chelsea Helion" w:date="2024-10-23T10:53:00Z">
              <w:rPr>
                <w:rFonts w:ascii="Aptos" w:hAnsi="Aptos"/>
              </w:rPr>
            </w:rPrChange>
          </w:rPr>
          <w:fldChar w:fldCharType="begin"/>
        </w:r>
        <w:r w:rsidR="004F2335" w:rsidRPr="006E54B4" w:rsidDel="0076279C">
          <w:rPr>
            <w:rPrChange w:id="1118" w:author="Chelsea Helion" w:date="2024-10-23T10:53:00Z">
              <w:rPr>
                <w:rFonts w:ascii="Aptos" w:hAnsi="Aptos"/>
              </w:rPr>
            </w:rPrChange>
          </w:rPr>
          <w:delInstrText xml:space="preserve"> ADDIN ZOTERO_ITEM CSL_CITATION {"citationID":"yxwCHl0A","properties":{"formattedCitation":"(G. Chen et al., 2016)","plainCitation":"(G. Chen et al., 2016)","dontUpdate":true,"noteIndex":0},"citationItems":[{"id":16278,"uris":["http://zotero.org/users/6239255/items/PAWZUE8S"],"itemData":{"id":16278,"type":"article-journal","abstract":"FMRI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delInstrText>
        </w:r>
        <w:r w:rsidR="008F518E" w:rsidRPr="006E54B4" w:rsidDel="0076279C">
          <w:rPr>
            <w:rPrChange w:id="1119" w:author="Chelsea Helion" w:date="2024-10-23T10:53:00Z">
              <w:rPr>
                <w:rFonts w:ascii="Aptos" w:hAnsi="Aptos"/>
              </w:rPr>
            </w:rPrChange>
          </w:rPr>
          <w:fldChar w:fldCharType="separate"/>
        </w:r>
        <w:r w:rsidR="008F518E" w:rsidRPr="006E54B4" w:rsidDel="0076279C">
          <w:rPr>
            <w:rPrChange w:id="1120" w:author="Chelsea Helion" w:date="2024-10-23T10:53:00Z">
              <w:rPr>
                <w:rFonts w:ascii="Aptos" w:hAnsi="Aptos"/>
              </w:rPr>
            </w:rPrChange>
          </w:rPr>
          <w:delText>G. Chen et al., 2016</w:delText>
        </w:r>
        <w:r w:rsidR="008F518E" w:rsidRPr="006E54B4" w:rsidDel="0076279C">
          <w:rPr>
            <w:rPrChange w:id="1121" w:author="Chelsea Helion" w:date="2024-10-23T10:53:00Z">
              <w:rPr>
                <w:rFonts w:ascii="Aptos" w:hAnsi="Aptos"/>
              </w:rPr>
            </w:rPrChange>
          </w:rPr>
          <w:fldChar w:fldCharType="end"/>
        </w:r>
        <w:r w:rsidRPr="006E54B4" w:rsidDel="0076279C">
          <w:rPr>
            <w:rPrChange w:id="1122" w:author="Chelsea Helion" w:date="2024-10-23T10:53:00Z">
              <w:rPr>
                <w:rFonts w:ascii="Aptos" w:hAnsi="Aptos"/>
              </w:rPr>
            </w:rPrChange>
          </w:rPr>
          <w:delText xml:space="preserve">) representing how similar neural activity patterns are in that ROI among that sample. To assess the significance of differences in neural synchrony between groups (i.e., </w:delText>
        </w:r>
        <w:r w:rsidR="00A57B68" w:rsidRPr="006E54B4" w:rsidDel="0076279C">
          <w:rPr>
            <w:rPrChange w:id="1123" w:author="Chelsea Helion" w:date="2024-10-23T10:53:00Z">
              <w:rPr>
                <w:rFonts w:ascii="Aptos" w:hAnsi="Aptos"/>
              </w:rPr>
            </w:rPrChange>
          </w:rPr>
          <w:delText xml:space="preserve">expressive </w:delText>
        </w:r>
        <w:r w:rsidRPr="006E54B4" w:rsidDel="0076279C">
          <w:rPr>
            <w:rPrChange w:id="1124" w:author="Chelsea Helion" w:date="2024-10-23T10:53:00Z">
              <w:rPr>
                <w:rFonts w:ascii="Aptos" w:hAnsi="Aptos"/>
              </w:rPr>
            </w:rPrChange>
          </w:rPr>
          <w:delText xml:space="preserve">raters and </w:delText>
        </w:r>
        <w:r w:rsidR="00A57B68" w:rsidRPr="006E54B4" w:rsidDel="0076279C">
          <w:rPr>
            <w:rPrChange w:id="1125" w:author="Chelsea Helion" w:date="2024-10-23T10:53:00Z">
              <w:rPr>
                <w:rFonts w:ascii="Aptos" w:hAnsi="Aptos"/>
              </w:rPr>
            </w:rPrChange>
          </w:rPr>
          <w:delText xml:space="preserve">reflective </w:delText>
        </w:r>
        <w:r w:rsidRPr="006E54B4" w:rsidDel="0076279C">
          <w:rPr>
            <w:rPrChange w:id="1126" w:author="Chelsea Helion" w:date="2024-10-23T10:53:00Z">
              <w:rPr>
                <w:rFonts w:ascii="Aptos" w:hAnsi="Aptos"/>
              </w:rPr>
            </w:rPrChange>
          </w:rPr>
          <w:delText>non-raters) within each run, we used subject-wise bootstrapping</w:delText>
        </w:r>
        <w:r w:rsidR="00400CBA" w:rsidRPr="006E54B4" w:rsidDel="0076279C">
          <w:rPr>
            <w:rPrChange w:id="1127" w:author="Chelsea Helion" w:date="2024-10-23T10:53:00Z">
              <w:rPr>
                <w:rFonts w:ascii="Aptos" w:hAnsi="Aptos"/>
              </w:rPr>
            </w:rPrChange>
          </w:rPr>
          <w:delText>,</w:delText>
        </w:r>
        <w:r w:rsidRPr="006E54B4" w:rsidDel="0076279C">
          <w:rPr>
            <w:rPrChange w:id="1128" w:author="Chelsea Helion" w:date="2024-10-23T10:53:00Z">
              <w:rPr>
                <w:rFonts w:ascii="Aptos" w:hAnsi="Aptos"/>
              </w:rPr>
            </w:rPrChange>
          </w:rPr>
          <w:delText xml:space="preserve">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1991_Hall. This method is a more conservative test of statistical significance than permutation testing </w:delText>
        </w:r>
        <w:r w:rsidR="008F518E" w:rsidRPr="006E54B4" w:rsidDel="0076279C">
          <w:rPr>
            <w:rPrChange w:id="1129" w:author="Chelsea Helion" w:date="2024-10-23T10:53:00Z">
              <w:rPr>
                <w:rFonts w:ascii="Aptos" w:hAnsi="Aptos"/>
              </w:rPr>
            </w:rPrChange>
          </w:rPr>
          <w:fldChar w:fldCharType="begin"/>
        </w:r>
        <w:r w:rsidR="004F2335" w:rsidRPr="006E54B4" w:rsidDel="0076279C">
          <w:rPr>
            <w:rPrChange w:id="1130" w:author="Chelsea Helion" w:date="2024-10-23T10:53:00Z">
              <w:rPr>
                <w:rFonts w:ascii="Aptos" w:hAnsi="Aptos"/>
              </w:rPr>
            </w:rPrChange>
          </w:rPr>
          <w:delInstrText xml:space="preserve"> ADDIN ZOTERO_ITEM CSL_CITATION {"citationID":"ZW7de3RI","properties":{"formattedCitation":"(G. Chen et al., 2016)","plainCitation":"(G. Chen et al., 2016)","noteIndex":0},"citationItems":[{"id":16278,"uris":["http://zotero.org/users/6239255/items/PAWZUE8S"],"itemData":{"id":16278,"type":"article-journal","abstract":"FMRI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delInstrText>
        </w:r>
        <w:r w:rsidR="008F518E" w:rsidRPr="006E54B4" w:rsidDel="0076279C">
          <w:rPr>
            <w:rPrChange w:id="1131" w:author="Chelsea Helion" w:date="2024-10-23T10:53:00Z">
              <w:rPr>
                <w:rFonts w:ascii="Aptos" w:hAnsi="Aptos"/>
              </w:rPr>
            </w:rPrChange>
          </w:rPr>
          <w:fldChar w:fldCharType="separate"/>
        </w:r>
        <w:r w:rsidR="008F518E" w:rsidRPr="006E54B4" w:rsidDel="0076279C">
          <w:rPr>
            <w:rPrChange w:id="1132" w:author="Chelsea Helion" w:date="2024-10-23T10:53:00Z">
              <w:rPr>
                <w:rFonts w:ascii="Aptos" w:hAnsi="Aptos"/>
              </w:rPr>
            </w:rPrChange>
          </w:rPr>
          <w:delText>(G. Chen et al., 2016)</w:delText>
        </w:r>
        <w:r w:rsidR="008F518E" w:rsidRPr="006E54B4" w:rsidDel="0076279C">
          <w:rPr>
            <w:rPrChange w:id="1133" w:author="Chelsea Helion" w:date="2024-10-23T10:53:00Z">
              <w:rPr>
                <w:rFonts w:ascii="Aptos" w:hAnsi="Aptos"/>
              </w:rPr>
            </w:rPrChange>
          </w:rPr>
          <w:fldChar w:fldCharType="end"/>
        </w:r>
        <w:r w:rsidRPr="006E54B4" w:rsidDel="0076279C">
          <w:rPr>
            <w:rPrChange w:id="1134" w:author="Chelsea Helion" w:date="2024-10-23T10:53:00Z">
              <w:rPr>
                <w:rFonts w:ascii="Aptos" w:hAnsi="Aptos"/>
              </w:rPr>
            </w:rPrChange>
          </w:rPr>
          <w:delText xml:space="preserve">. To combine p-values from multiple tests (i.e., across runs), we used Fisher's method, which sums the logarithms of the individual p-values and compares the result to a chi-squared distribution to determine overall significance. Adjustments for multiple comparisons were then made using the Bejamini-Hochberg procedure to maintain the false discovery rate below 0.001. </w:delText>
        </w:r>
      </w:del>
    </w:p>
    <w:p w14:paraId="68873E00" w14:textId="6F0055E3" w:rsidR="00DE0869" w:rsidRPr="006E54B4" w:rsidDel="0076279C" w:rsidRDefault="00000000" w:rsidP="00AF6336">
      <w:pPr>
        <w:spacing w:line="240" w:lineRule="auto"/>
        <w:ind w:firstLine="720"/>
        <w:jc w:val="both"/>
        <w:rPr>
          <w:del w:id="1135" w:author="Chelsea Helion" w:date="2024-10-25T12:17:00Z"/>
          <w:rPrChange w:id="1136" w:author="Chelsea Helion" w:date="2024-10-23T10:53:00Z">
            <w:rPr>
              <w:del w:id="1137" w:author="Chelsea Helion" w:date="2024-10-25T12:17:00Z"/>
              <w:rFonts w:ascii="Aptos" w:hAnsi="Aptos"/>
            </w:rPr>
          </w:rPrChange>
        </w:rPr>
      </w:pPr>
      <w:del w:id="1138" w:author="Chelsea Helion" w:date="2024-10-25T12:17:00Z">
        <w:r w:rsidRPr="006E54B4" w:rsidDel="0076279C">
          <w:rPr>
            <w:b/>
            <w:bCs/>
            <w:rPrChange w:id="1139" w:author="Chelsea Helion" w:date="2024-10-23T10:53:00Z">
              <w:rPr>
                <w:rFonts w:ascii="Aptos" w:hAnsi="Aptos"/>
                <w:b/>
                <w:bCs/>
              </w:rPr>
            </w:rPrChange>
          </w:rPr>
          <w:delText>Activation Labeling.</w:delText>
        </w:r>
        <w:r w:rsidRPr="006E54B4" w:rsidDel="0076279C">
          <w:rPr>
            <w:rPrChange w:id="1140" w:author="Chelsea Helion" w:date="2024-10-23T10:53:00Z">
              <w:rPr>
                <w:rFonts w:ascii="Aptos" w:hAnsi="Aptos"/>
              </w:rPr>
            </w:rPrChange>
          </w:rPr>
          <w:delText xml:space="preserve"> After completing analyses, thresholded z-statistic maps and r-statistic maps were annotated using </w:delText>
        </w:r>
        <w:r w:rsidR="0034534F" w:rsidRPr="006E54B4" w:rsidDel="0076279C">
          <w:rPr>
            <w:rPrChange w:id="1141" w:author="Chelsea Helion" w:date="2024-10-23T10:53:00Z">
              <w:rPr>
                <w:rFonts w:ascii="Aptos" w:hAnsi="Aptos"/>
              </w:rPr>
            </w:rPrChange>
          </w:rPr>
          <w:delText>the automated</w:delText>
        </w:r>
        <w:r w:rsidRPr="006E54B4" w:rsidDel="0076279C">
          <w:rPr>
            <w:rPrChange w:id="1142" w:author="Chelsea Helion" w:date="2024-10-23T10:53:00Z">
              <w:rPr>
                <w:rFonts w:ascii="Aptos" w:hAnsi="Aptos"/>
              </w:rPr>
            </w:rPrChange>
          </w:rPr>
          <w:delText xml:space="preserve"> anatomical atlas (AAL) </w:delText>
        </w:r>
        <w:r w:rsidR="008F518E" w:rsidRPr="006E54B4" w:rsidDel="0076279C">
          <w:rPr>
            <w:rPrChange w:id="1143" w:author="Chelsea Helion" w:date="2024-10-23T10:53:00Z">
              <w:rPr>
                <w:rFonts w:ascii="Aptos" w:hAnsi="Aptos"/>
              </w:rPr>
            </w:rPrChange>
          </w:rPr>
          <w:fldChar w:fldCharType="begin"/>
        </w:r>
        <w:r w:rsidR="004F2335" w:rsidRPr="006E54B4" w:rsidDel="0076279C">
          <w:rPr>
            <w:rPrChange w:id="1144" w:author="Chelsea Helion" w:date="2024-10-23T10:53:00Z">
              <w:rPr>
                <w:rFonts w:ascii="Aptos" w:hAnsi="Aptos"/>
              </w:rPr>
            </w:rPrChange>
          </w:rPr>
          <w:delInstrText xml:space="preserve"> ADDIN ZOTERO_ITEM CSL_CITATION {"citationID":"2CCke1Q0","properties":{"formattedCitation":"(Tzourio-Mazoyer et al., 2002)","plainCitation":"(Tzourio-Mazoyer et al., 2002)","noteIndex":0},"citationItems":[{"id":16279,"uris":["http://zotero.org/users/6239255/items/WLZH65VZ"],"itemData":{"id":16279,"type":"article-journal","abstract":"An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delInstrText>
        </w:r>
        <w:r w:rsidR="008F518E" w:rsidRPr="006E54B4" w:rsidDel="0076279C">
          <w:rPr>
            <w:rPrChange w:id="1145" w:author="Chelsea Helion" w:date="2024-10-23T10:53:00Z">
              <w:rPr>
                <w:rFonts w:ascii="Aptos" w:hAnsi="Aptos"/>
              </w:rPr>
            </w:rPrChange>
          </w:rPr>
          <w:fldChar w:fldCharType="separate"/>
        </w:r>
        <w:r w:rsidR="008F518E" w:rsidRPr="006E54B4" w:rsidDel="0076279C">
          <w:rPr>
            <w:rPrChange w:id="1146" w:author="Chelsea Helion" w:date="2024-10-23T10:53:00Z">
              <w:rPr>
                <w:rFonts w:ascii="Aptos" w:hAnsi="Aptos"/>
              </w:rPr>
            </w:rPrChange>
          </w:rPr>
          <w:delText>(Tzourio-Mazoyer et al., 2002)</w:delText>
        </w:r>
        <w:r w:rsidR="008F518E" w:rsidRPr="006E54B4" w:rsidDel="0076279C">
          <w:rPr>
            <w:rPrChange w:id="1147" w:author="Chelsea Helion" w:date="2024-10-23T10:53:00Z">
              <w:rPr>
                <w:rFonts w:ascii="Aptos" w:hAnsi="Aptos"/>
              </w:rPr>
            </w:rPrChange>
          </w:rPr>
          <w:fldChar w:fldCharType="end"/>
        </w:r>
        <w:r w:rsidRPr="006E54B4" w:rsidDel="0076279C">
          <w:rPr>
            <w:rPrChange w:id="1148" w:author="Chelsea Helion" w:date="2024-10-23T10:53:00Z">
              <w:rPr>
                <w:rFonts w:ascii="Aptos" w:hAnsi="Aptos"/>
              </w:rPr>
            </w:rPrChange>
          </w:rPr>
          <w:delText xml:space="preserve">, which provided probabilistically determined anatomical labels for each significant cluster. These labels were supplemented with the Schaefer-Kong atlas </w:delText>
        </w:r>
        <w:r w:rsidR="008926E2" w:rsidRPr="006E54B4" w:rsidDel="0076279C">
          <w:rPr>
            <w:rPrChange w:id="1149" w:author="Chelsea Helion" w:date="2024-10-23T10:53:00Z">
              <w:rPr>
                <w:rFonts w:ascii="Aptos" w:hAnsi="Aptos"/>
              </w:rPr>
            </w:rPrChange>
          </w:rPr>
          <w:fldChar w:fldCharType="begin"/>
        </w:r>
        <w:r w:rsidR="004F2335" w:rsidRPr="006E54B4" w:rsidDel="0076279C">
          <w:rPr>
            <w:rPrChange w:id="1150" w:author="Chelsea Helion" w:date="2024-10-23T10:53:00Z">
              <w:rPr>
                <w:rFonts w:ascii="Aptos" w:hAnsi="Aptos"/>
              </w:rPr>
            </w:rPrChange>
          </w:rPr>
          <w:delInstrText xml:space="preserve"> ADDIN ZOTERO_ITEM CSL_CITATION {"citationID":"YTh662ZL","properties":{"formattedCitation":"(Kong et al., 2021; Schaefer et al., 2018)","plainCitation":"(Kong et al., 2021; Schaefer et al., 2018)","noteIndex":0},"citationItems":[{"id":1493,"uris":["http://zotero.org/users/6239255/items/FZC43B73"],"itemData":{"id":1493,"type":"article-journal","abstract":"Abstract\n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delInstrText>
        </w:r>
        <w:r w:rsidR="008926E2" w:rsidRPr="006E54B4" w:rsidDel="0076279C">
          <w:rPr>
            <w:rPrChange w:id="1151" w:author="Chelsea Helion" w:date="2024-10-23T10:53:00Z">
              <w:rPr>
                <w:rFonts w:ascii="Aptos" w:hAnsi="Aptos"/>
              </w:rPr>
            </w:rPrChange>
          </w:rPr>
          <w:fldChar w:fldCharType="separate"/>
        </w:r>
        <w:r w:rsidR="008F518E" w:rsidRPr="006E54B4" w:rsidDel="0076279C">
          <w:rPr>
            <w:rPrChange w:id="1152" w:author="Chelsea Helion" w:date="2024-10-23T10:53:00Z">
              <w:rPr>
                <w:rFonts w:ascii="Aptos" w:hAnsi="Aptos"/>
              </w:rPr>
            </w:rPrChange>
          </w:rPr>
          <w:delText>(Kong et al., 2021; Schaefer et al., 2018)</w:delText>
        </w:r>
        <w:r w:rsidR="008926E2" w:rsidRPr="006E54B4" w:rsidDel="0076279C">
          <w:rPr>
            <w:rPrChange w:id="1153" w:author="Chelsea Helion" w:date="2024-10-23T10:53:00Z">
              <w:rPr>
                <w:rFonts w:ascii="Aptos" w:hAnsi="Aptos"/>
              </w:rPr>
            </w:rPrChange>
          </w:rPr>
          <w:fldChar w:fldCharType="end"/>
        </w:r>
        <w:r w:rsidRPr="006E54B4" w:rsidDel="0076279C">
          <w:rPr>
            <w:rPrChange w:id="1154" w:author="Chelsea Helion" w:date="2024-10-23T10:53:00Z">
              <w:rPr>
                <w:rFonts w:ascii="Aptos" w:hAnsi="Aptos"/>
              </w:rPr>
            </w:rPrChange>
          </w:rPr>
          <w:delText>, which consists of 400 functionally-defined cortical parcellations and denotes which of 17 network</w:delText>
        </w:r>
        <w:r w:rsidR="008926E2" w:rsidRPr="006E54B4" w:rsidDel="0076279C">
          <w:rPr>
            <w:rPrChange w:id="1155" w:author="Chelsea Helion" w:date="2024-10-23T10:53:00Z">
              <w:rPr>
                <w:rFonts w:ascii="Aptos" w:hAnsi="Aptos"/>
              </w:rPr>
            </w:rPrChange>
          </w:rPr>
          <w:delText xml:space="preserve">s </w:delText>
        </w:r>
        <w:r w:rsidR="008926E2" w:rsidRPr="006E54B4" w:rsidDel="0076279C">
          <w:rPr>
            <w:rPrChange w:id="1156" w:author="Chelsea Helion" w:date="2024-10-23T10:53:00Z">
              <w:rPr>
                <w:rFonts w:ascii="Aptos" w:hAnsi="Aptos"/>
              </w:rPr>
            </w:rPrChange>
          </w:rPr>
          <w:fldChar w:fldCharType="begin"/>
        </w:r>
        <w:r w:rsidR="004F2335" w:rsidRPr="006E54B4" w:rsidDel="0076279C">
          <w:rPr>
            <w:rPrChange w:id="1157" w:author="Chelsea Helion" w:date="2024-10-23T10:53:00Z">
              <w:rPr>
                <w:rFonts w:ascii="Aptos" w:hAnsi="Aptos"/>
              </w:rPr>
            </w:rPrChange>
          </w:rPr>
          <w:delInstrText xml:space="preserve"> ADDIN ZOTERO_ITEM CSL_CITATION {"citationID":"vjewxyxU","properties":{"formattedCitation":"(Yeo et al., 2011)","plainCitation":"(Yeo et al., 2011)","noteIndex":0},"citationItems":[{"id":16281,"uris":["http://zotero.org/users/6239255/items/QF8M7898"],"itemData":{"id":16281,"type":"article-journal","abstract":"Information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delInstrText>
        </w:r>
        <w:r w:rsidR="008926E2" w:rsidRPr="006E54B4" w:rsidDel="0076279C">
          <w:rPr>
            <w:rPrChange w:id="1158" w:author="Chelsea Helion" w:date="2024-10-23T10:53:00Z">
              <w:rPr>
                <w:rFonts w:ascii="Aptos" w:hAnsi="Aptos"/>
              </w:rPr>
            </w:rPrChange>
          </w:rPr>
          <w:fldChar w:fldCharType="separate"/>
        </w:r>
        <w:r w:rsidR="008F518E" w:rsidRPr="006E54B4" w:rsidDel="0076279C">
          <w:rPr>
            <w:rPrChange w:id="1159" w:author="Chelsea Helion" w:date="2024-10-23T10:53:00Z">
              <w:rPr>
                <w:rFonts w:ascii="Aptos" w:hAnsi="Aptos"/>
              </w:rPr>
            </w:rPrChange>
          </w:rPr>
          <w:delText>(Yeo et al., 2011)</w:delText>
        </w:r>
        <w:r w:rsidR="008926E2" w:rsidRPr="006E54B4" w:rsidDel="0076279C">
          <w:rPr>
            <w:rPrChange w:id="1160" w:author="Chelsea Helion" w:date="2024-10-23T10:53:00Z">
              <w:rPr>
                <w:rFonts w:ascii="Aptos" w:hAnsi="Aptos"/>
              </w:rPr>
            </w:rPrChange>
          </w:rPr>
          <w:fldChar w:fldCharType="end"/>
        </w:r>
        <w:r w:rsidR="008926E2" w:rsidRPr="006E54B4" w:rsidDel="0076279C">
          <w:rPr>
            <w:rPrChange w:id="1161" w:author="Chelsea Helion" w:date="2024-10-23T10:53:00Z">
              <w:rPr>
                <w:rFonts w:ascii="Aptos" w:hAnsi="Aptos"/>
              </w:rPr>
            </w:rPrChange>
          </w:rPr>
          <w:delText xml:space="preserve"> </w:delText>
        </w:r>
        <w:r w:rsidRPr="006E54B4" w:rsidDel="0076279C">
          <w:rPr>
            <w:rPrChange w:id="1162" w:author="Chelsea Helion" w:date="2024-10-23T10:53:00Z">
              <w:rPr>
                <w:rFonts w:ascii="Aptos" w:hAnsi="Aptos"/>
              </w:rPr>
            </w:rPrChange>
          </w:rPr>
          <w:delText xml:space="preserve">each region predominantly participates within. When labeling was ambiguous or unavailable, the anatomical label in question was entered as a term in </w:delText>
        </w:r>
        <w:r w:rsidR="00167DA6" w:rsidRPr="006E54B4" w:rsidDel="0076279C">
          <w:rPr>
            <w:rPrChange w:id="1163" w:author="Chelsea Helion" w:date="2024-10-23T10:53:00Z">
              <w:rPr>
                <w:rFonts w:ascii="Aptos" w:hAnsi="Aptos"/>
              </w:rPr>
            </w:rPrChange>
          </w:rPr>
          <w:delText>N</w:delText>
        </w:r>
        <w:r w:rsidRPr="006E54B4" w:rsidDel="0076279C">
          <w:rPr>
            <w:rPrChange w:id="1164" w:author="Chelsea Helion" w:date="2024-10-23T10:53:00Z">
              <w:rPr>
                <w:rFonts w:ascii="Aptos" w:hAnsi="Aptos"/>
              </w:rPr>
            </w:rPrChange>
          </w:rPr>
          <w:delText xml:space="preserve">eurosynth and the activation peak of the meta-analysis compared to the activation peak of the cluster in question. Additionally, certain specialized anatomical regions which are widely recognized within the neuroscience </w:delText>
        </w:r>
        <w:r w:rsidR="00CF2D02" w:rsidRPr="006E54B4" w:rsidDel="0076279C">
          <w:rPr>
            <w:rPrChange w:id="1165" w:author="Chelsea Helion" w:date="2024-10-23T10:53:00Z">
              <w:rPr>
                <w:rFonts w:ascii="Aptos" w:hAnsi="Aptos"/>
              </w:rPr>
            </w:rPrChange>
          </w:rPr>
          <w:delText>community,</w:delText>
        </w:r>
        <w:r w:rsidRPr="006E54B4" w:rsidDel="0076279C">
          <w:rPr>
            <w:rPrChange w:id="1166" w:author="Chelsea Helion" w:date="2024-10-23T10:53:00Z">
              <w:rPr>
                <w:rFonts w:ascii="Aptos" w:hAnsi="Aptos"/>
              </w:rPr>
            </w:rPrChange>
          </w:rPr>
          <w:delText xml:space="preserve"> but which are not used in either of the atlases (e.g., temporoparietal junction) were confirmed using this technique. </w:delText>
        </w:r>
      </w:del>
    </w:p>
    <w:p w14:paraId="276267A2" w14:textId="1A2A318D" w:rsidR="00DE0869" w:rsidRPr="006E54B4" w:rsidDel="0076279C" w:rsidRDefault="00000000" w:rsidP="00FE3980">
      <w:pPr>
        <w:spacing w:line="240" w:lineRule="auto"/>
        <w:ind w:firstLine="720"/>
        <w:jc w:val="both"/>
        <w:rPr>
          <w:del w:id="1167" w:author="Chelsea Helion" w:date="2024-10-25T12:17:00Z"/>
          <w:rPrChange w:id="1168" w:author="Chelsea Helion" w:date="2024-10-23T10:53:00Z">
            <w:rPr>
              <w:del w:id="1169" w:author="Chelsea Helion" w:date="2024-10-25T12:17:00Z"/>
              <w:rFonts w:ascii="Aptos" w:hAnsi="Aptos"/>
            </w:rPr>
          </w:rPrChange>
        </w:rPr>
      </w:pPr>
      <w:del w:id="1170" w:author="Chelsea Helion" w:date="2024-10-25T12:17:00Z">
        <w:r w:rsidRPr="006E54B4" w:rsidDel="0076279C">
          <w:rPr>
            <w:b/>
            <w:rPrChange w:id="1171" w:author="Chelsea Helion" w:date="2024-10-23T10:53:00Z">
              <w:rPr>
                <w:rFonts w:ascii="Aptos" w:hAnsi="Aptos"/>
                <w:b/>
              </w:rPr>
            </w:rPrChange>
          </w:rPr>
          <w:delText xml:space="preserve">Open Access Statement. </w:delText>
        </w:r>
        <w:r w:rsidRPr="006E54B4" w:rsidDel="0076279C">
          <w:rPr>
            <w:rPrChange w:id="1172" w:author="Chelsea Helion" w:date="2024-10-23T10:53:00Z">
              <w:rPr>
                <w:rFonts w:ascii="Aptos" w:hAnsi="Aptos"/>
              </w:rPr>
            </w:rPrChange>
          </w:rPr>
          <w:delText xml:space="preserve">A detailed outline and scripts associated with pre-processing, analyses, and visualizations are publicly available at https://github.com/wj-mitchell/Expressive_V_Reflective. </w:delText>
        </w:r>
      </w:del>
    </w:p>
    <w:p w14:paraId="5ACBD264" w14:textId="5FBBAECF" w:rsidR="00FE3980" w:rsidRPr="006E54B4" w:rsidRDefault="00FE3980">
      <w:pPr>
        <w:rPr>
          <w:b/>
          <w:bCs/>
          <w:rPrChange w:id="1173" w:author="Chelsea Helion" w:date="2024-10-23T10:53:00Z">
            <w:rPr>
              <w:rFonts w:ascii="Aptos" w:hAnsi="Aptos"/>
              <w:b/>
              <w:bCs/>
            </w:rPr>
          </w:rPrChange>
        </w:rPr>
      </w:pPr>
      <w:del w:id="1174" w:author="Chelsea Helion" w:date="2024-10-25T12:17:00Z">
        <w:r w:rsidRPr="006E54B4" w:rsidDel="0076279C">
          <w:rPr>
            <w:b/>
            <w:bCs/>
            <w:rPrChange w:id="1175" w:author="Chelsea Helion" w:date="2024-10-23T10:53:00Z">
              <w:rPr>
                <w:rFonts w:ascii="Aptos" w:hAnsi="Aptos"/>
                <w:b/>
                <w:bCs/>
              </w:rPr>
            </w:rPrChange>
          </w:rPr>
          <w:br w:type="page"/>
        </w:r>
      </w:del>
    </w:p>
    <w:p w14:paraId="4C4B07B5" w14:textId="77777777" w:rsidR="00126307" w:rsidRDefault="00000000" w:rsidP="00126307">
      <w:pPr>
        <w:pStyle w:val="Heading1"/>
        <w:spacing w:before="0" w:after="0" w:line="240" w:lineRule="auto"/>
        <w:jc w:val="both"/>
        <w:rPr>
          <w:ins w:id="1176" w:author="Chelsea Helion" w:date="2024-10-25T13:21:00Z"/>
          <w:b/>
          <w:bCs/>
          <w:sz w:val="22"/>
          <w:szCs w:val="22"/>
        </w:rPr>
      </w:pPr>
      <w:del w:id="1177" w:author="Chelsea Helion" w:date="2024-10-25T13:02:00Z">
        <w:r w:rsidRPr="006E54B4" w:rsidDel="00321805">
          <w:rPr>
            <w:b/>
            <w:bCs/>
            <w:sz w:val="22"/>
            <w:szCs w:val="22"/>
            <w:rPrChange w:id="1178" w:author="Chelsea Helion" w:date="2024-10-23T10:53:00Z">
              <w:rPr>
                <w:rFonts w:ascii="Aptos" w:hAnsi="Aptos"/>
                <w:b/>
                <w:bCs/>
                <w:sz w:val="22"/>
                <w:szCs w:val="22"/>
              </w:rPr>
            </w:rPrChange>
          </w:rPr>
          <w:lastRenderedPageBreak/>
          <w:delText>Results</w:delText>
        </w:r>
      </w:del>
      <w:ins w:id="1179" w:author="Chelsea Helion" w:date="2024-10-25T13:02:00Z">
        <w:r w:rsidR="00321805">
          <w:rPr>
            <w:b/>
            <w:bCs/>
            <w:sz w:val="22"/>
            <w:szCs w:val="22"/>
          </w:rPr>
          <w:t>Behavioral task performance</w:t>
        </w:r>
      </w:ins>
    </w:p>
    <w:p w14:paraId="381EA158" w14:textId="494DE4B0" w:rsidR="0076279C" w:rsidRPr="00126307" w:rsidRDefault="00126307" w:rsidP="00126307">
      <w:pPr>
        <w:pStyle w:val="Heading1"/>
        <w:spacing w:before="0" w:after="0" w:line="240" w:lineRule="auto"/>
        <w:jc w:val="both"/>
        <w:rPr>
          <w:b/>
          <w:bCs/>
          <w:sz w:val="22"/>
          <w:szCs w:val="22"/>
          <w:rPrChange w:id="1180" w:author="Chelsea Helion" w:date="2024-10-25T13:21:00Z">
            <w:rPr>
              <w:rFonts w:ascii="Aptos" w:hAnsi="Aptos"/>
              <w:b/>
              <w:bCs/>
              <w:sz w:val="22"/>
              <w:szCs w:val="22"/>
            </w:rPr>
          </w:rPrChange>
        </w:rPr>
      </w:pPr>
      <w:r w:rsidRPr="006E54B4">
        <w:rPr>
          <w:noProof/>
        </w:rPr>
        <w:drawing>
          <wp:anchor distT="0" distB="0" distL="114300" distR="114300" simplePos="0" relativeHeight="251657215" behindDoc="0" locked="0" layoutInCell="1" allowOverlap="1" wp14:anchorId="4FDC3904" wp14:editId="49F361C2">
            <wp:simplePos x="0" y="0"/>
            <wp:positionH relativeFrom="margin">
              <wp:posOffset>0</wp:posOffset>
            </wp:positionH>
            <wp:positionV relativeFrom="paragraph">
              <wp:posOffset>499955</wp:posOffset>
            </wp:positionV>
            <wp:extent cx="5943600" cy="3731895"/>
            <wp:effectExtent l="0" t="0" r="0" b="0"/>
            <wp:wrapTopAndBottom/>
            <wp:docPr id="863467343"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p>
    <w:p w14:paraId="63D78C4F" w14:textId="7584818A" w:rsidR="00DE0869" w:rsidRPr="006E54B4" w:rsidRDefault="00000000" w:rsidP="00FE3980">
      <w:pPr>
        <w:spacing w:line="240" w:lineRule="auto"/>
        <w:ind w:firstLine="720"/>
        <w:jc w:val="both"/>
        <w:rPr>
          <w:rPrChange w:id="1181" w:author="Chelsea Helion" w:date="2024-10-23T10:53:00Z">
            <w:rPr>
              <w:rFonts w:ascii="Aptos" w:hAnsi="Aptos"/>
            </w:rPr>
          </w:rPrChange>
        </w:rPr>
      </w:pPr>
      <w:bookmarkStart w:id="1182" w:name="_l89pprm7u1jz" w:colFirst="0" w:colLast="0"/>
      <w:bookmarkEnd w:id="1182"/>
      <w:del w:id="1183" w:author="Chelsea Helion" w:date="2024-10-25T13:27:00Z">
        <w:r w:rsidRPr="006E54B4" w:rsidDel="00126307">
          <w:rPr>
            <w:b/>
            <w:bCs/>
            <w:rPrChange w:id="1184" w:author="Chelsea Helion" w:date="2024-10-23T10:53:00Z">
              <w:rPr>
                <w:rFonts w:ascii="Aptos" w:hAnsi="Aptos"/>
                <w:b/>
                <w:bCs/>
              </w:rPr>
            </w:rPrChange>
          </w:rPr>
          <w:delText xml:space="preserve">Rating behavior did not differ between </w:delText>
        </w:r>
        <w:r w:rsidR="00C918C3" w:rsidRPr="006E54B4" w:rsidDel="00126307">
          <w:rPr>
            <w:b/>
            <w:bCs/>
            <w:rPrChange w:id="1185" w:author="Chelsea Helion" w:date="2024-10-23T10:53:00Z">
              <w:rPr>
                <w:rFonts w:ascii="Aptos" w:hAnsi="Aptos"/>
                <w:b/>
                <w:bCs/>
              </w:rPr>
            </w:rPrChange>
          </w:rPr>
          <w:delText>stimuli</w:delText>
        </w:r>
        <w:r w:rsidRPr="006E54B4" w:rsidDel="00126307">
          <w:rPr>
            <w:b/>
            <w:bCs/>
            <w:rPrChange w:id="1186" w:author="Chelsea Helion" w:date="2024-10-23T10:53:00Z">
              <w:rPr>
                <w:rFonts w:ascii="Aptos" w:hAnsi="Aptos"/>
                <w:b/>
                <w:bCs/>
              </w:rPr>
            </w:rPrChange>
          </w:rPr>
          <w:delText>.</w:delText>
        </w:r>
      </w:del>
      <w:ins w:id="1187" w:author="Chelsea Helion" w:date="2024-10-25T13:27:00Z">
        <w:r w:rsidR="00126307">
          <w:rPr>
            <w:b/>
            <w:bCs/>
          </w:rPr>
          <w:t xml:space="preserve">Participants in both </w:t>
        </w:r>
      </w:ins>
      <w:ins w:id="1188" w:author="Chelsea Helion" w:date="2024-10-25T13:28:00Z">
        <w:r w:rsidR="00126307">
          <w:rPr>
            <w:b/>
            <w:bCs/>
          </w:rPr>
          <w:t>viewing orders</w:t>
        </w:r>
      </w:ins>
      <w:ins w:id="1189" w:author="Chelsea Helion" w:date="2024-10-25T13:27:00Z">
        <w:r w:rsidR="00126307">
          <w:rPr>
            <w:b/>
            <w:bCs/>
          </w:rPr>
          <w:t xml:space="preserve"> exhibited similar level</w:t>
        </w:r>
      </w:ins>
      <w:ins w:id="1190" w:author="Chelsea Helion" w:date="2024-10-25T13:28:00Z">
        <w:r w:rsidR="00126307">
          <w:rPr>
            <w:b/>
            <w:bCs/>
          </w:rPr>
          <w:t xml:space="preserve">s of rating frequency. </w:t>
        </w:r>
      </w:ins>
      <w:commentRangeStart w:id="1191"/>
      <w:r w:rsidRPr="006E54B4">
        <w:rPr>
          <w:rPrChange w:id="1192" w:author="Chelsea Helion" w:date="2024-10-23T10:53:00Z">
            <w:rPr>
              <w:rFonts w:ascii="Aptos" w:hAnsi="Aptos"/>
            </w:rPr>
          </w:rPrChange>
        </w:rPr>
        <w:t xml:space="preserve"> </w:t>
      </w:r>
      <w:commentRangeEnd w:id="1191"/>
      <w:r w:rsidR="00400CBA" w:rsidRPr="006E54B4">
        <w:rPr>
          <w:rStyle w:val="CommentReference"/>
        </w:rPr>
        <w:commentReference w:id="1191"/>
      </w:r>
      <w:r w:rsidR="00400CBA" w:rsidRPr="006E54B4">
        <w:rPr>
          <w:rPrChange w:id="1193" w:author="Chelsea Helion" w:date="2024-10-23T10:53:00Z">
            <w:rPr>
              <w:rFonts w:ascii="Aptos" w:hAnsi="Aptos"/>
            </w:rPr>
          </w:rPrChange>
        </w:rPr>
        <w:t xml:space="preserve">No significant differences were observed between run 1 </w:t>
      </w:r>
      <w:r w:rsidRPr="006E54B4">
        <w:rPr>
          <w:rPrChange w:id="1194" w:author="Chelsea Helion" w:date="2024-10-23T10:53:00Z">
            <w:rPr>
              <w:rFonts w:ascii="Aptos" w:hAnsi="Aptos"/>
            </w:rPr>
          </w:rPrChange>
        </w:rPr>
        <w:t>(mean Run 1 = 22.6 ± 22.7 button presses) and run 2 (mean Run 2 = 25.9 ± 27.6 button presses) regarding the average volume of buttons presses per subject (95% CI = (-21.</w:t>
      </w:r>
      <w:proofErr w:type="gramStart"/>
      <w:r w:rsidRPr="006E54B4">
        <w:rPr>
          <w:rPrChange w:id="1195" w:author="Chelsea Helion" w:date="2024-10-23T10:53:00Z">
            <w:rPr>
              <w:rFonts w:ascii="Aptos" w:hAnsi="Aptos"/>
            </w:rPr>
          </w:rPrChange>
        </w:rPr>
        <w:t>3 ,</w:t>
      </w:r>
      <w:proofErr w:type="gramEnd"/>
      <w:r w:rsidRPr="006E54B4">
        <w:rPr>
          <w:rPrChange w:id="1196" w:author="Chelsea Helion" w:date="2024-10-23T10:53:00Z">
            <w:rPr>
              <w:rFonts w:ascii="Aptos" w:hAnsi="Aptos"/>
            </w:rPr>
          </w:rPrChange>
        </w:rPr>
        <w:t xml:space="preserve">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6731F628" w14:textId="77777777" w:rsidR="00950C6D" w:rsidRDefault="001D1567" w:rsidP="00FE3980">
      <w:pPr>
        <w:spacing w:line="240" w:lineRule="auto"/>
        <w:ind w:firstLine="720"/>
        <w:jc w:val="both"/>
        <w:rPr>
          <w:ins w:id="1197" w:author="Chelsea Helion" w:date="2024-10-25T19:02:00Z"/>
        </w:rPr>
      </w:pPr>
      <w:r w:rsidRPr="006E54B4">
        <w:rPr>
          <w:b/>
          <w:bCs/>
          <w:rPrChange w:id="1198" w:author="Chelsea Helion" w:date="2024-10-23T10:53:00Z">
            <w:rPr>
              <w:rFonts w:ascii="Aptos" w:hAnsi="Aptos"/>
              <w:b/>
              <w:bCs/>
            </w:rPr>
          </w:rPrChange>
        </w:rPr>
        <w:t>Subjects report</w:t>
      </w:r>
      <w:ins w:id="1199" w:author="Chelsea Helion" w:date="2024-10-25T19:01:00Z">
        <w:r w:rsidR="00950C6D">
          <w:rPr>
            <w:b/>
            <w:bCs/>
          </w:rPr>
          <w:t>ed</w:t>
        </w:r>
      </w:ins>
      <w:r w:rsidRPr="006E54B4">
        <w:rPr>
          <w:b/>
          <w:bCs/>
          <w:rPrChange w:id="1200" w:author="Chelsea Helion" w:date="2024-10-23T10:53:00Z">
            <w:rPr>
              <w:rFonts w:ascii="Aptos" w:hAnsi="Aptos"/>
              <w:b/>
              <w:bCs/>
            </w:rPr>
          </w:rPrChange>
        </w:rPr>
        <w:t xml:space="preserve"> high engagement and plot comprehension.</w:t>
      </w:r>
      <w:r w:rsidRPr="006E54B4">
        <w:rPr>
          <w:rPrChange w:id="1201" w:author="Chelsea Helion" w:date="2024-10-23T10:53:00Z">
            <w:rPr>
              <w:rFonts w:ascii="Aptos" w:hAnsi="Aptos"/>
            </w:rPr>
          </w:rPrChange>
        </w:rPr>
        <w:t xml:space="preserve"> </w:t>
      </w:r>
      <w:r w:rsidR="00DC2666" w:rsidRPr="006E54B4">
        <w:rPr>
          <w:rPrChange w:id="1202" w:author="Chelsea Helion" w:date="2024-10-23T10:53:00Z">
            <w:rPr>
              <w:rFonts w:ascii="Aptos" w:hAnsi="Aptos"/>
            </w:rPr>
          </w:rPrChange>
        </w:rPr>
        <w:t>To identify potential i</w:t>
      </w:r>
      <w:r w:rsidRPr="006E54B4">
        <w:rPr>
          <w:rPrChange w:id="1203" w:author="Chelsea Helion" w:date="2024-10-23T10:53:00Z">
            <w:rPr>
              <w:rFonts w:ascii="Aptos" w:hAnsi="Aptos"/>
            </w:rPr>
          </w:rPrChange>
        </w:rPr>
        <w:t xml:space="preserve">mpediments to stimulus engagement and comprehension </w:t>
      </w:r>
      <w:r w:rsidR="00DC2666" w:rsidRPr="006E54B4">
        <w:rPr>
          <w:rPrChange w:id="1204" w:author="Chelsea Helion" w:date="2024-10-23T10:53:00Z">
            <w:rPr>
              <w:rFonts w:ascii="Aptos" w:hAnsi="Aptos"/>
            </w:rPr>
          </w:rPrChange>
        </w:rPr>
        <w:t xml:space="preserve">of our stimuli given its length and narrative complexity, </w:t>
      </w:r>
      <w:r w:rsidRPr="006E54B4">
        <w:rPr>
          <w:rPrChange w:id="1205" w:author="Chelsea Helion" w:date="2024-10-23T10:53:00Z">
            <w:rPr>
              <w:rFonts w:ascii="Aptos" w:hAnsi="Aptos"/>
            </w:rPr>
          </w:rPrChange>
        </w:rPr>
        <w:t xml:space="preserve">we </w:t>
      </w:r>
      <w:r w:rsidR="00DC2666" w:rsidRPr="006E54B4">
        <w:rPr>
          <w:rPrChange w:id="1206" w:author="Chelsea Helion" w:date="2024-10-23T10:53:00Z">
            <w:rPr>
              <w:rFonts w:ascii="Aptos" w:hAnsi="Aptos"/>
            </w:rPr>
          </w:rPrChange>
        </w:rPr>
        <w:t xml:space="preserve">collected a series of </w:t>
      </w:r>
      <w:proofErr w:type="spellStart"/>
      <w:ins w:id="1207" w:author="Chelsea Helion" w:date="2024-10-25T13:22:00Z">
        <w:r w:rsidR="00126307">
          <w:t>postscan</w:t>
        </w:r>
        <w:proofErr w:type="spellEnd"/>
        <w:r w:rsidR="00126307">
          <w:t xml:space="preserve"> </w:t>
        </w:r>
      </w:ins>
      <w:r w:rsidR="00DC2666" w:rsidRPr="006E54B4">
        <w:rPr>
          <w:rPrChange w:id="1208" w:author="Chelsea Helion" w:date="2024-10-23T10:53:00Z">
            <w:rPr>
              <w:rFonts w:ascii="Aptos" w:hAnsi="Aptos"/>
            </w:rPr>
          </w:rPrChange>
        </w:rPr>
        <w:t xml:space="preserve">self-report measures about participants’ viewing experiences. </w:t>
      </w:r>
      <w:r w:rsidRPr="006E54B4">
        <w:rPr>
          <w:rPrChange w:id="1209" w:author="Chelsea Helion" w:date="2024-10-23T10:53:00Z">
            <w:rPr>
              <w:rFonts w:ascii="Aptos" w:hAnsi="Aptos"/>
            </w:rPr>
          </w:rPrChange>
        </w:rPr>
        <w:t>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w:t>
      </w:r>
      <w:proofErr w:type="gramStart"/>
      <w:r w:rsidRPr="006E54B4">
        <w:rPr>
          <w:rPrChange w:id="1210" w:author="Chelsea Helion" w:date="2024-10-23T10:53:00Z">
            <w:rPr>
              <w:rFonts w:ascii="Aptos" w:hAnsi="Aptos"/>
            </w:rPr>
          </w:rPrChange>
        </w:rPr>
        <w:t>r(</w:t>
      </w:r>
      <w:proofErr w:type="gramEnd"/>
      <w:r w:rsidRPr="006E54B4">
        <w:rPr>
          <w:rPrChange w:id="1211" w:author="Chelsea Helion" w:date="2024-10-23T10:53:00Z">
            <w:rPr>
              <w:rFonts w:ascii="Aptos" w:hAnsi="Aptos"/>
            </w:rPr>
          </w:rPrChange>
        </w:rPr>
        <w:t>32) = -0.55, p &lt; 0.001).</w:t>
      </w:r>
    </w:p>
    <w:p w14:paraId="09450022" w14:textId="77777777" w:rsidR="00950C6D" w:rsidRDefault="00950C6D" w:rsidP="00FE3980">
      <w:pPr>
        <w:spacing w:line="240" w:lineRule="auto"/>
        <w:ind w:firstLine="720"/>
        <w:jc w:val="both"/>
        <w:rPr>
          <w:ins w:id="1212" w:author="Chelsea Helion" w:date="2024-10-25T19:02:00Z"/>
          <w:b/>
          <w:bCs/>
        </w:rPr>
      </w:pPr>
      <w:ins w:id="1213" w:author="Chelsea Helion" w:date="2024-10-25T19:02:00Z">
        <w:r>
          <w:rPr>
            <w:b/>
            <w:bCs/>
          </w:rPr>
          <w:t>Insert memory results.</w:t>
        </w:r>
      </w:ins>
    </w:p>
    <w:p w14:paraId="55262788" w14:textId="77777777" w:rsidR="00950C6D" w:rsidRDefault="00950C6D" w:rsidP="00FE3980">
      <w:pPr>
        <w:spacing w:line="240" w:lineRule="auto"/>
        <w:ind w:firstLine="720"/>
        <w:jc w:val="both"/>
        <w:rPr>
          <w:ins w:id="1214" w:author="Chelsea Helion" w:date="2024-10-25T19:02:00Z"/>
          <w:b/>
          <w:bCs/>
        </w:rPr>
      </w:pPr>
      <w:commentRangeStart w:id="1215"/>
      <w:ins w:id="1216" w:author="Chelsea Helion" w:date="2024-10-25T19:02:00Z">
        <w:r>
          <w:rPr>
            <w:b/>
            <w:bCs/>
          </w:rPr>
          <w:t>Insert person perception results.</w:t>
        </w:r>
      </w:ins>
    </w:p>
    <w:p w14:paraId="5F2EA7E3" w14:textId="7FD623BE" w:rsidR="00DE0869" w:rsidRPr="006E54B4" w:rsidRDefault="001D1567" w:rsidP="00FE3980">
      <w:pPr>
        <w:spacing w:line="240" w:lineRule="auto"/>
        <w:ind w:firstLine="720"/>
        <w:jc w:val="both"/>
        <w:rPr>
          <w:rPrChange w:id="1217" w:author="Chelsea Helion" w:date="2024-10-23T10:53:00Z">
            <w:rPr>
              <w:rFonts w:ascii="Aptos" w:hAnsi="Aptos"/>
            </w:rPr>
          </w:rPrChange>
        </w:rPr>
      </w:pPr>
      <w:r w:rsidRPr="006E54B4">
        <w:rPr>
          <w:noProof/>
        </w:rPr>
        <w:t xml:space="preserve"> </w:t>
      </w:r>
      <w:commentRangeEnd w:id="1215"/>
      <w:r w:rsidR="00297C72">
        <w:rPr>
          <w:rStyle w:val="CommentReference"/>
        </w:rPr>
        <w:commentReference w:id="1215"/>
      </w:r>
    </w:p>
    <w:p w14:paraId="6596E5D6" w14:textId="71724415" w:rsidR="00CF2D02" w:rsidDel="00950C6D" w:rsidRDefault="00950C6D" w:rsidP="00CF2D02">
      <w:pPr>
        <w:spacing w:line="240" w:lineRule="auto"/>
        <w:jc w:val="both"/>
        <w:rPr>
          <w:del w:id="1218" w:author="Chelsea Helion" w:date="2024-10-25T19:02:00Z"/>
          <w:b/>
          <w:bCs/>
        </w:rPr>
      </w:pPr>
      <w:ins w:id="1219" w:author="Chelsea Helion" w:date="2024-10-25T19:02:00Z">
        <w:r>
          <w:rPr>
            <w:b/>
            <w:bCs/>
          </w:rPr>
          <w:t>Neuroimaging results</w:t>
        </w:r>
      </w:ins>
      <w:del w:id="1220" w:author="Chelsea Helion" w:date="2024-10-25T19:02:00Z">
        <w:r w:rsidR="00CF2D02" w:rsidRPr="006E54B4" w:rsidDel="00950C6D">
          <w:rPr>
            <w:rPrChange w:id="1221" w:author="Chelsea Helion" w:date="2024-10-23T10:53:00Z">
              <w:rPr>
                <w:rFonts w:ascii="Aptos" w:hAnsi="Aptos"/>
              </w:rPr>
            </w:rPrChange>
          </w:rPr>
          <w:delText>Figure 3. Rating as a parametric regressor.</w:delText>
        </w:r>
      </w:del>
    </w:p>
    <w:p w14:paraId="16CE7B58" w14:textId="77777777" w:rsidR="00950C6D" w:rsidRPr="006E54B4" w:rsidRDefault="00950C6D" w:rsidP="00CF2D02">
      <w:pPr>
        <w:spacing w:line="240" w:lineRule="auto"/>
        <w:jc w:val="both"/>
        <w:rPr>
          <w:ins w:id="1222" w:author="Chelsea Helion" w:date="2024-10-25T19:02:00Z"/>
          <w:rPrChange w:id="1223" w:author="Chelsea Helion" w:date="2024-10-23T10:53:00Z">
            <w:rPr>
              <w:ins w:id="1224" w:author="Chelsea Helion" w:date="2024-10-25T19:02:00Z"/>
              <w:rFonts w:ascii="Aptos" w:hAnsi="Aptos"/>
            </w:rPr>
          </w:rPrChange>
        </w:rPr>
      </w:pPr>
    </w:p>
    <w:p w14:paraId="643BEAD1" w14:textId="77777777" w:rsidR="00CF2D02" w:rsidRPr="006E54B4" w:rsidRDefault="00CF2D02" w:rsidP="00CF2D02">
      <w:pPr>
        <w:spacing w:line="240" w:lineRule="auto"/>
        <w:jc w:val="both"/>
        <w:rPr>
          <w:rPrChange w:id="1225" w:author="Chelsea Helion" w:date="2024-10-23T10:53:00Z">
            <w:rPr>
              <w:rFonts w:ascii="Aptos" w:hAnsi="Aptos"/>
            </w:rPr>
          </w:rPrChange>
        </w:rPr>
      </w:pPr>
    </w:p>
    <w:p w14:paraId="367DC151" w14:textId="203A8448" w:rsidR="00DE0869" w:rsidRPr="006E54B4" w:rsidRDefault="00EF26B5" w:rsidP="00FE3980">
      <w:pPr>
        <w:spacing w:line="240" w:lineRule="auto"/>
        <w:ind w:firstLine="720"/>
        <w:jc w:val="both"/>
        <w:rPr>
          <w:rPrChange w:id="1226" w:author="Chelsea Helion" w:date="2024-10-23T10:53:00Z">
            <w:rPr>
              <w:rFonts w:ascii="Aptos" w:hAnsi="Aptos"/>
            </w:rPr>
          </w:rPrChange>
        </w:rPr>
      </w:pPr>
      <w:del w:id="1227" w:author="Chelsea Helion" w:date="2024-10-25T19:03:00Z">
        <w:r w:rsidRPr="006E54B4" w:rsidDel="00950C6D">
          <w:rPr>
            <w:b/>
            <w:bCs/>
            <w:rPrChange w:id="1228" w:author="Chelsea Helion" w:date="2024-10-23T10:53:00Z">
              <w:rPr>
                <w:rFonts w:ascii="Aptos" w:hAnsi="Aptos"/>
                <w:b/>
                <w:bCs/>
              </w:rPr>
            </w:rPrChange>
          </w:rPr>
          <w:delText>As rating behavior increased</w:delText>
        </w:r>
      </w:del>
      <w:ins w:id="1229" w:author="Chelsea Helion" w:date="2024-10-25T19:04:00Z">
        <w:r w:rsidR="00950C6D">
          <w:rPr>
            <w:b/>
            <w:bCs/>
          </w:rPr>
          <w:t>Increased rating frequency was positively associated with</w:t>
        </w:r>
      </w:ins>
      <w:del w:id="1230" w:author="Chelsea Helion" w:date="2024-10-25T19:04:00Z">
        <w:r w:rsidRPr="006E54B4" w:rsidDel="00950C6D">
          <w:rPr>
            <w:b/>
            <w:bCs/>
            <w:rPrChange w:id="1231" w:author="Chelsea Helion" w:date="2024-10-23T10:53:00Z">
              <w:rPr>
                <w:rFonts w:ascii="Aptos" w:hAnsi="Aptos"/>
                <w:b/>
                <w:bCs/>
              </w:rPr>
            </w:rPrChange>
          </w:rPr>
          <w:delText>, so did</w:delText>
        </w:r>
      </w:del>
      <w:r w:rsidRPr="006E54B4">
        <w:rPr>
          <w:b/>
          <w:bCs/>
          <w:rPrChange w:id="1232" w:author="Chelsea Helion" w:date="2024-10-23T10:53:00Z">
            <w:rPr>
              <w:rFonts w:ascii="Aptos" w:hAnsi="Aptos"/>
              <w:b/>
              <w:bCs/>
            </w:rPr>
          </w:rPrChange>
        </w:rPr>
        <w:t xml:space="preserve"> </w:t>
      </w:r>
      <w:r w:rsidR="00C64A9F" w:rsidRPr="006E54B4">
        <w:rPr>
          <w:b/>
          <w:bCs/>
          <w:rPrChange w:id="1233" w:author="Chelsea Helion" w:date="2024-10-23T10:53:00Z">
            <w:rPr>
              <w:rFonts w:ascii="Aptos" w:hAnsi="Aptos"/>
              <w:b/>
              <w:bCs/>
            </w:rPr>
          </w:rPrChange>
        </w:rPr>
        <w:t xml:space="preserve">activation of neural circuitry implicated in </w:t>
      </w:r>
      <w:r w:rsidRPr="006E54B4">
        <w:rPr>
          <w:b/>
          <w:bCs/>
          <w:rPrChange w:id="1234" w:author="Chelsea Helion" w:date="2024-10-23T10:53:00Z">
            <w:rPr>
              <w:rFonts w:ascii="Aptos" w:hAnsi="Aptos"/>
              <w:b/>
              <w:bCs/>
            </w:rPr>
          </w:rPrChange>
        </w:rPr>
        <w:t>sensory integration, attention, and self-monitoring.</w:t>
      </w:r>
      <w:r w:rsidRPr="006E54B4">
        <w:rPr>
          <w:rPrChange w:id="1235" w:author="Chelsea Helion" w:date="2024-10-23T10:53:00Z">
            <w:rPr>
              <w:rFonts w:ascii="Aptos" w:hAnsi="Aptos"/>
            </w:rPr>
          </w:rPrChange>
        </w:rPr>
        <w:t xml:space="preserve"> We used parametric modulation to identify regions sensitive to variability in rating behavior. </w:t>
      </w:r>
      <w:r w:rsidR="00FE3980" w:rsidRPr="006E54B4">
        <w:rPr>
          <w:rPrChange w:id="1236" w:author="Chelsea Helion" w:date="2024-10-23T10:53:00Z">
            <w:rPr>
              <w:rFonts w:ascii="Aptos" w:hAnsi="Aptos"/>
            </w:rPr>
          </w:rPrChange>
        </w:rPr>
        <w:t>T</w:t>
      </w:r>
      <w:r w:rsidRPr="006E54B4">
        <w:rPr>
          <w:rPrChange w:id="1237" w:author="Chelsea Helion" w:date="2024-10-23T10:53:00Z">
            <w:rPr>
              <w:rFonts w:ascii="Aptos" w:hAnsi="Aptos"/>
            </w:rPr>
          </w:rPrChange>
        </w:rPr>
        <w:t xml:space="preserve">he frequency </w:t>
      </w:r>
      <w:r w:rsidRPr="006E54B4">
        <w:rPr>
          <w:rPrChange w:id="1238" w:author="Chelsea Helion" w:date="2024-10-23T10:53:00Z">
            <w:rPr>
              <w:rFonts w:ascii="Aptos" w:hAnsi="Aptos"/>
            </w:rPr>
          </w:rPrChange>
        </w:rPr>
        <w:lastRenderedPageBreak/>
        <w:t>of our rating proxy (i.e., button presses</w:t>
      </w:r>
      <w:ins w:id="1239" w:author="Chelsea Helion" w:date="2024-10-25T19:04:00Z">
        <w:r w:rsidR="00950C6D">
          <w:t xml:space="preserve"> per TR</w:t>
        </w:r>
      </w:ins>
      <w:r w:rsidRPr="006E54B4">
        <w:rPr>
          <w:rPrChange w:id="1240" w:author="Chelsea Helion" w:date="2024-10-23T10:53:00Z">
            <w:rPr>
              <w:rFonts w:ascii="Aptos" w:hAnsi="Aptos"/>
            </w:rPr>
          </w:rPrChange>
        </w:rPr>
        <w:t xml:space="preserve">) </w:t>
      </w:r>
      <w:r w:rsidR="00FE3980" w:rsidRPr="006E54B4">
        <w:rPr>
          <w:rPrChange w:id="1241" w:author="Chelsea Helion" w:date="2024-10-23T10:53:00Z">
            <w:rPr>
              <w:rFonts w:ascii="Aptos" w:hAnsi="Aptos"/>
            </w:rPr>
          </w:rPrChange>
        </w:rPr>
        <w:t xml:space="preserve">was used </w:t>
      </w:r>
      <w:r w:rsidRPr="006E54B4">
        <w:rPr>
          <w:rPrChange w:id="1242" w:author="Chelsea Helion" w:date="2024-10-23T10:53:00Z">
            <w:rPr>
              <w:rFonts w:ascii="Aptos" w:hAnsi="Aptos"/>
            </w:rPr>
          </w:rPrChange>
        </w:rPr>
        <w:t>as a regressor applied to data from each subject’s expressive engagement run</w:t>
      </w:r>
      <w:ins w:id="1243" w:author="Chelsea Helion" w:date="2024-10-25T19:05:00Z">
        <w:r w:rsidR="00950C6D">
          <w:t>. This</w:t>
        </w:r>
      </w:ins>
      <w:r w:rsidRPr="006E54B4">
        <w:rPr>
          <w:rPrChange w:id="1244" w:author="Chelsea Helion" w:date="2024-10-23T10:53:00Z">
            <w:rPr>
              <w:rFonts w:ascii="Aptos" w:hAnsi="Aptos"/>
            </w:rPr>
          </w:rPrChange>
        </w:rPr>
        <w:t xml:space="preserve"> </w:t>
      </w:r>
      <w:del w:id="1245" w:author="Chelsea Helion" w:date="2024-10-25T19:05:00Z">
        <w:r w:rsidR="00DC2666" w:rsidRPr="006E54B4" w:rsidDel="00950C6D">
          <w:rPr>
            <w:rPrChange w:id="1246" w:author="Chelsea Helion" w:date="2024-10-23T10:53:00Z">
              <w:rPr>
                <w:rFonts w:ascii="Aptos" w:hAnsi="Aptos"/>
              </w:rPr>
            </w:rPrChange>
          </w:rPr>
          <w:delText>which</w:delText>
        </w:r>
        <w:r w:rsidRPr="006E54B4" w:rsidDel="00950C6D">
          <w:rPr>
            <w:rPrChange w:id="1247" w:author="Chelsea Helion" w:date="2024-10-23T10:53:00Z">
              <w:rPr>
                <w:rFonts w:ascii="Aptos" w:hAnsi="Aptos"/>
              </w:rPr>
            </w:rPrChange>
          </w:rPr>
          <w:delText xml:space="preserve"> </w:delText>
        </w:r>
      </w:del>
      <w:r w:rsidRPr="006E54B4">
        <w:rPr>
          <w:rPrChange w:id="1248" w:author="Chelsea Helion" w:date="2024-10-23T10:53:00Z">
            <w:rPr>
              <w:rFonts w:ascii="Aptos" w:hAnsi="Aptos"/>
            </w:rPr>
          </w:rPrChange>
        </w:rPr>
        <w:t>revealed significant activation clusters, primarily in the left hemisphere (</w:t>
      </w:r>
      <w:r w:rsidRPr="006E54B4">
        <w:rPr>
          <w:b/>
          <w:bCs/>
          <w:rPrChange w:id="1249" w:author="Chelsea Helion" w:date="2024-10-23T10:53:00Z">
            <w:rPr>
              <w:rFonts w:ascii="Aptos" w:hAnsi="Aptos"/>
              <w:b/>
              <w:bCs/>
            </w:rPr>
          </w:rPrChange>
        </w:rPr>
        <w:t>Figure 3</w:t>
      </w:r>
      <w:r w:rsidRPr="006E54B4">
        <w:rPr>
          <w:rPrChange w:id="1250" w:author="Chelsea Helion" w:date="2024-10-23T10:53:00Z">
            <w:rPr>
              <w:rFonts w:ascii="Aptos" w:hAnsi="Aptos"/>
            </w:rPr>
          </w:rPrChange>
        </w:rPr>
        <w:t>). Notable activations include</w:t>
      </w:r>
      <w:r w:rsidR="00DC2666" w:rsidRPr="006E54B4">
        <w:rPr>
          <w:rPrChange w:id="1251" w:author="Chelsea Helion" w:date="2024-10-23T10:53:00Z">
            <w:rPr>
              <w:rFonts w:ascii="Aptos" w:hAnsi="Aptos"/>
            </w:rPr>
          </w:rPrChange>
        </w:rPr>
        <w:t>d</w:t>
      </w:r>
      <w:r w:rsidRPr="006E54B4">
        <w:rPr>
          <w:rPrChange w:id="1252" w:author="Chelsea Helion" w:date="2024-10-23T10:53:00Z">
            <w:rPr>
              <w:rFonts w:ascii="Aptos" w:hAnsi="Aptos"/>
            </w:rPr>
          </w:rPrChange>
        </w:rPr>
        <w:t xml:space="preserve"> the left postcentral gyrus (</w:t>
      </w:r>
      <w:proofErr w:type="spellStart"/>
      <w:r w:rsidRPr="006E54B4">
        <w:rPr>
          <w:rPrChange w:id="1253" w:author="Chelsea Helion" w:date="2024-10-23T10:53:00Z">
            <w:rPr>
              <w:rFonts w:ascii="Aptos" w:hAnsi="Aptos"/>
            </w:rPr>
          </w:rPrChange>
        </w:rPr>
        <w:t>PoCG</w:t>
      </w:r>
      <w:proofErr w:type="spellEnd"/>
      <w:r w:rsidRPr="006E54B4">
        <w:rPr>
          <w:rPrChange w:id="1254" w:author="Chelsea Helion" w:date="2024-10-23T10:53:00Z">
            <w:rPr>
              <w:rFonts w:ascii="Aptos" w:hAnsi="Aptos"/>
            </w:rPr>
          </w:rPrChange>
        </w:rPr>
        <w:t>) extending into the precentral gyrus (</w:t>
      </w:r>
      <w:proofErr w:type="spellStart"/>
      <w:r w:rsidRPr="006E54B4">
        <w:rPr>
          <w:rPrChange w:id="1255" w:author="Chelsea Helion" w:date="2024-10-23T10:53:00Z">
            <w:rPr>
              <w:rFonts w:ascii="Aptos" w:hAnsi="Aptos"/>
            </w:rPr>
          </w:rPrChange>
        </w:rPr>
        <w:t>PrCG</w:t>
      </w:r>
      <w:proofErr w:type="spellEnd"/>
      <w:r w:rsidRPr="006E54B4">
        <w:rPr>
          <w:rPrChange w:id="1256" w:author="Chelsea Helion" w:date="2024-10-23T10:53:00Z">
            <w:rPr>
              <w:rFonts w:ascii="Aptos" w:hAnsi="Aptos"/>
            </w:rPr>
          </w:rPrChange>
        </w:rPr>
        <w:t xml:space="preserve">), the anterior cingulate cortex (ACC) extending into the mid-cingulate cortex, the Rolandic operculum (ROL) extending into the supramarginal gyrus (SMG), and the supplementary motor area (SMA). Additional activations were observed in the 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w:t>
      </w:r>
      <w:r w:rsidR="008926E2" w:rsidRPr="006E54B4">
        <w:rPr>
          <w:rPrChange w:id="1257" w:author="Chelsea Helion" w:date="2024-10-23T10:53:00Z">
            <w:rPr>
              <w:rFonts w:ascii="Aptos" w:hAnsi="Aptos"/>
            </w:rPr>
          </w:rPrChange>
        </w:rPr>
        <w:fldChar w:fldCharType="begin"/>
      </w:r>
      <w:r w:rsidR="008B21B9">
        <w:instrText xml:space="preserve"> ADDIN ZOTERO_ITEM CSL_CITATION {"citationID":"FGPrz7Cy","properties":{"formattedCitation":"(Kong et al., 2021; Schaefer et al., 2018)","plainCitation":"(Kong et al., 2021; Schaefer et al., 2018)","noteIndex":0},"citationItems":[{"id":11998,"uris":["http://zotero.org/users/6239255/items/FZC43B73"],"itemData":{"id":11998,"type":"article-journal","abstract":"Abstract\n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6E54B4">
        <w:rPr>
          <w:rPrChange w:id="1258" w:author="Chelsea Helion" w:date="2024-10-23T10:53:00Z">
            <w:rPr>
              <w:rFonts w:ascii="Aptos" w:hAnsi="Aptos"/>
            </w:rPr>
          </w:rPrChange>
        </w:rPr>
        <w:fldChar w:fldCharType="separate"/>
      </w:r>
      <w:r w:rsidR="008926E2" w:rsidRPr="006E54B4">
        <w:rPr>
          <w:rPrChange w:id="1259" w:author="Chelsea Helion" w:date="2024-10-23T10:53:00Z">
            <w:rPr>
              <w:rFonts w:ascii="Aptos" w:hAnsi="Aptos"/>
            </w:rPr>
          </w:rPrChange>
        </w:rPr>
        <w:t>(Kong et al., 2021; Schaefer et al., 2018)</w:t>
      </w:r>
      <w:r w:rsidR="008926E2" w:rsidRPr="006E54B4">
        <w:rPr>
          <w:rPrChange w:id="1260" w:author="Chelsea Helion" w:date="2024-10-23T10:53:00Z">
            <w:rPr>
              <w:rFonts w:ascii="Aptos" w:hAnsi="Aptos"/>
            </w:rPr>
          </w:rPrChange>
        </w:rPr>
        <w:fldChar w:fldCharType="end"/>
      </w:r>
      <w:r w:rsidRPr="006E54B4">
        <w:rPr>
          <w:rPrChange w:id="1261" w:author="Chelsea Helion" w:date="2024-10-23T10:53:00Z">
            <w:rPr>
              <w:rFonts w:ascii="Aptos" w:hAnsi="Aptos"/>
            </w:rPr>
          </w:rPrChange>
        </w:rPr>
        <w:t>. The clusters observed suggest that rating frequency modulated activity in regions associated with attention and sensory integration (dACC, IPL, ROL), motor control (</w:t>
      </w:r>
      <w:proofErr w:type="spellStart"/>
      <w:r w:rsidRPr="006E54B4">
        <w:rPr>
          <w:rPrChange w:id="1262" w:author="Chelsea Helion" w:date="2024-10-23T10:53:00Z">
            <w:rPr>
              <w:rFonts w:ascii="Aptos" w:hAnsi="Aptos"/>
            </w:rPr>
          </w:rPrChange>
        </w:rPr>
        <w:t>PoCG</w:t>
      </w:r>
      <w:proofErr w:type="spellEnd"/>
      <w:r w:rsidRPr="006E54B4">
        <w:rPr>
          <w:rPrChange w:id="1263" w:author="Chelsea Helion" w:date="2024-10-23T10:53:00Z">
            <w:rPr>
              <w:rFonts w:ascii="Aptos" w:hAnsi="Aptos"/>
            </w:rPr>
          </w:rPrChange>
        </w:rPr>
        <w:t xml:space="preserve">, SMA, Cereb), and self-monitoring (dACC, IPL, </w:t>
      </w:r>
      <w:r w:rsidR="001D1567" w:rsidRPr="006E54B4">
        <w:rPr>
          <w:noProof/>
        </w:rPr>
        <w:drawing>
          <wp:anchor distT="0" distB="0" distL="114300" distR="114300" simplePos="0" relativeHeight="251656190" behindDoc="0" locked="0" layoutInCell="1" allowOverlap="1" wp14:anchorId="4B2DDFA7" wp14:editId="32CBE70A">
            <wp:simplePos x="0" y="0"/>
            <wp:positionH relativeFrom="margin">
              <wp:align>center</wp:align>
            </wp:positionH>
            <wp:positionV relativeFrom="paragraph">
              <wp:posOffset>1957646</wp:posOffset>
            </wp:positionV>
            <wp:extent cx="6215380" cy="1969135"/>
            <wp:effectExtent l="0" t="0" r="0" b="0"/>
            <wp:wrapTopAndBottom/>
            <wp:docPr id="1093569022"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54B4">
        <w:rPr>
          <w:rPrChange w:id="1264" w:author="Chelsea Helion" w:date="2024-10-23T10:53:00Z">
            <w:rPr>
              <w:rFonts w:ascii="Aptos" w:hAnsi="Aptos"/>
            </w:rPr>
          </w:rPrChange>
        </w:rPr>
        <w:t>AI).</w:t>
      </w:r>
      <w:r w:rsidR="001D1567" w:rsidRPr="006E54B4">
        <w:t xml:space="preserve"> </w:t>
      </w:r>
    </w:p>
    <w:p w14:paraId="0C6B9370" w14:textId="3D265557" w:rsidR="00CF2D02" w:rsidRPr="006E54B4" w:rsidRDefault="00CF2D02" w:rsidP="00CF2D02">
      <w:pPr>
        <w:spacing w:line="240" w:lineRule="auto"/>
        <w:jc w:val="both"/>
        <w:rPr>
          <w:rPrChange w:id="1265" w:author="Chelsea Helion" w:date="2024-10-23T10:53:00Z">
            <w:rPr>
              <w:rFonts w:ascii="Aptos" w:hAnsi="Aptos"/>
            </w:rPr>
          </w:rPrChange>
        </w:rPr>
      </w:pPr>
      <w:r w:rsidRPr="006E54B4">
        <w:rPr>
          <w:rPrChange w:id="1266" w:author="Chelsea Helion" w:date="2024-10-23T10:53:00Z">
            <w:rPr>
              <w:rFonts w:ascii="Aptos" w:hAnsi="Aptos"/>
            </w:rPr>
          </w:rPrChange>
        </w:rPr>
        <w:t>Figure 4. Expressive versus reflective rating.</w:t>
      </w:r>
    </w:p>
    <w:p w14:paraId="4A014114" w14:textId="77777777" w:rsidR="00CF2D02" w:rsidRPr="006E54B4" w:rsidRDefault="00CF2D02" w:rsidP="00CF2D02">
      <w:pPr>
        <w:spacing w:line="240" w:lineRule="auto"/>
        <w:jc w:val="both"/>
        <w:rPr>
          <w:b/>
          <w:bCs/>
          <w:rPrChange w:id="1267" w:author="Chelsea Helion" w:date="2024-10-23T10:53:00Z">
            <w:rPr>
              <w:rFonts w:ascii="Aptos" w:hAnsi="Aptos"/>
              <w:b/>
              <w:bCs/>
            </w:rPr>
          </w:rPrChange>
        </w:rPr>
      </w:pPr>
    </w:p>
    <w:p w14:paraId="4973A30C" w14:textId="5EC3F586" w:rsidR="00DE0869" w:rsidRPr="006E54B4" w:rsidRDefault="00000000" w:rsidP="00FE3980">
      <w:pPr>
        <w:spacing w:line="240" w:lineRule="auto"/>
        <w:ind w:firstLine="720"/>
        <w:jc w:val="both"/>
        <w:rPr>
          <w:rPrChange w:id="1268" w:author="Chelsea Helion" w:date="2024-10-23T10:53:00Z">
            <w:rPr>
              <w:rFonts w:ascii="Aptos" w:hAnsi="Aptos"/>
            </w:rPr>
          </w:rPrChange>
        </w:rPr>
      </w:pPr>
      <w:del w:id="1269" w:author="Chelsea Helion" w:date="2024-10-25T14:10:00Z">
        <w:r w:rsidRPr="006E54B4" w:rsidDel="00510A8A">
          <w:rPr>
            <w:b/>
            <w:bCs/>
            <w:rPrChange w:id="1270" w:author="Chelsea Helion" w:date="2024-10-23T10:53:00Z">
              <w:rPr>
                <w:rFonts w:ascii="Aptos" w:hAnsi="Aptos"/>
                <w:b/>
                <w:bCs/>
              </w:rPr>
            </w:rPrChange>
          </w:rPr>
          <w:delText>Expressive rating</w:delText>
        </w:r>
      </w:del>
      <w:ins w:id="1271" w:author="Chelsea Helion" w:date="2024-10-25T14:45:00Z">
        <w:r w:rsidR="0001532D">
          <w:rPr>
            <w:b/>
            <w:bCs/>
          </w:rPr>
          <w:t>Expressive rating</w:t>
        </w:r>
      </w:ins>
      <w:ins w:id="1272" w:author="Chelsea Helion" w:date="2024-10-25T14:10:00Z">
        <w:r w:rsidR="00510A8A">
          <w:rPr>
            <w:b/>
            <w:bCs/>
          </w:rPr>
          <w:t xml:space="preserve"> </w:t>
        </w:r>
      </w:ins>
      <w:del w:id="1273" w:author="Chelsea Helion" w:date="2024-10-25T14:10:00Z">
        <w:r w:rsidRPr="006E54B4" w:rsidDel="00510A8A">
          <w:rPr>
            <w:b/>
            <w:bCs/>
            <w:rPrChange w:id="1274" w:author="Chelsea Helion" w:date="2024-10-23T10:53:00Z">
              <w:rPr>
                <w:rFonts w:ascii="Aptos" w:hAnsi="Aptos"/>
                <w:b/>
                <w:bCs/>
              </w:rPr>
            </w:rPrChange>
          </w:rPr>
          <w:delText xml:space="preserve">, relative to reflective </w:delText>
        </w:r>
      </w:del>
      <w:del w:id="1275" w:author="Chelsea Helion" w:date="2024-10-25T14:09:00Z">
        <w:r w:rsidRPr="006E54B4" w:rsidDel="00510A8A">
          <w:rPr>
            <w:b/>
            <w:bCs/>
            <w:rPrChange w:id="1276" w:author="Chelsea Helion" w:date="2024-10-23T10:53:00Z">
              <w:rPr>
                <w:rFonts w:ascii="Aptos" w:hAnsi="Aptos"/>
                <w:b/>
                <w:bCs/>
              </w:rPr>
            </w:rPrChange>
          </w:rPr>
          <w:delText>non-rating</w:delText>
        </w:r>
      </w:del>
      <w:del w:id="1277" w:author="Chelsea Helion" w:date="2024-10-25T14:10:00Z">
        <w:r w:rsidRPr="006E54B4" w:rsidDel="00510A8A">
          <w:rPr>
            <w:b/>
            <w:bCs/>
            <w:rPrChange w:id="1278" w:author="Chelsea Helion" w:date="2024-10-23T10:53:00Z">
              <w:rPr>
                <w:rFonts w:ascii="Aptos" w:hAnsi="Aptos"/>
                <w:b/>
                <w:bCs/>
              </w:rPr>
            </w:rPrChange>
          </w:rPr>
          <w:delText xml:space="preserve">, </w:delText>
        </w:r>
      </w:del>
      <w:r w:rsidRPr="006E54B4">
        <w:rPr>
          <w:b/>
          <w:bCs/>
          <w:rPrChange w:id="1279" w:author="Chelsea Helion" w:date="2024-10-23T10:53:00Z">
            <w:rPr>
              <w:rFonts w:ascii="Aptos" w:hAnsi="Aptos"/>
              <w:b/>
              <w:bCs/>
            </w:rPr>
          </w:rPrChange>
        </w:rPr>
        <w:t>elicits greater activation from attention, sensation, and control regions</w:t>
      </w:r>
      <w:ins w:id="1280" w:author="Chelsea Helion" w:date="2024-10-25T14:10:00Z">
        <w:r w:rsidR="00510A8A">
          <w:rPr>
            <w:b/>
            <w:bCs/>
          </w:rPr>
          <w:t xml:space="preserve"> relative to </w:t>
        </w:r>
      </w:ins>
      <w:ins w:id="1281" w:author="Chelsea Helion" w:date="2024-10-25T14:46:00Z">
        <w:r w:rsidR="0001532D">
          <w:rPr>
            <w:b/>
            <w:bCs/>
          </w:rPr>
          <w:t xml:space="preserve">expressive non-rating and </w:t>
        </w:r>
      </w:ins>
      <w:ins w:id="1282" w:author="Chelsea Helion" w:date="2024-10-25T14:10:00Z">
        <w:r w:rsidR="00510A8A">
          <w:rPr>
            <w:b/>
            <w:bCs/>
          </w:rPr>
          <w:t>reflective viewing</w:t>
        </w:r>
      </w:ins>
      <w:r w:rsidR="00AF6336" w:rsidRPr="006E54B4">
        <w:rPr>
          <w:b/>
          <w:bCs/>
          <w:rPrChange w:id="1283" w:author="Chelsea Helion" w:date="2024-10-23T10:53:00Z">
            <w:rPr>
              <w:rFonts w:ascii="Aptos" w:hAnsi="Aptos"/>
              <w:b/>
              <w:bCs/>
            </w:rPr>
          </w:rPrChange>
        </w:rPr>
        <w:t xml:space="preserve">. </w:t>
      </w:r>
      <w:r w:rsidRPr="006E54B4">
        <w:rPr>
          <w:rPrChange w:id="1284" w:author="Chelsea Helion" w:date="2024-10-23T10:53:00Z">
            <w:rPr>
              <w:rFonts w:ascii="Aptos" w:hAnsi="Aptos"/>
            </w:rPr>
          </w:rPrChange>
        </w:rPr>
        <w:t xml:space="preserve">To examine the effects of rating during expressive </w:t>
      </w:r>
      <w:del w:id="1285" w:author="Chelsea Helion" w:date="2024-10-25T14:46:00Z">
        <w:r w:rsidRPr="006E54B4" w:rsidDel="0001532D">
          <w:rPr>
            <w:rPrChange w:id="1286" w:author="Chelsea Helion" w:date="2024-10-23T10:53:00Z">
              <w:rPr>
                <w:rFonts w:ascii="Aptos" w:hAnsi="Aptos"/>
              </w:rPr>
            </w:rPrChange>
          </w:rPr>
          <w:delText>engagement</w:delText>
        </w:r>
      </w:del>
      <w:ins w:id="1287" w:author="Chelsea Helion" w:date="2024-10-25T14:46:00Z">
        <w:r w:rsidR="0001532D">
          <w:t>viewing</w:t>
        </w:r>
      </w:ins>
      <w:r w:rsidRPr="006E54B4">
        <w:rPr>
          <w:rPrChange w:id="1288" w:author="Chelsea Helion" w:date="2024-10-23T10:53:00Z">
            <w:rPr>
              <w:rFonts w:ascii="Aptos" w:hAnsi="Aptos"/>
            </w:rPr>
          </w:rPrChange>
        </w:rPr>
        <w:t xml:space="preserve">, we conducted two types of contrasts: </w:t>
      </w:r>
      <w:commentRangeStart w:id="1289"/>
      <w:r w:rsidRPr="006E54B4">
        <w:rPr>
          <w:rPrChange w:id="1290" w:author="Chelsea Helion" w:date="2024-10-23T10:53:00Z">
            <w:rPr>
              <w:rFonts w:ascii="Aptos" w:hAnsi="Aptos"/>
            </w:rPr>
          </w:rPrChange>
        </w:rPr>
        <w:t xml:space="preserve">1) </w:t>
      </w:r>
      <w:r w:rsidR="00EF3E33" w:rsidRPr="006E54B4">
        <w:rPr>
          <w:rPrChange w:id="1291" w:author="Chelsea Helion" w:date="2024-10-23T10:53:00Z">
            <w:rPr>
              <w:rFonts w:ascii="Aptos" w:hAnsi="Aptos"/>
            </w:rPr>
          </w:rPrChange>
        </w:rPr>
        <w:t xml:space="preserve">a contrast comparing rated TRs while expressively </w:t>
      </w:r>
      <w:del w:id="1292" w:author="Chelsea Helion" w:date="2024-10-25T14:46:00Z">
        <w:r w:rsidR="00EF3E33" w:rsidRPr="006E54B4" w:rsidDel="0001532D">
          <w:rPr>
            <w:rPrChange w:id="1293" w:author="Chelsea Helion" w:date="2024-10-23T10:53:00Z">
              <w:rPr>
                <w:rFonts w:ascii="Aptos" w:hAnsi="Aptos"/>
              </w:rPr>
            </w:rPrChange>
          </w:rPr>
          <w:delText xml:space="preserve">engaged </w:delText>
        </w:r>
      </w:del>
      <w:ins w:id="1294" w:author="Chelsea Helion" w:date="2024-10-25T14:46:00Z">
        <w:r w:rsidR="0001532D">
          <w:t>viewing</w:t>
        </w:r>
        <w:r w:rsidR="0001532D" w:rsidRPr="006E54B4">
          <w:rPr>
            <w:rPrChange w:id="1295" w:author="Chelsea Helion" w:date="2024-10-23T10:53:00Z">
              <w:rPr>
                <w:rFonts w:ascii="Aptos" w:hAnsi="Aptos"/>
              </w:rPr>
            </w:rPrChange>
          </w:rPr>
          <w:t xml:space="preserve"> </w:t>
        </w:r>
      </w:ins>
      <w:r w:rsidR="00EF3E33" w:rsidRPr="006E54B4">
        <w:rPr>
          <w:rPrChange w:id="1296" w:author="Chelsea Helion" w:date="2024-10-23T10:53:00Z">
            <w:rPr>
              <w:rFonts w:ascii="Aptos" w:hAnsi="Aptos"/>
            </w:rPr>
          </w:rPrChange>
        </w:rPr>
        <w:t xml:space="preserve">to non-rated TRs while expressively </w:t>
      </w:r>
      <w:del w:id="1297" w:author="Chelsea Helion" w:date="2024-10-25T14:46:00Z">
        <w:r w:rsidR="00EF3E33" w:rsidRPr="006E54B4" w:rsidDel="0001532D">
          <w:rPr>
            <w:rPrChange w:id="1298" w:author="Chelsea Helion" w:date="2024-10-23T10:53:00Z">
              <w:rPr>
                <w:rFonts w:ascii="Aptos" w:hAnsi="Aptos"/>
              </w:rPr>
            </w:rPrChange>
          </w:rPr>
          <w:delText xml:space="preserve">engaged </w:delText>
        </w:r>
      </w:del>
      <w:ins w:id="1299" w:author="Chelsea Helion" w:date="2024-10-25T14:46:00Z">
        <w:r w:rsidR="0001532D">
          <w:t>viewing</w:t>
        </w:r>
        <w:r w:rsidR="0001532D" w:rsidRPr="006E54B4">
          <w:rPr>
            <w:rPrChange w:id="1300" w:author="Chelsea Helion" w:date="2024-10-23T10:53:00Z">
              <w:rPr>
                <w:rFonts w:ascii="Aptos" w:hAnsi="Aptos"/>
              </w:rPr>
            </w:rPrChange>
          </w:rPr>
          <w:t xml:space="preserve"> </w:t>
        </w:r>
      </w:ins>
      <w:r w:rsidR="00EF3E33" w:rsidRPr="006E54B4">
        <w:rPr>
          <w:rPrChange w:id="1301" w:author="Chelsea Helion" w:date="2024-10-23T10:53:00Z">
            <w:rPr>
              <w:rFonts w:ascii="Aptos" w:hAnsi="Aptos"/>
            </w:rPr>
          </w:rPrChange>
        </w:rPr>
        <w:t>(i.e., within subject</w:t>
      </w:r>
      <w:ins w:id="1302" w:author="Chelsea Helion" w:date="2024-10-25T19:06:00Z">
        <w:r w:rsidR="00950C6D">
          <w:t>, within the same stimulus run</w:t>
        </w:r>
      </w:ins>
      <w:r w:rsidR="00EF3E33" w:rsidRPr="006E54B4">
        <w:rPr>
          <w:rPrChange w:id="1303" w:author="Chelsea Helion" w:date="2024-10-23T10:53:00Z">
            <w:rPr>
              <w:rFonts w:ascii="Aptos" w:hAnsi="Aptos"/>
            </w:rPr>
          </w:rPrChange>
        </w:rPr>
        <w:t xml:space="preserve">), and 2) </w:t>
      </w:r>
      <w:r w:rsidRPr="006E54B4">
        <w:rPr>
          <w:rPrChange w:id="1304" w:author="Chelsea Helion" w:date="2024-10-23T10:53:00Z">
            <w:rPr>
              <w:rFonts w:ascii="Aptos" w:hAnsi="Aptos"/>
            </w:rPr>
          </w:rPrChange>
        </w:rPr>
        <w:t xml:space="preserve">a contrast comparing rated TRs while expressively </w:t>
      </w:r>
      <w:del w:id="1305" w:author="Chelsea Helion" w:date="2024-10-25T14:46:00Z">
        <w:r w:rsidRPr="006E54B4" w:rsidDel="0001532D">
          <w:rPr>
            <w:rPrChange w:id="1306" w:author="Chelsea Helion" w:date="2024-10-23T10:53:00Z">
              <w:rPr>
                <w:rFonts w:ascii="Aptos" w:hAnsi="Aptos"/>
              </w:rPr>
            </w:rPrChange>
          </w:rPr>
          <w:delText xml:space="preserve">engaged </w:delText>
        </w:r>
      </w:del>
      <w:ins w:id="1307" w:author="Chelsea Helion" w:date="2024-10-25T14:46:00Z">
        <w:r w:rsidR="0001532D">
          <w:t>viewing</w:t>
        </w:r>
        <w:r w:rsidR="0001532D" w:rsidRPr="006E54B4">
          <w:rPr>
            <w:rPrChange w:id="1308" w:author="Chelsea Helion" w:date="2024-10-23T10:53:00Z">
              <w:rPr>
                <w:rFonts w:ascii="Aptos" w:hAnsi="Aptos"/>
              </w:rPr>
            </w:rPrChange>
          </w:rPr>
          <w:t xml:space="preserve"> </w:t>
        </w:r>
      </w:ins>
      <w:r w:rsidRPr="006E54B4">
        <w:rPr>
          <w:rPrChange w:id="1309" w:author="Chelsea Helion" w:date="2024-10-23T10:53:00Z">
            <w:rPr>
              <w:rFonts w:ascii="Aptos" w:hAnsi="Aptos"/>
            </w:rPr>
          </w:rPrChange>
        </w:rPr>
        <w:t>to non-rated TRs while reflectively engaged</w:t>
      </w:r>
      <w:r w:rsidR="00EF3E33" w:rsidRPr="006E54B4">
        <w:rPr>
          <w:rPrChange w:id="1310" w:author="Chelsea Helion" w:date="2024-10-23T10:53:00Z">
            <w:rPr>
              <w:rFonts w:ascii="Aptos" w:hAnsi="Aptos"/>
            </w:rPr>
          </w:rPrChange>
        </w:rPr>
        <w:t xml:space="preserve"> (i.e., between subjects</w:t>
      </w:r>
      <w:ins w:id="1311" w:author="Chelsea Helion" w:date="2024-10-25T19:06:00Z">
        <w:r w:rsidR="00950C6D">
          <w:t>, within the same stimulus run</w:t>
        </w:r>
      </w:ins>
      <w:r w:rsidR="00EF3E33" w:rsidRPr="006E54B4">
        <w:rPr>
          <w:rPrChange w:id="1312" w:author="Chelsea Helion" w:date="2024-10-23T10:53:00Z">
            <w:rPr>
              <w:rFonts w:ascii="Aptos" w:hAnsi="Aptos"/>
            </w:rPr>
          </w:rPrChange>
        </w:rPr>
        <w:t>)</w:t>
      </w:r>
      <w:r w:rsidRPr="006E54B4">
        <w:rPr>
          <w:rPrChange w:id="1313" w:author="Chelsea Helion" w:date="2024-10-23T10:53:00Z">
            <w:rPr>
              <w:rFonts w:ascii="Aptos" w:hAnsi="Aptos"/>
            </w:rPr>
          </w:rPrChange>
        </w:rPr>
        <w:t xml:space="preserve">. </w:t>
      </w:r>
      <w:commentRangeEnd w:id="1289"/>
      <w:r w:rsidR="00E75ABA">
        <w:rPr>
          <w:rStyle w:val="CommentReference"/>
        </w:rPr>
        <w:commentReference w:id="1289"/>
      </w:r>
      <w:r w:rsidR="00EF3E33" w:rsidRPr="006E54B4">
        <w:rPr>
          <w:rPrChange w:id="1314" w:author="Chelsea Helion" w:date="2024-10-23T10:53:00Z">
            <w:rPr>
              <w:rFonts w:ascii="Aptos" w:hAnsi="Aptos"/>
            </w:rPr>
          </w:rPrChange>
        </w:rPr>
        <w:t xml:space="preserve">Contrasting all three task components allows us to identify which neural circuitry is engaged when task demands are more (i.e., expressive non-rating) or less (i.e., reflective </w:t>
      </w:r>
      <w:del w:id="1315" w:author="Chelsea Helion" w:date="2024-10-25T19:06:00Z">
        <w:r w:rsidR="00EF3E33" w:rsidRPr="006E54B4" w:rsidDel="00950C6D">
          <w:rPr>
            <w:rPrChange w:id="1316" w:author="Chelsea Helion" w:date="2024-10-23T10:53:00Z">
              <w:rPr>
                <w:rFonts w:ascii="Aptos" w:hAnsi="Aptos"/>
              </w:rPr>
            </w:rPrChange>
          </w:rPr>
          <w:delText>non-rating</w:delText>
        </w:r>
      </w:del>
      <w:ins w:id="1317" w:author="Chelsea Helion" w:date="2024-10-25T19:06:00Z">
        <w:r w:rsidR="00950C6D">
          <w:t>viewing</w:t>
        </w:r>
      </w:ins>
      <w:r w:rsidR="00EF3E33" w:rsidRPr="006E54B4">
        <w:rPr>
          <w:rPrChange w:id="1318" w:author="Chelsea Helion" w:date="2024-10-23T10:53:00Z">
            <w:rPr>
              <w:rFonts w:ascii="Aptos" w:hAnsi="Aptos"/>
            </w:rPr>
          </w:rPrChange>
        </w:rPr>
        <w:t xml:space="preserve">) similar to expressive rating, thereby offering insights into how </w:t>
      </w:r>
      <w:del w:id="1319" w:author="Chelsea Helion" w:date="2024-10-25T19:07:00Z">
        <w:r w:rsidR="00EF3E33" w:rsidRPr="006E54B4" w:rsidDel="00950C6D">
          <w:rPr>
            <w:rPrChange w:id="1320" w:author="Chelsea Helion" w:date="2024-10-23T10:53:00Z">
              <w:rPr>
                <w:rFonts w:ascii="Aptos" w:hAnsi="Aptos"/>
              </w:rPr>
            </w:rPrChange>
          </w:rPr>
          <w:delText xml:space="preserve">attention </w:delText>
        </w:r>
      </w:del>
      <w:ins w:id="1321" w:author="Chelsea Helion" w:date="2024-10-25T19:07:00Z">
        <w:r w:rsidR="00950C6D">
          <w:t>the act of explicitly rating subjective experience</w:t>
        </w:r>
        <w:r w:rsidR="00950C6D" w:rsidRPr="006E54B4">
          <w:rPr>
            <w:rPrChange w:id="1322" w:author="Chelsea Helion" w:date="2024-10-23T10:53:00Z">
              <w:rPr>
                <w:rFonts w:ascii="Aptos" w:hAnsi="Aptos"/>
              </w:rPr>
            </w:rPrChange>
          </w:rPr>
          <w:t xml:space="preserve"> </w:t>
        </w:r>
      </w:ins>
      <w:r w:rsidR="00EF3E33" w:rsidRPr="006E54B4">
        <w:rPr>
          <w:rPrChange w:id="1323" w:author="Chelsea Helion" w:date="2024-10-23T10:53:00Z">
            <w:rPr>
              <w:rFonts w:ascii="Aptos" w:hAnsi="Aptos"/>
            </w:rPr>
          </w:rPrChange>
        </w:rPr>
        <w:t>modulates brain responses</w:t>
      </w:r>
      <w:ins w:id="1324" w:author="Chelsea Helion" w:date="2024-10-25T19:07:00Z">
        <w:r w:rsidR="00950C6D">
          <w:t xml:space="preserve"> </w:t>
        </w:r>
      </w:ins>
      <w:ins w:id="1325" w:author="Chelsea Helion" w:date="2024-10-25T19:08:00Z">
        <w:r w:rsidR="00950C6D">
          <w:t xml:space="preserve">when the viewing goal is held constant </w:t>
        </w:r>
      </w:ins>
      <w:del w:id="1326" w:author="Chelsea Helion" w:date="2024-10-25T19:08:00Z">
        <w:r w:rsidR="00EF3E33" w:rsidRPr="006E54B4" w:rsidDel="00950C6D">
          <w:rPr>
            <w:rPrChange w:id="1327" w:author="Chelsea Helion" w:date="2024-10-23T10:53:00Z">
              <w:rPr>
                <w:rFonts w:ascii="Aptos" w:hAnsi="Aptos"/>
              </w:rPr>
            </w:rPrChange>
          </w:rPr>
          <w:delText xml:space="preserve"> </w:delText>
        </w:r>
      </w:del>
      <w:del w:id="1328" w:author="Chelsea Helion" w:date="2024-10-25T19:07:00Z">
        <w:r w:rsidR="00EF3E33" w:rsidRPr="006E54B4" w:rsidDel="00950C6D">
          <w:rPr>
            <w:rPrChange w:id="1329" w:author="Chelsea Helion" w:date="2024-10-23T10:53:00Z">
              <w:rPr>
                <w:rFonts w:ascii="Aptos" w:hAnsi="Aptos"/>
              </w:rPr>
            </w:rPrChange>
          </w:rPr>
          <w:delText xml:space="preserve">under varying task loads </w:delText>
        </w:r>
      </w:del>
      <w:r w:rsidRPr="006E54B4">
        <w:rPr>
          <w:rPrChange w:id="1330" w:author="Chelsea Helion" w:date="2024-10-23T10:53:00Z">
            <w:rPr>
              <w:rFonts w:ascii="Aptos" w:hAnsi="Aptos"/>
            </w:rPr>
          </w:rPrChange>
        </w:rPr>
        <w:t>(</w:t>
      </w:r>
      <w:r w:rsidRPr="006E54B4">
        <w:rPr>
          <w:b/>
          <w:rPrChange w:id="1331" w:author="Chelsea Helion" w:date="2024-10-23T10:53:00Z">
            <w:rPr>
              <w:rFonts w:ascii="Aptos" w:hAnsi="Aptos"/>
              <w:b/>
            </w:rPr>
          </w:rPrChange>
        </w:rPr>
        <w:t>Figure 4</w:t>
      </w:r>
      <w:r w:rsidRPr="006E54B4">
        <w:rPr>
          <w:rPrChange w:id="1332" w:author="Chelsea Helion" w:date="2024-10-23T10:53:00Z">
            <w:rPr>
              <w:rFonts w:ascii="Aptos" w:hAnsi="Aptos"/>
            </w:rPr>
          </w:rPrChange>
        </w:rPr>
        <w:t>).</w:t>
      </w:r>
    </w:p>
    <w:p w14:paraId="2501B31B" w14:textId="77777777" w:rsidR="00950C6D" w:rsidRDefault="00000000" w:rsidP="00FE3980">
      <w:pPr>
        <w:spacing w:line="240" w:lineRule="auto"/>
        <w:ind w:firstLine="720"/>
        <w:jc w:val="both"/>
        <w:rPr>
          <w:ins w:id="1333" w:author="Chelsea Helion" w:date="2024-10-25T19:09:00Z"/>
        </w:rPr>
      </w:pPr>
      <w:r w:rsidRPr="006E54B4">
        <w:rPr>
          <w:rPrChange w:id="1334" w:author="Chelsea Helion" w:date="2024-10-23T10:53:00Z">
            <w:rPr>
              <w:rFonts w:ascii="Aptos" w:hAnsi="Aptos"/>
            </w:rPr>
          </w:rPrChange>
        </w:rPr>
        <w:t xml:space="preserve">Both contrasts </w:t>
      </w:r>
      <w:r w:rsidR="00C64A9F" w:rsidRPr="006E54B4">
        <w:rPr>
          <w:rPrChange w:id="1335" w:author="Chelsea Helion" w:date="2024-10-23T10:53:00Z">
            <w:rPr>
              <w:rFonts w:ascii="Aptos" w:hAnsi="Aptos"/>
            </w:rPr>
          </w:rPrChange>
        </w:rPr>
        <w:t>indicated</w:t>
      </w:r>
      <w:r w:rsidRPr="006E54B4">
        <w:rPr>
          <w:rPrChange w:id="1336" w:author="Chelsea Helion" w:date="2024-10-23T10:53:00Z">
            <w:rPr>
              <w:rFonts w:ascii="Aptos" w:hAnsi="Aptos"/>
            </w:rPr>
          </w:rPrChange>
        </w:rPr>
        <w:t xml:space="preserve"> significant activations primarily in parietal, frontal, and occipital regions, but more extensive frontal activation was observed within the expressive</w:t>
      </w:r>
      <w:r w:rsidR="00C64A9F" w:rsidRPr="006E54B4">
        <w:rPr>
          <w:rPrChange w:id="1337" w:author="Chelsea Helion" w:date="2024-10-23T10:53:00Z">
            <w:rPr>
              <w:rFonts w:ascii="Aptos" w:hAnsi="Aptos"/>
            </w:rPr>
          </w:rPrChange>
        </w:rPr>
        <w:t xml:space="preserve"> rating – </w:t>
      </w:r>
      <w:r w:rsidRPr="006E54B4">
        <w:rPr>
          <w:rPrChange w:id="1338" w:author="Chelsea Helion" w:date="2024-10-23T10:53:00Z">
            <w:rPr>
              <w:rFonts w:ascii="Aptos" w:hAnsi="Aptos"/>
            </w:rPr>
          </w:rPrChange>
        </w:rPr>
        <w:t>reflective</w:t>
      </w:r>
      <w:r w:rsidR="00C64A9F" w:rsidRPr="006E54B4">
        <w:rPr>
          <w:rPrChange w:id="1339" w:author="Chelsea Helion" w:date="2024-10-23T10:53:00Z">
            <w:rPr>
              <w:rFonts w:ascii="Aptos" w:hAnsi="Aptos"/>
            </w:rPr>
          </w:rPrChange>
        </w:rPr>
        <w:t xml:space="preserve"> </w:t>
      </w:r>
      <w:del w:id="1340" w:author="Chelsea Helion" w:date="2024-10-25T19:08:00Z">
        <w:r w:rsidR="00C64A9F" w:rsidRPr="006E54B4" w:rsidDel="00950C6D">
          <w:rPr>
            <w:rPrChange w:id="1341" w:author="Chelsea Helion" w:date="2024-10-23T10:53:00Z">
              <w:rPr>
                <w:rFonts w:ascii="Aptos" w:hAnsi="Aptos"/>
              </w:rPr>
            </w:rPrChange>
          </w:rPr>
          <w:delText>non-rating</w:delText>
        </w:r>
        <w:r w:rsidRPr="006E54B4" w:rsidDel="00950C6D">
          <w:rPr>
            <w:rPrChange w:id="1342" w:author="Chelsea Helion" w:date="2024-10-23T10:53:00Z">
              <w:rPr>
                <w:rFonts w:ascii="Aptos" w:hAnsi="Aptos"/>
              </w:rPr>
            </w:rPrChange>
          </w:rPr>
          <w:delText xml:space="preserve"> </w:delText>
        </w:r>
      </w:del>
      <w:ins w:id="1343" w:author="Chelsea Helion" w:date="2024-10-25T19:08:00Z">
        <w:r w:rsidR="00950C6D">
          <w:t xml:space="preserve">viewing </w:t>
        </w:r>
      </w:ins>
      <w:r w:rsidRPr="006E54B4">
        <w:rPr>
          <w:rPrChange w:id="1344" w:author="Chelsea Helion" w:date="2024-10-23T10:53:00Z">
            <w:rPr>
              <w:rFonts w:ascii="Aptos" w:hAnsi="Aptos"/>
            </w:rPr>
          </w:rPrChange>
        </w:rPr>
        <w:t>contrast.</w:t>
      </w:r>
      <w:ins w:id="1345" w:author="Chelsea Helion" w:date="2024-10-25T19:09:00Z">
        <w:r w:rsidR="00950C6D">
          <w:t xml:space="preserve"> </w:t>
        </w:r>
        <w:r w:rsidR="00950C6D" w:rsidRPr="002947A3">
          <w:t xml:space="preserve">Major activations in the expressive rating – reflective </w:t>
        </w:r>
        <w:r w:rsidR="00950C6D">
          <w:t>viewing</w:t>
        </w:r>
        <w:r w:rsidR="00950C6D" w:rsidRPr="002947A3">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t>
        </w:r>
      </w:ins>
    </w:p>
    <w:p w14:paraId="41D6DA19" w14:textId="3087F421" w:rsidR="00DE0869" w:rsidRPr="006E54B4" w:rsidRDefault="00000000" w:rsidP="00FE3980">
      <w:pPr>
        <w:spacing w:line="240" w:lineRule="auto"/>
        <w:ind w:firstLine="720"/>
        <w:jc w:val="both"/>
        <w:rPr>
          <w:rPrChange w:id="1346" w:author="Chelsea Helion" w:date="2024-10-23T10:53:00Z">
            <w:rPr>
              <w:rFonts w:ascii="Aptos" w:hAnsi="Aptos"/>
            </w:rPr>
          </w:rPrChange>
        </w:rPr>
      </w:pPr>
      <w:del w:id="1347" w:author="Chelsea Helion" w:date="2024-10-25T19:09:00Z">
        <w:r w:rsidRPr="006E54B4" w:rsidDel="00950C6D">
          <w:rPr>
            <w:rPrChange w:id="1348" w:author="Chelsea Helion" w:date="2024-10-23T10:53:00Z">
              <w:rPr>
                <w:rFonts w:ascii="Aptos" w:hAnsi="Aptos"/>
              </w:rPr>
            </w:rPrChange>
          </w:rPr>
          <w:delText xml:space="preserve"> </w:delText>
        </w:r>
      </w:del>
      <w:r w:rsidRPr="006E54B4">
        <w:rPr>
          <w:rPrChange w:id="1349" w:author="Chelsea Helion" w:date="2024-10-23T10:53:00Z">
            <w:rPr>
              <w:rFonts w:ascii="Aptos" w:hAnsi="Aptos"/>
            </w:rPr>
          </w:rPrChange>
        </w:rPr>
        <w:t>Key clusters of the expressive</w:t>
      </w:r>
      <w:ins w:id="1350" w:author="Chelsea Helion" w:date="2024-10-25T19:08:00Z">
        <w:r w:rsidR="00950C6D">
          <w:t xml:space="preserve"> rating</w:t>
        </w:r>
      </w:ins>
      <w:r w:rsidRPr="006E54B4">
        <w:rPr>
          <w:rPrChange w:id="1351" w:author="Chelsea Helion" w:date="2024-10-23T10:53:00Z">
            <w:rPr>
              <w:rFonts w:ascii="Aptos" w:hAnsi="Aptos"/>
            </w:rPr>
          </w:rPrChange>
        </w:rPr>
        <w:t xml:space="preserve">-expressive </w:t>
      </w:r>
      <w:ins w:id="1352" w:author="Chelsea Helion" w:date="2024-10-25T19:08:00Z">
        <w:r w:rsidR="00950C6D">
          <w:t xml:space="preserve">non-rating </w:t>
        </w:r>
      </w:ins>
      <w:r w:rsidRPr="006E54B4">
        <w:rPr>
          <w:rPrChange w:id="1353" w:author="Chelsea Helion" w:date="2024-10-23T10:53:00Z">
            <w:rPr>
              <w:rFonts w:ascii="Aptos" w:hAnsi="Aptos"/>
            </w:rPr>
          </w:rPrChange>
        </w:rPr>
        <w:t>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w:t>
      </w:r>
      <w:r w:rsidR="00C64A9F" w:rsidRPr="006E54B4">
        <w:rPr>
          <w:rPrChange w:id="1354" w:author="Chelsea Helion" w:date="2024-10-23T10:53:00Z">
            <w:rPr>
              <w:rFonts w:ascii="Aptos" w:hAnsi="Aptos"/>
            </w:rPr>
          </w:rPrChange>
        </w:rPr>
        <w:t>,</w:t>
      </w:r>
      <w:r w:rsidRPr="006E54B4">
        <w:rPr>
          <w:rPrChange w:id="1355" w:author="Chelsea Helion" w:date="2024-10-23T10:53:00Z">
            <w:rPr>
              <w:rFonts w:ascii="Aptos" w:hAnsi="Aptos"/>
            </w:rPr>
          </w:rPrChange>
        </w:rPr>
        <w:t xml:space="preserve"> and bilateral anterior cingulate cortex. Major activations in the expressive</w:t>
      </w:r>
      <w:r w:rsidR="00C64A9F" w:rsidRPr="006E54B4">
        <w:rPr>
          <w:rPrChange w:id="1356" w:author="Chelsea Helion" w:date="2024-10-23T10:53:00Z">
            <w:rPr>
              <w:rFonts w:ascii="Aptos" w:hAnsi="Aptos"/>
            </w:rPr>
          </w:rPrChange>
        </w:rPr>
        <w:t xml:space="preserve"> rating – </w:t>
      </w:r>
      <w:r w:rsidRPr="006E54B4">
        <w:rPr>
          <w:rPrChange w:id="1357" w:author="Chelsea Helion" w:date="2024-10-23T10:53:00Z">
            <w:rPr>
              <w:rFonts w:ascii="Aptos" w:hAnsi="Aptos"/>
            </w:rPr>
          </w:rPrChange>
        </w:rPr>
        <w:t>reflective</w:t>
      </w:r>
      <w:r w:rsidR="00C64A9F" w:rsidRPr="006E54B4">
        <w:rPr>
          <w:rPrChange w:id="1358" w:author="Chelsea Helion" w:date="2024-10-23T10:53:00Z">
            <w:rPr>
              <w:rFonts w:ascii="Aptos" w:hAnsi="Aptos"/>
            </w:rPr>
          </w:rPrChange>
        </w:rPr>
        <w:t xml:space="preserve"> non-rating</w:t>
      </w:r>
      <w:r w:rsidRPr="006E54B4">
        <w:rPr>
          <w:rPrChange w:id="1359" w:author="Chelsea Helion" w:date="2024-10-23T10:53:00Z">
            <w:rPr>
              <w:rFonts w:ascii="Aptos" w:hAnsi="Aptos"/>
            </w:rPr>
          </w:rPrChange>
        </w:rPr>
        <w:t xml:space="preserve"> contrast included the left superior parietal lobule extending into the inferior parietal lobule, the right superior parietal lobule, and the </w:t>
      </w:r>
      <w:r w:rsidRPr="006E54B4">
        <w:rPr>
          <w:rPrChange w:id="1360" w:author="Chelsea Helion" w:date="2024-10-23T10:53:00Z">
            <w:rPr>
              <w:rFonts w:ascii="Aptos" w:hAnsi="Aptos"/>
            </w:rPr>
          </w:rPrChange>
        </w:rPr>
        <w:lastRenderedPageBreak/>
        <w:t>right angular gyrus. Additional clusters were observed in the left middle occipital gyrus, right supramarginal gyrus, bilateral inferior frontal gyri, and right insula.</w:t>
      </w:r>
      <w:ins w:id="1361" w:author="Chelsea Helion" w:date="2024-10-25T19:19:00Z">
        <w:r w:rsidR="00D611D6">
          <w:t xml:space="preserve"> </w:t>
        </w:r>
      </w:ins>
      <w:del w:id="1362" w:author="Chelsea Helion" w:date="2024-10-25T19:19:00Z">
        <w:r w:rsidRPr="006E54B4" w:rsidDel="00D611D6">
          <w:rPr>
            <w:rPrChange w:id="1363" w:author="Chelsea Helion" w:date="2024-10-23T10:53:00Z">
              <w:rPr>
                <w:rFonts w:ascii="Aptos" w:hAnsi="Aptos"/>
              </w:rPr>
            </w:rPrChange>
          </w:rPr>
          <w:delText xml:space="preserve">  </w:delText>
        </w:r>
      </w:del>
      <w:r w:rsidRPr="006E54B4">
        <w:rPr>
          <w:rPrChange w:id="1364" w:author="Chelsea Helion" w:date="2024-10-23T10:53:00Z">
            <w:rPr>
              <w:rFonts w:ascii="Aptos" w:hAnsi="Aptos"/>
            </w:rPr>
          </w:rPrChange>
        </w:rPr>
        <w:t>While precise spatial coordinates varied slightly between contrasts, almost all regions activated by the expressive</w:t>
      </w:r>
      <w:r w:rsidR="00C64A9F" w:rsidRPr="006E54B4">
        <w:rPr>
          <w:rPrChange w:id="1365" w:author="Chelsea Helion" w:date="2024-10-23T10:53:00Z">
            <w:rPr>
              <w:rFonts w:ascii="Aptos" w:hAnsi="Aptos"/>
            </w:rPr>
          </w:rPrChange>
        </w:rPr>
        <w:t xml:space="preserve"> rating </w:t>
      </w:r>
      <w:r w:rsidRPr="006E54B4">
        <w:rPr>
          <w:rPrChange w:id="1366" w:author="Chelsea Helion" w:date="2024-10-23T10:53:00Z">
            <w:rPr>
              <w:rFonts w:ascii="Aptos" w:hAnsi="Aptos"/>
            </w:rPr>
          </w:rPrChange>
        </w:rPr>
        <w:t>-</w:t>
      </w:r>
      <w:r w:rsidR="00C64A9F" w:rsidRPr="006E54B4">
        <w:rPr>
          <w:rPrChange w:id="1367" w:author="Chelsea Helion" w:date="2024-10-23T10:53:00Z">
            <w:rPr>
              <w:rFonts w:ascii="Aptos" w:hAnsi="Aptos"/>
            </w:rPr>
          </w:rPrChange>
        </w:rPr>
        <w:t xml:space="preserve"> </w:t>
      </w:r>
      <w:r w:rsidRPr="006E54B4">
        <w:rPr>
          <w:rPrChange w:id="1368" w:author="Chelsea Helion" w:date="2024-10-23T10:53:00Z">
            <w:rPr>
              <w:rFonts w:ascii="Aptos" w:hAnsi="Aptos"/>
            </w:rPr>
          </w:rPrChange>
        </w:rPr>
        <w:t xml:space="preserve">expressive </w:t>
      </w:r>
      <w:r w:rsidR="00C64A9F" w:rsidRPr="006E54B4">
        <w:rPr>
          <w:rPrChange w:id="1369" w:author="Chelsea Helion" w:date="2024-10-23T10:53:00Z">
            <w:rPr>
              <w:rFonts w:ascii="Aptos" w:hAnsi="Aptos"/>
            </w:rPr>
          </w:rPrChange>
        </w:rPr>
        <w:t xml:space="preserve">non-rating </w:t>
      </w:r>
      <w:r w:rsidRPr="006E54B4">
        <w:rPr>
          <w:rPrChange w:id="1370" w:author="Chelsea Helion" w:date="2024-10-23T10:53:00Z">
            <w:rPr>
              <w:rFonts w:ascii="Aptos" w:hAnsi="Aptos"/>
            </w:rPr>
          </w:rPrChange>
        </w:rPr>
        <w:t>contrast were activated by the expressive</w:t>
      </w:r>
      <w:r w:rsidR="00C64A9F" w:rsidRPr="006E54B4">
        <w:rPr>
          <w:rPrChange w:id="1371" w:author="Chelsea Helion" w:date="2024-10-23T10:53:00Z">
            <w:rPr>
              <w:rFonts w:ascii="Aptos" w:hAnsi="Aptos"/>
            </w:rPr>
          </w:rPrChange>
        </w:rPr>
        <w:t xml:space="preserve"> rating </w:t>
      </w:r>
      <w:r w:rsidRPr="006E54B4">
        <w:rPr>
          <w:rPrChange w:id="1372" w:author="Chelsea Helion" w:date="2024-10-23T10:53:00Z">
            <w:rPr>
              <w:rFonts w:ascii="Aptos" w:hAnsi="Aptos"/>
            </w:rPr>
          </w:rPrChange>
        </w:rPr>
        <w:t>-</w:t>
      </w:r>
      <w:r w:rsidR="00C64A9F" w:rsidRPr="006E54B4">
        <w:rPr>
          <w:rPrChange w:id="1373" w:author="Chelsea Helion" w:date="2024-10-23T10:53:00Z">
            <w:rPr>
              <w:rFonts w:ascii="Aptos" w:hAnsi="Aptos"/>
            </w:rPr>
          </w:rPrChange>
        </w:rPr>
        <w:t xml:space="preserve"> </w:t>
      </w:r>
      <w:r w:rsidRPr="006E54B4">
        <w:rPr>
          <w:rPrChange w:id="1374" w:author="Chelsea Helion" w:date="2024-10-23T10:53:00Z">
            <w:rPr>
              <w:rFonts w:ascii="Aptos" w:hAnsi="Aptos"/>
            </w:rPr>
          </w:rPrChange>
        </w:rPr>
        <w:t xml:space="preserve">reflective </w:t>
      </w:r>
      <w:del w:id="1375" w:author="Chelsea Helion" w:date="2024-10-25T19:19:00Z">
        <w:r w:rsidR="00C64A9F" w:rsidRPr="006E54B4" w:rsidDel="00D611D6">
          <w:rPr>
            <w:rPrChange w:id="1376" w:author="Chelsea Helion" w:date="2024-10-23T10:53:00Z">
              <w:rPr>
                <w:rFonts w:ascii="Aptos" w:hAnsi="Aptos"/>
              </w:rPr>
            </w:rPrChange>
          </w:rPr>
          <w:delText xml:space="preserve">non-rating </w:delText>
        </w:r>
      </w:del>
      <w:ins w:id="1377" w:author="Chelsea Helion" w:date="2024-10-25T19:19:00Z">
        <w:r w:rsidR="00D611D6">
          <w:t xml:space="preserve">viewing </w:t>
        </w:r>
      </w:ins>
      <w:r w:rsidRPr="006E54B4">
        <w:rPr>
          <w:rPrChange w:id="1378" w:author="Chelsea Helion" w:date="2024-10-23T10:53:00Z">
            <w:rPr>
              <w:rFonts w:ascii="Aptos" w:hAnsi="Aptos"/>
            </w:rPr>
          </w:rPrChange>
        </w:rPr>
        <w:t>contrast. However, expressive</w:t>
      </w:r>
      <w:r w:rsidR="00C64A9F" w:rsidRPr="006E54B4">
        <w:rPr>
          <w:rPrChange w:id="1379" w:author="Chelsea Helion" w:date="2024-10-23T10:53:00Z">
            <w:rPr>
              <w:rFonts w:ascii="Aptos" w:hAnsi="Aptos"/>
            </w:rPr>
          </w:rPrChange>
        </w:rPr>
        <w:t xml:space="preserve"> rating – </w:t>
      </w:r>
      <w:r w:rsidRPr="006E54B4">
        <w:rPr>
          <w:rPrChange w:id="1380" w:author="Chelsea Helion" w:date="2024-10-23T10:53:00Z">
            <w:rPr>
              <w:rFonts w:ascii="Aptos" w:hAnsi="Aptos"/>
            </w:rPr>
          </w:rPrChange>
        </w:rPr>
        <w:t>reflective</w:t>
      </w:r>
      <w:r w:rsidR="00C64A9F" w:rsidRPr="006E54B4">
        <w:rPr>
          <w:rPrChange w:id="1381" w:author="Chelsea Helion" w:date="2024-10-23T10:53:00Z">
            <w:rPr>
              <w:rFonts w:ascii="Aptos" w:hAnsi="Aptos"/>
            </w:rPr>
          </w:rPrChange>
        </w:rPr>
        <w:t xml:space="preserve"> </w:t>
      </w:r>
      <w:del w:id="1382" w:author="Chelsea Helion" w:date="2024-10-25T19:19:00Z">
        <w:r w:rsidR="00C64A9F" w:rsidRPr="006E54B4" w:rsidDel="00D611D6">
          <w:rPr>
            <w:rPrChange w:id="1383" w:author="Chelsea Helion" w:date="2024-10-23T10:53:00Z">
              <w:rPr>
                <w:rFonts w:ascii="Aptos" w:hAnsi="Aptos"/>
              </w:rPr>
            </w:rPrChange>
          </w:rPr>
          <w:delText>non-rating</w:delText>
        </w:r>
      </w:del>
      <w:ins w:id="1384" w:author="Chelsea Helion" w:date="2024-10-25T19:19:00Z">
        <w:r w:rsidR="00D611D6">
          <w:t>viewing</w:t>
        </w:r>
      </w:ins>
      <w:r w:rsidRPr="006E54B4">
        <w:rPr>
          <w:rPrChange w:id="1385" w:author="Chelsea Helion" w:date="2024-10-23T10:53:00Z">
            <w:rPr>
              <w:rFonts w:ascii="Aptos" w:hAnsi="Aptos"/>
            </w:rPr>
          </w:rPrChange>
        </w:rPr>
        <w:t xml:space="preserve"> contrasts</w:t>
      </w:r>
      <w:ins w:id="1386" w:author="Chelsea Helion" w:date="2024-10-25T19:19:00Z">
        <w:r w:rsidR="00D611D6">
          <w:t xml:space="preserve"> uniquely</w:t>
        </w:r>
      </w:ins>
      <w:r w:rsidRPr="006E54B4">
        <w:rPr>
          <w:rPrChange w:id="1387" w:author="Chelsea Helion" w:date="2024-10-23T10:53:00Z">
            <w:rPr>
              <w:rFonts w:ascii="Aptos" w:hAnsi="Aptos"/>
            </w:rPr>
          </w:rPrChange>
        </w:rPr>
        <w:t xml:space="preserve"> </w:t>
      </w:r>
      <w:r w:rsidR="00C64A9F" w:rsidRPr="006E54B4">
        <w:rPr>
          <w:rPrChange w:id="1388" w:author="Chelsea Helion" w:date="2024-10-23T10:53:00Z">
            <w:rPr>
              <w:rFonts w:ascii="Aptos" w:hAnsi="Aptos"/>
            </w:rPr>
          </w:rPrChange>
        </w:rPr>
        <w:t>indicated</w:t>
      </w:r>
      <w:r w:rsidRPr="006E54B4">
        <w:rPr>
          <w:rPrChange w:id="1389" w:author="Chelsea Helion" w:date="2024-10-23T10:53:00Z">
            <w:rPr>
              <w:rFonts w:ascii="Aptos" w:hAnsi="Aptos"/>
            </w:rPr>
          </w:rPrChange>
        </w:rPr>
        <w:t xml:space="preserve"> activation in the bilateral fusiform gyri, bilateral hippocampi, and motor regions such as the supplementary motor area and precentral gyrus, none of which achieved significance in the expressive</w:t>
      </w:r>
      <w:r w:rsidR="00C64A9F" w:rsidRPr="006E54B4">
        <w:rPr>
          <w:rPrChange w:id="1390" w:author="Chelsea Helion" w:date="2024-10-23T10:53:00Z">
            <w:rPr>
              <w:rFonts w:ascii="Aptos" w:hAnsi="Aptos"/>
            </w:rPr>
          </w:rPrChange>
        </w:rPr>
        <w:t xml:space="preserve"> rating </w:t>
      </w:r>
      <w:r w:rsidRPr="006E54B4">
        <w:rPr>
          <w:rPrChange w:id="1391" w:author="Chelsea Helion" w:date="2024-10-23T10:53:00Z">
            <w:rPr>
              <w:rFonts w:ascii="Aptos" w:hAnsi="Aptos"/>
            </w:rPr>
          </w:rPrChange>
        </w:rPr>
        <w:t>-</w:t>
      </w:r>
      <w:r w:rsidR="00C64A9F" w:rsidRPr="006E54B4">
        <w:rPr>
          <w:rPrChange w:id="1392" w:author="Chelsea Helion" w:date="2024-10-23T10:53:00Z">
            <w:rPr>
              <w:rFonts w:ascii="Aptos" w:hAnsi="Aptos"/>
            </w:rPr>
          </w:rPrChange>
        </w:rPr>
        <w:t xml:space="preserve"> </w:t>
      </w:r>
      <w:r w:rsidRPr="006E54B4">
        <w:rPr>
          <w:rPrChange w:id="1393" w:author="Chelsea Helion" w:date="2024-10-23T10:53:00Z">
            <w:rPr>
              <w:rFonts w:ascii="Aptos" w:hAnsi="Aptos"/>
            </w:rPr>
          </w:rPrChange>
        </w:rPr>
        <w:t xml:space="preserve">expressive </w:t>
      </w:r>
      <w:r w:rsidR="00C64A9F" w:rsidRPr="006E54B4">
        <w:rPr>
          <w:rPrChange w:id="1394" w:author="Chelsea Helion" w:date="2024-10-23T10:53:00Z">
            <w:rPr>
              <w:rFonts w:ascii="Aptos" w:hAnsi="Aptos"/>
            </w:rPr>
          </w:rPrChange>
        </w:rPr>
        <w:t xml:space="preserve">non-rating </w:t>
      </w:r>
      <w:r w:rsidRPr="006E54B4">
        <w:rPr>
          <w:rPrChange w:id="1395" w:author="Chelsea Helion" w:date="2024-10-23T10:53:00Z">
            <w:rPr>
              <w:rFonts w:ascii="Aptos" w:hAnsi="Aptos"/>
            </w:rPr>
          </w:rPrChange>
        </w:rPr>
        <w:t>contrast. T</w:t>
      </w:r>
      <w:ins w:id="1396" w:author="Chelsea Helion" w:date="2024-10-25T19:21:00Z">
        <w:r w:rsidR="00D611D6">
          <w:t>aken together, these results</w:t>
        </w:r>
      </w:ins>
      <w:del w:id="1397" w:author="Chelsea Helion" w:date="2024-10-25T19:21:00Z">
        <w:r w:rsidRPr="006E54B4" w:rsidDel="00D611D6">
          <w:rPr>
            <w:rPrChange w:id="1398" w:author="Chelsea Helion" w:date="2024-10-23T10:53:00Z">
              <w:rPr>
                <w:rFonts w:ascii="Aptos" w:hAnsi="Aptos"/>
              </w:rPr>
            </w:rPrChange>
          </w:rPr>
          <w:delText xml:space="preserve">hese results </w:delText>
        </w:r>
      </w:del>
      <w:r w:rsidR="001D1567" w:rsidRPr="006E54B4">
        <w:rPr>
          <w:noProof/>
        </w:rPr>
        <w:drawing>
          <wp:anchor distT="0" distB="0" distL="114300" distR="114300" simplePos="0" relativeHeight="251663360" behindDoc="0" locked="0" layoutInCell="1" allowOverlap="1" wp14:anchorId="65CDB3EA" wp14:editId="065CD7B5">
            <wp:simplePos x="0" y="0"/>
            <wp:positionH relativeFrom="margin">
              <wp:align>center</wp:align>
            </wp:positionH>
            <wp:positionV relativeFrom="paragraph">
              <wp:posOffset>448322</wp:posOffset>
            </wp:positionV>
            <wp:extent cx="6409082" cy="1975449"/>
            <wp:effectExtent l="0" t="0" r="0" b="6350"/>
            <wp:wrapTopAndBottom/>
            <wp:docPr id="1430380400"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del w:id="1399" w:author="Chelsea Helion" w:date="2024-10-25T19:21:00Z">
        <w:r w:rsidRPr="006E54B4" w:rsidDel="00D611D6">
          <w:rPr>
            <w:rPrChange w:id="1400" w:author="Chelsea Helion" w:date="2024-10-23T10:53:00Z">
              <w:rPr>
                <w:rFonts w:ascii="Aptos" w:hAnsi="Aptos"/>
              </w:rPr>
            </w:rPrChange>
          </w:rPr>
          <w:delText>again</w:delText>
        </w:r>
      </w:del>
      <w:r w:rsidRPr="006E54B4">
        <w:rPr>
          <w:rPrChange w:id="1401" w:author="Chelsea Helion" w:date="2024-10-23T10:53:00Z">
            <w:rPr>
              <w:rFonts w:ascii="Aptos" w:hAnsi="Aptos"/>
            </w:rPr>
          </w:rPrChange>
        </w:rPr>
        <w:t xml:space="preserve"> indicate recruitment of attentional, sensory, and motor processes during rating</w:t>
      </w:r>
      <w:ins w:id="1402" w:author="Chelsea Helion" w:date="2024-10-25T19:21:00Z">
        <w:r w:rsidR="00D611D6">
          <w:t xml:space="preserve"> relative to non-rating, even in the context of a similar viewing goal</w:t>
        </w:r>
      </w:ins>
      <w:r w:rsidRPr="006E54B4">
        <w:rPr>
          <w:rPrChange w:id="1403" w:author="Chelsea Helion" w:date="2024-10-23T10:53:00Z">
            <w:rPr>
              <w:rFonts w:ascii="Aptos" w:hAnsi="Aptos"/>
            </w:rPr>
          </w:rPrChange>
        </w:rPr>
        <w:t>.</w:t>
      </w:r>
    </w:p>
    <w:p w14:paraId="5C691287" w14:textId="6705490B" w:rsidR="001D1567" w:rsidRPr="006E54B4" w:rsidRDefault="001D1567" w:rsidP="00CF2D02">
      <w:pPr>
        <w:spacing w:line="240" w:lineRule="auto"/>
        <w:jc w:val="both"/>
        <w:rPr>
          <w:bCs/>
          <w:rPrChange w:id="1404" w:author="Chelsea Helion" w:date="2024-10-23T10:53:00Z">
            <w:rPr>
              <w:rFonts w:ascii="Aptos" w:hAnsi="Aptos"/>
              <w:bCs/>
            </w:rPr>
          </w:rPrChange>
        </w:rPr>
      </w:pPr>
    </w:p>
    <w:p w14:paraId="174AE305" w14:textId="6D9A883A" w:rsidR="00CF2D02" w:rsidRPr="006E54B4" w:rsidRDefault="00CF2D02" w:rsidP="00CF2D02">
      <w:pPr>
        <w:spacing w:line="240" w:lineRule="auto"/>
        <w:jc w:val="both"/>
        <w:rPr>
          <w:bCs/>
          <w:rPrChange w:id="1405" w:author="Chelsea Helion" w:date="2024-10-23T10:53:00Z">
            <w:rPr>
              <w:rFonts w:ascii="Aptos" w:hAnsi="Aptos"/>
              <w:bCs/>
            </w:rPr>
          </w:rPrChange>
        </w:rPr>
      </w:pPr>
      <w:r w:rsidRPr="006E54B4">
        <w:rPr>
          <w:bCs/>
          <w:rPrChange w:id="1406" w:author="Chelsea Helion" w:date="2024-10-23T10:53:00Z">
            <w:rPr>
              <w:rFonts w:ascii="Aptos" w:hAnsi="Aptos"/>
              <w:bCs/>
            </w:rPr>
          </w:rPrChange>
        </w:rPr>
        <w:t>Figure 5. Reflective versus expressive rating.</w:t>
      </w:r>
    </w:p>
    <w:p w14:paraId="60CE95A1" w14:textId="77777777" w:rsidR="00CF2D02" w:rsidRPr="006E54B4" w:rsidRDefault="00CF2D02" w:rsidP="00CF2D02">
      <w:pPr>
        <w:spacing w:line="240" w:lineRule="auto"/>
        <w:jc w:val="both"/>
        <w:rPr>
          <w:b/>
          <w:rPrChange w:id="1407" w:author="Chelsea Helion" w:date="2024-10-23T10:53:00Z">
            <w:rPr>
              <w:rFonts w:ascii="Aptos" w:hAnsi="Aptos"/>
              <w:b/>
            </w:rPr>
          </w:rPrChange>
        </w:rPr>
      </w:pPr>
    </w:p>
    <w:p w14:paraId="7836EC6A" w14:textId="6259717B" w:rsidR="00D611D6" w:rsidRDefault="00000000">
      <w:pPr>
        <w:spacing w:line="240" w:lineRule="auto"/>
        <w:ind w:firstLine="720"/>
        <w:jc w:val="both"/>
        <w:rPr>
          <w:ins w:id="1408" w:author="Chelsea Helion" w:date="2024-10-25T19:26:00Z"/>
        </w:rPr>
        <w:pPrChange w:id="1409" w:author="Chelsea Helion" w:date="2024-10-25T19:43:00Z">
          <w:pPr>
            <w:spacing w:line="240" w:lineRule="auto"/>
            <w:jc w:val="both"/>
          </w:pPr>
        </w:pPrChange>
      </w:pPr>
      <w:r w:rsidRPr="006E54B4">
        <w:rPr>
          <w:b/>
          <w:rPrChange w:id="1410" w:author="Chelsea Helion" w:date="2024-10-23T10:53:00Z">
            <w:rPr>
              <w:rFonts w:ascii="Aptos" w:hAnsi="Aptos"/>
              <w:b/>
            </w:rPr>
          </w:rPrChange>
        </w:rPr>
        <w:t xml:space="preserve">Reflective </w:t>
      </w:r>
      <w:del w:id="1411" w:author="Chelsea Helion" w:date="2024-10-25T19:21:00Z">
        <w:r w:rsidRPr="006E54B4" w:rsidDel="00D611D6">
          <w:rPr>
            <w:b/>
            <w:rPrChange w:id="1412" w:author="Chelsea Helion" w:date="2024-10-23T10:53:00Z">
              <w:rPr>
                <w:rFonts w:ascii="Aptos" w:hAnsi="Aptos"/>
                <w:b/>
              </w:rPr>
            </w:rPrChange>
          </w:rPr>
          <w:delText>non-rating</w:delText>
        </w:r>
      </w:del>
      <w:ins w:id="1413" w:author="Chelsea Helion" w:date="2024-10-25T19:21:00Z">
        <w:r w:rsidR="00D611D6">
          <w:rPr>
            <w:b/>
          </w:rPr>
          <w:t>viewing</w:t>
        </w:r>
      </w:ins>
      <w:r w:rsidRPr="006E54B4">
        <w:rPr>
          <w:b/>
          <w:rPrChange w:id="1414" w:author="Chelsea Helion" w:date="2024-10-23T10:53:00Z">
            <w:rPr>
              <w:rFonts w:ascii="Aptos" w:hAnsi="Aptos"/>
              <w:b/>
            </w:rPr>
          </w:rPrChange>
        </w:rPr>
        <w:t>, relative to expressive rating, elicits greater activation from default mode network</w:t>
      </w:r>
      <w:del w:id="1415" w:author="Chelsea Helion" w:date="2024-10-25T19:26:00Z">
        <w:r w:rsidRPr="006E54B4" w:rsidDel="00D611D6">
          <w:rPr>
            <w:b/>
            <w:rPrChange w:id="1416" w:author="Chelsea Helion" w:date="2024-10-23T10:53:00Z">
              <w:rPr>
                <w:rFonts w:ascii="Aptos" w:hAnsi="Aptos"/>
                <w:b/>
              </w:rPr>
            </w:rPrChange>
          </w:rPr>
          <w:delText xml:space="preserve"> and alters sensory processing</w:delText>
        </w:r>
      </w:del>
      <w:r w:rsidRPr="006E54B4">
        <w:rPr>
          <w:b/>
          <w:rPrChange w:id="1417" w:author="Chelsea Helion" w:date="2024-10-23T10:53:00Z">
            <w:rPr>
              <w:rFonts w:ascii="Aptos" w:hAnsi="Aptos"/>
              <w:b/>
            </w:rPr>
          </w:rPrChange>
        </w:rPr>
        <w:t xml:space="preserve">. </w:t>
      </w:r>
      <w:r w:rsidRPr="006E54B4">
        <w:rPr>
          <w:rPrChange w:id="1418" w:author="Chelsea Helion" w:date="2024-10-23T10:53:00Z">
            <w:rPr>
              <w:rFonts w:ascii="Aptos" w:hAnsi="Aptos"/>
            </w:rPr>
          </w:rPrChange>
        </w:rPr>
        <w:t xml:space="preserve">When examining regions which demonstrated greater activation while not rating, we </w:t>
      </w:r>
      <w:r w:rsidR="00405EA4" w:rsidRPr="006E54B4">
        <w:rPr>
          <w:rPrChange w:id="1419" w:author="Chelsea Helion" w:date="2024-10-23T10:53:00Z">
            <w:rPr>
              <w:rFonts w:ascii="Aptos" w:hAnsi="Aptos"/>
            </w:rPr>
          </w:rPrChange>
        </w:rPr>
        <w:t xml:space="preserve">identified </w:t>
      </w:r>
      <w:r w:rsidRPr="006E54B4">
        <w:rPr>
          <w:rPrChange w:id="1420" w:author="Chelsea Helion" w:date="2024-10-23T10:53:00Z">
            <w:rPr>
              <w:rFonts w:ascii="Aptos" w:hAnsi="Aptos"/>
            </w:rPr>
          </w:rPrChange>
        </w:rPr>
        <w:t>a similar pattern: both contrasts i</w:t>
      </w:r>
      <w:r w:rsidR="00405EA4" w:rsidRPr="006E54B4">
        <w:rPr>
          <w:rPrChange w:id="1421" w:author="Chelsea Helion" w:date="2024-10-23T10:53:00Z">
            <w:rPr>
              <w:rFonts w:ascii="Aptos" w:hAnsi="Aptos"/>
            </w:rPr>
          </w:rPrChange>
        </w:rPr>
        <w:t>ndicated</w:t>
      </w:r>
      <w:r w:rsidRPr="006E54B4">
        <w:rPr>
          <w:rPrChange w:id="1422" w:author="Chelsea Helion" w:date="2024-10-23T10:53:00Z">
            <w:rPr>
              <w:rFonts w:ascii="Aptos" w:hAnsi="Aptos"/>
            </w:rPr>
          </w:rPrChange>
        </w:rPr>
        <w:t xml:space="preserve"> significant activation in default mode network regions, but </w:t>
      </w:r>
      <w:ins w:id="1423" w:author="Chelsea Helion" w:date="2024-10-25T19:22:00Z">
        <w:r w:rsidR="00D611D6">
          <w:t xml:space="preserve">the </w:t>
        </w:r>
      </w:ins>
      <w:r w:rsidRPr="006E54B4">
        <w:rPr>
          <w:rPrChange w:id="1424" w:author="Chelsea Helion" w:date="2024-10-23T10:53:00Z">
            <w:rPr>
              <w:rFonts w:ascii="Aptos" w:hAnsi="Aptos"/>
            </w:rPr>
          </w:rPrChange>
        </w:rPr>
        <w:t>reflective</w:t>
      </w:r>
      <w:ins w:id="1425" w:author="Chelsea Helion" w:date="2024-10-25T19:22:00Z">
        <w:r w:rsidR="00D611D6">
          <w:t xml:space="preserve"> viewing </w:t>
        </w:r>
      </w:ins>
      <w:r w:rsidRPr="006E54B4">
        <w:rPr>
          <w:rPrChange w:id="1426" w:author="Chelsea Helion" w:date="2024-10-23T10:53:00Z">
            <w:rPr>
              <w:rFonts w:ascii="Aptos" w:hAnsi="Aptos"/>
            </w:rPr>
          </w:rPrChange>
        </w:rPr>
        <w:t xml:space="preserve">-expressive </w:t>
      </w:r>
      <w:r w:rsidR="00405EA4" w:rsidRPr="006E54B4">
        <w:rPr>
          <w:rPrChange w:id="1427" w:author="Chelsea Helion" w:date="2024-10-23T10:53:00Z">
            <w:rPr>
              <w:rFonts w:ascii="Aptos" w:hAnsi="Aptos"/>
            </w:rPr>
          </w:rPrChange>
        </w:rPr>
        <w:t xml:space="preserve">rating </w:t>
      </w:r>
      <w:r w:rsidRPr="006E54B4">
        <w:rPr>
          <w:rPrChange w:id="1428" w:author="Chelsea Helion" w:date="2024-10-23T10:53:00Z">
            <w:rPr>
              <w:rFonts w:ascii="Aptos" w:hAnsi="Aptos"/>
            </w:rPr>
          </w:rPrChange>
        </w:rPr>
        <w:t>differences were more extensive and robust (</w:t>
      </w:r>
      <w:r w:rsidRPr="006E54B4">
        <w:rPr>
          <w:b/>
          <w:rPrChange w:id="1429" w:author="Chelsea Helion" w:date="2024-10-23T10:53:00Z">
            <w:rPr>
              <w:rFonts w:ascii="Aptos" w:hAnsi="Aptos"/>
              <w:b/>
            </w:rPr>
          </w:rPrChange>
        </w:rPr>
        <w:t>Figure 5</w:t>
      </w:r>
      <w:r w:rsidRPr="006E54B4">
        <w:rPr>
          <w:rPrChange w:id="1430" w:author="Chelsea Helion" w:date="2024-10-23T10:53:00Z">
            <w:rPr>
              <w:rFonts w:ascii="Aptos" w:hAnsi="Aptos"/>
            </w:rPr>
          </w:rPrChange>
        </w:rPr>
        <w:t>). We specifically observed engagement of the bilateral precuneus (</w:t>
      </w:r>
      <w:proofErr w:type="spellStart"/>
      <w:r w:rsidRPr="006E54B4">
        <w:rPr>
          <w:rPrChange w:id="1431" w:author="Chelsea Helion" w:date="2024-10-23T10:53:00Z">
            <w:rPr>
              <w:rFonts w:ascii="Aptos" w:hAnsi="Aptos"/>
            </w:rPr>
          </w:rPrChange>
        </w:rPr>
        <w:t>pCUN</w:t>
      </w:r>
      <w:proofErr w:type="spellEnd"/>
      <w:r w:rsidRPr="006E54B4">
        <w:rPr>
          <w:rPrChange w:id="1432" w:author="Chelsea Helion" w:date="2024-10-23T10:53:00Z">
            <w:rPr>
              <w:rFonts w:ascii="Aptos" w:hAnsi="Aptos"/>
            </w:rPr>
          </w:rPrChange>
        </w:rPr>
        <w:t>), cuneus (CUN), calcarine cortex, temporoparietal junction (TPJ), middle temporal gyrus (MTG), the temporal poles (TP), and superior temporal sulcus (STS) across both designs.</w:t>
      </w:r>
      <w:ins w:id="1433" w:author="Chelsea Helion" w:date="2024-10-25T19:27:00Z">
        <w:r w:rsidR="00D611D6">
          <w:t xml:space="preserve"> We also found increased activation in </w:t>
        </w:r>
      </w:ins>
      <w:ins w:id="1434" w:author="Chelsea Helion" w:date="2024-10-25T19:28:00Z">
        <w:r w:rsidR="00D611D6">
          <w:t>regions associated with sensory</w:t>
        </w:r>
      </w:ins>
      <w:ins w:id="1435" w:author="Chelsea Helion" w:date="2024-10-25T19:29:00Z">
        <w:r w:rsidR="00D611D6">
          <w:t xml:space="preserve"> processing (see Supplemental Materials for full activation details).</w:t>
        </w:r>
      </w:ins>
      <w:ins w:id="1436" w:author="Chelsea Helion" w:date="2024-10-25T19:27:00Z">
        <w:r w:rsidR="00D611D6">
          <w:t xml:space="preserve"> </w:t>
        </w:r>
      </w:ins>
    </w:p>
    <w:p w14:paraId="5F58FB29" w14:textId="01D6B81C" w:rsidR="00DE0869" w:rsidRPr="006E54B4" w:rsidDel="00FE49C0" w:rsidRDefault="00000000" w:rsidP="00FE3980">
      <w:pPr>
        <w:spacing w:line="240" w:lineRule="auto"/>
        <w:ind w:firstLine="720"/>
        <w:jc w:val="both"/>
        <w:rPr>
          <w:del w:id="1437" w:author="Chelsea Helion" w:date="2024-10-25T20:08:00Z"/>
          <w:rPrChange w:id="1438" w:author="Chelsea Helion" w:date="2024-10-23T10:53:00Z">
            <w:rPr>
              <w:del w:id="1439" w:author="Chelsea Helion" w:date="2024-10-25T20:08:00Z"/>
              <w:rFonts w:ascii="Aptos" w:hAnsi="Aptos"/>
            </w:rPr>
          </w:rPrChange>
        </w:rPr>
      </w:pPr>
      <w:commentRangeStart w:id="1440"/>
      <w:del w:id="1441" w:author="Chelsea Helion" w:date="2024-10-25T19:29:00Z">
        <w:r w:rsidRPr="006E54B4" w:rsidDel="00D611D6">
          <w:rPr>
            <w:rPrChange w:id="1442" w:author="Chelsea Helion" w:date="2024-10-23T10:53:00Z">
              <w:rPr>
                <w:rFonts w:ascii="Aptos" w:hAnsi="Aptos"/>
              </w:rPr>
            </w:rPrChange>
          </w:rPr>
          <w:delText xml:space="preserve"> However, the reflective-expressive </w:delText>
        </w:r>
      </w:del>
      <w:del w:id="1443" w:author="Chelsea Helion" w:date="2024-10-25T19:23:00Z">
        <w:r w:rsidRPr="006E54B4" w:rsidDel="00D611D6">
          <w:rPr>
            <w:rPrChange w:id="1444" w:author="Chelsea Helion" w:date="2024-10-23T10:53:00Z">
              <w:rPr>
                <w:rFonts w:ascii="Aptos" w:hAnsi="Aptos"/>
              </w:rPr>
            </w:rPrChange>
          </w:rPr>
          <w:delText xml:space="preserve">design exhibited </w:delText>
        </w:r>
      </w:del>
      <w:del w:id="1445" w:author="Chelsea Helion" w:date="2024-10-25T19:29:00Z">
        <w:r w:rsidRPr="006E54B4" w:rsidDel="00D611D6">
          <w:rPr>
            <w:rPrChange w:id="1446" w:author="Chelsea Helion" w:date="2024-10-23T10:53:00Z">
              <w:rPr>
                <w:rFonts w:ascii="Aptos" w:hAnsi="Aptos"/>
              </w:rPr>
            </w:rPrChange>
          </w:rPr>
          <w:delText>larger and more extensive clusters in auditory (right superior temporal lobe (STL), left middle temporal lobe</w:delText>
        </w:r>
        <w:r w:rsidR="009027B2" w:rsidRPr="006E54B4" w:rsidDel="00D611D6">
          <w:rPr>
            <w:rPrChange w:id="1447" w:author="Chelsea Helion" w:date="2024-10-23T10:53:00Z">
              <w:rPr>
                <w:rFonts w:ascii="Aptos" w:hAnsi="Aptos"/>
              </w:rPr>
            </w:rPrChange>
          </w:rPr>
          <w:delText xml:space="preserve"> </w:delText>
        </w:r>
        <w:r w:rsidRPr="006E54B4" w:rsidDel="00D611D6">
          <w:rPr>
            <w:rPrChange w:id="1448" w:author="Chelsea Helion" w:date="2024-10-23T10:53:00Z">
              <w:rPr>
                <w:rFonts w:ascii="Aptos" w:hAnsi="Aptos"/>
              </w:rPr>
            </w:rPrChange>
          </w:rPr>
          <w:delText>(MTL)), visual (superior occipital lobe (Occ), fusiform gyrus (FFG), lingual gyrus (LING), CUN) and language (left posterior MTL) networks</w:delText>
        </w:r>
      </w:del>
      <w:del w:id="1449" w:author="Chelsea Helion" w:date="2024-10-25T19:23:00Z">
        <w:r w:rsidRPr="006E54B4" w:rsidDel="00D611D6">
          <w:rPr>
            <w:rPrChange w:id="1450" w:author="Chelsea Helion" w:date="2024-10-23T10:53:00Z">
              <w:rPr>
                <w:rFonts w:ascii="Aptos" w:hAnsi="Aptos"/>
              </w:rPr>
            </w:rPrChange>
          </w:rPr>
          <w:delText xml:space="preserve"> that lacked parallels in the expressive</w:delText>
        </w:r>
        <w:r w:rsidR="00406D36" w:rsidRPr="006E54B4" w:rsidDel="00D611D6">
          <w:rPr>
            <w:rPrChange w:id="1451" w:author="Chelsea Helion" w:date="2024-10-23T10:53:00Z">
              <w:rPr>
                <w:rFonts w:ascii="Aptos" w:hAnsi="Aptos"/>
              </w:rPr>
            </w:rPrChange>
          </w:rPr>
          <w:delText xml:space="preserve"> rating – </w:delText>
        </w:r>
        <w:r w:rsidRPr="006E54B4" w:rsidDel="00D611D6">
          <w:rPr>
            <w:rPrChange w:id="1452" w:author="Chelsea Helion" w:date="2024-10-23T10:53:00Z">
              <w:rPr>
                <w:rFonts w:ascii="Aptos" w:hAnsi="Aptos"/>
              </w:rPr>
            </w:rPrChange>
          </w:rPr>
          <w:delText>expressive</w:delText>
        </w:r>
        <w:r w:rsidR="00406D36" w:rsidRPr="006E54B4" w:rsidDel="00D611D6">
          <w:rPr>
            <w:rPrChange w:id="1453" w:author="Chelsea Helion" w:date="2024-10-23T10:53:00Z">
              <w:rPr>
                <w:rFonts w:ascii="Aptos" w:hAnsi="Aptos"/>
              </w:rPr>
            </w:rPrChange>
          </w:rPr>
          <w:delText xml:space="preserve"> non-rating</w:delText>
        </w:r>
        <w:r w:rsidRPr="006E54B4" w:rsidDel="00D611D6">
          <w:rPr>
            <w:rPrChange w:id="1454" w:author="Chelsea Helion" w:date="2024-10-23T10:53:00Z">
              <w:rPr>
                <w:rFonts w:ascii="Aptos" w:hAnsi="Aptos"/>
              </w:rPr>
            </w:rPrChange>
          </w:rPr>
          <w:delText xml:space="preserve"> contrast</w:delText>
        </w:r>
      </w:del>
      <w:del w:id="1455" w:author="Chelsea Helion" w:date="2024-10-25T19:29:00Z">
        <w:r w:rsidRPr="006E54B4" w:rsidDel="00D611D6">
          <w:rPr>
            <w:rPrChange w:id="1456" w:author="Chelsea Helion" w:date="2024-10-23T10:53:00Z">
              <w:rPr>
                <w:rFonts w:ascii="Aptos" w:hAnsi="Aptos"/>
              </w:rPr>
            </w:rPrChange>
          </w:rPr>
          <w:delText xml:space="preserve">. </w:delText>
        </w:r>
      </w:del>
      <w:del w:id="1457" w:author="Chelsea Helion" w:date="2024-10-25T19:45:00Z">
        <w:r w:rsidR="00405EA4" w:rsidRPr="006E54B4" w:rsidDel="00E75ABA">
          <w:rPr>
            <w:rPrChange w:id="1458" w:author="Chelsea Helion" w:date="2024-10-23T10:53:00Z">
              <w:rPr>
                <w:rFonts w:ascii="Aptos" w:hAnsi="Aptos"/>
              </w:rPr>
            </w:rPrChange>
          </w:rPr>
          <w:delText>When</w:delText>
        </w:r>
      </w:del>
      <w:del w:id="1459" w:author="Chelsea Helion" w:date="2024-10-25T20:08:00Z">
        <w:r w:rsidR="00405EA4" w:rsidRPr="006E54B4" w:rsidDel="00FE49C0">
          <w:rPr>
            <w:rPrChange w:id="1460" w:author="Chelsea Helion" w:date="2024-10-23T10:53:00Z">
              <w:rPr>
                <w:rFonts w:ascii="Aptos" w:hAnsi="Aptos"/>
              </w:rPr>
            </w:rPrChange>
          </w:rPr>
          <w:delText xml:space="preserve"> we matched activation clusters by peak voxel coordinates</w:delText>
        </w:r>
      </w:del>
      <w:del w:id="1461" w:author="Chelsea Helion" w:date="2024-10-25T19:46:00Z">
        <w:r w:rsidR="00405EA4" w:rsidRPr="006E54B4" w:rsidDel="00E75ABA">
          <w:rPr>
            <w:rPrChange w:id="1462" w:author="Chelsea Helion" w:date="2024-10-23T10:53:00Z">
              <w:rPr>
                <w:rFonts w:ascii="Aptos" w:hAnsi="Aptos"/>
              </w:rPr>
            </w:rPrChange>
          </w:rPr>
          <w:delText>,</w:delText>
        </w:r>
      </w:del>
      <w:del w:id="1463" w:author="Chelsea Helion" w:date="2024-10-25T20:08:00Z">
        <w:r w:rsidR="00405EA4" w:rsidRPr="006E54B4" w:rsidDel="00FE49C0">
          <w:rPr>
            <w:rPrChange w:id="1464" w:author="Chelsea Helion" w:date="2024-10-23T10:53:00Z">
              <w:rPr>
                <w:rFonts w:ascii="Aptos" w:hAnsi="Aptos"/>
              </w:rPr>
            </w:rPrChange>
          </w:rPr>
          <w:delText xml:space="preserve"> 11 default mode clusters from the expressive</w:delText>
        </w:r>
        <w:r w:rsidR="00406D36" w:rsidRPr="006E54B4" w:rsidDel="00FE49C0">
          <w:rPr>
            <w:rPrChange w:id="1465" w:author="Chelsea Helion" w:date="2024-10-23T10:53:00Z">
              <w:rPr>
                <w:rFonts w:ascii="Aptos" w:hAnsi="Aptos"/>
              </w:rPr>
            </w:rPrChange>
          </w:rPr>
          <w:delText xml:space="preserve"> non-rating – </w:delText>
        </w:r>
        <w:r w:rsidR="00405EA4" w:rsidRPr="006E54B4" w:rsidDel="00FE49C0">
          <w:rPr>
            <w:rPrChange w:id="1466" w:author="Chelsea Helion" w:date="2024-10-23T10:53:00Z">
              <w:rPr>
                <w:rFonts w:ascii="Aptos" w:hAnsi="Aptos"/>
              </w:rPr>
            </w:rPrChange>
          </w:rPr>
          <w:delText>expressive</w:delText>
        </w:r>
        <w:r w:rsidR="00406D36" w:rsidRPr="006E54B4" w:rsidDel="00FE49C0">
          <w:rPr>
            <w:rPrChange w:id="1467" w:author="Chelsea Helion" w:date="2024-10-23T10:53:00Z">
              <w:rPr>
                <w:rFonts w:ascii="Aptos" w:hAnsi="Aptos"/>
              </w:rPr>
            </w:rPrChange>
          </w:rPr>
          <w:delText xml:space="preserve"> rating</w:delText>
        </w:r>
        <w:r w:rsidR="00405EA4" w:rsidRPr="006E54B4" w:rsidDel="00FE49C0">
          <w:rPr>
            <w:rPrChange w:id="1468" w:author="Chelsea Helion" w:date="2024-10-23T10:53:00Z">
              <w:rPr>
                <w:rFonts w:ascii="Aptos" w:hAnsi="Aptos"/>
              </w:rPr>
            </w:rPrChange>
          </w:rPr>
          <w:delText xml:space="preserve"> contrast corresponded with 14 in the reflective</w:delText>
        </w:r>
        <w:r w:rsidR="00406D36" w:rsidRPr="006E54B4" w:rsidDel="00FE49C0">
          <w:rPr>
            <w:rPrChange w:id="1469" w:author="Chelsea Helion" w:date="2024-10-23T10:53:00Z">
              <w:rPr>
                <w:rFonts w:ascii="Aptos" w:hAnsi="Aptos"/>
              </w:rPr>
            </w:rPrChange>
          </w:rPr>
          <w:delText xml:space="preserve"> </w:delText>
        </w:r>
      </w:del>
      <w:del w:id="1470" w:author="Chelsea Helion" w:date="2024-10-25T19:24:00Z">
        <w:r w:rsidR="00406D36" w:rsidRPr="006E54B4" w:rsidDel="00D611D6">
          <w:rPr>
            <w:rPrChange w:id="1471" w:author="Chelsea Helion" w:date="2024-10-23T10:53:00Z">
              <w:rPr>
                <w:rFonts w:ascii="Aptos" w:hAnsi="Aptos"/>
              </w:rPr>
            </w:rPrChange>
          </w:rPr>
          <w:delText>non-rating</w:delText>
        </w:r>
      </w:del>
      <w:del w:id="1472" w:author="Chelsea Helion" w:date="2024-10-25T20:08:00Z">
        <w:r w:rsidR="00406D36" w:rsidRPr="006E54B4" w:rsidDel="00FE49C0">
          <w:rPr>
            <w:rPrChange w:id="1473" w:author="Chelsea Helion" w:date="2024-10-23T10:53:00Z">
              <w:rPr>
                <w:rFonts w:ascii="Aptos" w:hAnsi="Aptos"/>
              </w:rPr>
            </w:rPrChange>
          </w:rPr>
          <w:delText xml:space="preserve"> </w:delText>
        </w:r>
        <w:r w:rsidR="00405EA4" w:rsidRPr="006E54B4" w:rsidDel="00FE49C0">
          <w:rPr>
            <w:rPrChange w:id="1474" w:author="Chelsea Helion" w:date="2024-10-23T10:53:00Z">
              <w:rPr>
                <w:rFonts w:ascii="Aptos" w:hAnsi="Aptos"/>
              </w:rPr>
            </w:rPrChange>
          </w:rPr>
          <w:delText>-expressive</w:delText>
        </w:r>
        <w:r w:rsidR="00406D36" w:rsidRPr="006E54B4" w:rsidDel="00FE49C0">
          <w:rPr>
            <w:rPrChange w:id="1475" w:author="Chelsea Helion" w:date="2024-10-23T10:53:00Z">
              <w:rPr>
                <w:rFonts w:ascii="Aptos" w:hAnsi="Aptos"/>
              </w:rPr>
            </w:rPrChange>
          </w:rPr>
          <w:delText xml:space="preserve"> rating</w:delText>
        </w:r>
        <w:r w:rsidR="00405EA4" w:rsidRPr="006E54B4" w:rsidDel="00FE49C0">
          <w:rPr>
            <w:rPrChange w:id="1476" w:author="Chelsea Helion" w:date="2024-10-23T10:53:00Z">
              <w:rPr>
                <w:rFonts w:ascii="Aptos" w:hAnsi="Aptos"/>
              </w:rPr>
            </w:rPrChange>
          </w:rPr>
          <w:delText xml:space="preserve"> contrast. </w:delText>
        </w:r>
        <w:commentRangeEnd w:id="1440"/>
        <w:r w:rsidR="00E75ABA" w:rsidDel="00FE49C0">
          <w:rPr>
            <w:rStyle w:val="CommentReference"/>
          </w:rPr>
          <w:commentReference w:id="1440"/>
        </w:r>
        <w:r w:rsidR="00405EA4" w:rsidRPr="006E54B4" w:rsidDel="00FE49C0">
          <w:rPr>
            <w:rPrChange w:id="1477" w:author="Chelsea Helion" w:date="2024-10-23T10:53:00Z">
              <w:rPr>
                <w:rFonts w:ascii="Aptos" w:hAnsi="Aptos"/>
              </w:rPr>
            </w:rPrChange>
          </w:rPr>
          <w:delText>However, only two auditory and one language cluster from the expressive</w:delText>
        </w:r>
        <w:r w:rsidR="00406D36" w:rsidRPr="006E54B4" w:rsidDel="00FE49C0">
          <w:rPr>
            <w:rPrChange w:id="1478" w:author="Chelsea Helion" w:date="2024-10-23T10:53:00Z">
              <w:rPr>
                <w:rFonts w:ascii="Aptos" w:hAnsi="Aptos"/>
              </w:rPr>
            </w:rPrChange>
          </w:rPr>
          <w:delText xml:space="preserve"> non-rating – </w:delText>
        </w:r>
        <w:r w:rsidR="00405EA4" w:rsidRPr="006E54B4" w:rsidDel="00FE49C0">
          <w:rPr>
            <w:rPrChange w:id="1479" w:author="Chelsea Helion" w:date="2024-10-23T10:53:00Z">
              <w:rPr>
                <w:rFonts w:ascii="Aptos" w:hAnsi="Aptos"/>
              </w:rPr>
            </w:rPrChange>
          </w:rPr>
          <w:delText>expressive</w:delText>
        </w:r>
        <w:r w:rsidR="00406D36" w:rsidRPr="006E54B4" w:rsidDel="00FE49C0">
          <w:rPr>
            <w:rPrChange w:id="1480" w:author="Chelsea Helion" w:date="2024-10-23T10:53:00Z">
              <w:rPr>
                <w:rFonts w:ascii="Aptos" w:hAnsi="Aptos"/>
              </w:rPr>
            </w:rPrChange>
          </w:rPr>
          <w:delText xml:space="preserve"> rating</w:delText>
        </w:r>
        <w:r w:rsidR="00405EA4" w:rsidRPr="006E54B4" w:rsidDel="00FE49C0">
          <w:rPr>
            <w:rPrChange w:id="1481" w:author="Chelsea Helion" w:date="2024-10-23T10:53:00Z">
              <w:rPr>
                <w:rFonts w:ascii="Aptos" w:hAnsi="Aptos"/>
              </w:rPr>
            </w:rPrChange>
          </w:rPr>
          <w:delText xml:space="preserve"> contrast had counterparts, compared to seven auditory, five visual, and two language clusters in the reflective</w:delText>
        </w:r>
        <w:r w:rsidR="00406D36" w:rsidRPr="006E54B4" w:rsidDel="00FE49C0">
          <w:rPr>
            <w:rPrChange w:id="1482" w:author="Chelsea Helion" w:date="2024-10-23T10:53:00Z">
              <w:rPr>
                <w:rFonts w:ascii="Aptos" w:hAnsi="Aptos"/>
              </w:rPr>
            </w:rPrChange>
          </w:rPr>
          <w:delText xml:space="preserve"> non-rating – </w:delText>
        </w:r>
        <w:r w:rsidR="00405EA4" w:rsidRPr="006E54B4" w:rsidDel="00FE49C0">
          <w:rPr>
            <w:rPrChange w:id="1483" w:author="Chelsea Helion" w:date="2024-10-23T10:53:00Z">
              <w:rPr>
                <w:rFonts w:ascii="Aptos" w:hAnsi="Aptos"/>
              </w:rPr>
            </w:rPrChange>
          </w:rPr>
          <w:delText>expressive</w:delText>
        </w:r>
        <w:r w:rsidR="00406D36" w:rsidRPr="006E54B4" w:rsidDel="00FE49C0">
          <w:rPr>
            <w:rPrChange w:id="1484" w:author="Chelsea Helion" w:date="2024-10-23T10:53:00Z">
              <w:rPr>
                <w:rFonts w:ascii="Aptos" w:hAnsi="Aptos"/>
              </w:rPr>
            </w:rPrChange>
          </w:rPr>
          <w:delText xml:space="preserve"> rating</w:delText>
        </w:r>
        <w:r w:rsidR="00405EA4" w:rsidRPr="006E54B4" w:rsidDel="00FE49C0">
          <w:rPr>
            <w:rPrChange w:id="1485" w:author="Chelsea Helion" w:date="2024-10-23T10:53:00Z">
              <w:rPr>
                <w:rFonts w:ascii="Aptos" w:hAnsi="Aptos"/>
              </w:rPr>
            </w:rPrChange>
          </w:rPr>
          <w:delText xml:space="preserve"> contrast. </w:delText>
        </w:r>
        <w:r w:rsidRPr="006E54B4" w:rsidDel="00FE49C0">
          <w:rPr>
            <w:rPrChange w:id="1486" w:author="Chelsea Helion" w:date="2024-10-23T10:53:00Z">
              <w:rPr>
                <w:rFonts w:ascii="Aptos" w:hAnsi="Aptos"/>
              </w:rPr>
            </w:rPrChange>
          </w:rPr>
          <w:delText>Both contrasts also showed activations in the ventromedial prefrontal cortex (vmPFC), though these activations were again more extensive in the reflective</w:delText>
        </w:r>
        <w:r w:rsidR="00406D36" w:rsidRPr="006E54B4" w:rsidDel="00FE49C0">
          <w:rPr>
            <w:rPrChange w:id="1487" w:author="Chelsea Helion" w:date="2024-10-23T10:53:00Z">
              <w:rPr>
                <w:rFonts w:ascii="Aptos" w:hAnsi="Aptos"/>
              </w:rPr>
            </w:rPrChange>
          </w:rPr>
          <w:delText xml:space="preserve"> </w:delText>
        </w:r>
        <w:r w:rsidRPr="006E54B4" w:rsidDel="00FE49C0">
          <w:rPr>
            <w:rPrChange w:id="1488" w:author="Chelsea Helion" w:date="2024-10-23T10:53:00Z">
              <w:rPr>
                <w:rFonts w:ascii="Aptos" w:hAnsi="Aptos"/>
              </w:rPr>
            </w:rPrChange>
          </w:rPr>
          <w:delText>-</w:delText>
        </w:r>
        <w:r w:rsidR="00406D36" w:rsidRPr="006E54B4" w:rsidDel="00FE49C0">
          <w:rPr>
            <w:rPrChange w:id="1489" w:author="Chelsea Helion" w:date="2024-10-23T10:53:00Z">
              <w:rPr>
                <w:rFonts w:ascii="Aptos" w:hAnsi="Aptos"/>
              </w:rPr>
            </w:rPrChange>
          </w:rPr>
          <w:delText xml:space="preserve"> </w:delText>
        </w:r>
        <w:r w:rsidRPr="006E54B4" w:rsidDel="00FE49C0">
          <w:rPr>
            <w:rPrChange w:id="1490" w:author="Chelsea Helion" w:date="2024-10-23T10:53:00Z">
              <w:rPr>
                <w:rFonts w:ascii="Aptos" w:hAnsi="Aptos"/>
              </w:rPr>
            </w:rPrChange>
          </w:rPr>
          <w:delText xml:space="preserve">expressive </w:delText>
        </w:r>
        <w:r w:rsidR="00406D36" w:rsidRPr="006E54B4" w:rsidDel="00FE49C0">
          <w:rPr>
            <w:rPrChange w:id="1491" w:author="Chelsea Helion" w:date="2024-10-23T10:53:00Z">
              <w:rPr>
                <w:rFonts w:ascii="Aptos" w:hAnsi="Aptos"/>
              </w:rPr>
            </w:rPrChange>
          </w:rPr>
          <w:delText>rating contrast</w:delText>
        </w:r>
        <w:r w:rsidRPr="006E54B4" w:rsidDel="00FE49C0">
          <w:rPr>
            <w:rPrChange w:id="1492" w:author="Chelsea Helion" w:date="2024-10-23T10:53:00Z">
              <w:rPr>
                <w:rFonts w:ascii="Aptos" w:hAnsi="Aptos"/>
              </w:rPr>
            </w:rPrChange>
          </w:rPr>
          <w:delText>. These findings underscore the consistent involvement of the default mode network in periods of passive engagement or non-task-related mental processes. However, these findings also suggest that</w:delText>
        </w:r>
        <w:r w:rsidR="00406D36" w:rsidRPr="006E54B4" w:rsidDel="00FE49C0">
          <w:rPr>
            <w:rPrChange w:id="1493" w:author="Chelsea Helion" w:date="2024-10-23T10:53:00Z">
              <w:rPr>
                <w:rFonts w:ascii="Aptos" w:hAnsi="Aptos"/>
              </w:rPr>
            </w:rPrChange>
          </w:rPr>
          <w:delText xml:space="preserve"> being in the mental state</w:delText>
        </w:r>
        <w:r w:rsidRPr="006E54B4" w:rsidDel="00FE49C0">
          <w:rPr>
            <w:rPrChange w:id="1494" w:author="Chelsea Helion" w:date="2024-10-23T10:53:00Z">
              <w:rPr>
                <w:rFonts w:ascii="Aptos" w:hAnsi="Aptos"/>
              </w:rPr>
            </w:rPrChange>
          </w:rPr>
          <w:delText xml:space="preserve"> of rating can produce differences in sensory processing, relative to reflective engagement, even when </w:delText>
        </w:r>
        <w:r w:rsidR="00406D36" w:rsidRPr="006E54B4" w:rsidDel="00FE49C0">
          <w:rPr>
            <w:rPrChange w:id="1495" w:author="Chelsea Helion" w:date="2024-10-23T10:53:00Z">
              <w:rPr>
                <w:rFonts w:ascii="Aptos" w:hAnsi="Aptos"/>
              </w:rPr>
            </w:rPrChange>
          </w:rPr>
          <w:delText xml:space="preserve">the physical act of </w:delText>
        </w:r>
        <w:r w:rsidRPr="006E54B4" w:rsidDel="00FE49C0">
          <w:rPr>
            <w:rPrChange w:id="1496" w:author="Chelsea Helion" w:date="2024-10-23T10:53:00Z">
              <w:rPr>
                <w:rFonts w:ascii="Aptos" w:hAnsi="Aptos"/>
              </w:rPr>
            </w:rPrChange>
          </w:rPr>
          <w:delText>rating is not actively happening.</w:delText>
        </w:r>
      </w:del>
    </w:p>
    <w:p w14:paraId="304EDBD1" w14:textId="7A99D1E6" w:rsidR="0034534F" w:rsidRPr="006E54B4" w:rsidRDefault="00000000" w:rsidP="00FE3980">
      <w:pPr>
        <w:spacing w:line="240" w:lineRule="auto"/>
        <w:ind w:firstLine="720"/>
        <w:jc w:val="both"/>
        <w:rPr>
          <w:rPrChange w:id="1497" w:author="Chelsea Helion" w:date="2024-10-23T10:53:00Z">
            <w:rPr>
              <w:rFonts w:ascii="Aptos" w:hAnsi="Aptos"/>
            </w:rPr>
          </w:rPrChange>
        </w:rPr>
      </w:pPr>
      <w:r w:rsidRPr="006E54B4">
        <w:rPr>
          <w:b/>
          <w:rPrChange w:id="1498" w:author="Chelsea Helion" w:date="2024-10-23T10:53:00Z">
            <w:rPr>
              <w:rFonts w:ascii="Aptos" w:hAnsi="Aptos"/>
              <w:b/>
            </w:rPr>
          </w:rPrChange>
        </w:rPr>
        <w:t xml:space="preserve">Reflective </w:t>
      </w:r>
      <w:del w:id="1499" w:author="Chelsea Helion" w:date="2024-10-25T19:22:00Z">
        <w:r w:rsidRPr="006E54B4" w:rsidDel="00D611D6">
          <w:rPr>
            <w:b/>
            <w:rPrChange w:id="1500" w:author="Chelsea Helion" w:date="2024-10-23T10:53:00Z">
              <w:rPr>
                <w:rFonts w:ascii="Aptos" w:hAnsi="Aptos"/>
                <w:b/>
              </w:rPr>
            </w:rPrChange>
          </w:rPr>
          <w:delText>non-rating</w:delText>
        </w:r>
      </w:del>
      <w:ins w:id="1501" w:author="Chelsea Helion" w:date="2024-10-25T19:22:00Z">
        <w:r w:rsidR="00D611D6">
          <w:rPr>
            <w:b/>
          </w:rPr>
          <w:t>viewing</w:t>
        </w:r>
      </w:ins>
      <w:r w:rsidRPr="006E54B4">
        <w:rPr>
          <w:b/>
          <w:rPrChange w:id="1502" w:author="Chelsea Helion" w:date="2024-10-23T10:53:00Z">
            <w:rPr>
              <w:rFonts w:ascii="Aptos" w:hAnsi="Aptos"/>
              <w:b/>
            </w:rPr>
          </w:rPrChange>
        </w:rPr>
        <w:t>, relative to expressive non-rating, recruited greater default mode network activation</w:t>
      </w:r>
      <w:r w:rsidRPr="006E54B4">
        <w:rPr>
          <w:rPrChange w:id="1503" w:author="Chelsea Helion" w:date="2024-10-23T10:53:00Z">
            <w:rPr>
              <w:rFonts w:ascii="Aptos" w:hAnsi="Aptos"/>
            </w:rPr>
          </w:rPrChange>
        </w:rPr>
        <w:t xml:space="preserve">. The two types of non-rating behavior captured within this study may represent fundamentally different cognitive phenomena. In the former, subjects were able to more 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w:t>
      </w:r>
      <w:r w:rsidR="00405EA4" w:rsidRPr="006E54B4">
        <w:rPr>
          <w:rPrChange w:id="1504" w:author="Chelsea Helion" w:date="2024-10-23T10:53:00Z">
            <w:rPr>
              <w:rFonts w:ascii="Aptos" w:hAnsi="Aptos"/>
            </w:rPr>
          </w:rPrChange>
        </w:rPr>
        <w:t xml:space="preserve">examine </w:t>
      </w:r>
      <w:r w:rsidRPr="006E54B4">
        <w:rPr>
          <w:rPrChange w:id="1505" w:author="Chelsea Helion" w:date="2024-10-23T10:53:00Z">
            <w:rPr>
              <w:rFonts w:ascii="Aptos" w:hAnsi="Aptos"/>
            </w:rPr>
          </w:rPrChange>
        </w:rPr>
        <w:t xml:space="preserve">how reflective and expressive engagement alter viewing experiences, we contrasted non-rating activity during reflective </w:t>
      </w:r>
      <w:ins w:id="1506" w:author="Chelsea Helion" w:date="2024-10-25T20:08:00Z">
        <w:r w:rsidR="00FE49C0">
          <w:t xml:space="preserve">viewing </w:t>
        </w:r>
      </w:ins>
      <w:r w:rsidRPr="006E54B4">
        <w:rPr>
          <w:rPrChange w:id="1507" w:author="Chelsea Helion" w:date="2024-10-23T10:53:00Z">
            <w:rPr>
              <w:rFonts w:ascii="Aptos" w:hAnsi="Aptos"/>
            </w:rPr>
          </w:rPrChange>
        </w:rPr>
        <w:t xml:space="preserve">runs with non-rating activity during expressive </w:t>
      </w:r>
      <w:ins w:id="1508" w:author="Chelsea Helion" w:date="2024-10-25T20:08:00Z">
        <w:r w:rsidR="00FE49C0">
          <w:t xml:space="preserve">viewing </w:t>
        </w:r>
      </w:ins>
      <w:r w:rsidRPr="006E54B4">
        <w:rPr>
          <w:rPrChange w:id="1509" w:author="Chelsea Helion" w:date="2024-10-23T10:53:00Z">
            <w:rPr>
              <w:rFonts w:ascii="Aptos" w:hAnsi="Aptos"/>
            </w:rPr>
          </w:rPrChange>
        </w:rPr>
        <w:t xml:space="preserve">runs. </w:t>
      </w:r>
    </w:p>
    <w:p w14:paraId="523D917E" w14:textId="1C4DDE7D" w:rsidR="00A77E81" w:rsidRDefault="00167DA6" w:rsidP="00A77E81">
      <w:pPr>
        <w:spacing w:line="240" w:lineRule="auto"/>
        <w:ind w:firstLine="720"/>
        <w:jc w:val="both"/>
        <w:rPr>
          <w:ins w:id="1510" w:author="Chelsea Helion" w:date="2024-10-25T20:08:00Z"/>
        </w:rPr>
      </w:pPr>
      <w:r w:rsidRPr="006E54B4">
        <w:rPr>
          <w:rPrChange w:id="1511" w:author="Chelsea Helion" w:date="2024-10-23T10:53:00Z">
            <w:rPr>
              <w:rFonts w:ascii="Aptos" w:hAnsi="Aptos"/>
            </w:rPr>
          </w:rPrChange>
        </w:rPr>
        <w:t xml:space="preserve">Subjects who reflectively watched the video stimuli demonstrated activation clusters of a </w:t>
      </w:r>
      <w:commentRangeStart w:id="1512"/>
      <w:r w:rsidRPr="006E54B4">
        <w:rPr>
          <w:rPrChange w:id="1513" w:author="Chelsea Helion" w:date="2024-10-23T10:53:00Z">
            <w:rPr>
              <w:rFonts w:ascii="Aptos" w:hAnsi="Aptos"/>
            </w:rPr>
          </w:rPrChange>
        </w:rPr>
        <w:t xml:space="preserve">greater magnitude </w:t>
      </w:r>
      <w:commentRangeEnd w:id="1512"/>
      <w:r w:rsidR="00FE49C0">
        <w:rPr>
          <w:rStyle w:val="CommentReference"/>
        </w:rPr>
        <w:commentReference w:id="1512"/>
      </w:r>
      <w:r w:rsidRPr="006E54B4">
        <w:rPr>
          <w:rPrChange w:id="1514" w:author="Chelsea Helion" w:date="2024-10-23T10:53:00Z">
            <w:rPr>
              <w:rFonts w:ascii="Aptos" w:hAnsi="Aptos"/>
            </w:rPr>
          </w:rPrChange>
        </w:rPr>
        <w:t xml:space="preserve">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w:t>
      </w:r>
      <w:r w:rsidR="008926E2" w:rsidRPr="006E54B4">
        <w:rPr>
          <w:rPrChange w:id="1515" w:author="Chelsea Helion" w:date="2024-10-23T10:53:00Z">
            <w:rPr>
              <w:rFonts w:ascii="Aptos" w:hAnsi="Aptos"/>
            </w:rPr>
          </w:rPrChange>
        </w:rPr>
        <w:fldChar w:fldCharType="begin"/>
      </w:r>
      <w:r w:rsidR="008B21B9">
        <w:instrText xml:space="preserve"> ADDIN ZOTERO_ITEM CSL_CITATION {"citationID":"Em62Ysuq","properties":{"formattedCitation":"(Kong et al., 2021; Schaefer et al., 2018)","plainCitation":"(Kong et al., 2021; Schaefer et al., 2018)","noteIndex":0},"citationItems":[{"id":11998,"uris":["http://zotero.org/users/6239255/items/FZC43B73"],"itemData":{"id":11998,"type":"article-journal","abstract":"Abstract\n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6E54B4">
        <w:rPr>
          <w:rPrChange w:id="1516" w:author="Chelsea Helion" w:date="2024-10-23T10:53:00Z">
            <w:rPr>
              <w:rFonts w:ascii="Aptos" w:hAnsi="Aptos"/>
            </w:rPr>
          </w:rPrChange>
        </w:rPr>
        <w:fldChar w:fldCharType="separate"/>
      </w:r>
      <w:r w:rsidR="008926E2" w:rsidRPr="006E54B4">
        <w:rPr>
          <w:rPrChange w:id="1517" w:author="Chelsea Helion" w:date="2024-10-23T10:53:00Z">
            <w:rPr>
              <w:rFonts w:ascii="Aptos" w:hAnsi="Aptos"/>
            </w:rPr>
          </w:rPrChange>
        </w:rPr>
        <w:t>(Kong et al., 2021; Schaefer et al., 2018)</w:t>
      </w:r>
      <w:r w:rsidR="008926E2" w:rsidRPr="006E54B4">
        <w:rPr>
          <w:rPrChange w:id="1518" w:author="Chelsea Helion" w:date="2024-10-23T10:53:00Z">
            <w:rPr>
              <w:rFonts w:ascii="Aptos" w:hAnsi="Aptos"/>
            </w:rPr>
          </w:rPrChange>
        </w:rPr>
        <w:fldChar w:fldCharType="end"/>
      </w:r>
      <w:r w:rsidRPr="006E54B4">
        <w:rPr>
          <w:rPrChange w:id="1519" w:author="Chelsea Helion" w:date="2024-10-23T10:53:00Z">
            <w:rPr>
              <w:rFonts w:ascii="Aptos" w:hAnsi="Aptos"/>
            </w:rPr>
          </w:rPrChange>
        </w:rPr>
        <w:t xml:space="preserve">. Although </w:t>
      </w:r>
      <w:r w:rsidRPr="006E54B4">
        <w:rPr>
          <w:rPrChange w:id="1520" w:author="Chelsea Helion" w:date="2024-10-23T10:53:00Z">
            <w:rPr>
              <w:rFonts w:ascii="Aptos" w:hAnsi="Aptos"/>
            </w:rPr>
          </w:rPrChange>
        </w:rPr>
        <w:lastRenderedPageBreak/>
        <w:t xml:space="preserve">many of the structures which appeared significant are typically also considered part of the default mode network (i.e., </w:t>
      </w:r>
      <w:proofErr w:type="spellStart"/>
      <w:r w:rsidRPr="006E54B4">
        <w:rPr>
          <w:rPrChange w:id="1521" w:author="Chelsea Helion" w:date="2024-10-23T10:53:00Z">
            <w:rPr>
              <w:rFonts w:ascii="Aptos" w:hAnsi="Aptos"/>
            </w:rPr>
          </w:rPrChange>
        </w:rPr>
        <w:t>pCUN</w:t>
      </w:r>
      <w:proofErr w:type="spellEnd"/>
      <w:r w:rsidRPr="006E54B4">
        <w:rPr>
          <w:rPrChange w:id="1522" w:author="Chelsea Helion" w:date="2024-10-23T10:53:00Z">
            <w:rPr>
              <w:rFonts w:ascii="Aptos" w:hAnsi="Aptos"/>
            </w:rPr>
          </w:rPrChange>
        </w:rPr>
        <w:t>, mPFC, IPL), under the Schaefer-Kong functional parcellation schema (2022), their peak activations were within control networks B and C as well as part of the salience / ventral attention network B, in the case of the IPS. Regardless, these results (</w:t>
      </w:r>
      <w:r w:rsidRPr="006E54B4">
        <w:rPr>
          <w:b/>
          <w:bCs/>
          <w:rPrChange w:id="1523" w:author="Chelsea Helion" w:date="2024-10-23T10:53:00Z">
            <w:rPr>
              <w:rFonts w:ascii="Aptos" w:hAnsi="Aptos"/>
              <w:b/>
              <w:bCs/>
            </w:rPr>
          </w:rPrChange>
        </w:rPr>
        <w:t>Figure 6</w:t>
      </w:r>
      <w:r w:rsidRPr="006E54B4">
        <w:rPr>
          <w:rPrChange w:id="1524" w:author="Chelsea Helion" w:date="2024-10-23T10:53:00Z">
            <w:rPr>
              <w:rFonts w:ascii="Aptos" w:hAnsi="Aptos"/>
            </w:rPr>
          </w:rPrChange>
        </w:rPr>
        <w:t>) may indicate that reflectively engaged watchers demonstrated greater activation of traditional default mode network structures (</w:t>
      </w:r>
      <w:proofErr w:type="spellStart"/>
      <w:r w:rsidRPr="006E54B4">
        <w:rPr>
          <w:rPrChange w:id="1525" w:author="Chelsea Helion" w:date="2024-10-23T10:53:00Z">
            <w:rPr>
              <w:rFonts w:ascii="Aptos" w:hAnsi="Aptos"/>
            </w:rPr>
          </w:rPrChange>
        </w:rPr>
        <w:t>pCUN</w:t>
      </w:r>
      <w:proofErr w:type="spellEnd"/>
      <w:r w:rsidRPr="006E54B4">
        <w:rPr>
          <w:rPrChange w:id="1526" w:author="Chelsea Helion" w:date="2024-10-23T10:53:00Z">
            <w:rPr>
              <w:rFonts w:ascii="Aptos" w:hAnsi="Aptos"/>
            </w:rPr>
          </w:rPrChange>
        </w:rPr>
        <w:t xml:space="preserve">, mPFC, IPL) than expressive watchers, even when </w:t>
      </w:r>
      <w:r w:rsidR="00405EA4" w:rsidRPr="006E54B4">
        <w:rPr>
          <w:rPrChange w:id="1527" w:author="Chelsea Helion" w:date="2024-10-23T10:53:00Z">
            <w:rPr>
              <w:rFonts w:ascii="Aptos" w:hAnsi="Aptos"/>
            </w:rPr>
          </w:rPrChange>
        </w:rPr>
        <w:t xml:space="preserve">the latter were </w:t>
      </w:r>
      <w:r w:rsidRPr="006E54B4">
        <w:rPr>
          <w:rPrChange w:id="1528" w:author="Chelsea Helion" w:date="2024-10-23T10:53:00Z">
            <w:rPr>
              <w:rFonts w:ascii="Aptos" w:hAnsi="Aptos"/>
            </w:rPr>
          </w:rPrChange>
        </w:rPr>
        <w:t xml:space="preserve">not </w:t>
      </w:r>
      <w:r w:rsidR="00405EA4" w:rsidRPr="006E54B4">
        <w:rPr>
          <w:rPrChange w:id="1529" w:author="Chelsea Helion" w:date="2024-10-23T10:53:00Z">
            <w:rPr>
              <w:rFonts w:ascii="Aptos" w:hAnsi="Aptos"/>
            </w:rPr>
          </w:rPrChange>
        </w:rPr>
        <w:t xml:space="preserve">actively providing </w:t>
      </w:r>
      <w:r w:rsidRPr="006E54B4">
        <w:rPr>
          <w:rPrChange w:id="1530" w:author="Chelsea Helion" w:date="2024-10-23T10:53:00Z">
            <w:rPr>
              <w:rFonts w:ascii="Aptos" w:hAnsi="Aptos"/>
            </w:rPr>
          </w:rPrChange>
        </w:rPr>
        <w:t>rating</w:t>
      </w:r>
      <w:r w:rsidR="00405EA4" w:rsidRPr="006E54B4">
        <w:rPr>
          <w:rPrChange w:id="1531" w:author="Chelsea Helion" w:date="2024-10-23T10:53:00Z">
            <w:rPr>
              <w:rFonts w:ascii="Aptos" w:hAnsi="Aptos"/>
            </w:rPr>
          </w:rPrChange>
        </w:rPr>
        <w:t>s</w:t>
      </w:r>
      <w:r w:rsidRPr="006E54B4">
        <w:rPr>
          <w:rPrChange w:id="1532" w:author="Chelsea Helion" w:date="2024-10-23T10:53:00Z">
            <w:rPr>
              <w:rFonts w:ascii="Aptos" w:hAnsi="Aptos"/>
            </w:rPr>
          </w:rPrChange>
        </w:rPr>
        <w:t>.</w:t>
      </w:r>
    </w:p>
    <w:p w14:paraId="15B6D7BC" w14:textId="77777777" w:rsidR="00FE49C0" w:rsidRPr="002947A3" w:rsidRDefault="00FE49C0" w:rsidP="00FE49C0">
      <w:pPr>
        <w:spacing w:line="240" w:lineRule="auto"/>
        <w:ind w:firstLine="720"/>
        <w:jc w:val="both"/>
        <w:rPr>
          <w:ins w:id="1533" w:author="Chelsea Helion" w:date="2024-10-25T20:08:00Z"/>
        </w:rPr>
      </w:pPr>
      <w:ins w:id="1534" w:author="Chelsea Helion" w:date="2024-10-25T20:08:00Z">
        <w:r>
          <w:rPr>
            <w:b/>
            <w:bCs/>
          </w:rPr>
          <w:t xml:space="preserve">Having the opportunity to rate may be a distinct mental state, even in the absence of explicitly rating. </w:t>
        </w:r>
        <w:r>
          <w:t>Next, we aimed to assess whether being able to rate subjective experience evoked different patterns of neural activity, regardless of whether one was actively rating at the time</w:t>
        </w:r>
        <w:commentRangeStart w:id="1535"/>
        <w:r>
          <w:t>. To do so,</w:t>
        </w:r>
        <w:r w:rsidRPr="002947A3">
          <w:t xml:space="preserve"> we matched activation clusters</w:t>
        </w:r>
        <w:r>
          <w:t xml:space="preserve"> in the reflective viewing – expressing rating and expressive non-rating – reflective viewing contrasts</w:t>
        </w:r>
        <w:r w:rsidRPr="002947A3">
          <w:t xml:space="preserve"> by peak voxel coordinates</w:t>
        </w:r>
        <w:r>
          <w:t>.</w:t>
        </w:r>
        <w:r w:rsidRPr="002947A3">
          <w:t xml:space="preserve"> 11 default mode clusters from the expressive non-rating – expressive rating contrast corresponded with 14 in the reflective </w:t>
        </w:r>
        <w:r>
          <w:t>viewing</w:t>
        </w:r>
        <w:r w:rsidRPr="002947A3">
          <w:t xml:space="preserve"> -expressive rating contrast. </w:t>
        </w:r>
        <w:commentRangeEnd w:id="1535"/>
        <w:r>
          <w:rPr>
            <w:rStyle w:val="CommentReference"/>
          </w:rPr>
          <w:commentReference w:id="1535"/>
        </w:r>
        <w:r w:rsidRPr="002947A3">
          <w:t>However, only two auditory and one language cluster from the expressive non-rating – expressive rating contrast had counterparts, compared to seven auditory, five visual, and two language clusters in the reflective non-rating – expressive rating contrast. Both contrasts also showed activations in the ventromedial prefrontal cortex (</w:t>
        </w:r>
        <w:proofErr w:type="spellStart"/>
        <w:r w:rsidRPr="002947A3">
          <w:t>vmPFC</w:t>
        </w:r>
        <w:proofErr w:type="spellEnd"/>
        <w:r w:rsidRPr="002947A3">
          <w:t>), though these activations were again more extensive in the reflective</w:t>
        </w:r>
        <w:r>
          <w:t xml:space="preserve"> viewing</w:t>
        </w:r>
        <w:r w:rsidRPr="002947A3">
          <w:t xml:space="preserve"> - expressive rating contrast. These findings underscore the consistent involvement of the default mode network in periods of passive engagement. However, these findings also suggest that being in the mental state of rating </w:t>
        </w:r>
        <w:r>
          <w:t xml:space="preserve">in and of itself </w:t>
        </w:r>
        <w:r w:rsidRPr="002947A3">
          <w:t xml:space="preserve">can produce differences in sensory processing, relative to reflective </w:t>
        </w:r>
        <w:r>
          <w:t>viewing</w:t>
        </w:r>
        <w:r w:rsidRPr="002947A3">
          <w:t>, even when the physical act of rating is not actively happening.</w:t>
        </w:r>
      </w:ins>
    </w:p>
    <w:p w14:paraId="64BDE5D1" w14:textId="77777777" w:rsidR="00FE49C0" w:rsidRPr="006E54B4" w:rsidRDefault="00FE49C0" w:rsidP="00A77E81">
      <w:pPr>
        <w:spacing w:line="240" w:lineRule="auto"/>
        <w:ind w:firstLine="720"/>
        <w:jc w:val="both"/>
        <w:rPr>
          <w:rPrChange w:id="1536" w:author="Chelsea Helion" w:date="2024-10-23T10:53:00Z">
            <w:rPr>
              <w:rFonts w:ascii="Aptos" w:hAnsi="Aptos"/>
            </w:rPr>
          </w:rPrChange>
        </w:rPr>
      </w:pPr>
    </w:p>
    <w:p w14:paraId="7F027D4B" w14:textId="746B7A74" w:rsidR="001D1567" w:rsidRPr="006E54B4" w:rsidRDefault="001D1567" w:rsidP="00A77E81">
      <w:pPr>
        <w:spacing w:line="240" w:lineRule="auto"/>
        <w:jc w:val="both"/>
        <w:rPr>
          <w:rPrChange w:id="1537" w:author="Chelsea Helion" w:date="2024-10-23T10:53:00Z">
            <w:rPr>
              <w:rFonts w:ascii="Aptos" w:hAnsi="Aptos"/>
            </w:rPr>
          </w:rPrChange>
        </w:rPr>
      </w:pPr>
      <w:r w:rsidRPr="006E54B4">
        <w:rPr>
          <w:noProof/>
        </w:rPr>
        <w:drawing>
          <wp:anchor distT="0" distB="0" distL="114300" distR="114300" simplePos="0" relativeHeight="251664384" behindDoc="0" locked="0" layoutInCell="1" allowOverlap="1" wp14:anchorId="053DF084" wp14:editId="5113F9A4">
            <wp:simplePos x="0" y="0"/>
            <wp:positionH relativeFrom="margin">
              <wp:align>right</wp:align>
            </wp:positionH>
            <wp:positionV relativeFrom="paragraph">
              <wp:posOffset>224287</wp:posOffset>
            </wp:positionV>
            <wp:extent cx="5943600" cy="3534410"/>
            <wp:effectExtent l="0" t="0" r="0" b="0"/>
            <wp:wrapTopAndBottom/>
            <wp:docPr id="1086728920"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p>
    <w:p w14:paraId="5BCA7775" w14:textId="07923E9B" w:rsidR="001D1567" w:rsidRPr="006E54B4" w:rsidRDefault="001D1567" w:rsidP="00A77E81">
      <w:pPr>
        <w:spacing w:line="240" w:lineRule="auto"/>
        <w:jc w:val="both"/>
        <w:rPr>
          <w:rPrChange w:id="1538" w:author="Chelsea Helion" w:date="2024-10-23T10:53:00Z">
            <w:rPr>
              <w:rFonts w:ascii="Aptos" w:hAnsi="Aptos"/>
            </w:rPr>
          </w:rPrChange>
        </w:rPr>
      </w:pPr>
    </w:p>
    <w:p w14:paraId="18E07517" w14:textId="1D8D9644" w:rsidR="00DE0869" w:rsidRPr="006E54B4" w:rsidRDefault="00A77E81" w:rsidP="00A77E81">
      <w:pPr>
        <w:spacing w:line="240" w:lineRule="auto"/>
        <w:jc w:val="both"/>
        <w:rPr>
          <w:rPrChange w:id="1539" w:author="Chelsea Helion" w:date="2024-10-23T10:53:00Z">
            <w:rPr>
              <w:rFonts w:ascii="Aptos" w:hAnsi="Aptos"/>
            </w:rPr>
          </w:rPrChange>
        </w:rPr>
      </w:pPr>
      <w:r w:rsidRPr="006E54B4">
        <w:rPr>
          <w:rPrChange w:id="1540" w:author="Chelsea Helion" w:date="2024-10-23T10:53:00Z">
            <w:rPr>
              <w:rFonts w:ascii="Aptos" w:hAnsi="Aptos"/>
            </w:rPr>
          </w:rPrChange>
        </w:rPr>
        <w:t xml:space="preserve">Figure 6. Comparing non-rating related activation between reflective and expressive viewing. </w:t>
      </w:r>
      <w:r w:rsidR="00167DA6" w:rsidRPr="006E54B4">
        <w:rPr>
          <w:rPrChange w:id="1541" w:author="Chelsea Helion" w:date="2024-10-23T10:53:00Z">
            <w:rPr>
              <w:rFonts w:ascii="Aptos" w:hAnsi="Aptos"/>
            </w:rPr>
          </w:rPrChange>
        </w:rPr>
        <w:t xml:space="preserve"> </w:t>
      </w:r>
    </w:p>
    <w:p w14:paraId="5F1EBA97" w14:textId="77777777" w:rsidR="00A77E81" w:rsidRPr="006E54B4" w:rsidRDefault="00A77E81" w:rsidP="00FE3980">
      <w:pPr>
        <w:spacing w:line="240" w:lineRule="auto"/>
        <w:ind w:firstLine="720"/>
        <w:jc w:val="both"/>
        <w:rPr>
          <w:b/>
          <w:rPrChange w:id="1542" w:author="Chelsea Helion" w:date="2024-10-23T10:53:00Z">
            <w:rPr>
              <w:rFonts w:ascii="Aptos" w:hAnsi="Aptos"/>
              <w:b/>
            </w:rPr>
          </w:rPrChange>
        </w:rPr>
      </w:pPr>
    </w:p>
    <w:p w14:paraId="618FE3B4" w14:textId="77777777" w:rsidR="00A77E81" w:rsidRPr="006E54B4" w:rsidRDefault="00A77E81" w:rsidP="00FE3980">
      <w:pPr>
        <w:spacing w:line="240" w:lineRule="auto"/>
        <w:ind w:firstLine="720"/>
        <w:jc w:val="both"/>
        <w:rPr>
          <w:b/>
          <w:rPrChange w:id="1543" w:author="Chelsea Helion" w:date="2024-10-23T10:53:00Z">
            <w:rPr>
              <w:rFonts w:ascii="Aptos" w:hAnsi="Aptos"/>
              <w:b/>
            </w:rPr>
          </w:rPrChange>
        </w:rPr>
      </w:pPr>
    </w:p>
    <w:p w14:paraId="14865E90" w14:textId="77777777" w:rsidR="00A77E81" w:rsidRPr="006E54B4" w:rsidRDefault="00A77E81" w:rsidP="00FE3980">
      <w:pPr>
        <w:spacing w:line="240" w:lineRule="auto"/>
        <w:ind w:firstLine="720"/>
        <w:jc w:val="both"/>
        <w:rPr>
          <w:b/>
          <w:rPrChange w:id="1544" w:author="Chelsea Helion" w:date="2024-10-23T10:53:00Z">
            <w:rPr>
              <w:rFonts w:ascii="Aptos" w:hAnsi="Aptos"/>
              <w:b/>
            </w:rPr>
          </w:rPrChange>
        </w:rPr>
      </w:pPr>
    </w:p>
    <w:p w14:paraId="03532A6D" w14:textId="77777777" w:rsidR="00A77E81" w:rsidRPr="006E54B4" w:rsidRDefault="00A77E81" w:rsidP="00FE3980">
      <w:pPr>
        <w:spacing w:line="240" w:lineRule="auto"/>
        <w:ind w:firstLine="720"/>
        <w:jc w:val="both"/>
        <w:rPr>
          <w:b/>
          <w:rPrChange w:id="1545" w:author="Chelsea Helion" w:date="2024-10-23T10:53:00Z">
            <w:rPr>
              <w:rFonts w:ascii="Aptos" w:hAnsi="Aptos"/>
              <w:b/>
            </w:rPr>
          </w:rPrChange>
        </w:rPr>
      </w:pPr>
    </w:p>
    <w:p w14:paraId="1AB0728D" w14:textId="77777777" w:rsidR="00A77E81" w:rsidRPr="006E54B4" w:rsidRDefault="00A77E81" w:rsidP="00FE3980">
      <w:pPr>
        <w:spacing w:line="240" w:lineRule="auto"/>
        <w:ind w:firstLine="720"/>
        <w:jc w:val="both"/>
        <w:rPr>
          <w:b/>
          <w:rPrChange w:id="1546" w:author="Chelsea Helion" w:date="2024-10-23T10:53:00Z">
            <w:rPr>
              <w:rFonts w:ascii="Aptos" w:hAnsi="Aptos"/>
              <w:b/>
            </w:rPr>
          </w:rPrChange>
        </w:rPr>
      </w:pPr>
    </w:p>
    <w:p w14:paraId="45660AA0" w14:textId="77777777" w:rsidR="00A77E81" w:rsidRPr="006E54B4" w:rsidRDefault="00A77E81" w:rsidP="00FE3980">
      <w:pPr>
        <w:spacing w:line="240" w:lineRule="auto"/>
        <w:ind w:firstLine="720"/>
        <w:jc w:val="both"/>
        <w:rPr>
          <w:b/>
          <w:rPrChange w:id="1547" w:author="Chelsea Helion" w:date="2024-10-23T10:53:00Z">
            <w:rPr>
              <w:rFonts w:ascii="Aptos" w:hAnsi="Aptos"/>
              <w:b/>
            </w:rPr>
          </w:rPrChange>
        </w:rPr>
      </w:pPr>
    </w:p>
    <w:p w14:paraId="3969BF20" w14:textId="77777777" w:rsidR="00A77E81" w:rsidRPr="006E54B4" w:rsidRDefault="00A77E81" w:rsidP="00FE3980">
      <w:pPr>
        <w:spacing w:line="240" w:lineRule="auto"/>
        <w:ind w:firstLine="720"/>
        <w:jc w:val="both"/>
        <w:rPr>
          <w:b/>
          <w:rPrChange w:id="1548" w:author="Chelsea Helion" w:date="2024-10-23T10:53:00Z">
            <w:rPr>
              <w:rFonts w:ascii="Aptos" w:hAnsi="Aptos"/>
              <w:b/>
            </w:rPr>
          </w:rPrChange>
        </w:rPr>
      </w:pPr>
    </w:p>
    <w:p w14:paraId="3415A5AA" w14:textId="77777777" w:rsidR="00A77E81" w:rsidRPr="006E54B4" w:rsidRDefault="00A77E81" w:rsidP="00FE3980">
      <w:pPr>
        <w:spacing w:line="240" w:lineRule="auto"/>
        <w:ind w:firstLine="720"/>
        <w:jc w:val="both"/>
        <w:rPr>
          <w:b/>
          <w:rPrChange w:id="1549" w:author="Chelsea Helion" w:date="2024-10-23T10:53:00Z">
            <w:rPr>
              <w:rFonts w:ascii="Aptos" w:hAnsi="Aptos"/>
              <w:b/>
            </w:rPr>
          </w:rPrChange>
        </w:rPr>
      </w:pPr>
    </w:p>
    <w:p w14:paraId="22963A3D" w14:textId="77777777" w:rsidR="00A77E81" w:rsidRPr="006E54B4" w:rsidRDefault="00A77E81" w:rsidP="00FE3980">
      <w:pPr>
        <w:spacing w:line="240" w:lineRule="auto"/>
        <w:ind w:firstLine="720"/>
        <w:jc w:val="both"/>
        <w:rPr>
          <w:b/>
          <w:rPrChange w:id="1550" w:author="Chelsea Helion" w:date="2024-10-23T10:53:00Z">
            <w:rPr>
              <w:rFonts w:ascii="Aptos" w:hAnsi="Aptos"/>
              <w:b/>
            </w:rPr>
          </w:rPrChange>
        </w:rPr>
      </w:pPr>
    </w:p>
    <w:p w14:paraId="0B4D2FA5" w14:textId="77777777" w:rsidR="00A77E81" w:rsidRPr="006E54B4" w:rsidRDefault="00A77E81" w:rsidP="00FE3980">
      <w:pPr>
        <w:spacing w:line="240" w:lineRule="auto"/>
        <w:ind w:firstLine="720"/>
        <w:jc w:val="both"/>
        <w:rPr>
          <w:b/>
          <w:rPrChange w:id="1551" w:author="Chelsea Helion" w:date="2024-10-23T10:53:00Z">
            <w:rPr>
              <w:rFonts w:ascii="Aptos" w:hAnsi="Aptos"/>
              <w:b/>
            </w:rPr>
          </w:rPrChange>
        </w:rPr>
      </w:pPr>
    </w:p>
    <w:p w14:paraId="276F0BE9" w14:textId="77777777" w:rsidR="001D1567" w:rsidRPr="006E54B4" w:rsidRDefault="001D1567" w:rsidP="00A77E81">
      <w:pPr>
        <w:spacing w:line="240" w:lineRule="auto"/>
        <w:jc w:val="both"/>
        <w:rPr>
          <w:bCs/>
          <w:noProof/>
          <w:rPrChange w:id="1552" w:author="Chelsea Helion" w:date="2024-10-23T10:53:00Z">
            <w:rPr>
              <w:rFonts w:ascii="Aptos" w:hAnsi="Aptos"/>
              <w:bCs/>
              <w:noProof/>
            </w:rPr>
          </w:rPrChange>
        </w:rPr>
      </w:pPr>
    </w:p>
    <w:p w14:paraId="6FDA7571" w14:textId="25B8B8D5" w:rsidR="00A77E81" w:rsidRPr="006E54B4" w:rsidRDefault="001D1567" w:rsidP="00A77E81">
      <w:pPr>
        <w:spacing w:line="240" w:lineRule="auto"/>
        <w:jc w:val="both"/>
        <w:rPr>
          <w:bCs/>
          <w:rPrChange w:id="1553" w:author="Chelsea Helion" w:date="2024-10-23T10:53:00Z">
            <w:rPr>
              <w:rFonts w:ascii="Aptos" w:hAnsi="Aptos"/>
              <w:bCs/>
            </w:rPr>
          </w:rPrChange>
        </w:rPr>
      </w:pPr>
      <w:r w:rsidRPr="006E54B4">
        <w:rPr>
          <w:noProof/>
        </w:rPr>
        <w:drawing>
          <wp:inline distT="0" distB="0" distL="0" distR="0" wp14:anchorId="6741D168" wp14:editId="19E06874">
            <wp:extent cx="5943600" cy="2346325"/>
            <wp:effectExtent l="0" t="0" r="0" b="0"/>
            <wp:docPr id="153911892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00A77E81" w:rsidRPr="006E54B4">
        <w:rPr>
          <w:bCs/>
          <w:rPrChange w:id="1554" w:author="Chelsea Helion" w:date="2024-10-23T10:53:00Z">
            <w:rPr>
              <w:rFonts w:ascii="Aptos" w:hAnsi="Aptos"/>
              <w:bCs/>
            </w:rPr>
          </w:rPrChange>
        </w:rPr>
        <w:t>Figure 7. Differences in neural synchrony during expressive and reflective rating.</w:t>
      </w:r>
    </w:p>
    <w:p w14:paraId="48802B97" w14:textId="77777777" w:rsidR="00A77E81" w:rsidRPr="006E54B4" w:rsidRDefault="00A77E81" w:rsidP="00FE3980">
      <w:pPr>
        <w:spacing w:line="240" w:lineRule="auto"/>
        <w:ind w:firstLine="720"/>
        <w:jc w:val="both"/>
        <w:rPr>
          <w:b/>
          <w:rPrChange w:id="1555" w:author="Chelsea Helion" w:date="2024-10-23T10:53:00Z">
            <w:rPr>
              <w:rFonts w:ascii="Aptos" w:hAnsi="Aptos"/>
              <w:b/>
            </w:rPr>
          </w:rPrChange>
        </w:rPr>
      </w:pPr>
    </w:p>
    <w:p w14:paraId="75F8A0D5" w14:textId="566DFEE9" w:rsidR="00DE0869" w:rsidRPr="006E54B4" w:rsidRDefault="00167DA6" w:rsidP="00FE3980">
      <w:pPr>
        <w:spacing w:line="240" w:lineRule="auto"/>
        <w:ind w:firstLine="720"/>
        <w:jc w:val="both"/>
        <w:rPr>
          <w:b/>
          <w:rPrChange w:id="1556" w:author="Chelsea Helion" w:date="2024-10-23T10:53:00Z">
            <w:rPr>
              <w:rFonts w:ascii="Aptos" w:hAnsi="Aptos"/>
              <w:b/>
            </w:rPr>
          </w:rPrChange>
        </w:rPr>
      </w:pPr>
      <w:del w:id="1557" w:author="Chelsea Helion" w:date="2024-10-25T20:15:00Z">
        <w:r w:rsidRPr="006E54B4" w:rsidDel="00FE49C0">
          <w:rPr>
            <w:b/>
            <w:rPrChange w:id="1558" w:author="Chelsea Helion" w:date="2024-10-23T10:53:00Z">
              <w:rPr>
                <w:rFonts w:ascii="Aptos" w:hAnsi="Aptos"/>
                <w:b/>
              </w:rPr>
            </w:rPrChange>
          </w:rPr>
          <w:delText xml:space="preserve">Raters </w:delText>
        </w:r>
      </w:del>
      <w:ins w:id="1559" w:author="Chelsea Helion" w:date="2024-10-25T20:15:00Z">
        <w:r w:rsidR="00FE49C0" w:rsidRPr="006E54B4">
          <w:rPr>
            <w:b/>
            <w:rPrChange w:id="1560" w:author="Chelsea Helion" w:date="2024-10-23T10:53:00Z">
              <w:rPr>
                <w:rFonts w:ascii="Aptos" w:hAnsi="Aptos"/>
                <w:b/>
              </w:rPr>
            </w:rPrChange>
          </w:rPr>
          <w:t>Rat</w:t>
        </w:r>
        <w:r w:rsidR="00FE49C0">
          <w:rPr>
            <w:b/>
          </w:rPr>
          <w:t>ing was associated with increased</w:t>
        </w:r>
        <w:r w:rsidR="00FE49C0" w:rsidRPr="006E54B4">
          <w:rPr>
            <w:b/>
            <w:rPrChange w:id="1561" w:author="Chelsea Helion" w:date="2024-10-23T10:53:00Z">
              <w:rPr>
                <w:rFonts w:ascii="Aptos" w:hAnsi="Aptos"/>
                <w:b/>
              </w:rPr>
            </w:rPrChange>
          </w:rPr>
          <w:t xml:space="preserve"> </w:t>
        </w:r>
        <w:r w:rsidR="00FE49C0">
          <w:rPr>
            <w:b/>
          </w:rPr>
          <w:t xml:space="preserve">inter-subject </w:t>
        </w:r>
      </w:ins>
      <w:r w:rsidRPr="006E54B4">
        <w:rPr>
          <w:b/>
          <w:rPrChange w:id="1562" w:author="Chelsea Helion" w:date="2024-10-23T10:53:00Z">
            <w:rPr>
              <w:rFonts w:ascii="Aptos" w:hAnsi="Aptos"/>
              <w:b/>
            </w:rPr>
          </w:rPrChange>
        </w:rPr>
        <w:t>synchroniz</w:t>
      </w:r>
      <w:ins w:id="1563" w:author="Chelsea Helion" w:date="2024-10-25T20:15:00Z">
        <w:r w:rsidR="00FE49C0">
          <w:rPr>
            <w:b/>
          </w:rPr>
          <w:t>ation</w:t>
        </w:r>
      </w:ins>
      <w:del w:id="1564" w:author="Chelsea Helion" w:date="2024-10-25T20:15:00Z">
        <w:r w:rsidRPr="006E54B4" w:rsidDel="00FE49C0">
          <w:rPr>
            <w:b/>
            <w:rPrChange w:id="1565" w:author="Chelsea Helion" w:date="2024-10-23T10:53:00Z">
              <w:rPr>
                <w:rFonts w:ascii="Aptos" w:hAnsi="Aptos"/>
                <w:b/>
              </w:rPr>
            </w:rPrChange>
          </w:rPr>
          <w:delText>ed</w:delText>
        </w:r>
      </w:del>
      <w:r w:rsidRPr="006E54B4">
        <w:rPr>
          <w:b/>
          <w:rPrChange w:id="1566" w:author="Chelsea Helion" w:date="2024-10-23T10:53:00Z">
            <w:rPr>
              <w:rFonts w:ascii="Aptos" w:hAnsi="Aptos"/>
              <w:b/>
            </w:rPr>
          </w:rPrChange>
        </w:rPr>
        <w:t xml:space="preserve"> in control networks, while non-rat</w:t>
      </w:r>
      <w:ins w:id="1567" w:author="Chelsea Helion" w:date="2024-10-25T20:15:00Z">
        <w:r w:rsidR="00FE49C0">
          <w:rPr>
            <w:b/>
          </w:rPr>
          <w:t>ing was associated with increased</w:t>
        </w:r>
      </w:ins>
      <w:del w:id="1568" w:author="Chelsea Helion" w:date="2024-10-25T20:15:00Z">
        <w:r w:rsidRPr="006E54B4" w:rsidDel="00FE49C0">
          <w:rPr>
            <w:b/>
            <w:rPrChange w:id="1569" w:author="Chelsea Helion" w:date="2024-10-23T10:53:00Z">
              <w:rPr>
                <w:rFonts w:ascii="Aptos" w:hAnsi="Aptos"/>
                <w:b/>
              </w:rPr>
            </w:rPrChange>
          </w:rPr>
          <w:delText>ers</w:delText>
        </w:r>
      </w:del>
      <w:r w:rsidRPr="006E54B4">
        <w:rPr>
          <w:b/>
          <w:rPrChange w:id="1570" w:author="Chelsea Helion" w:date="2024-10-23T10:53:00Z">
            <w:rPr>
              <w:rFonts w:ascii="Aptos" w:hAnsi="Aptos"/>
              <w:b/>
            </w:rPr>
          </w:rPrChange>
        </w:rPr>
        <w:t xml:space="preserve"> synchron</w:t>
      </w:r>
      <w:ins w:id="1571" w:author="Chelsea Helion" w:date="2024-10-25T20:15:00Z">
        <w:r w:rsidR="00FE49C0">
          <w:rPr>
            <w:b/>
          </w:rPr>
          <w:t>y</w:t>
        </w:r>
      </w:ins>
      <w:del w:id="1572" w:author="Chelsea Helion" w:date="2024-10-25T20:15:00Z">
        <w:r w:rsidRPr="006E54B4" w:rsidDel="00FE49C0">
          <w:rPr>
            <w:b/>
            <w:rPrChange w:id="1573" w:author="Chelsea Helion" w:date="2024-10-23T10:53:00Z">
              <w:rPr>
                <w:rFonts w:ascii="Aptos" w:hAnsi="Aptos"/>
                <w:b/>
              </w:rPr>
            </w:rPrChange>
          </w:rPr>
          <w:delText>ized</w:delText>
        </w:r>
      </w:del>
      <w:r w:rsidRPr="006E54B4">
        <w:rPr>
          <w:b/>
          <w:rPrChange w:id="1574" w:author="Chelsea Helion" w:date="2024-10-23T10:53:00Z">
            <w:rPr>
              <w:rFonts w:ascii="Aptos" w:hAnsi="Aptos"/>
              <w:b/>
            </w:rPr>
          </w:rPrChange>
        </w:rPr>
        <w:t xml:space="preserve"> in attention and default mode networks. </w:t>
      </w:r>
      <w:r w:rsidRPr="006E54B4">
        <w:rPr>
          <w:bCs/>
          <w:rPrChange w:id="1575" w:author="Chelsea Helion" w:date="2024-10-23T10:53:00Z">
            <w:rPr>
              <w:rFonts w:ascii="Aptos" w:hAnsi="Aptos"/>
              <w:bCs/>
            </w:rPr>
          </w:rPrChange>
        </w:rPr>
        <w:t xml:space="preserve">The results of our ISC analysis, which examined intra-condition synchrony during expressive rating and reflective </w:t>
      </w:r>
      <w:del w:id="1576" w:author="Chelsea Helion" w:date="2024-10-25T20:13:00Z">
        <w:r w:rsidRPr="006E54B4" w:rsidDel="00FE49C0">
          <w:rPr>
            <w:bCs/>
            <w:rPrChange w:id="1577" w:author="Chelsea Helion" w:date="2024-10-23T10:53:00Z">
              <w:rPr>
                <w:rFonts w:ascii="Aptos" w:hAnsi="Aptos"/>
                <w:bCs/>
              </w:rPr>
            </w:rPrChange>
          </w:rPr>
          <w:delText>non-rating</w:delText>
        </w:r>
      </w:del>
      <w:ins w:id="1578" w:author="Chelsea Helion" w:date="2024-10-25T20:13:00Z">
        <w:r w:rsidR="00FE49C0">
          <w:rPr>
            <w:bCs/>
          </w:rPr>
          <w:t>viewing</w:t>
        </w:r>
      </w:ins>
      <w:r w:rsidRPr="006E54B4">
        <w:rPr>
          <w:bCs/>
          <w:rPrChange w:id="1579" w:author="Chelsea Helion" w:date="2024-10-23T10:53:00Z">
            <w:rPr>
              <w:rFonts w:ascii="Aptos" w:hAnsi="Aptos"/>
              <w:bCs/>
            </w:rPr>
          </w:rPrChange>
        </w:rPr>
        <w:t>, followed trends seen in previous analyses (</w:t>
      </w:r>
      <w:r w:rsidRPr="006E54B4">
        <w:rPr>
          <w:b/>
          <w:rPrChange w:id="1580" w:author="Chelsea Helion" w:date="2024-10-23T10:53:00Z">
            <w:rPr>
              <w:rFonts w:ascii="Aptos" w:hAnsi="Aptos"/>
              <w:b/>
            </w:rPr>
          </w:rPrChange>
        </w:rPr>
        <w:t>Figure 7</w:t>
      </w:r>
      <w:r w:rsidRPr="006E54B4">
        <w:rPr>
          <w:bCs/>
          <w:rPrChange w:id="1581" w:author="Chelsea Helion" w:date="2024-10-23T10:53:00Z">
            <w:rPr>
              <w:rFonts w:ascii="Aptos" w:hAnsi="Aptos"/>
              <w:bCs/>
            </w:rPr>
          </w:rPrChange>
        </w:rPr>
        <w:t>). When subjects were reflectively engaged with a stimulus, they demonstrated significantly greater synchrony (i.e., neural dynamics) than</w:t>
      </w:r>
      <w:r w:rsidR="00A57B68" w:rsidRPr="006E54B4">
        <w:rPr>
          <w:bCs/>
          <w:rPrChange w:id="1582" w:author="Chelsea Helion" w:date="2024-10-23T10:53:00Z">
            <w:rPr>
              <w:rFonts w:ascii="Aptos" w:hAnsi="Aptos"/>
              <w:bCs/>
            </w:rPr>
          </w:rPrChange>
        </w:rPr>
        <w:t xml:space="preserve"> expressive</w:t>
      </w:r>
      <w:r w:rsidRPr="006E54B4">
        <w:rPr>
          <w:bCs/>
          <w:rPrChange w:id="1583" w:author="Chelsea Helion" w:date="2024-10-23T10:53:00Z">
            <w:rPr>
              <w:rFonts w:ascii="Aptos" w:hAnsi="Aptos"/>
              <w:bCs/>
            </w:rPr>
          </w:rPrChange>
        </w:rPr>
        <w:t xml:space="preserve"> raters in the right </w:t>
      </w:r>
      <w:proofErr w:type="spellStart"/>
      <w:r w:rsidRPr="006E54B4">
        <w:rPr>
          <w:bCs/>
          <w:rPrChange w:id="1584" w:author="Chelsea Helion" w:date="2024-10-23T10:53:00Z">
            <w:rPr>
              <w:rFonts w:ascii="Aptos" w:hAnsi="Aptos"/>
              <w:bCs/>
            </w:rPr>
          </w:rPrChange>
        </w:rPr>
        <w:t>pCUN</w:t>
      </w:r>
      <w:proofErr w:type="spellEnd"/>
      <w:r w:rsidRPr="006E54B4">
        <w:rPr>
          <w:bCs/>
          <w:rPrChange w:id="1585" w:author="Chelsea Helion" w:date="2024-10-23T10:53:00Z">
            <w:rPr>
              <w:rFonts w:ascii="Aptos" w:hAnsi="Aptos"/>
              <w:bCs/>
            </w:rPr>
          </w:rPrChange>
        </w:rPr>
        <w:t xml:space="preserve"> (Schaefer-Kong parcellation 225 of 400), </w:t>
      </w:r>
      <w:r w:rsidR="00405EA4" w:rsidRPr="006E54B4">
        <w:rPr>
          <w:bCs/>
          <w:rPrChange w:id="1586" w:author="Chelsea Helion" w:date="2024-10-23T10:53:00Z">
            <w:rPr>
              <w:rFonts w:ascii="Aptos" w:hAnsi="Aptos"/>
              <w:bCs/>
            </w:rPr>
          </w:rPrChange>
        </w:rPr>
        <w:t xml:space="preserve">and </w:t>
      </w:r>
      <w:r w:rsidRPr="006E54B4">
        <w:rPr>
          <w:bCs/>
          <w:rPrChange w:id="1587" w:author="Chelsea Helion" w:date="2024-10-23T10:53:00Z">
            <w:rPr>
              <w:rFonts w:ascii="Aptos" w:hAnsi="Aptos"/>
              <w:bCs/>
            </w:rPr>
          </w:rPrChange>
        </w:rPr>
        <w:t xml:space="preserve">bilateral TPJ (Schaefer-Kong parcellations 108, 311, and 337 of 400). Within the Schaefer-Kong defined functional networks, these regions are part of the default mode (B), salience and ventral attention (B), and auditory networks. However, </w:t>
      </w:r>
      <w:r w:rsidR="00A57B68" w:rsidRPr="006E54B4">
        <w:rPr>
          <w:bCs/>
          <w:rPrChange w:id="1588" w:author="Chelsea Helion" w:date="2024-10-23T10:53:00Z">
            <w:rPr>
              <w:rFonts w:ascii="Aptos" w:hAnsi="Aptos"/>
              <w:bCs/>
            </w:rPr>
          </w:rPrChange>
        </w:rPr>
        <w:t xml:space="preserve">expressive </w:t>
      </w:r>
      <w:r w:rsidRPr="006E54B4">
        <w:rPr>
          <w:bCs/>
          <w:rPrChange w:id="1589" w:author="Chelsea Helion" w:date="2024-10-23T10:53:00Z">
            <w:rPr>
              <w:rFonts w:ascii="Aptos" w:hAnsi="Aptos"/>
              <w:bCs/>
            </w:rPr>
          </w:rPrChange>
        </w:rPr>
        <w:t xml:space="preserve">raters demonstrated greater synchrony than </w:t>
      </w:r>
      <w:r w:rsidR="00A57B68" w:rsidRPr="006E54B4">
        <w:rPr>
          <w:bCs/>
          <w:rPrChange w:id="1590" w:author="Chelsea Helion" w:date="2024-10-23T10:53:00Z">
            <w:rPr>
              <w:rFonts w:ascii="Aptos" w:hAnsi="Aptos"/>
              <w:bCs/>
            </w:rPr>
          </w:rPrChange>
        </w:rPr>
        <w:t xml:space="preserve">reflective </w:t>
      </w:r>
      <w:r w:rsidRPr="006E54B4">
        <w:rPr>
          <w:bCs/>
          <w:rPrChange w:id="1591" w:author="Chelsea Helion" w:date="2024-10-23T10:53:00Z">
            <w:rPr>
              <w:rFonts w:ascii="Aptos" w:hAnsi="Aptos"/>
              <w:bCs/>
            </w:rPr>
          </w:rPrChange>
        </w:rPr>
        <w:t>non-raters in the left AI (Schaefer-Kong parcellation 56 of 400) and right IPS (Schaefer-Kong parcellation 248 of 400). Both are considered part of the control network (A).</w:t>
      </w:r>
      <w:r w:rsidRPr="006E54B4">
        <w:rPr>
          <w:b/>
          <w:rPrChange w:id="1592" w:author="Chelsea Helion" w:date="2024-10-23T10:53:00Z">
            <w:rPr>
              <w:rFonts w:ascii="Aptos" w:hAnsi="Aptos"/>
              <w:b/>
            </w:rPr>
          </w:rPrChange>
        </w:rPr>
        <w:t xml:space="preserve"> </w:t>
      </w:r>
    </w:p>
    <w:p w14:paraId="366B5A97" w14:textId="77777777" w:rsidR="00FE3980" w:rsidRPr="006E54B4" w:rsidRDefault="00FE3980">
      <w:pPr>
        <w:rPr>
          <w:b/>
          <w:bCs/>
        </w:rPr>
      </w:pPr>
      <w:bookmarkStart w:id="1593" w:name="_ff7ui3r811kl" w:colFirst="0" w:colLast="0"/>
      <w:bookmarkEnd w:id="1593"/>
      <w:r w:rsidRPr="006E54B4">
        <w:rPr>
          <w:b/>
          <w:bCs/>
        </w:rPr>
        <w:br w:type="page"/>
      </w:r>
    </w:p>
    <w:p w14:paraId="3524B403" w14:textId="1BB97FDF" w:rsidR="00DE0869" w:rsidRPr="006E54B4" w:rsidRDefault="00000000" w:rsidP="00FE3980">
      <w:pPr>
        <w:rPr>
          <w:b/>
          <w:bCs/>
        </w:rPr>
      </w:pPr>
      <w:r w:rsidRPr="006E54B4">
        <w:rPr>
          <w:b/>
          <w:bCs/>
        </w:rPr>
        <w:lastRenderedPageBreak/>
        <w:t>Discussion</w:t>
      </w:r>
    </w:p>
    <w:p w14:paraId="4E7EA768" w14:textId="733C089D" w:rsidR="00DE3855" w:rsidRPr="00FE49C0" w:rsidRDefault="00DE3855" w:rsidP="00DE3855">
      <w:pPr>
        <w:spacing w:line="240" w:lineRule="auto"/>
        <w:ind w:firstLine="720"/>
        <w:jc w:val="both"/>
        <w:rPr>
          <w:rFonts w:eastAsia="Times New Roman"/>
          <w:color w:val="000000"/>
          <w:lang w:val="en-US"/>
        </w:rPr>
      </w:pPr>
      <w:commentRangeStart w:id="1594"/>
      <w:r w:rsidRPr="00FE49C0">
        <w:t xml:space="preserve">The present study aimed to characterize how neural activity differed while continuously rating or not rating a video stimulus under otherwise identical instructional conditions and focal topics. </w:t>
      </w:r>
      <w:commentRangeEnd w:id="1594"/>
      <w:r w:rsidR="00297C72">
        <w:rPr>
          <w:rStyle w:val="CommentReference"/>
        </w:rPr>
        <w:commentReference w:id="1594"/>
      </w:r>
      <w:r w:rsidRPr="00FE49C0">
        <w:t>We sought to answer this question comprehensively, examining</w:t>
      </w:r>
      <w:r w:rsidR="00167DA6" w:rsidRPr="00FE49C0">
        <w:t>:</w:t>
      </w:r>
      <w:r w:rsidRPr="00FE49C0">
        <w:t xml:space="preserve"> </w:t>
      </w:r>
      <w:r w:rsidR="00167DA6" w:rsidRPr="00FE49C0">
        <w:t xml:space="preserve">1) </w:t>
      </w:r>
      <w:r w:rsidRPr="00FE49C0">
        <w:t>differences in average activity magnitude between discrete engagement states</w:t>
      </w:r>
      <w:r w:rsidR="00167DA6" w:rsidRPr="00FE49C0">
        <w:t xml:space="preserve">, </w:t>
      </w:r>
      <w:commentRangeStart w:id="1595"/>
      <w:r w:rsidR="00167DA6" w:rsidRPr="00FE49C0">
        <w:t>2)</w:t>
      </w:r>
      <w:r w:rsidRPr="00FE49C0">
        <w:t xml:space="preserve"> variations in activity that correlated with variations </w:t>
      </w:r>
      <w:r w:rsidR="00167DA6" w:rsidRPr="00FE49C0">
        <w:t xml:space="preserve">in </w:t>
      </w:r>
      <w:r w:rsidRPr="00FE49C0">
        <w:t>rating behavior</w:t>
      </w:r>
      <w:r w:rsidR="00167DA6" w:rsidRPr="00FE49C0">
        <w:t>,</w:t>
      </w:r>
      <w:r w:rsidRPr="00FE49C0">
        <w:t xml:space="preserve"> and</w:t>
      </w:r>
      <w:r w:rsidR="00167DA6" w:rsidRPr="00FE49C0">
        <w:t xml:space="preserve"> 3) differences in</w:t>
      </w:r>
      <w:r w:rsidRPr="00FE49C0">
        <w:t xml:space="preserve"> intragroup </w:t>
      </w:r>
      <w:r w:rsidR="00167DA6" w:rsidRPr="00FE49C0">
        <w:t xml:space="preserve">neural </w:t>
      </w:r>
      <w:r w:rsidRPr="00FE49C0">
        <w:t xml:space="preserve">synchrony. </w:t>
      </w:r>
      <w:commentRangeEnd w:id="1595"/>
      <w:r w:rsidR="00297C72">
        <w:rPr>
          <w:rStyle w:val="CommentReference"/>
        </w:rPr>
        <w:commentReference w:id="1595"/>
      </w:r>
      <w:r w:rsidRPr="00FE49C0">
        <w:t xml:space="preserve">In doing so, this study extends </w:t>
      </w:r>
      <w:ins w:id="1596" w:author="Chelsea Helion" w:date="2024-10-25T20:18:00Z">
        <w:r w:rsidR="00297C72">
          <w:t xml:space="preserve">prior </w:t>
        </w:r>
      </w:ins>
      <w:r w:rsidRPr="00FE49C0">
        <w:t>results</w:t>
      </w:r>
      <w:ins w:id="1597" w:author="Chelsea Helion" w:date="2024-10-25T20:18:00Z">
        <w:r w:rsidR="00297C72">
          <w:t xml:space="preserve"> examining</w:t>
        </w:r>
      </w:ins>
      <w:ins w:id="1598" w:author="Chelsea Helion" w:date="2024-10-25T20:19:00Z">
        <w:r w:rsidR="00297C72">
          <w:t xml:space="preserve"> studies that exclusively examined passive viewing (cites), or contrasted passive and expressive viewing </w:t>
        </w:r>
      </w:ins>
      <w:ins w:id="1599" w:author="Chelsea Helion" w:date="2024-10-25T20:20:00Z">
        <w:r w:rsidR="00297C72">
          <w:t xml:space="preserve">without maintaining goal </w:t>
        </w:r>
        <w:proofErr w:type="spellStart"/>
        <w:r w:rsidR="00297C72">
          <w:t>congurency</w:t>
        </w:r>
      </w:ins>
      <w:proofErr w:type="spellEnd"/>
      <w:ins w:id="1600" w:author="Chelsea Helion" w:date="2024-10-25T20:19:00Z">
        <w:r w:rsidR="00297C72">
          <w:t xml:space="preserve"> (Hutcherson cite). </w:t>
        </w:r>
      </w:ins>
      <w:commentRangeStart w:id="1601"/>
      <w:del w:id="1602" w:author="Chelsea Helion" w:date="2024-10-25T20:19:00Z">
        <w:r w:rsidRPr="00FE49C0" w:rsidDel="00297C72">
          <w:delText xml:space="preserve"> first reported by </w:delText>
        </w:r>
        <w:r w:rsidR="00891EB6" w:rsidRPr="00FE49C0" w:rsidDel="00297C72">
          <w:fldChar w:fldCharType="begin"/>
        </w:r>
        <w:r w:rsidR="004F2335" w:rsidRPr="00FE49C0" w:rsidDel="00297C72">
          <w:delInstrText xml:space="preserve"> ADDIN ZOTERO_ITEM CSL_CITATION {"citationID":"3UWrnbeM","properties":{"formattedCitation":"(Hutcherson et al., 2005)","plainCitation":"(Hutcherson et al., 2005)","dontUpdate":true,"noteIndex":0},"citationItems":[{"id":16148,"uris":["http://zotero.org/users/6239255/items/M224CHW3"],"itemData":{"id":16148,"type":"article-journal","abstract":"Abstract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891EB6" w:rsidRPr="00FE49C0" w:rsidDel="00297C72">
          <w:fldChar w:fldCharType="separate"/>
        </w:r>
        <w:r w:rsidR="00891EB6" w:rsidRPr="00FE49C0" w:rsidDel="00297C72">
          <w:delText>Hutcherson et al., 2005</w:delText>
        </w:r>
        <w:r w:rsidR="00891EB6" w:rsidRPr="00FE49C0" w:rsidDel="00297C72">
          <w:fldChar w:fldCharType="end"/>
        </w:r>
        <w:r w:rsidRPr="00FE49C0" w:rsidDel="00297C72">
          <w:delText xml:space="preserve">, which, to our knowledge, is the only other direct assessment of the effects of rating behavior itself upon neural activity. </w:delText>
        </w:r>
      </w:del>
      <w:r w:rsidRPr="00FE49C0">
        <w:rPr>
          <w:rFonts w:eastAsia="Times New Roman"/>
          <w:color w:val="000000"/>
          <w:lang w:val="en-US"/>
        </w:rPr>
        <w:t>Based upon this previous work and supplemental priors from an automated meta-analysis, we expected rating to demonstrate increased activity in</w:t>
      </w:r>
      <w:ins w:id="1603" w:author="Chelsea Helion" w:date="2024-10-25T20:20:00Z">
        <w:r w:rsidR="00297C72">
          <w:rPr>
            <w:rFonts w:eastAsia="Times New Roman"/>
            <w:color w:val="000000"/>
            <w:lang w:val="en-US"/>
          </w:rPr>
          <w:t xml:space="preserve"> circuitry associated with</w:t>
        </w:r>
      </w:ins>
      <w:ins w:id="1604" w:author="Chelsea Helion" w:date="2024-10-25T20:21:00Z">
        <w:r w:rsidR="00297C72">
          <w:rPr>
            <w:rFonts w:eastAsia="Times New Roman"/>
            <w:color w:val="000000"/>
            <w:lang w:val="en-US"/>
          </w:rPr>
          <w:t xml:space="preserve"> X (), Y (), and Z ().</w:t>
        </w:r>
      </w:ins>
      <w:ins w:id="1605" w:author="Chelsea Helion" w:date="2024-10-25T20:20:00Z">
        <w:r w:rsidR="00297C72">
          <w:rPr>
            <w:rFonts w:eastAsia="Times New Roman"/>
            <w:color w:val="000000"/>
            <w:lang w:val="en-US"/>
          </w:rPr>
          <w:t xml:space="preserve"> </w:t>
        </w:r>
      </w:ins>
      <w:r w:rsidRPr="00FE49C0">
        <w:rPr>
          <w:rFonts w:eastAsia="Times New Roman"/>
          <w:color w:val="000000"/>
          <w:lang w:val="en-US"/>
        </w:rPr>
        <w:t xml:space="preserve"> </w:t>
      </w:r>
      <w:commentRangeStart w:id="1606"/>
      <w:r w:rsidRPr="00FE49C0">
        <w:rPr>
          <w:rFonts w:eastAsia="Times New Roman"/>
          <w:color w:val="000000"/>
          <w:lang w:val="en-US"/>
        </w:rPr>
        <w:t xml:space="preserve">ACC, AI, IPS SPL, STG, Occ, TPJ and FFG </w:t>
      </w:r>
      <w:commentRangeEnd w:id="1606"/>
      <w:r w:rsidR="00297C72">
        <w:rPr>
          <w:rStyle w:val="CommentReference"/>
        </w:rPr>
        <w:commentReference w:id="1606"/>
      </w:r>
      <w:r w:rsidRPr="00FE49C0">
        <w:rPr>
          <w:rFonts w:eastAsia="Times New Roman"/>
          <w:color w:val="000000"/>
          <w:lang w:val="en-US"/>
        </w:rPr>
        <w:t xml:space="preserve">and </w:t>
      </w:r>
      <w:r w:rsidR="00A77E81" w:rsidRPr="00FE49C0">
        <w:rPr>
          <w:rFonts w:eastAsia="Times New Roman"/>
          <w:color w:val="000000"/>
          <w:lang w:val="en-US"/>
        </w:rPr>
        <w:t xml:space="preserve">show </w:t>
      </w:r>
      <w:r w:rsidRPr="00FE49C0">
        <w:rPr>
          <w:rFonts w:eastAsia="Times New Roman"/>
          <w:color w:val="000000"/>
          <w:lang w:val="en-US"/>
        </w:rPr>
        <w:t>more consistent activity in ACC, AI, and IPS.</w:t>
      </w:r>
      <w:r w:rsidRPr="00FE49C0">
        <w:t xml:space="preserve"> </w:t>
      </w:r>
      <w:r w:rsidRPr="00FE49C0">
        <w:rPr>
          <w:rFonts w:eastAsia="Times New Roman"/>
          <w:color w:val="000000"/>
          <w:lang w:val="en-US"/>
        </w:rPr>
        <w:t xml:space="preserve">We also expected </w:t>
      </w:r>
      <w:r w:rsidR="009C0CFA" w:rsidRPr="00FE49C0">
        <w:rPr>
          <w:rFonts w:eastAsia="Times New Roman"/>
          <w:color w:val="000000"/>
          <w:lang w:val="en-US"/>
        </w:rPr>
        <w:t>reflective non-rating</w:t>
      </w:r>
      <w:r w:rsidRPr="00FE49C0">
        <w:rPr>
          <w:rFonts w:eastAsia="Times New Roman"/>
          <w:color w:val="000000"/>
          <w:lang w:val="en-US"/>
        </w:rPr>
        <w:t xml:space="preserve"> to demonstrate increased activity and more consistent activity in </w:t>
      </w:r>
      <w:commentRangeStart w:id="1607"/>
      <w:proofErr w:type="spellStart"/>
      <w:r w:rsidRPr="00FE49C0">
        <w:rPr>
          <w:rFonts w:eastAsia="Times New Roman"/>
          <w:color w:val="000000"/>
          <w:lang w:val="en-US"/>
        </w:rPr>
        <w:t>pCUN</w:t>
      </w:r>
      <w:proofErr w:type="spellEnd"/>
      <w:r w:rsidRPr="00FE49C0">
        <w:rPr>
          <w:rFonts w:eastAsia="Times New Roman"/>
          <w:color w:val="000000"/>
          <w:lang w:val="en-US"/>
        </w:rPr>
        <w:t>, IPL, and mPFC</w:t>
      </w:r>
      <w:commentRangeEnd w:id="1607"/>
      <w:r w:rsidR="00297C72">
        <w:rPr>
          <w:rStyle w:val="CommentReference"/>
        </w:rPr>
        <w:commentReference w:id="1607"/>
      </w:r>
      <w:r w:rsidRPr="00FE49C0">
        <w:rPr>
          <w:rFonts w:eastAsia="Times New Roman"/>
          <w:color w:val="000000"/>
          <w:lang w:val="en-US"/>
        </w:rPr>
        <w:t xml:space="preserve">. </w:t>
      </w:r>
      <w:del w:id="1608" w:author="Chelsea Helion" w:date="2024-10-25T20:22:00Z">
        <w:r w:rsidRPr="00FE49C0" w:rsidDel="00297C72">
          <w:rPr>
            <w:rFonts w:eastAsia="Times New Roman"/>
            <w:color w:val="000000"/>
            <w:lang w:val="en-US"/>
          </w:rPr>
          <w:delText>Though, we</w:delText>
        </w:r>
      </w:del>
      <w:ins w:id="1609" w:author="Chelsea Helion" w:date="2024-10-25T20:22:00Z">
        <w:r w:rsidR="00297C72">
          <w:rPr>
            <w:rFonts w:eastAsia="Times New Roman"/>
            <w:color w:val="000000"/>
            <w:lang w:val="en-US"/>
          </w:rPr>
          <w:t>We</w:t>
        </w:r>
      </w:ins>
      <w:r w:rsidRPr="00FE49C0">
        <w:rPr>
          <w:rFonts w:eastAsia="Times New Roman"/>
          <w:color w:val="000000"/>
          <w:lang w:val="en-US"/>
        </w:rPr>
        <w:t xml:space="preserve"> also expected</w:t>
      </w:r>
      <w:ins w:id="1610" w:author="Chelsea Helion" w:date="2024-10-25T20:22:00Z">
        <w:r w:rsidR="00297C72">
          <w:rPr>
            <w:rFonts w:eastAsia="Times New Roman"/>
            <w:color w:val="000000"/>
            <w:lang w:val="en-US"/>
          </w:rPr>
          <w:t xml:space="preserve"> that being in the mental state of rating – even when not physically doing so – would be associated with</w:t>
        </w:r>
      </w:ins>
      <w:r w:rsidRPr="00FE49C0">
        <w:rPr>
          <w:rFonts w:eastAsia="Times New Roman"/>
          <w:color w:val="000000"/>
          <w:lang w:val="en-US"/>
        </w:rPr>
        <w:t xml:space="preserve"> increased activation from attention and salience regions</w:t>
      </w:r>
      <w:del w:id="1611" w:author="Chelsea Helion" w:date="2024-10-25T20:23:00Z">
        <w:r w:rsidRPr="00FE49C0" w:rsidDel="00297C72">
          <w:rPr>
            <w:rFonts w:eastAsia="Times New Roman"/>
            <w:color w:val="000000"/>
            <w:lang w:val="en-US"/>
          </w:rPr>
          <w:delText xml:space="preserve"> during expressive non-rating relative to </w:delText>
        </w:r>
        <w:r w:rsidR="009C0CFA" w:rsidRPr="00FE49C0" w:rsidDel="00297C72">
          <w:rPr>
            <w:rFonts w:eastAsia="Times New Roman"/>
            <w:color w:val="000000"/>
            <w:lang w:val="en-US"/>
          </w:rPr>
          <w:delText xml:space="preserve">reflective </w:delText>
        </w:r>
      </w:del>
      <w:del w:id="1612" w:author="Chelsea Helion" w:date="2024-10-25T20:22:00Z">
        <w:r w:rsidRPr="00FE49C0" w:rsidDel="00297C72">
          <w:rPr>
            <w:rFonts w:eastAsia="Times New Roman"/>
            <w:color w:val="000000"/>
            <w:lang w:val="en-US"/>
          </w:rPr>
          <w:delText>non-rating</w:delText>
        </w:r>
      </w:del>
      <w:r w:rsidRPr="00FE49C0">
        <w:rPr>
          <w:rFonts w:eastAsia="Times New Roman"/>
          <w:color w:val="000000"/>
          <w:lang w:val="en-US"/>
        </w:rPr>
        <w:t>.</w:t>
      </w:r>
    </w:p>
    <w:p w14:paraId="19A60C29" w14:textId="30F0E425" w:rsidR="00DE3855" w:rsidRPr="00FE49C0" w:rsidRDefault="00DE3855" w:rsidP="00DE3855">
      <w:pPr>
        <w:spacing w:line="240" w:lineRule="auto"/>
        <w:ind w:firstLine="720"/>
        <w:jc w:val="both"/>
        <w:textAlignment w:val="center"/>
        <w:rPr>
          <w:rFonts w:eastAsia="Times New Roman"/>
          <w:color w:val="000000"/>
          <w:lang w:val="en-US"/>
        </w:rPr>
      </w:pPr>
      <w:r w:rsidRPr="00FE49C0">
        <w:rPr>
          <w:rFonts w:eastAsia="Times New Roman"/>
          <w:color w:val="000000"/>
          <w:lang w:val="en-US"/>
        </w:rPr>
        <w:t>In line with our hypothes</w:t>
      </w:r>
      <w:ins w:id="1613" w:author="Chelsea Helion" w:date="2024-10-25T20:23:00Z">
        <w:r w:rsidR="00297C72">
          <w:rPr>
            <w:rFonts w:eastAsia="Times New Roman"/>
            <w:color w:val="000000"/>
            <w:lang w:val="en-US"/>
          </w:rPr>
          <w:t>e</w:t>
        </w:r>
      </w:ins>
      <w:del w:id="1614" w:author="Chelsea Helion" w:date="2024-10-25T20:23:00Z">
        <w:r w:rsidRPr="00FE49C0" w:rsidDel="00297C72">
          <w:rPr>
            <w:rFonts w:eastAsia="Times New Roman"/>
            <w:color w:val="000000"/>
            <w:lang w:val="en-US"/>
          </w:rPr>
          <w:delText>i</w:delText>
        </w:r>
      </w:del>
      <w:r w:rsidRPr="00FE49C0">
        <w:rPr>
          <w:rFonts w:eastAsia="Times New Roman"/>
          <w:color w:val="000000"/>
          <w:lang w:val="en-US"/>
        </w:rPr>
        <w:t xml:space="preserve">s, we found that rating did recruit greater activation from </w:t>
      </w:r>
      <w:commentRangeStart w:id="1615"/>
      <w:r w:rsidRPr="00FE49C0">
        <w:rPr>
          <w:rFonts w:eastAsia="Times New Roman"/>
          <w:color w:val="000000"/>
          <w:lang w:val="en-US"/>
        </w:rPr>
        <w:t>IPS, SPL, Occ, and FFG</w:t>
      </w:r>
      <w:commentRangeEnd w:id="1615"/>
      <w:r w:rsidR="00A41260">
        <w:rPr>
          <w:rStyle w:val="CommentReference"/>
        </w:rPr>
        <w:commentReference w:id="1615"/>
      </w:r>
      <w:r w:rsidRPr="00FE49C0">
        <w:rPr>
          <w:rFonts w:eastAsia="Times New Roman"/>
          <w:color w:val="000000"/>
          <w:lang w:val="en-US"/>
        </w:rPr>
        <w:t xml:space="preserve">,  relative to reflective </w:t>
      </w:r>
      <w:del w:id="1616" w:author="Chelsea Helion" w:date="2024-10-25T20:23:00Z">
        <w:r w:rsidRPr="00FE49C0" w:rsidDel="00297C72">
          <w:rPr>
            <w:rFonts w:eastAsia="Times New Roman"/>
            <w:color w:val="000000"/>
            <w:lang w:val="en-US"/>
          </w:rPr>
          <w:delText>non-rating</w:delText>
        </w:r>
      </w:del>
      <w:ins w:id="1617" w:author="Chelsea Helion" w:date="2024-10-25T20:23:00Z">
        <w:r w:rsidR="00297C72">
          <w:rPr>
            <w:rFonts w:eastAsia="Times New Roman"/>
            <w:color w:val="000000"/>
            <w:lang w:val="en-US"/>
          </w:rPr>
          <w:t>viewing</w:t>
        </w:r>
      </w:ins>
      <w:r w:rsidRPr="00FE49C0">
        <w:rPr>
          <w:rFonts w:eastAsia="Times New Roman"/>
          <w:color w:val="000000"/>
          <w:lang w:val="en-US"/>
        </w:rPr>
        <w:t xml:space="preserve">, while </w:t>
      </w:r>
      <w:ins w:id="1618" w:author="Chelsea Helion" w:date="2024-10-25T20:23:00Z">
        <w:r w:rsidR="00297C72">
          <w:rPr>
            <w:rFonts w:eastAsia="Times New Roman"/>
            <w:color w:val="000000"/>
            <w:lang w:val="en-US"/>
          </w:rPr>
          <w:t xml:space="preserve">expressive </w:t>
        </w:r>
      </w:ins>
      <w:r w:rsidRPr="00FE49C0">
        <w:rPr>
          <w:rFonts w:eastAsia="Times New Roman"/>
          <w:color w:val="000000"/>
          <w:lang w:val="en-US"/>
        </w:rPr>
        <w:t xml:space="preserve">non-rating recruited greater activation in IPL,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w:t>
      </w:r>
      <w:proofErr w:type="spellStart"/>
      <w:r w:rsidRPr="00FE49C0">
        <w:rPr>
          <w:rFonts w:eastAsia="Times New Roman"/>
          <w:color w:val="000000"/>
          <w:lang w:val="en-US"/>
        </w:rPr>
        <w:t>vmPFC</w:t>
      </w:r>
      <w:proofErr w:type="spellEnd"/>
      <w:r w:rsidRPr="00FE49C0">
        <w:rPr>
          <w:rFonts w:eastAsia="Times New Roman"/>
          <w:color w:val="000000"/>
          <w:lang w:val="en-US"/>
        </w:rPr>
        <w:t xml:space="preserve"> relative to </w:t>
      </w:r>
      <w:ins w:id="1619" w:author="Chelsea Helion" w:date="2024-10-25T20:23:00Z">
        <w:r w:rsidR="00297C72">
          <w:rPr>
            <w:rFonts w:eastAsia="Times New Roman"/>
            <w:color w:val="000000"/>
            <w:lang w:val="en-US"/>
          </w:rPr>
          <w:t xml:space="preserve">expressive </w:t>
        </w:r>
      </w:ins>
      <w:r w:rsidRPr="00FE49C0">
        <w:rPr>
          <w:rFonts w:eastAsia="Times New Roman"/>
          <w:color w:val="000000"/>
          <w:lang w:val="en-US"/>
        </w:rPr>
        <w:t>rating. However, contrary to our hypothes</w:t>
      </w:r>
      <w:ins w:id="1620" w:author="Chelsea Helion" w:date="2024-10-25T20:32:00Z">
        <w:r w:rsidR="00A41260">
          <w:rPr>
            <w:rFonts w:eastAsia="Times New Roman"/>
            <w:color w:val="000000"/>
            <w:lang w:val="en-US"/>
          </w:rPr>
          <w:t>e</w:t>
        </w:r>
      </w:ins>
      <w:del w:id="1621" w:author="Chelsea Helion" w:date="2024-10-25T20:32:00Z">
        <w:r w:rsidRPr="00FE49C0" w:rsidDel="00A41260">
          <w:rPr>
            <w:rFonts w:eastAsia="Times New Roman"/>
            <w:color w:val="000000"/>
            <w:lang w:val="en-US"/>
          </w:rPr>
          <w:delText>i</w:delText>
        </w:r>
      </w:del>
      <w:r w:rsidRPr="00FE49C0">
        <w:rPr>
          <w:rFonts w:eastAsia="Times New Roman"/>
          <w:color w:val="000000"/>
          <w:lang w:val="en-US"/>
        </w:rPr>
        <w:t xml:space="preserve">s, we did not find differences between the </w:t>
      </w:r>
      <w:commentRangeStart w:id="1622"/>
      <w:r w:rsidRPr="00FE49C0">
        <w:rPr>
          <w:rFonts w:eastAsia="Times New Roman"/>
          <w:color w:val="000000"/>
          <w:lang w:val="en-US"/>
        </w:rPr>
        <w:t xml:space="preserve">two conditions </w:t>
      </w:r>
      <w:commentRangeEnd w:id="1622"/>
      <w:r w:rsidR="00297C72">
        <w:rPr>
          <w:rStyle w:val="CommentReference"/>
        </w:rPr>
        <w:commentReference w:id="1622"/>
      </w:r>
      <w:r w:rsidRPr="00FE49C0">
        <w:rPr>
          <w:rFonts w:eastAsia="Times New Roman"/>
          <w:color w:val="000000"/>
          <w:lang w:val="en-US"/>
        </w:rPr>
        <w:t xml:space="preserve">in activation of the ACC, AI, or STG. Additionally, we found that </w:t>
      </w:r>
      <w:commentRangeStart w:id="1623"/>
      <w:r w:rsidRPr="00FE49C0">
        <w:rPr>
          <w:rFonts w:eastAsia="Times New Roman"/>
          <w:color w:val="000000"/>
          <w:lang w:val="en-US"/>
        </w:rPr>
        <w:t xml:space="preserve">non-rating </w:t>
      </w:r>
      <w:commentRangeEnd w:id="1623"/>
      <w:r w:rsidR="00297C72">
        <w:rPr>
          <w:rStyle w:val="CommentReference"/>
        </w:rPr>
        <w:commentReference w:id="1623"/>
      </w:r>
      <w:r w:rsidRPr="00FE49C0">
        <w:rPr>
          <w:rFonts w:eastAsia="Times New Roman"/>
          <w:color w:val="000000"/>
          <w:lang w:val="en-US"/>
        </w:rPr>
        <w:t xml:space="preserve">elicited greater </w:t>
      </w:r>
      <w:proofErr w:type="spellStart"/>
      <w:r w:rsidRPr="00FE49C0">
        <w:rPr>
          <w:rFonts w:eastAsia="Times New Roman"/>
          <w:color w:val="000000"/>
          <w:lang w:val="en-US"/>
        </w:rPr>
        <w:t>pSTS</w:t>
      </w:r>
      <w:proofErr w:type="spellEnd"/>
      <w:r w:rsidRPr="00FE49C0">
        <w:rPr>
          <w:rFonts w:eastAsia="Times New Roman"/>
          <w:color w:val="000000"/>
          <w:lang w:val="en-US"/>
        </w:rPr>
        <w:t xml:space="preserve"> / TPJ activation relative to rating, which was the opposite of what we predicted. </w:t>
      </w:r>
      <w:r w:rsidR="00A57B68" w:rsidRPr="00FE49C0">
        <w:rPr>
          <w:rFonts w:eastAsia="Times New Roman"/>
          <w:color w:val="000000"/>
          <w:lang w:val="en-US"/>
        </w:rPr>
        <w:t>Expressive r</w:t>
      </w:r>
      <w:r w:rsidRPr="00FE49C0">
        <w:rPr>
          <w:rFonts w:eastAsia="Times New Roman"/>
          <w:color w:val="000000"/>
          <w:lang w:val="en-US"/>
        </w:rPr>
        <w:t xml:space="preserve">aters did demonstrate more similar activity to one another over time than </w:t>
      </w:r>
      <w:r w:rsidR="00A57B68" w:rsidRPr="00FE49C0">
        <w:rPr>
          <w:rFonts w:eastAsia="Times New Roman"/>
          <w:color w:val="000000"/>
          <w:lang w:val="en-US"/>
        </w:rPr>
        <w:t xml:space="preserve">reflective </w:t>
      </w:r>
      <w:del w:id="1624" w:author="Chelsea Helion" w:date="2024-10-25T20:24:00Z">
        <w:r w:rsidRPr="00FE49C0" w:rsidDel="00297C72">
          <w:rPr>
            <w:rFonts w:eastAsia="Times New Roman"/>
            <w:color w:val="000000"/>
            <w:lang w:val="en-US"/>
          </w:rPr>
          <w:delText xml:space="preserve">non-raters </w:delText>
        </w:r>
      </w:del>
      <w:ins w:id="1625" w:author="Chelsea Helion" w:date="2024-10-25T20:24:00Z">
        <w:r w:rsidR="00297C72">
          <w:rPr>
            <w:rFonts w:eastAsia="Times New Roman"/>
            <w:color w:val="000000"/>
            <w:lang w:val="en-US"/>
          </w:rPr>
          <w:t xml:space="preserve">viewers </w:t>
        </w:r>
      </w:ins>
      <w:r w:rsidRPr="00FE49C0">
        <w:rPr>
          <w:rFonts w:eastAsia="Times New Roman"/>
          <w:color w:val="000000"/>
          <w:lang w:val="en-US"/>
        </w:rPr>
        <w:t>in portions of the IPS and AI</w:t>
      </w:r>
      <w:ins w:id="1626" w:author="Chelsea Helion" w:date="2024-10-25T20:24:00Z">
        <w:r w:rsidR="00297C72">
          <w:rPr>
            <w:rFonts w:eastAsia="Times New Roman"/>
            <w:color w:val="000000"/>
            <w:lang w:val="en-US"/>
          </w:rPr>
          <w:t>,</w:t>
        </w:r>
      </w:ins>
      <w:r w:rsidRPr="00FE49C0">
        <w:rPr>
          <w:rFonts w:eastAsia="Times New Roman"/>
          <w:color w:val="000000"/>
          <w:lang w:val="en-US"/>
        </w:rPr>
        <w:t xml:space="preserve"> while </w:t>
      </w:r>
      <w:r w:rsidR="00A57B68" w:rsidRPr="00FE49C0">
        <w:rPr>
          <w:rFonts w:eastAsia="Times New Roman"/>
          <w:color w:val="000000"/>
          <w:lang w:val="en-US"/>
        </w:rPr>
        <w:t xml:space="preserve">reflective </w:t>
      </w:r>
      <w:del w:id="1627" w:author="Chelsea Helion" w:date="2024-10-25T20:24:00Z">
        <w:r w:rsidRPr="00FE49C0" w:rsidDel="00297C72">
          <w:rPr>
            <w:rFonts w:eastAsia="Times New Roman"/>
            <w:color w:val="000000"/>
            <w:lang w:val="en-US"/>
          </w:rPr>
          <w:delText>non-raters</w:delText>
        </w:r>
      </w:del>
      <w:ins w:id="1628" w:author="Chelsea Helion" w:date="2024-10-25T20:24:00Z">
        <w:r w:rsidR="00297C72">
          <w:rPr>
            <w:rFonts w:eastAsia="Times New Roman"/>
            <w:color w:val="000000"/>
            <w:lang w:val="en-US"/>
          </w:rPr>
          <w:t>viewers</w:t>
        </w:r>
      </w:ins>
      <w:r w:rsidRPr="00FE49C0">
        <w:rPr>
          <w:rFonts w:eastAsia="Times New Roman"/>
          <w:color w:val="000000"/>
          <w:lang w:val="en-US"/>
        </w:rPr>
        <w:t xml:space="preserve"> demonstrated more intragroup similarity in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TPJ. No significant group synchrony differences were observed in IPL, mPFC, or ACC, contrary to our hypothesis. While no regions were consistently recruited across </w:t>
      </w:r>
      <w:r w:rsidR="00167DA6" w:rsidRPr="00FE49C0">
        <w:rPr>
          <w:rFonts w:eastAsia="Times New Roman"/>
          <w:color w:val="000000"/>
          <w:lang w:val="en-US"/>
        </w:rPr>
        <w:t xml:space="preserve">all </w:t>
      </w:r>
      <w:r w:rsidRPr="00FE49C0">
        <w:rPr>
          <w:rFonts w:eastAsia="Times New Roman"/>
          <w:color w:val="000000"/>
          <w:lang w:val="en-US"/>
        </w:rPr>
        <w:t xml:space="preserve">parametric, univariate, and intersubject correlational analyses, portions of the right MTL, bilateral TPJ, right IPS, and right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were active in both the univariate and intersubject correlational analyses, though the exact localization of activation clusters differed slightly from analysis to analysis. Left AI was only active in the parametric modulation and intersubject correlational analyses. In general, rating appeared to differentially recruit control, attention, salience, memory, and visual networks while not rating appeared to recruit default mode and auditory networks, with some additional recruitment from visual and salience structures not recruited by rating.</w:t>
      </w:r>
      <w:commentRangeEnd w:id="1601"/>
      <w:r w:rsidR="00A41260">
        <w:rPr>
          <w:rStyle w:val="CommentReference"/>
        </w:rPr>
        <w:commentReference w:id="1601"/>
      </w:r>
    </w:p>
    <w:p w14:paraId="5C1A9547" w14:textId="505A0753" w:rsidR="00DE0869" w:rsidRPr="00FE49C0" w:rsidRDefault="00000000" w:rsidP="00DE3855">
      <w:pPr>
        <w:spacing w:line="240" w:lineRule="auto"/>
        <w:ind w:firstLine="720"/>
        <w:jc w:val="both"/>
        <w:rPr>
          <w:bCs/>
        </w:rPr>
      </w:pPr>
      <w:r w:rsidRPr="00FE49C0">
        <w:rPr>
          <w:b/>
        </w:rPr>
        <w:t xml:space="preserve">Interpretation </w:t>
      </w:r>
      <w:r w:rsidR="00745ABA" w:rsidRPr="00FE49C0">
        <w:rPr>
          <w:b/>
        </w:rPr>
        <w:t>of Results.</w:t>
      </w:r>
      <w:r w:rsidRPr="00FE49C0">
        <w:rPr>
          <w:b/>
        </w:rPr>
        <w:t xml:space="preserve"> </w:t>
      </w:r>
      <w:del w:id="1629" w:author="Chelsea Helion" w:date="2024-10-25T20:37:00Z">
        <w:r w:rsidR="00C918C3" w:rsidRPr="00FE49C0" w:rsidDel="00F21D6A">
          <w:delText xml:space="preserve">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 </w:delText>
        </w:r>
      </w:del>
      <w:r w:rsidR="00C918C3" w:rsidRPr="00FE49C0">
        <w:t>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w:t>
      </w:r>
      <w:commentRangeStart w:id="1630"/>
      <w:r w:rsidR="00C918C3" w:rsidRPr="00FE49C0">
        <w:t xml:space="preserve"> </w:t>
      </w:r>
      <w:r w:rsidR="00DE3855" w:rsidRPr="00FE49C0">
        <w:rPr>
          <w:bCs/>
        </w:rPr>
        <w:t>One interpretation of these results</w:t>
      </w:r>
      <w:del w:id="1631" w:author="Chelsea Helion" w:date="2024-10-25T20:38:00Z">
        <w:r w:rsidR="00DE3855" w:rsidRPr="00FE49C0" w:rsidDel="00F21D6A">
          <w:rPr>
            <w:bCs/>
          </w:rPr>
          <w:delText xml:space="preserve">, informed in part by the associations tied to Kong's 17 discrete networks </w:delText>
        </w:r>
        <w:r w:rsidR="00446140" w:rsidRPr="00FE49C0" w:rsidDel="00F21D6A">
          <w:rPr>
            <w:bCs/>
          </w:rPr>
          <w:fldChar w:fldCharType="begin"/>
        </w:r>
        <w:r w:rsidR="004F2335" w:rsidRPr="00FE49C0" w:rsidDel="00F21D6A">
          <w:rPr>
            <w:bCs/>
          </w:rPr>
          <w:delInstrText xml:space="preserve"> ADDIN ZOTERO_ITEM CSL_CITATION {"citationID":"tECsoLlm","properties":{"formattedCitation":"(Kong et al., 2021)","plainCitation":"(Kong et al., 2021)","noteIndex":0},"citationItems":[{"id":1493,"uris":["http://zotero.org/users/6239255/items/FZC43B73"],"itemData":{"id":1493,"type":"article-journal","abstract":"Abstract\n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Thomas"}],"issued":{"date-parts":[["2021",8,26]]}}}],"schema":"https://github.com/citation-style-language/schema/raw/master/csl-citation.json"} </w:delInstrText>
        </w:r>
        <w:r w:rsidR="00446140" w:rsidRPr="00FE49C0" w:rsidDel="00F21D6A">
          <w:rPr>
            <w:bCs/>
          </w:rPr>
          <w:fldChar w:fldCharType="separate"/>
        </w:r>
        <w:r w:rsidR="00446140" w:rsidRPr="00FE49C0" w:rsidDel="00F21D6A">
          <w:delText>(Kong et al., 2021)</w:delText>
        </w:r>
        <w:r w:rsidR="00446140" w:rsidRPr="00FE49C0" w:rsidDel="00F21D6A">
          <w:rPr>
            <w:bCs/>
          </w:rPr>
          <w:fldChar w:fldCharType="end"/>
        </w:r>
        <w:r w:rsidR="00DE3855" w:rsidRPr="00FE49C0" w:rsidDel="00F21D6A">
          <w:rPr>
            <w:bCs/>
          </w:rPr>
          <w:delText>,</w:delText>
        </w:r>
      </w:del>
      <w:r w:rsidR="00DE3855" w:rsidRPr="00FE49C0">
        <w:rPr>
          <w:bCs/>
        </w:rPr>
        <w:t xml:space="preserve"> is that rating demanded complex problem-solving </w:t>
      </w:r>
      <w:del w:id="1632" w:author="Chelsea Helion" w:date="2024-10-25T20:38:00Z">
        <w:r w:rsidR="00DE3855" w:rsidRPr="00FE49C0" w:rsidDel="00F21D6A">
          <w:rPr>
            <w:bCs/>
          </w:rPr>
          <w:delText xml:space="preserve">(ContA) </w:delText>
        </w:r>
      </w:del>
      <w:r w:rsidR="00DE3855" w:rsidRPr="00FE49C0">
        <w:rPr>
          <w:bCs/>
        </w:rPr>
        <w:t xml:space="preserve">and error monitoring </w:t>
      </w:r>
      <w:del w:id="1633" w:author="Chelsea Helion" w:date="2024-10-25T20:38:00Z">
        <w:r w:rsidR="00DE3855" w:rsidRPr="00FE49C0" w:rsidDel="00F21D6A">
          <w:rPr>
            <w:bCs/>
          </w:rPr>
          <w:delText xml:space="preserve">(ContB) </w:delText>
        </w:r>
      </w:del>
      <w:r w:rsidR="00DE3855" w:rsidRPr="00FE49C0">
        <w:rPr>
          <w:bCs/>
        </w:rPr>
        <w:t xml:space="preserve">via top-down, </w:t>
      </w:r>
      <w:del w:id="1634" w:author="Chelsea Helion" w:date="2024-10-25T20:38:00Z">
        <w:r w:rsidR="00DE3855" w:rsidRPr="00FE49C0" w:rsidDel="00F21D6A">
          <w:rPr>
            <w:bCs/>
          </w:rPr>
          <w:delText xml:space="preserve"> </w:delText>
        </w:r>
      </w:del>
      <w:r w:rsidR="00DE3855" w:rsidRPr="00FE49C0">
        <w:rPr>
          <w:bCs/>
        </w:rPr>
        <w:t xml:space="preserve">voluntary attention </w:t>
      </w:r>
      <w:del w:id="1635" w:author="Chelsea Helion" w:date="2024-10-25T20:38:00Z">
        <w:r w:rsidR="00DE3855" w:rsidRPr="00FE49C0" w:rsidDel="00F21D6A">
          <w:rPr>
            <w:bCs/>
          </w:rPr>
          <w:delText xml:space="preserve">(DorsAttnA) </w:delText>
        </w:r>
      </w:del>
      <w:r w:rsidR="00DE3855" w:rsidRPr="00FE49C0">
        <w:rPr>
          <w:bCs/>
        </w:rPr>
        <w:t xml:space="preserve">for sustained periods of time </w:t>
      </w:r>
      <w:del w:id="1636" w:author="Chelsea Helion" w:date="2024-10-25T20:38:00Z">
        <w:r w:rsidR="00DE3855" w:rsidRPr="00FE49C0" w:rsidDel="00F21D6A">
          <w:rPr>
            <w:bCs/>
          </w:rPr>
          <w:delText xml:space="preserve">(DorsAttnB) </w:delText>
        </w:r>
      </w:del>
      <w:r w:rsidR="00DE3855" w:rsidRPr="00FE49C0">
        <w:rPr>
          <w:bCs/>
        </w:rPr>
        <w:t xml:space="preserve">in search of unexpected, decision-relevant </w:t>
      </w:r>
      <w:del w:id="1637" w:author="Chelsea Helion" w:date="2024-10-25T20:38:00Z">
        <w:r w:rsidR="00DE3855" w:rsidRPr="00FE49C0" w:rsidDel="00F21D6A">
          <w:rPr>
            <w:bCs/>
          </w:rPr>
          <w:delText xml:space="preserve">(SVAN B) </w:delText>
        </w:r>
      </w:del>
      <w:r w:rsidR="00DE3855" w:rsidRPr="00FE49C0">
        <w:rPr>
          <w:bCs/>
        </w:rPr>
        <w:t>stimuli. Reflective viewing</w:t>
      </w:r>
      <w:ins w:id="1638" w:author="Chelsea Helion" w:date="2024-10-25T20:40:00Z">
        <w:r w:rsidR="00F21D6A">
          <w:rPr>
            <w:bCs/>
          </w:rPr>
          <w:t xml:space="preserve"> instead potentially</w:t>
        </w:r>
      </w:ins>
      <w:r w:rsidR="00DE3855" w:rsidRPr="00FE49C0">
        <w:rPr>
          <w:bCs/>
        </w:rPr>
        <w:t xml:space="preserve"> generated more mind-wandering</w:t>
      </w:r>
      <w:ins w:id="1639" w:author="Chelsea Helion" w:date="2024-10-25T20:38:00Z">
        <w:r w:rsidR="00F21D6A">
          <w:rPr>
            <w:bCs/>
          </w:rPr>
          <w:t xml:space="preserve">, </w:t>
        </w:r>
      </w:ins>
      <w:del w:id="1640" w:author="Chelsea Helion" w:date="2024-10-25T20:38:00Z">
        <w:r w:rsidR="00DE3855" w:rsidRPr="00FE49C0" w:rsidDel="00F21D6A">
          <w:rPr>
            <w:bCs/>
          </w:rPr>
          <w:delText xml:space="preserve"> (DMN A), </w:delText>
        </w:r>
      </w:del>
      <w:r w:rsidR="00DE3855" w:rsidRPr="00FE49C0">
        <w:rPr>
          <w:bCs/>
        </w:rPr>
        <w:t>mentalizing</w:t>
      </w:r>
      <w:ins w:id="1641" w:author="Chelsea Helion" w:date="2024-10-25T20:38:00Z">
        <w:r w:rsidR="00F21D6A">
          <w:rPr>
            <w:bCs/>
          </w:rPr>
          <w:t xml:space="preserve">, </w:t>
        </w:r>
      </w:ins>
      <w:del w:id="1642" w:author="Chelsea Helion" w:date="2024-10-25T20:38:00Z">
        <w:r w:rsidR="00DE3855" w:rsidRPr="00FE49C0" w:rsidDel="00F21D6A">
          <w:rPr>
            <w:bCs/>
          </w:rPr>
          <w:delText xml:space="preserve"> (DMN B) </w:delText>
        </w:r>
      </w:del>
      <w:r w:rsidR="00DE3855" w:rsidRPr="00FE49C0">
        <w:rPr>
          <w:bCs/>
        </w:rPr>
        <w:t xml:space="preserve">and may have promoted broader sensory processing </w:t>
      </w:r>
      <w:del w:id="1643" w:author="Chelsea Helion" w:date="2024-10-25T20:38:00Z">
        <w:r w:rsidR="00DE3855" w:rsidRPr="00FE49C0" w:rsidDel="00F21D6A">
          <w:rPr>
            <w:bCs/>
          </w:rPr>
          <w:delText xml:space="preserve">(Aud, VisualA, VisualB) </w:delText>
        </w:r>
      </w:del>
      <w:r w:rsidR="00DE3855" w:rsidRPr="00FE49C0">
        <w:rPr>
          <w:bCs/>
        </w:rPr>
        <w:t xml:space="preserve">while noting unexpected, decision-relevant </w:t>
      </w:r>
      <w:del w:id="1644" w:author="Chelsea Helion" w:date="2024-10-25T20:38:00Z">
        <w:r w:rsidR="00DE3855" w:rsidRPr="00FE49C0" w:rsidDel="00F21D6A">
          <w:rPr>
            <w:bCs/>
          </w:rPr>
          <w:delText xml:space="preserve">(SVAN B) </w:delText>
        </w:r>
      </w:del>
      <w:r w:rsidR="00DE3855" w:rsidRPr="00FE49C0">
        <w:rPr>
          <w:bCs/>
        </w:rPr>
        <w:t xml:space="preserve">stimuli. </w:t>
      </w:r>
      <w:commentRangeEnd w:id="1630"/>
      <w:r w:rsidR="00F21D6A">
        <w:rPr>
          <w:rStyle w:val="CommentReference"/>
        </w:rPr>
        <w:commentReference w:id="1630"/>
      </w:r>
      <w:del w:id="1645" w:author="Chelsea Helion" w:date="2024-10-25T20:39:00Z">
        <w:r w:rsidR="00DE3855" w:rsidRPr="00FE49C0" w:rsidDel="00F21D6A">
          <w:rPr>
            <w:bCs/>
          </w:rPr>
          <w:delText>Notably absent networks within this analysis include DefaultC, ContC, SVAN A, and Visual C which are involved in future planning, flexible behavioral regulation, bottom-up salience detection, and visual integration across different modalities, respectively</w:delText>
        </w:r>
        <w:r w:rsidR="00167DA6" w:rsidRPr="00FE49C0" w:rsidDel="00F21D6A">
          <w:rPr>
            <w:bCs/>
          </w:rPr>
          <w:delText xml:space="preserve"> </w:delText>
        </w:r>
        <w:r w:rsidR="00F209AB" w:rsidRPr="00FE49C0" w:rsidDel="00F21D6A">
          <w:rPr>
            <w:bCs/>
          </w:rPr>
          <w:fldChar w:fldCharType="begin"/>
        </w:r>
        <w:r w:rsidR="004F2335" w:rsidRPr="00FE49C0" w:rsidDel="00F21D6A">
          <w:rPr>
            <w:bCs/>
          </w:rPr>
          <w:delInstrText xml:space="preserve"> ADDIN ZOTERO_ITEM CSL_CITATION {"citationID":"ilAfUXc6","properties":{"formattedCitation":"(Power et al., 2011; Yeo et al., 2011)","plainCitation":"(Power et al., 2011; Yeo et al., 2011)","noteIndex":0},"citationItems":[{"id":16364,"uris":["http://zotero.org/users/6239255/items/LHKMUCY5"],"itemData":{"id":16364,"type":"article-journal","abstract":"Real-world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delInstrText>
        </w:r>
        <w:r w:rsidR="00F209AB" w:rsidRPr="00FE49C0" w:rsidDel="00F21D6A">
          <w:rPr>
            <w:bCs/>
          </w:rPr>
          <w:fldChar w:fldCharType="separate"/>
        </w:r>
        <w:r w:rsidR="00F209AB" w:rsidRPr="00FE49C0" w:rsidDel="00F21D6A">
          <w:delText>(Power et al., 2011; Yeo et al., 2011)</w:delText>
        </w:r>
        <w:r w:rsidR="00F209AB" w:rsidRPr="00FE49C0" w:rsidDel="00F21D6A">
          <w:rPr>
            <w:bCs/>
          </w:rPr>
          <w:fldChar w:fldCharType="end"/>
        </w:r>
        <w:r w:rsidR="00DE3855" w:rsidRPr="00FE49C0" w:rsidDel="00F21D6A">
          <w:rPr>
            <w:bCs/>
          </w:rPr>
          <w:delText>. Their absence suggests that these processes may be less relevant to or relatively unaffected by rating in this context.</w:delText>
        </w:r>
      </w:del>
    </w:p>
    <w:p w14:paraId="6BE2844C" w14:textId="757E457C" w:rsidR="004C0767" w:rsidRPr="00FE49C0" w:rsidRDefault="008D4759" w:rsidP="007C01F4">
      <w:pPr>
        <w:spacing w:line="240" w:lineRule="auto"/>
        <w:ind w:firstLine="720"/>
        <w:jc w:val="both"/>
        <w:rPr>
          <w:bCs/>
        </w:rPr>
      </w:pPr>
      <w:del w:id="1646" w:author="Chelsea Helion" w:date="2024-10-25T20:57:00Z">
        <w:r w:rsidRPr="00FE49C0" w:rsidDel="00745330">
          <w:rPr>
            <w:bCs/>
          </w:rPr>
          <w:delText>These results</w:delText>
        </w:r>
      </w:del>
      <w:ins w:id="1647" w:author="Chelsea Helion" w:date="2024-10-25T20:57:00Z">
        <w:r w:rsidR="00745330">
          <w:rPr>
            <w:bCs/>
          </w:rPr>
          <w:t>Many of these results</w:t>
        </w:r>
      </w:ins>
      <w:r w:rsidRPr="00FE49C0">
        <w:rPr>
          <w:bCs/>
        </w:rPr>
        <w:t xml:space="preserve"> largely aligned with</w:t>
      </w:r>
      <w:ins w:id="1648" w:author="Chelsea Helion" w:date="2024-10-25T20:41:00Z">
        <w:r w:rsidR="00F21D6A">
          <w:rPr>
            <w:bCs/>
          </w:rPr>
          <w:t xml:space="preserve"> earli</w:t>
        </w:r>
      </w:ins>
      <w:ins w:id="1649" w:author="Chelsea Helion" w:date="2024-10-25T20:42:00Z">
        <w:r w:rsidR="00F21D6A">
          <w:rPr>
            <w:bCs/>
          </w:rPr>
          <w:t>er work contrasting passive viewing with expressive viewing (Hutcherson et al., 2005). However,</w:t>
        </w:r>
      </w:ins>
      <w:ins w:id="1650" w:author="Chelsea Helion" w:date="2024-10-25T20:48:00Z">
        <w:r w:rsidR="00745330">
          <w:rPr>
            <w:bCs/>
          </w:rPr>
          <w:t xml:space="preserve"> </w:t>
        </w:r>
      </w:ins>
      <w:ins w:id="1651" w:author="Chelsea Helion" w:date="2024-10-25T20:55:00Z">
        <w:r w:rsidR="00745330">
          <w:rPr>
            <w:bCs/>
          </w:rPr>
          <w:t xml:space="preserve">the inclusion of the </w:t>
        </w:r>
      </w:ins>
      <w:ins w:id="1652" w:author="Chelsea Helion" w:date="2024-10-25T20:56:00Z">
        <w:r w:rsidR="00745330">
          <w:rPr>
            <w:bCs/>
          </w:rPr>
          <w:t>reflective viewing, or holding a consistent goal across both rating and</w:t>
        </w:r>
      </w:ins>
      <w:ins w:id="1653" w:author="Chelsea Helion" w:date="2024-10-25T20:57:00Z">
        <w:r w:rsidR="00745330">
          <w:rPr>
            <w:bCs/>
          </w:rPr>
          <w:t xml:space="preserve"> non-rating runs, yielded a distinct pattern of results.</w:t>
        </w:r>
      </w:ins>
      <w:del w:id="1654" w:author="Chelsea Helion" w:date="2024-10-25T20:43:00Z">
        <w:r w:rsidRPr="00FE49C0" w:rsidDel="00F21D6A">
          <w:rPr>
            <w:bCs/>
          </w:rPr>
          <w:delText xml:space="preserve"> </w:delText>
        </w:r>
        <w:r w:rsidR="004C0767" w:rsidRPr="00FE49C0" w:rsidDel="00F21D6A">
          <w:rPr>
            <w:bCs/>
          </w:rPr>
          <w:delText>Hutcherson and colleagues</w:delText>
        </w:r>
        <w:r w:rsidRPr="00FE49C0" w:rsidDel="00F21D6A">
          <w:rPr>
            <w:bCs/>
          </w:rPr>
          <w:delText>’ contrast of a passive and expressive viewing study design, though we witnessed much broader activation across our contrasts. Hutcherson et al.</w:delText>
        </w:r>
        <w:r w:rsidR="004C0767" w:rsidRPr="00FE49C0" w:rsidDel="00F21D6A">
          <w:rPr>
            <w:bCs/>
          </w:rPr>
          <w:delText xml:space="preserve"> concl</w:delText>
        </w:r>
        <w:r w:rsidRPr="00FE49C0" w:rsidDel="00F21D6A">
          <w:rPr>
            <w:bCs/>
          </w:rPr>
          <w:delText xml:space="preserve">uded </w:delText>
        </w:r>
        <w:r w:rsidR="004C0767" w:rsidRPr="00FE49C0" w:rsidDel="00F21D6A">
          <w:rPr>
            <w:bCs/>
          </w:rPr>
          <w:delText xml:space="preserve">that active rating may alter attention and sensory integration based upon research suggesting that the dACC and dmPFC were heavily involved in introspection </w:delText>
        </w:r>
        <w:r w:rsidR="00891EB6" w:rsidRPr="00FE49C0" w:rsidDel="00F21D6A">
          <w:rPr>
            <w:bCs/>
          </w:rPr>
          <w:fldChar w:fldCharType="begin"/>
        </w:r>
        <w:r w:rsidR="004F2335" w:rsidRPr="00FE49C0" w:rsidDel="00F21D6A">
          <w:rPr>
            <w:bCs/>
          </w:rPr>
          <w:delInstrText xml:space="preserve"> ADDIN ZOTERO_ITEM CSL_CITATION {"citationID":"vvNEOns2","properties":{"formattedCitation":"(Ochsner et al., 2004)","plainCitation":"(Ochsner et al., 2004)","noteIndex":0},"citationItems":[{"id":16338,"uris":["http://zotero.org/users/6239255/items/XF5ZRNK2"],"itemData":{"id":16338,"type":"article-journal","abstract":"Understanding one's own and other individual's emotional states is essential for maintaining emotional equilibrium and strong social bonds. Although the neural substrates supporting reflection upon one's own feelings have been investigated, no studies have directly examined attributions about the internal emotional states of others to determine whether common or distinct neural systems support these abilities. The present study sought to directly compare brain regions involved in judging one's own, as compared to another individual's, emotional state. Thirteen participants viewed mixed valence blocks of photos drawn from the International Affective Picture System while whole-brain fMRI data were collected. Preblock cues instructed participants to evaluate either their emotional response to each photo, the emotional state of the central figure in each photo, or (in a baseline condition) whether the photo was taken indoors or outdoors. Contrasts indicated (1) that both self and other judgments activated the medial prefrontal cortex (MPFC), the superior temporal gyrus, and the posterior cingulate/precuneus, (2) that self judgments selectively activated subregions of the MPFC and the left temporal cortex, whereas (3) other judgments selectively activated the left lateral prefrontal cortex (including Broca's area) and the medial occipital cortex. These results suggest (1) that self and other evaluation of emotion rely on a network of common mechanisms centered on the MPFC, which has been hypothesized to support mental state attributions in general, and (2) that medial and lateral PFC regions selectively recruited by self or other judgments may be involved in attention to, and elaboration of, internally as opposed to externally generated information.","container-title":"Journal of Cognitive Neuroscience","DOI":"10.1162/0898929042947829","ISSN":"0898-929X","issue":"10","journalAbbreviation":"Journal of Cognitive Neuroscience","page":"1746-1772","title":"Reflecting upon Feelings: An fMRI Study of Neural Systems Supporting the Attribution of Emotion to Self and Other","volume":"16","author":[{"family":"Ochsner","given":"Kevin N."},{"family":"Knierim","given":"Kyle"},{"family":"Ludlow","given":"David H."},{"family":"Hanelin","given":"Josh"},{"family":"Ramachandran","given":"Tara"},{"family":"Glover","given":"Gary"},{"family":"Mackey","given":"Sean C."}],"issued":{"date-parts":[["2004",12,1]]}}}],"schema":"https://github.com/citation-style-language/schema/raw/master/csl-citation.json"} </w:delInstrText>
        </w:r>
        <w:r w:rsidR="00891EB6" w:rsidRPr="00FE49C0" w:rsidDel="00F21D6A">
          <w:rPr>
            <w:bCs/>
          </w:rPr>
          <w:fldChar w:fldCharType="separate"/>
        </w:r>
        <w:r w:rsidR="00891EB6" w:rsidRPr="00FE49C0" w:rsidDel="00F21D6A">
          <w:delText>(Ochsner et al., 2004)</w:delText>
        </w:r>
        <w:r w:rsidR="00891EB6" w:rsidRPr="00FE49C0" w:rsidDel="00F21D6A">
          <w:rPr>
            <w:bCs/>
          </w:rPr>
          <w:fldChar w:fldCharType="end"/>
        </w:r>
        <w:r w:rsidR="004C0767" w:rsidRPr="00FE49C0" w:rsidDel="00F21D6A">
          <w:rPr>
            <w:bCs/>
          </w:rPr>
          <w:delText xml:space="preserve"> and AI, ACC, and IPL were involved in attention </w:delText>
        </w:r>
        <w:r w:rsidR="00891EB6" w:rsidRPr="00FE49C0" w:rsidDel="00F21D6A">
          <w:rPr>
            <w:bCs/>
          </w:rPr>
          <w:fldChar w:fldCharType="begin"/>
        </w:r>
        <w:r w:rsidR="004F2335" w:rsidRPr="00FE49C0" w:rsidDel="00F21D6A">
          <w:rPr>
            <w:bCs/>
          </w:rPr>
          <w:delInstrText xml:space="preserve"> ADDIN ZOTERO_ITEM CSL_CITATION {"citationID":"ScyHkaUH","properties":{"formattedCitation":"(Wager et al., 2004)","plainCitation":"(Wager et al., 2004)","noteIndex":0},"citationItems":[{"id":16339,"uris":["http://zotero.org/users/6239255/items/AU5LFJLE"],"itemData":{"id":16339,"type":"article-journal","abstract":"This paper reports a meta-analysis of neuroimaging studies of attention shifting and executive processes in working memory. We analyzed peak activation  coordinates from 31 fMRI and PET studies of five types of shifting using  kernel-based methods [NeuroImage 19 (2003) 513]. Analyses collapsing across  different types of shifting gave more consistent results overall than analysis  within individual types, suggesting a commonality across types of shifting. These  areas shared substantial, significant overlap with regions derived from  kernel-based analyses of reported peaks for executive processes in working memory  (WM). The results suggest that there is a common set of brain regions active in  diverse executive control operations, including medial prefrontal, superior and  inferior parietal, medial parietal, and premotor cortices. However, within  several of these regions, different types of switching produced spatially  discriminable activation foci. Precise locations of meta analysis-derived regions  from both attention shifting and working memory are defined electronically and  may be used as regions of interest in future studies.","container-title":"NeuroImage","DOI":"10.1016/j.neuroimage.2004.03.052","ISSN":"1053-8119","issue":"4","journalAbbreviation":"Neuroimage","language":"eng","note":"publisher-place: United States\nPMID: 15275924","page":"1679-1693","title":"Neuroimaging studies of shifting attention: a meta-analysis.","volume":"22","author":[{"family":"Wager","given":"Tor D."},{"family":"Jonides","given":"John"},{"family":"Reading","given":"Susan"}],"issued":{"date-parts":[["2004",8]]}}}],"schema":"https://github.com/citation-style-language/schema/raw/master/csl-citation.json"} </w:delInstrText>
        </w:r>
        <w:r w:rsidR="00891EB6" w:rsidRPr="00FE49C0" w:rsidDel="00F21D6A">
          <w:rPr>
            <w:bCs/>
          </w:rPr>
          <w:fldChar w:fldCharType="separate"/>
        </w:r>
        <w:r w:rsidR="00891EB6" w:rsidRPr="00FE49C0" w:rsidDel="00F21D6A">
          <w:delText>(Wager et al., 2004)</w:delText>
        </w:r>
        <w:r w:rsidR="00891EB6" w:rsidRPr="00FE49C0" w:rsidDel="00F21D6A">
          <w:rPr>
            <w:bCs/>
          </w:rPr>
          <w:fldChar w:fldCharType="end"/>
        </w:r>
        <w:r w:rsidR="004C0767" w:rsidRPr="00FE49C0" w:rsidDel="00F21D6A">
          <w:rPr>
            <w:bCs/>
          </w:rPr>
          <w:delText xml:space="preserve">, but found little evidence to suggest that rating affected regions responsible for emotion response </w:delText>
        </w:r>
        <w:r w:rsidR="00446140" w:rsidRPr="00FE49C0" w:rsidDel="00F21D6A">
          <w:rPr>
            <w:bCs/>
          </w:rPr>
          <w:fldChar w:fldCharType="begin"/>
        </w:r>
        <w:r w:rsidR="004F2335" w:rsidRPr="00FE49C0" w:rsidDel="00F21D6A">
          <w:rPr>
            <w:bCs/>
          </w:rPr>
          <w:delInstrText xml:space="preserve"> ADDIN ZOTERO_ITEM CSL_CITATION {"citationID":"549szZmg","properties":{"formattedCitation":"(Hutcherson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446140" w:rsidRPr="00FE49C0" w:rsidDel="00F21D6A">
          <w:rPr>
            <w:bCs/>
          </w:rPr>
          <w:fldChar w:fldCharType="separate"/>
        </w:r>
        <w:r w:rsidR="00986859" w:rsidRPr="00FE49C0" w:rsidDel="00F21D6A">
          <w:delText>(Hutcherson et al., 2005)</w:delText>
        </w:r>
        <w:r w:rsidR="00446140" w:rsidRPr="00FE49C0" w:rsidDel="00F21D6A">
          <w:rPr>
            <w:bCs/>
          </w:rPr>
          <w:fldChar w:fldCharType="end"/>
        </w:r>
        <w:r w:rsidR="004C0767" w:rsidRPr="00FE49C0" w:rsidDel="00F21D6A">
          <w:rPr>
            <w:bCs/>
          </w:rPr>
          <w:delText xml:space="preserve">. </w:delText>
        </w:r>
        <w:r w:rsidRPr="00FE49C0" w:rsidDel="00F21D6A">
          <w:rPr>
            <w:bCs/>
          </w:rPr>
          <w:delText>While we also failed to find evidence to suggest differences in emotion response</w:delText>
        </w:r>
        <w:r w:rsidR="004C0767" w:rsidRPr="00FE49C0" w:rsidDel="00F21D6A">
          <w:rPr>
            <w:bCs/>
          </w:rPr>
          <w:delText xml:space="preserve">, evidence from </w:delText>
        </w:r>
      </w:del>
      <w:del w:id="1655" w:author="Chelsea Helion" w:date="2024-10-25T20:46:00Z">
        <w:r w:rsidR="004C0767" w:rsidRPr="00FE49C0" w:rsidDel="00F21D6A">
          <w:rPr>
            <w:bCs/>
          </w:rPr>
          <w:delText>our univariate contrasts</w:delText>
        </w:r>
      </w:del>
      <w:del w:id="1656" w:author="Chelsea Helion" w:date="2024-10-25T20:57:00Z">
        <w:r w:rsidR="004C0767" w:rsidRPr="00FE49C0" w:rsidDel="007C01F4">
          <w:rPr>
            <w:bCs/>
          </w:rPr>
          <w:delText xml:space="preserve"> between reflective and expressive </w:delText>
        </w:r>
        <w:commentRangeStart w:id="1657"/>
        <w:r w:rsidR="004C0767" w:rsidRPr="00FE49C0" w:rsidDel="007C01F4">
          <w:rPr>
            <w:bCs/>
          </w:rPr>
          <w:delText>engagement</w:delText>
        </w:r>
        <w:commentRangeEnd w:id="1657"/>
        <w:r w:rsidR="00F21D6A" w:rsidDel="007C01F4">
          <w:rPr>
            <w:rStyle w:val="CommentReference"/>
          </w:rPr>
          <w:commentReference w:id="1657"/>
        </w:r>
        <w:r w:rsidR="004C0767" w:rsidRPr="00FE49C0" w:rsidDel="007C01F4">
          <w:rPr>
            <w:bCs/>
          </w:rPr>
          <w:delText xml:space="preserve"> may suggest more extensive differences between rating and not-rating than what had been found by Hutcherson and colleagues</w:delText>
        </w:r>
        <w:r w:rsidR="00891EB6" w:rsidRPr="00FE49C0" w:rsidDel="007C01F4">
          <w:rPr>
            <w:bCs/>
          </w:rPr>
          <w:delText xml:space="preserve"> </w:delText>
        </w:r>
        <w:r w:rsidR="00891EB6" w:rsidRPr="00FE49C0" w:rsidDel="007C01F4">
          <w:rPr>
            <w:bCs/>
          </w:rPr>
          <w:fldChar w:fldCharType="begin"/>
        </w:r>
        <w:r w:rsidR="004F2335" w:rsidRPr="00FE49C0" w:rsidDel="007C01F4">
          <w:rPr>
            <w:bCs/>
          </w:rPr>
          <w:delInstrText xml:space="preserve"> ADDIN ZOTERO_ITEM CSL_CITATION {"citationID":"2EOp5e3p","properties":{"formattedCitation":"(Hutcherson et al., 2005)","plainCitation":"(Hutcherson et al., 2005)","dontUpdate":true,"noteIndex":0},"citationItems":[{"id":16148,"uris":["http://zotero.org/users/6239255/items/M224CHW3"],"itemData":{"id":16148,"type":"article-journal","abstract":"Abstract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891EB6" w:rsidRPr="00FE49C0" w:rsidDel="007C01F4">
          <w:rPr>
            <w:bCs/>
          </w:rPr>
          <w:fldChar w:fldCharType="separate"/>
        </w:r>
        <w:r w:rsidR="00891EB6" w:rsidRPr="00FE49C0" w:rsidDel="007C01F4">
          <w:delText>(2005)</w:delText>
        </w:r>
        <w:r w:rsidR="00891EB6" w:rsidRPr="00FE49C0" w:rsidDel="007C01F4">
          <w:rPr>
            <w:bCs/>
          </w:rPr>
          <w:fldChar w:fldCharType="end"/>
        </w:r>
        <w:r w:rsidRPr="00FE49C0" w:rsidDel="007C01F4">
          <w:rPr>
            <w:bCs/>
          </w:rPr>
          <w:delText>.</w:delText>
        </w:r>
      </w:del>
      <w:r w:rsidRPr="00FE49C0">
        <w:rPr>
          <w:bCs/>
        </w:rPr>
        <w:t xml:space="preserve"> For example, activation of the TPJ, TP, and </w:t>
      </w:r>
      <w:proofErr w:type="spellStart"/>
      <w:r w:rsidRPr="00FE49C0">
        <w:rPr>
          <w:bCs/>
        </w:rPr>
        <w:t>pCUN</w:t>
      </w:r>
      <w:proofErr w:type="spellEnd"/>
      <w:r w:rsidRPr="00FE49C0">
        <w:rPr>
          <w:bCs/>
        </w:rPr>
        <w:t xml:space="preserve"> may suggest differences in social cognition as a product of </w:t>
      </w:r>
      <w:del w:id="1658" w:author="Chelsea Helion" w:date="2024-10-25T20:58:00Z">
        <w:r w:rsidRPr="00FE49C0" w:rsidDel="007C01F4">
          <w:rPr>
            <w:bCs/>
          </w:rPr>
          <w:delText>condition</w:delText>
        </w:r>
      </w:del>
      <w:ins w:id="1659" w:author="Chelsea Helion" w:date="2024-10-25T20:58:00Z">
        <w:r w:rsidR="007C01F4">
          <w:rPr>
            <w:bCs/>
          </w:rPr>
          <w:t>maintaining an active viewing goal</w:t>
        </w:r>
      </w:ins>
      <w:r w:rsidRPr="00FE49C0">
        <w:rPr>
          <w:bCs/>
        </w:rPr>
        <w:t xml:space="preserve">. </w:t>
      </w:r>
      <w:commentRangeStart w:id="1660"/>
      <w:r w:rsidRPr="00FE49C0">
        <w:rPr>
          <w:bCs/>
        </w:rPr>
        <w:t xml:space="preserve">The extent to which this </w:t>
      </w:r>
      <w:r w:rsidR="00167DA6" w:rsidRPr="00FE49C0">
        <w:rPr>
          <w:bCs/>
        </w:rPr>
        <w:t>may be</w:t>
      </w:r>
      <w:r w:rsidRPr="00FE49C0">
        <w:rPr>
          <w:bCs/>
        </w:rPr>
        <w:t xml:space="preserve"> a </w:t>
      </w:r>
      <w:r w:rsidR="008E6275" w:rsidRPr="00FE49C0">
        <w:rPr>
          <w:bCs/>
        </w:rPr>
        <w:t>consequence</w:t>
      </w:r>
      <w:r w:rsidRPr="00FE49C0">
        <w:rPr>
          <w:bCs/>
        </w:rPr>
        <w:t xml:space="preserve"> of </w:t>
      </w:r>
      <w:r w:rsidR="008E6275" w:rsidRPr="00FE49C0">
        <w:rPr>
          <w:bCs/>
        </w:rPr>
        <w:t xml:space="preserve">social </w:t>
      </w:r>
      <w:r w:rsidRPr="00FE49C0">
        <w:rPr>
          <w:bCs/>
        </w:rPr>
        <w:t>task demands is unclear.</w:t>
      </w:r>
      <w:r w:rsidR="00745ABA" w:rsidRPr="00FE49C0">
        <w:rPr>
          <w:bCs/>
        </w:rPr>
        <w:t xml:space="preserve"> Our task demands differed from Hutcherson et al.’s in that our designated focus was an explicitly social question</w:t>
      </w:r>
      <w:r w:rsidR="008E6275" w:rsidRPr="00FE49C0">
        <w:rPr>
          <w:bCs/>
        </w:rPr>
        <w:t xml:space="preserve"> (i.e., subject’s certainty of the guilt or innocence of a character)</w:t>
      </w:r>
      <w:r w:rsidR="00745ABA" w:rsidRPr="00FE49C0">
        <w:rPr>
          <w:bCs/>
        </w:rPr>
        <w:t xml:space="preserve">, which may differ from an </w:t>
      </w:r>
      <w:r w:rsidR="00A77E81" w:rsidRPr="00FE49C0">
        <w:rPr>
          <w:bCs/>
        </w:rPr>
        <w:t xml:space="preserve">explicitly </w:t>
      </w:r>
      <w:r w:rsidR="00745ABA" w:rsidRPr="00FE49C0">
        <w:rPr>
          <w:bCs/>
        </w:rPr>
        <w:t>emotional question. When assessing a person’s guilt or innocence, there is theoretically a correct answer that one could ascertain</w:t>
      </w:r>
      <w:r w:rsidR="008E6275" w:rsidRPr="00FE49C0">
        <w:rPr>
          <w:bCs/>
        </w:rPr>
        <w:t xml:space="preserve"> from the information provided. As such, there may be more to gain from focusing greater attention upon events to identify relevant, potentially obscured, information and more carefully </w:t>
      </w:r>
      <w:r w:rsidR="008E6275" w:rsidRPr="00FE49C0">
        <w:rPr>
          <w:bCs/>
        </w:rPr>
        <w:lastRenderedPageBreak/>
        <w:t xml:space="preserve">analyzing character interactions. This might not be equally true for emotions. </w:t>
      </w:r>
      <w:commentRangeEnd w:id="1660"/>
      <w:r w:rsidR="007C01F4">
        <w:rPr>
          <w:rStyle w:val="CommentReference"/>
        </w:rPr>
        <w:commentReference w:id="1660"/>
      </w:r>
      <w:r w:rsidR="008E6275" w:rsidRPr="00FE49C0">
        <w:rPr>
          <w:bCs/>
        </w:rPr>
        <w:t>O</w:t>
      </w:r>
      <w:r w:rsidR="00745ABA" w:rsidRPr="00FE49C0">
        <w:rPr>
          <w:bCs/>
        </w:rPr>
        <w:t xml:space="preserve">ne’s emotional reaction to </w:t>
      </w:r>
      <w:r w:rsidR="008E6275" w:rsidRPr="00FE49C0">
        <w:rPr>
          <w:bCs/>
        </w:rPr>
        <w:t xml:space="preserve">the same </w:t>
      </w:r>
      <w:r w:rsidR="00745ABA" w:rsidRPr="00FE49C0">
        <w:rPr>
          <w:bCs/>
        </w:rPr>
        <w:t>events</w:t>
      </w:r>
      <w:r w:rsidR="008E6275" w:rsidRPr="00FE49C0">
        <w:rPr>
          <w:bCs/>
        </w:rPr>
        <w:t xml:space="preserve">, however, may be </w:t>
      </w:r>
      <w:r w:rsidR="00745ABA" w:rsidRPr="00FE49C0">
        <w:rPr>
          <w:bCs/>
        </w:rPr>
        <w:t>comparatively subjective</w:t>
      </w:r>
      <w:r w:rsidR="008E6275" w:rsidRPr="00FE49C0">
        <w:rPr>
          <w:bCs/>
        </w:rPr>
        <w:t xml:space="preserve"> and less informed by careful attention or problem-solving</w:t>
      </w:r>
      <w:r w:rsidR="00745ABA" w:rsidRPr="00FE49C0">
        <w:rPr>
          <w:bCs/>
        </w:rPr>
        <w:t xml:space="preserve">. However, more studies analyzing the effects of rating are needed to conclusively determine the effect that different task demands have upon neural activity while rating. </w:t>
      </w:r>
    </w:p>
    <w:p w14:paraId="64393EF2" w14:textId="34D519C0" w:rsidR="004C0767" w:rsidRPr="006E54B4" w:rsidRDefault="00785A46" w:rsidP="00DE3855">
      <w:pPr>
        <w:spacing w:line="240" w:lineRule="auto"/>
        <w:ind w:firstLine="720"/>
        <w:jc w:val="both"/>
        <w:rPr>
          <w:bCs/>
          <w:rPrChange w:id="1661" w:author="Chelsea Helion" w:date="2024-10-23T10:53:00Z">
            <w:rPr>
              <w:rFonts w:ascii="Aptos" w:hAnsi="Aptos"/>
              <w:bCs/>
            </w:rPr>
          </w:rPrChange>
        </w:rPr>
      </w:pPr>
      <w:commentRangeStart w:id="1662"/>
      <w:r w:rsidRPr="00FE49C0">
        <w:rPr>
          <w:b/>
        </w:rPr>
        <w:t>Additional</w:t>
      </w:r>
      <w:r w:rsidR="00DE3855" w:rsidRPr="00FE49C0">
        <w:rPr>
          <w:b/>
        </w:rPr>
        <w:t xml:space="preserve"> Findings.</w:t>
      </w:r>
      <w:r w:rsidRPr="00FE49C0">
        <w:rPr>
          <w:b/>
        </w:rPr>
        <w:t xml:space="preserve"> </w:t>
      </w:r>
      <w:r w:rsidR="004C0767" w:rsidRPr="00FE49C0">
        <w:rPr>
          <w:bCs/>
        </w:rPr>
        <w:t>A few unanticipated-but-observed trends might provide additional insight into the cognitive differences underlying expressive and reflective viewing.</w:t>
      </w:r>
      <w:r w:rsidR="004C0767" w:rsidRPr="006E54B4">
        <w:t xml:space="preserve"> </w:t>
      </w:r>
      <w:r w:rsidR="004C0767" w:rsidRPr="006E54B4">
        <w:rPr>
          <w:bCs/>
          <w:rPrChange w:id="1663" w:author="Chelsea Helion" w:date="2024-10-23T10:53:00Z">
            <w:rPr>
              <w:rFonts w:ascii="Aptos" w:hAnsi="Aptos"/>
              <w:bCs/>
            </w:rPr>
          </w:rPrChange>
        </w:rPr>
        <w:t xml:space="preserve">For example, bilateral hippocampi were significantly activated when rating was compared to reflective, but not expressive, non-rating. This may further support the notion that expressive viewing facilitates deeper engagement with stimulus plot as subjects encode or recall episodic events to inform their ratings, even when not actively changing their ratings. Upon seeing this finding, we examined scene recall accuracy from a surprise free recall task that followed the stimulus to examine memory differences could be observed depending upon whether subjects expressively or reflectively viewed a scene. </w:t>
      </w:r>
      <w:ins w:id="1664" w:author="Chelsea Helion" w:date="2024-10-25T21:05:00Z">
        <w:r w:rsidR="007C01F4">
          <w:rPr>
            <w:bCs/>
          </w:rPr>
          <w:t xml:space="preserve">We did not find a significant difference in the proportion of scenes recalled from expressive viewing runs (M, SD) and reflective viewing runs (M, SD). </w:t>
        </w:r>
      </w:ins>
      <w:del w:id="1665" w:author="Chelsea Helion" w:date="2024-10-25T21:05:00Z">
        <w:r w:rsidR="004C0767" w:rsidRPr="006E54B4" w:rsidDel="007C01F4">
          <w:rPr>
            <w:bCs/>
            <w:rPrChange w:id="1666" w:author="Chelsea Helion" w:date="2024-10-23T10:53:00Z">
              <w:rPr>
                <w:rFonts w:ascii="Aptos" w:hAnsi="Aptos"/>
                <w:bCs/>
              </w:rPr>
            </w:rPrChange>
          </w:rPr>
          <w:delText xml:space="preserve">Subjects did recall more scenes from their expressive engagement run than their reflective engagement run, but the difference did not rise to the level of statistical significance </w:delText>
        </w:r>
      </w:del>
      <w:r w:rsidR="004C0767" w:rsidRPr="006E54B4">
        <w:rPr>
          <w:bCs/>
          <w:rPrChange w:id="1667" w:author="Chelsea Helion" w:date="2024-10-23T10:53:00Z">
            <w:rPr>
              <w:rFonts w:ascii="Aptos" w:hAnsi="Aptos"/>
              <w:bCs/>
            </w:rPr>
          </w:rPrChange>
        </w:rPr>
        <w:t>(</w:t>
      </w:r>
      <w:r w:rsidR="004C0767" w:rsidRPr="006E54B4">
        <w:rPr>
          <w:bCs/>
          <w:i/>
          <w:iCs/>
          <w:rPrChange w:id="1668" w:author="Chelsea Helion" w:date="2024-10-23T10:53:00Z">
            <w:rPr>
              <w:rFonts w:ascii="Aptos" w:hAnsi="Aptos"/>
              <w:bCs/>
              <w:i/>
              <w:iCs/>
            </w:rPr>
          </w:rPrChange>
        </w:rPr>
        <w:t>x</w:t>
      </w:r>
      <w:r w:rsidR="004C0767" w:rsidRPr="006E54B4">
        <w:rPr>
          <w:bCs/>
          <w:vertAlign w:val="superscript"/>
          <w:rPrChange w:id="1669" w:author="Chelsea Helion" w:date="2024-10-23T10:53:00Z">
            <w:rPr>
              <w:rFonts w:ascii="Aptos" w:hAnsi="Aptos"/>
              <w:bCs/>
              <w:vertAlign w:val="superscript"/>
            </w:rPr>
          </w:rPrChange>
        </w:rPr>
        <w:t>2</w:t>
      </w:r>
      <w:r w:rsidR="004C0767" w:rsidRPr="006E54B4">
        <w:rPr>
          <w:bCs/>
          <w:rPrChange w:id="1670" w:author="Chelsea Helion" w:date="2024-10-23T10:53:00Z">
            <w:rPr>
              <w:rFonts w:ascii="Aptos" w:hAnsi="Aptos"/>
              <w:bCs/>
            </w:rPr>
          </w:rPrChange>
        </w:rPr>
        <w:t xml:space="preserve"> (1, N = 980) = 1.1004, </w:t>
      </w:r>
      <w:r w:rsidR="004C0767" w:rsidRPr="006E54B4">
        <w:rPr>
          <w:bCs/>
          <w:i/>
          <w:iCs/>
          <w:rPrChange w:id="1671" w:author="Chelsea Helion" w:date="2024-10-23T10:53:00Z">
            <w:rPr>
              <w:rFonts w:ascii="Aptos" w:hAnsi="Aptos"/>
              <w:bCs/>
              <w:i/>
              <w:iCs/>
            </w:rPr>
          </w:rPrChange>
        </w:rPr>
        <w:t>p</w:t>
      </w:r>
      <w:r w:rsidR="004C0767" w:rsidRPr="006E54B4">
        <w:rPr>
          <w:bCs/>
          <w:rPrChange w:id="1672" w:author="Chelsea Helion" w:date="2024-10-23T10:53:00Z">
            <w:rPr>
              <w:rFonts w:ascii="Aptos" w:hAnsi="Aptos"/>
              <w:bCs/>
            </w:rPr>
          </w:rPrChange>
        </w:rPr>
        <w:t xml:space="preserve"> = 0.294). Though we could not demonstrate memory differences by condition with this analysis, scene recall variability was overall low, which may limit our power to detect significant differences. </w:t>
      </w:r>
      <w:del w:id="1673" w:author="Chelsea Helion" w:date="2024-10-25T21:22:00Z">
        <w:r w:rsidR="004C0767" w:rsidRPr="006E54B4" w:rsidDel="003F1AFF">
          <w:rPr>
            <w:bCs/>
            <w:rPrChange w:id="1674" w:author="Chelsea Helion" w:date="2024-10-23T10:53:00Z">
              <w:rPr>
                <w:rFonts w:ascii="Aptos" w:hAnsi="Aptos"/>
                <w:bCs/>
              </w:rPr>
            </w:rPrChange>
          </w:rPr>
          <w:delText xml:space="preserve">A </w:delText>
        </w:r>
        <w:r w:rsidR="00A77E81" w:rsidRPr="006E54B4" w:rsidDel="003F1AFF">
          <w:rPr>
            <w:bCs/>
            <w:rPrChange w:id="1675" w:author="Chelsea Helion" w:date="2024-10-23T10:53:00Z">
              <w:rPr>
                <w:rFonts w:ascii="Aptos" w:hAnsi="Aptos"/>
                <w:bCs/>
              </w:rPr>
            </w:rPrChange>
          </w:rPr>
          <w:delText xml:space="preserve">companion </w:delText>
        </w:r>
        <w:r w:rsidR="004C0767" w:rsidRPr="006E54B4" w:rsidDel="003F1AFF">
          <w:rPr>
            <w:bCs/>
            <w:rPrChange w:id="1676" w:author="Chelsea Helion" w:date="2024-10-23T10:53:00Z">
              <w:rPr>
                <w:rFonts w:ascii="Aptos" w:hAnsi="Aptos"/>
                <w:bCs/>
              </w:rPr>
            </w:rPrChange>
          </w:rPr>
          <w:delText xml:space="preserve">manuscript currently in preparation focused specifically upon memory in this experiment may be better suited to examine more granular (i.e., event details, episodic accuracy, etc.) facets of memory by condition. </w:delText>
        </w:r>
        <w:commentRangeEnd w:id="1662"/>
        <w:r w:rsidR="007C01F4" w:rsidDel="003F1AFF">
          <w:rPr>
            <w:rStyle w:val="CommentReference"/>
          </w:rPr>
          <w:commentReference w:id="1662"/>
        </w:r>
      </w:del>
    </w:p>
    <w:p w14:paraId="71A4EC42" w14:textId="00D3D4EC" w:rsidR="004C0767" w:rsidRPr="006E54B4" w:rsidRDefault="004C0767" w:rsidP="004C0767">
      <w:pPr>
        <w:spacing w:line="240" w:lineRule="auto"/>
        <w:ind w:firstLine="720"/>
        <w:jc w:val="both"/>
        <w:rPr>
          <w:bCs/>
          <w:rPrChange w:id="1677" w:author="Chelsea Helion" w:date="2024-10-23T10:53:00Z">
            <w:rPr>
              <w:rFonts w:ascii="Aptos" w:hAnsi="Aptos"/>
              <w:bCs/>
            </w:rPr>
          </w:rPrChange>
        </w:rPr>
      </w:pPr>
      <w:r w:rsidRPr="006E54B4">
        <w:rPr>
          <w:bCs/>
          <w:rPrChange w:id="1678" w:author="Chelsea Helion" w:date="2024-10-23T10:53:00Z">
            <w:rPr>
              <w:rFonts w:ascii="Aptos" w:hAnsi="Aptos"/>
              <w:bCs/>
            </w:rPr>
          </w:rPrChange>
        </w:rPr>
        <w:t xml:space="preserve">Another noted trend was the activation of </w:t>
      </w:r>
      <w:ins w:id="1679" w:author="Chelsea Helion" w:date="2024-10-25T21:20:00Z">
        <w:r w:rsidR="003F1AFF">
          <w:rPr>
            <w:bCs/>
          </w:rPr>
          <w:t xml:space="preserve">distinct areas of the </w:t>
        </w:r>
      </w:ins>
      <w:r w:rsidRPr="006E54B4">
        <w:rPr>
          <w:bCs/>
          <w:rPrChange w:id="1680" w:author="Chelsea Helion" w:date="2024-10-23T10:53:00Z">
            <w:rPr>
              <w:rFonts w:ascii="Aptos" w:hAnsi="Aptos"/>
              <w:bCs/>
            </w:rPr>
          </w:rPrChange>
        </w:rPr>
        <w:t xml:space="preserve">control </w:t>
      </w:r>
      <w:del w:id="1681" w:author="Chelsea Helion" w:date="2024-10-25T21:20:00Z">
        <w:r w:rsidRPr="006E54B4" w:rsidDel="003F1AFF">
          <w:rPr>
            <w:bCs/>
            <w:rPrChange w:id="1682" w:author="Chelsea Helion" w:date="2024-10-23T10:53:00Z">
              <w:rPr>
                <w:rFonts w:ascii="Aptos" w:hAnsi="Aptos"/>
                <w:bCs/>
              </w:rPr>
            </w:rPrChange>
          </w:rPr>
          <w:delText xml:space="preserve">network C </w:delText>
        </w:r>
      </w:del>
      <w:r w:rsidRPr="006E54B4">
        <w:rPr>
          <w:bCs/>
          <w:rPrChange w:id="1683" w:author="Chelsea Helion" w:date="2024-10-23T10:53:00Z">
            <w:rPr>
              <w:rFonts w:ascii="Aptos" w:hAnsi="Aptos"/>
              <w:bCs/>
            </w:rPr>
          </w:rPrChange>
        </w:rPr>
        <w:t>and salience network</w:t>
      </w:r>
      <w:ins w:id="1684" w:author="Chelsea Helion" w:date="2024-10-25T21:20:00Z">
        <w:r w:rsidR="003F1AFF">
          <w:rPr>
            <w:bCs/>
          </w:rPr>
          <w:t>s</w:t>
        </w:r>
      </w:ins>
      <w:del w:id="1685" w:author="Chelsea Helion" w:date="2024-10-25T21:20:00Z">
        <w:r w:rsidRPr="006E54B4" w:rsidDel="003F1AFF">
          <w:rPr>
            <w:bCs/>
            <w:rPrChange w:id="1686" w:author="Chelsea Helion" w:date="2024-10-23T10:53:00Z">
              <w:rPr>
                <w:rFonts w:ascii="Aptos" w:hAnsi="Aptos"/>
                <w:bCs/>
              </w:rPr>
            </w:rPrChange>
          </w:rPr>
          <w:delText xml:space="preserve"> A</w:delText>
        </w:r>
      </w:del>
      <w:r w:rsidRPr="006E54B4">
        <w:rPr>
          <w:bCs/>
          <w:rPrChange w:id="1687" w:author="Chelsea Helion" w:date="2024-10-23T10:53:00Z">
            <w:rPr>
              <w:rFonts w:ascii="Aptos" w:hAnsi="Aptos"/>
              <w:bCs/>
            </w:rPr>
          </w:rPrChange>
        </w:rPr>
        <w:t xml:space="preserve"> within the expressive rating and non-rating contrast, but not </w:t>
      </w:r>
      <w:ins w:id="1688" w:author="Chelsea Helion" w:date="2024-10-25T21:20:00Z">
        <w:r w:rsidR="003F1AFF">
          <w:rPr>
            <w:bCs/>
          </w:rPr>
          <w:t xml:space="preserve">within </w:t>
        </w:r>
      </w:ins>
      <w:r w:rsidRPr="006E54B4">
        <w:rPr>
          <w:bCs/>
          <w:rPrChange w:id="1689" w:author="Chelsea Helion" w:date="2024-10-23T10:53:00Z">
            <w:rPr>
              <w:rFonts w:ascii="Aptos" w:hAnsi="Aptos"/>
              <w:bCs/>
            </w:rPr>
          </w:rPrChange>
        </w:rPr>
        <w:t xml:space="preserve">the expressive rating and reflective </w:t>
      </w:r>
      <w:del w:id="1690" w:author="Chelsea Helion" w:date="2024-10-25T21:20:00Z">
        <w:r w:rsidRPr="006E54B4" w:rsidDel="003F1AFF">
          <w:rPr>
            <w:bCs/>
            <w:rPrChange w:id="1691" w:author="Chelsea Helion" w:date="2024-10-23T10:53:00Z">
              <w:rPr>
                <w:rFonts w:ascii="Aptos" w:hAnsi="Aptos"/>
                <w:bCs/>
              </w:rPr>
            </w:rPrChange>
          </w:rPr>
          <w:delText>non-rating</w:delText>
        </w:r>
      </w:del>
      <w:ins w:id="1692" w:author="Chelsea Helion" w:date="2024-10-25T21:20:00Z">
        <w:r w:rsidR="003F1AFF">
          <w:rPr>
            <w:bCs/>
          </w:rPr>
          <w:t>viewing</w:t>
        </w:r>
      </w:ins>
      <w:r w:rsidRPr="006E54B4">
        <w:rPr>
          <w:bCs/>
          <w:rPrChange w:id="1693" w:author="Chelsea Helion" w:date="2024-10-23T10:53:00Z">
            <w:rPr>
              <w:rFonts w:ascii="Aptos" w:hAnsi="Aptos"/>
              <w:bCs/>
            </w:rPr>
          </w:rPrChange>
        </w:rPr>
        <w:t xml:space="preserve"> contrast. </w:t>
      </w:r>
      <w:del w:id="1694" w:author="Chelsea Helion" w:date="2024-10-25T21:20:00Z">
        <w:r w:rsidRPr="006E54B4" w:rsidDel="003F1AFF">
          <w:rPr>
            <w:bCs/>
            <w:rPrChange w:id="1695" w:author="Chelsea Helion" w:date="2024-10-23T10:53:00Z">
              <w:rPr>
                <w:rFonts w:ascii="Aptos" w:hAnsi="Aptos"/>
                <w:bCs/>
              </w:rPr>
            </w:rPrChange>
          </w:rPr>
          <w:delText xml:space="preserve">With the exception of these two networks, network activation was otherwise mirrored between these two contrasts. </w:delText>
        </w:r>
      </w:del>
      <w:del w:id="1696" w:author="Chelsea Helion" w:date="2024-10-25T21:21:00Z">
        <w:r w:rsidRPr="006E54B4" w:rsidDel="003F1AFF">
          <w:rPr>
            <w:bCs/>
            <w:rPrChange w:id="1697" w:author="Chelsea Helion" w:date="2024-10-23T10:53:00Z">
              <w:rPr>
                <w:rFonts w:ascii="Aptos" w:hAnsi="Aptos"/>
                <w:bCs/>
              </w:rPr>
            </w:rPrChange>
          </w:rPr>
          <w:delText>The activation of control network C and salience network A, again,</w:delText>
        </w:r>
      </w:del>
      <w:ins w:id="1698" w:author="Chelsea Helion" w:date="2024-10-25T21:21:00Z">
        <w:r w:rsidR="003F1AFF">
          <w:rPr>
            <w:bCs/>
          </w:rPr>
          <w:t>This</w:t>
        </w:r>
      </w:ins>
      <w:r w:rsidRPr="006E54B4">
        <w:rPr>
          <w:bCs/>
          <w:rPrChange w:id="1699" w:author="Chelsea Helion" w:date="2024-10-23T10:53:00Z">
            <w:rPr>
              <w:rFonts w:ascii="Aptos" w:hAnsi="Aptos"/>
              <w:bCs/>
            </w:rPr>
          </w:rPrChange>
        </w:rPr>
        <w:t xml:space="preserve"> suggests the need for flexible behavioral regulation under changing conditions and bottom-up salience detection</w:t>
      </w:r>
      <w:ins w:id="1700" w:author="Chelsea Helion" w:date="2024-10-25T21:21:00Z">
        <w:r w:rsidR="003F1AFF">
          <w:rPr>
            <w:bCs/>
          </w:rPr>
          <w:t xml:space="preserve"> when tasked with explicitly rating subjective experience</w:t>
        </w:r>
      </w:ins>
      <w:r w:rsidRPr="006E54B4">
        <w:rPr>
          <w:bCs/>
          <w:rPrChange w:id="1701" w:author="Chelsea Helion" w:date="2024-10-23T10:53:00Z">
            <w:rPr>
              <w:rFonts w:ascii="Aptos" w:hAnsi="Aptos"/>
              <w:bCs/>
            </w:rPr>
          </w:rPrChange>
        </w:rPr>
        <w:t xml:space="preserve"> </w:t>
      </w:r>
      <w:r w:rsidR="00F209AB" w:rsidRPr="006E54B4">
        <w:rPr>
          <w:bCs/>
          <w:rPrChange w:id="1702" w:author="Chelsea Helion" w:date="2024-10-23T10:53:00Z">
            <w:rPr>
              <w:rFonts w:ascii="Aptos" w:hAnsi="Aptos"/>
              <w:bCs/>
            </w:rPr>
          </w:rPrChange>
        </w:rPr>
        <w:fldChar w:fldCharType="begin"/>
      </w:r>
      <w:r w:rsidR="008B21B9">
        <w:rPr>
          <w:bCs/>
        </w:rPr>
        <w:instrText xml:space="preserve"> ADDIN ZOTERO_ITEM CSL_CITATION {"citationID":"SH97KzVp","properties":{"formattedCitation":"(Power et al., 2011; Yeo et al., 2011)","plainCitation":"(Power et al., 2011; Yeo et al., 2011)","noteIndex":0},"citationItems":[{"id":21001,"uris":["http://zotero.org/users/6239255/items/LHKMUCY5"],"itemData":{"id":21001,"type":"article-journal","abstract":"Real-world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E."}],"issued":{"date-parts":[["2011",11]]}}},{"id":20965,"uris":["http://zotero.org/users/6239255/items/QF8M7898"],"itemData":{"id":20965,"type":"article-journal","abstract":"Information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sidRPr="006E54B4">
        <w:rPr>
          <w:bCs/>
          <w:rPrChange w:id="1703" w:author="Chelsea Helion" w:date="2024-10-23T10:53:00Z">
            <w:rPr>
              <w:rFonts w:ascii="Aptos" w:hAnsi="Aptos"/>
              <w:bCs/>
            </w:rPr>
          </w:rPrChange>
        </w:rPr>
        <w:fldChar w:fldCharType="separate"/>
      </w:r>
      <w:r w:rsidR="00F209AB" w:rsidRPr="006E54B4">
        <w:rPr>
          <w:rPrChange w:id="1704" w:author="Chelsea Helion" w:date="2024-10-23T10:53:00Z">
            <w:rPr>
              <w:rFonts w:ascii="Aptos" w:hAnsi="Aptos"/>
            </w:rPr>
          </w:rPrChange>
        </w:rPr>
        <w:t>(Power et al., 2011; Yeo et al., 2011)</w:t>
      </w:r>
      <w:r w:rsidR="00F209AB" w:rsidRPr="006E54B4">
        <w:rPr>
          <w:bCs/>
          <w:rPrChange w:id="1705" w:author="Chelsea Helion" w:date="2024-10-23T10:53:00Z">
            <w:rPr>
              <w:rFonts w:ascii="Aptos" w:hAnsi="Aptos"/>
              <w:bCs/>
            </w:rPr>
          </w:rPrChange>
        </w:rPr>
        <w:fldChar w:fldCharType="end"/>
      </w:r>
      <w:r w:rsidRPr="006E54B4">
        <w:rPr>
          <w:bCs/>
          <w:rPrChange w:id="1706" w:author="Chelsea Helion" w:date="2024-10-23T10:53:00Z">
            <w:rPr>
              <w:rFonts w:ascii="Aptos" w:hAnsi="Aptos"/>
              <w:bCs/>
            </w:rPr>
          </w:rPrChange>
        </w:rPr>
        <w:t>. This ma</w:t>
      </w:r>
      <w:r w:rsidR="008E6275" w:rsidRPr="006E54B4">
        <w:rPr>
          <w:bCs/>
          <w:rPrChange w:id="1707" w:author="Chelsea Helion" w:date="2024-10-23T10:53:00Z">
            <w:rPr>
              <w:rFonts w:ascii="Aptos" w:hAnsi="Aptos"/>
              <w:bCs/>
            </w:rPr>
          </w:rPrChange>
        </w:rPr>
        <w:t>y</w:t>
      </w:r>
      <w:r w:rsidRPr="006E54B4">
        <w:rPr>
          <w:bCs/>
          <w:rPrChange w:id="1708" w:author="Chelsea Helion" w:date="2024-10-23T10:53:00Z">
            <w:rPr>
              <w:rFonts w:ascii="Aptos" w:hAnsi="Aptos"/>
              <w:bCs/>
            </w:rPr>
          </w:rPrChange>
        </w:rPr>
        <w:t xml:space="preserve"> represent categorically different attentional engagement, as subjects critically evaluate a continuous stream of relevant and irrelevant details to inform their evaluations to an extent not present when ratings do not need to be quantified. However, contradictory evidence may be observed in the non-rating and rating contrasts. </w:t>
      </w:r>
      <w:commentRangeStart w:id="1709"/>
      <w:r w:rsidRPr="006E54B4">
        <w:rPr>
          <w:bCs/>
          <w:rPrChange w:id="1710" w:author="Chelsea Helion" w:date="2024-10-23T10:53:00Z">
            <w:rPr>
              <w:rFonts w:ascii="Aptos" w:hAnsi="Aptos"/>
              <w:bCs/>
            </w:rPr>
          </w:rPrChange>
        </w:rPr>
        <w:t xml:space="preserve">As previously noted, most regions activated within the reflective non-rating and expressive rating contrast were also activated within the expressive non-rating and </w:t>
      </w:r>
      <w:ins w:id="1711" w:author="Chelsea Helion" w:date="2024-10-25T21:26:00Z">
        <w:r w:rsidR="003F1AFF">
          <w:rPr>
            <w:bCs/>
          </w:rPr>
          <w:t xml:space="preserve">expressive </w:t>
        </w:r>
      </w:ins>
      <w:r w:rsidRPr="006E54B4">
        <w:rPr>
          <w:bCs/>
          <w:rPrChange w:id="1712" w:author="Chelsea Helion" w:date="2024-10-23T10:53:00Z">
            <w:rPr>
              <w:rFonts w:ascii="Aptos" w:hAnsi="Aptos"/>
              <w:bCs/>
            </w:rPr>
          </w:rPrChange>
        </w:rPr>
        <w:t xml:space="preserve">rating contrast with the noted exception of sensory processing regions. </w:t>
      </w:r>
      <w:commentRangeEnd w:id="1709"/>
      <w:r w:rsidR="003F1AFF">
        <w:rPr>
          <w:rStyle w:val="CommentReference"/>
        </w:rPr>
        <w:commentReference w:id="1709"/>
      </w:r>
      <w:r w:rsidRPr="006E54B4">
        <w:rPr>
          <w:bCs/>
          <w:rPrChange w:id="1713" w:author="Chelsea Helion" w:date="2024-10-23T10:53:00Z">
            <w:rPr>
              <w:rFonts w:ascii="Aptos" w:hAnsi="Aptos"/>
              <w:bCs/>
            </w:rPr>
          </w:rPrChange>
        </w:rPr>
        <w:t>Elevated activation in sensory regions might be interpreted as more focused or broader attention to audio or video features of the stimulus while reflectively, not expressively, viewing</w:t>
      </w:r>
      <w:r w:rsidR="008E6275" w:rsidRPr="006E54B4">
        <w:rPr>
          <w:bCs/>
          <w:rPrChange w:id="1714" w:author="Chelsea Helion" w:date="2024-10-23T10:53:00Z">
            <w:rPr>
              <w:rFonts w:ascii="Aptos" w:hAnsi="Aptos"/>
              <w:bCs/>
            </w:rPr>
          </w:rPrChange>
        </w:rPr>
        <w:t xml:space="preserve"> </w:t>
      </w:r>
      <w:r w:rsidR="005466D0" w:rsidRPr="006E54B4">
        <w:rPr>
          <w:bCs/>
          <w:rPrChange w:id="1715" w:author="Chelsea Helion" w:date="2024-10-23T10:53:00Z">
            <w:rPr>
              <w:rFonts w:ascii="Aptos" w:hAnsi="Aptos"/>
              <w:bCs/>
            </w:rPr>
          </w:rPrChange>
        </w:rPr>
        <w:fldChar w:fldCharType="begin"/>
      </w:r>
      <w:r w:rsidR="008B21B9">
        <w:rPr>
          <w:bCs/>
        </w:rPr>
        <w:instrText xml:space="preserve"> ADDIN ZOTERO_ITEM CSL_CITATION {"citationID":"StiEtIGC","properties":{"formattedCitation":"(Posner &amp; Petersen, 1990)","plainCitation":"(Posner &amp; Petersen, 1990)","noteIndex":0},"citationItems":[{"id":20999,"uris":["http://zotero.org/users/6239255/items/68XCT968"],"itemData":{"id":20999,"type":"article-journal","container-title":"Annual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E."}],"issued":{"date-parts":[["1990",3]]}}}],"schema":"https://github.com/citation-style-language/schema/raw/master/csl-citation.json"} </w:instrText>
      </w:r>
      <w:r w:rsidR="005466D0" w:rsidRPr="006E54B4">
        <w:rPr>
          <w:bCs/>
          <w:rPrChange w:id="1716" w:author="Chelsea Helion" w:date="2024-10-23T10:53:00Z">
            <w:rPr>
              <w:rFonts w:ascii="Aptos" w:hAnsi="Aptos"/>
              <w:bCs/>
            </w:rPr>
          </w:rPrChange>
        </w:rPr>
        <w:fldChar w:fldCharType="separate"/>
      </w:r>
      <w:r w:rsidR="005466D0" w:rsidRPr="006E54B4">
        <w:rPr>
          <w:rPrChange w:id="1717" w:author="Chelsea Helion" w:date="2024-10-23T10:53:00Z">
            <w:rPr>
              <w:rFonts w:ascii="Aptos" w:hAnsi="Aptos"/>
            </w:rPr>
          </w:rPrChange>
        </w:rPr>
        <w:t>(Posner &amp; Petersen, 1990)</w:t>
      </w:r>
      <w:r w:rsidR="005466D0" w:rsidRPr="006E54B4">
        <w:rPr>
          <w:bCs/>
          <w:rPrChange w:id="1718" w:author="Chelsea Helion" w:date="2024-10-23T10:53:00Z">
            <w:rPr>
              <w:rFonts w:ascii="Aptos" w:hAnsi="Aptos"/>
              <w:bCs/>
            </w:rPr>
          </w:rPrChange>
        </w:rPr>
        <w:fldChar w:fldCharType="end"/>
      </w:r>
      <w:r w:rsidRPr="006E54B4">
        <w:rPr>
          <w:bCs/>
          <w:rPrChange w:id="1719" w:author="Chelsea Helion" w:date="2024-10-23T10:53:00Z">
            <w:rPr>
              <w:rFonts w:ascii="Aptos" w:hAnsi="Aptos"/>
              <w:bCs/>
            </w:rPr>
          </w:rPrChange>
        </w:rPr>
        <w:t xml:space="preserve">. However, design is confounded with condition (i.e., all expressive-expressive contrasts are within-subject and expressive-reflective contrasts are between-subject) which complicates interpretations of sensory motor differences specifically, as previous studies have shown that sensory-motor regions exhibit low inter-subject but high intra-subject functional connectivity variability relative to association regions </w:t>
      </w:r>
      <w:r w:rsidR="00446140" w:rsidRPr="006E54B4">
        <w:rPr>
          <w:bCs/>
          <w:rPrChange w:id="1720" w:author="Chelsea Helion" w:date="2024-10-23T10:53:00Z">
            <w:rPr>
              <w:rFonts w:ascii="Aptos" w:hAnsi="Aptos"/>
              <w:bCs/>
            </w:rPr>
          </w:rPrChange>
        </w:rPr>
        <w:fldChar w:fldCharType="begin"/>
      </w:r>
      <w:r w:rsidR="008B21B9">
        <w:rPr>
          <w:bCs/>
        </w:rPr>
        <w:instrText xml:space="preserve"> ADDIN ZOTERO_ITEM CSL_CITATION {"citationID":"rjNqfnm2","properties":{"formattedCitation":"(Kong et al., 2019; Laumann et al., 2015; Mueller et al., 2013)","plainCitation":"(Kong et al., 2019; Laumann et al., 2015; Mueller et al., 2013)","noteIndex":0},"citationItems":[{"id":20967,"uris":["http://zotero.org/users/6239255/items/TJQDNGZX"],"itemData":{"id":20967,"type":"article-journal","abstract":"Resting-state functional magnetic resonance imaging (rs-fMRI) offers the opportunity to delineate individual-speciﬁc brain networks. A major question is whether individual-speciﬁc network topography (i.e., location and spatial arrangement) is behaviorally relevant. Here, we propose a multi-session hierarchical Bayesian model (MS-HBM) for estimating individualspeciﬁc cortical networks and investigate whether individual-speciﬁc network topography can predict human behavior. The multiple layers of the MS-HBM explicitly differentiate intra-subject (within-subject) from inter-subject (between-subject) network variability. By ignoring intra-subject variability, previous network mappings might confuse intra-subject variability for inter-subject differences. Compared with other approaches, MS-HBM parcellations generalized better to new rs-fMRI and task-fMRI data from the same subjects. More speciﬁcally, MS-HBM parcellations estimated from a single rs-fMRI session (10 min) showed comparable generalizability as parcellations estimated by 2 state-of-the-art methods using 5 sessions (50 min). We also showed that behavioral phenotypes across cognition, personality, and emotion could be predicted by individual-speciﬁc network topography with modest accuracy, comparable to previous reports predicting phenotypes based on connectivity strength. Network topography estimated by MS-HBM was more effective for behavioral prediction than network size, as well as network topography estimated by other parcellation approaches. Thus, similar to connectivity strength, individual-speciﬁc network topography might also serve as a ﬁngerprint of human behavior.","container-title":"Cerebral Cortex","DOI":"10.1093/cercor/bhy123","ISSN":"1047-3211, 1460-2199","issue":"6","language":"en","license":"https://academic.oup.com/journals/pages/open_access/funder_policies/chorus/standard_publication_model","page":"2533-2551","source":"DOI.org (Crossref)","title":"Spatial Topography of Individual-Specific Cortical Networks Predicts Human Cognition, Personality, and Emotion","volume":"29","author":[{"family":"Kong","given":"Ru"},{"family":"Li","given":"Jingwei"},{"family":"Orban","given":"Csaba"},{"family":"Sabuncu","given":"Mert R"},{"family":"Liu","given":"Hesheng"},{"family":"Schaefer","given":"Alexander"},{"family":"Sun","given":"Nanbo"},{"family":"Zuo","given":"Xi-Nian"},{"family":"Holmes","given":"Avram J"},{"family":"Eickhoff","given":"Simon B"},{"family":"Yeo","given":"B T Thomas"}],"issued":{"date-parts":[["2019",6,1]]}}},{"id":20968,"uris":["http://zotero.org/users/6239255/items/LH8ZZACS"],"itemData":{"id":20968,"type":"article-journal","container-title":"Neuron","DOI":"10.1016/j.neuron.2015.06.037","ISSN":"08966273","issue":"3","journalAbbreviation":"Neuron","language":"en","page":"657-670","source":"DOI.org (Crossref)","title":"Functional System and Areal Organization of a Highly Sampled Individual Human Brain","volume":"87","author":[{"family":"Laumann","given":"Timothy O."},{"family":"Gordon","given":"Evan M."},{"family":"Adeyemo","given":"Babatunde"},{"family":"Snyder","given":"Abraham Z."},{"family":"Joo","given":"Sung Jun"},{"family":"Chen","given":"Mei-Yen"},{"family":"Gilmore","given":"Adrian W."},{"family":"McDermott","given":"Kathleen B."},{"family":"Nelson","given":"Steven M."},{"family":"Dosenbach","given":"Nico U.F."},{"family":"Schlaggar","given":"Bradley L."},{"family":"Mumford","given":"Jeanette A."},{"family":"Poldrack","given":"Russell A."},{"family":"Petersen","given":"Steven E."}],"issued":{"date-parts":[["2015",8]]}}},{"id":20966,"uris":["http://zotero.org/users/6239255/items/AN8BBCMI"],"itemData":{"id":20966,"type":"article-journal","abstract":"The fact that people think or behave differently from one another is rooted in individual differences in brain anatomy and connectivity. Here we used repeated-measurement resting-state functional MRI to explore inter-subject variability in connectivity. Individual differences in functional connectivity were heterogeneous across the cortex, with significantly higher variability in heteromodal association cortex and lower variability in unimodal cortices. Inter-subject variability in connectivity was significantly correlated with the degree of evolutionary cortical expansion, suggesting a potential evolutionary root of functional variability. The connectivity variability was also related to variability in sulcal depth but not cortical thickness, positively correlated with the degree of long-range connectivity but negatively correlated with local connectivity. A meta-analysis further revealed that regions predicting individual differences in cognitive domains are predominantly located in regions of high connectivity variability. Our findings have potential implications for understanding brain evolution and development, guiding intervention, and interpreting statistical maps in neuroimaging.","container-title":"Neuron","DOI":"10.1016/j.neuron.2012.12.028","ISSN":"08966273","issue":"3","journalAbbreviation":"Neuron","language":"en","page":"586-595","source":"DOI.org (Crossref)","title":"Individual Variability in Functional Connectivity Architecture of the Human Brain","volume":"77","author":[{"family":"Mueller","given":"Sophia"},{"family":"Wang","given":"Danhong"},{"family":"Fox","given":"Michael D."},{"family":"Yeo","given":"B.T. Thomas"},{"family":"Sepulcre","given":"Jorge"},{"family":"Sabuncu","given":"Mert R."},{"family":"Shafee","given":"Rebecca"},{"family":"Lu","given":"Jie"},{"family":"Liu","given":"Hesheng"}],"issued":{"date-parts":[["2013",2]]}}}],"schema":"https://github.com/citation-style-language/schema/raw/master/csl-citation.json"} </w:instrText>
      </w:r>
      <w:r w:rsidR="00446140" w:rsidRPr="006E54B4">
        <w:rPr>
          <w:bCs/>
          <w:rPrChange w:id="1721" w:author="Chelsea Helion" w:date="2024-10-23T10:53:00Z">
            <w:rPr>
              <w:rFonts w:ascii="Aptos" w:hAnsi="Aptos"/>
              <w:bCs/>
            </w:rPr>
          </w:rPrChange>
        </w:rPr>
        <w:fldChar w:fldCharType="separate"/>
      </w:r>
      <w:r w:rsidR="00446140" w:rsidRPr="006E54B4">
        <w:rPr>
          <w:rPrChange w:id="1722" w:author="Chelsea Helion" w:date="2024-10-23T10:53:00Z">
            <w:rPr>
              <w:rFonts w:ascii="Aptos" w:hAnsi="Aptos"/>
            </w:rPr>
          </w:rPrChange>
        </w:rPr>
        <w:t>(Kong et al., 2019; Laumann et al., 2015; Mueller et al., 2013)</w:t>
      </w:r>
      <w:r w:rsidR="00446140" w:rsidRPr="006E54B4">
        <w:rPr>
          <w:bCs/>
          <w:rPrChange w:id="1723" w:author="Chelsea Helion" w:date="2024-10-23T10:53:00Z">
            <w:rPr>
              <w:rFonts w:ascii="Aptos" w:hAnsi="Aptos"/>
              <w:bCs/>
            </w:rPr>
          </w:rPrChange>
        </w:rPr>
        <w:fldChar w:fldCharType="end"/>
      </w:r>
      <w:r w:rsidRPr="006E54B4">
        <w:rPr>
          <w:bCs/>
          <w:rPrChange w:id="1724" w:author="Chelsea Helion" w:date="2024-10-23T10:53:00Z">
            <w:rPr>
              <w:rFonts w:ascii="Aptos" w:hAnsi="Aptos"/>
              <w:bCs/>
            </w:rPr>
          </w:rPrChange>
        </w:rPr>
        <w:t>. As such, statistically significant activation under between subject contrasts, but not within subject contrasts, may simply reflect reduced between-subject activation variability.</w:t>
      </w:r>
    </w:p>
    <w:p w14:paraId="02DDBBDC" w14:textId="52776463" w:rsidR="00DE0869" w:rsidRPr="006E54B4" w:rsidRDefault="004C0767" w:rsidP="008D4759">
      <w:pPr>
        <w:spacing w:line="240" w:lineRule="auto"/>
        <w:ind w:firstLine="720"/>
        <w:jc w:val="both"/>
        <w:rPr>
          <w:bCs/>
          <w:rPrChange w:id="1725" w:author="Chelsea Helion" w:date="2024-10-23T10:53:00Z">
            <w:rPr>
              <w:rFonts w:ascii="Aptos" w:hAnsi="Aptos"/>
              <w:bCs/>
            </w:rPr>
          </w:rPrChange>
        </w:rPr>
      </w:pPr>
      <w:commentRangeStart w:id="1726"/>
      <w:r w:rsidRPr="006E54B4">
        <w:rPr>
          <w:bCs/>
          <w:rPrChange w:id="1727" w:author="Chelsea Helion" w:date="2024-10-23T10:53:00Z">
            <w:rPr>
              <w:rFonts w:ascii="Aptos" w:hAnsi="Aptos"/>
              <w:bCs/>
            </w:rPr>
          </w:rPrChange>
        </w:rPr>
        <w:t xml:space="preserve">We hypothesized that expressive rating would yield significantly greater dACC activation than reflective non-rating, under the assumption that it would reflect increased task demands for decision-making and error detection in subjects' personal hypotheses. While we failed to observe this between expressive rating and reflective non-rating, we did observe robust activation of the dACC between expressive rating and non-rating, which may better fit with our hypothesis than initially expected. As previously noted, reflective viewing is a somewhat heterogeneous signal. Any given moment of reflective viewing, whether the subject is experiencing high or low error detection, is behaviorally indistinguishable from any other because we lack ratings (though, it may at some point prove possible to rely upon some yet-undiscovered reliable physiological or neural signature of this type of cognition). On the other hand, periods of expressive non-rating reflect an evaluative process which determined that nothing of sufficient salience had occurred in the past moment. This acts as a much starker contrast to some aspects of expressive rating's neural profile due to greater homogeneity in both conditions. Additional support for this interpretation comes </w:t>
      </w:r>
      <w:r w:rsidRPr="006E54B4">
        <w:rPr>
          <w:bCs/>
          <w:rPrChange w:id="1728" w:author="Chelsea Helion" w:date="2024-10-23T10:53:00Z">
            <w:rPr>
              <w:rFonts w:ascii="Aptos" w:hAnsi="Aptos"/>
              <w:bCs/>
            </w:rPr>
          </w:rPrChange>
        </w:rPr>
        <w:lastRenderedPageBreak/>
        <w:t>from the parametric modulation analysis</w:t>
      </w:r>
      <w:r w:rsidR="00A77E81" w:rsidRPr="006E54B4">
        <w:rPr>
          <w:bCs/>
          <w:rPrChange w:id="1729" w:author="Chelsea Helion" w:date="2024-10-23T10:53:00Z">
            <w:rPr>
              <w:rFonts w:ascii="Aptos" w:hAnsi="Aptos"/>
              <w:bCs/>
            </w:rPr>
          </w:rPrChange>
        </w:rPr>
        <w:t xml:space="preserve"> which </w:t>
      </w:r>
      <w:r w:rsidRPr="006E54B4">
        <w:rPr>
          <w:bCs/>
          <w:rPrChange w:id="1730" w:author="Chelsea Helion" w:date="2024-10-23T10:53:00Z">
            <w:rPr>
              <w:rFonts w:ascii="Aptos" w:hAnsi="Aptos"/>
              <w:bCs/>
            </w:rPr>
          </w:rPrChange>
        </w:rPr>
        <w:t>found that increased rating behavior positively correlated with increased dACC activity</w:t>
      </w:r>
      <w:r w:rsidR="00A77E81" w:rsidRPr="006E54B4">
        <w:rPr>
          <w:bCs/>
          <w:rPrChange w:id="1731" w:author="Chelsea Helion" w:date="2024-10-23T10:53:00Z">
            <w:rPr>
              <w:rFonts w:ascii="Aptos" w:hAnsi="Aptos"/>
              <w:bCs/>
            </w:rPr>
          </w:rPrChange>
        </w:rPr>
        <w:t xml:space="preserve">. </w:t>
      </w:r>
      <w:commentRangeEnd w:id="1726"/>
      <w:r w:rsidR="003F1AFF">
        <w:rPr>
          <w:rStyle w:val="CommentReference"/>
        </w:rPr>
        <w:commentReference w:id="1726"/>
      </w:r>
      <w:ins w:id="1732" w:author="Chelsea Helion" w:date="2024-10-25T21:28:00Z">
        <w:r w:rsidR="003F1AFF">
          <w:rPr>
            <w:bCs/>
          </w:rPr>
          <w:t xml:space="preserve"> </w:t>
        </w:r>
      </w:ins>
      <w:r w:rsidR="00A77E81" w:rsidRPr="006E54B4">
        <w:rPr>
          <w:bCs/>
          <w:rPrChange w:id="1733" w:author="Chelsea Helion" w:date="2024-10-23T10:53:00Z">
            <w:rPr>
              <w:rFonts w:ascii="Aptos" w:hAnsi="Aptos"/>
              <w:bCs/>
            </w:rPr>
          </w:rPrChange>
        </w:rPr>
        <w:t>T</w:t>
      </w:r>
      <w:r w:rsidRPr="006E54B4">
        <w:rPr>
          <w:bCs/>
          <w:rPrChange w:id="1734" w:author="Chelsea Helion" w:date="2024-10-23T10:53:00Z">
            <w:rPr>
              <w:rFonts w:ascii="Aptos" w:hAnsi="Aptos"/>
              <w:bCs/>
            </w:rPr>
          </w:rPrChange>
        </w:rPr>
        <w:t>he contrast between reflective and expressive non-rating</w:t>
      </w:r>
      <w:r w:rsidR="00A77E81" w:rsidRPr="006E54B4">
        <w:rPr>
          <w:bCs/>
          <w:rPrChange w:id="1735" w:author="Chelsea Helion" w:date="2024-10-23T10:53:00Z">
            <w:rPr>
              <w:rFonts w:ascii="Aptos" w:hAnsi="Aptos"/>
              <w:bCs/>
            </w:rPr>
          </w:rPrChange>
        </w:rPr>
        <w:t xml:space="preserve"> f</w:t>
      </w:r>
      <w:r w:rsidRPr="006E54B4">
        <w:rPr>
          <w:bCs/>
          <w:rPrChange w:id="1736" w:author="Chelsea Helion" w:date="2024-10-23T10:53:00Z">
            <w:rPr>
              <w:rFonts w:ascii="Aptos" w:hAnsi="Aptos"/>
              <w:bCs/>
            </w:rPr>
          </w:rPrChange>
        </w:rPr>
        <w:t xml:space="preserve">ound greater activation of some task-related regions, including the </w:t>
      </w:r>
      <w:proofErr w:type="spellStart"/>
      <w:r w:rsidRPr="006E54B4">
        <w:rPr>
          <w:bCs/>
          <w:rPrChange w:id="1737" w:author="Chelsea Helion" w:date="2024-10-23T10:53:00Z">
            <w:rPr>
              <w:rFonts w:ascii="Aptos" w:hAnsi="Aptos"/>
              <w:bCs/>
            </w:rPr>
          </w:rPrChange>
        </w:rPr>
        <w:t>dPFC</w:t>
      </w:r>
      <w:proofErr w:type="spellEnd"/>
      <w:r w:rsidRPr="006E54B4">
        <w:rPr>
          <w:bCs/>
          <w:rPrChange w:id="1738" w:author="Chelsea Helion" w:date="2024-10-23T10:53:00Z">
            <w:rPr>
              <w:rFonts w:ascii="Aptos" w:hAnsi="Aptos"/>
              <w:bCs/>
            </w:rPr>
          </w:rPrChange>
        </w:rPr>
        <w:t>, IPL, and SMG, under reflective viewing</w:t>
      </w:r>
      <w:r w:rsidR="00A77E81" w:rsidRPr="006E54B4">
        <w:rPr>
          <w:bCs/>
          <w:rPrChange w:id="1739" w:author="Chelsea Helion" w:date="2024-10-23T10:53:00Z">
            <w:rPr>
              <w:rFonts w:ascii="Aptos" w:hAnsi="Aptos"/>
              <w:bCs/>
            </w:rPr>
          </w:rPrChange>
        </w:rPr>
        <w:t>, which also supports this interpretation</w:t>
      </w:r>
      <w:r w:rsidRPr="006E54B4">
        <w:rPr>
          <w:bCs/>
          <w:rPrChange w:id="1740" w:author="Chelsea Helion" w:date="2024-10-23T10:53:00Z">
            <w:rPr>
              <w:rFonts w:ascii="Aptos" w:hAnsi="Aptos"/>
              <w:bCs/>
            </w:rPr>
          </w:rPrChange>
        </w:rPr>
        <w:t xml:space="preserve">. This ACC activation also differs notably from what the </w:t>
      </w:r>
      <w:ins w:id="1741" w:author="Chelsea Helion" w:date="2024-10-25T21:28:00Z">
        <w:r w:rsidR="003F1AFF">
          <w:rPr>
            <w:bCs/>
          </w:rPr>
          <w:t>N</w:t>
        </w:r>
      </w:ins>
      <w:del w:id="1742" w:author="Chelsea Helion" w:date="2024-10-25T21:28:00Z">
        <w:r w:rsidRPr="006E54B4" w:rsidDel="003F1AFF">
          <w:rPr>
            <w:bCs/>
            <w:rPrChange w:id="1743" w:author="Chelsea Helion" w:date="2024-10-23T10:53:00Z">
              <w:rPr>
                <w:rFonts w:ascii="Aptos" w:hAnsi="Aptos"/>
                <w:bCs/>
              </w:rPr>
            </w:rPrChange>
          </w:rPr>
          <w:delText>n</w:delText>
        </w:r>
      </w:del>
      <w:r w:rsidRPr="006E54B4">
        <w:rPr>
          <w:bCs/>
          <w:rPrChange w:id="1744" w:author="Chelsea Helion" w:date="2024-10-23T10:53:00Z">
            <w:rPr>
              <w:rFonts w:ascii="Aptos" w:hAnsi="Aptos"/>
              <w:bCs/>
            </w:rPr>
          </w:rPrChange>
        </w:rPr>
        <w:t xml:space="preserve">eurosynth meta-analysis suggested might activate while rating, as the portions of the ACC that were active in that analysis (i.e., pregenual and </w:t>
      </w:r>
      <w:proofErr w:type="spellStart"/>
      <w:r w:rsidRPr="006E54B4">
        <w:rPr>
          <w:bCs/>
          <w:rPrChange w:id="1745" w:author="Chelsea Helion" w:date="2024-10-23T10:53:00Z">
            <w:rPr>
              <w:rFonts w:ascii="Aptos" w:hAnsi="Aptos"/>
              <w:bCs/>
            </w:rPr>
          </w:rPrChange>
        </w:rPr>
        <w:t>subgenual</w:t>
      </w:r>
      <w:proofErr w:type="spellEnd"/>
      <w:r w:rsidRPr="006E54B4">
        <w:rPr>
          <w:bCs/>
          <w:rPrChange w:id="1746" w:author="Chelsea Helion" w:date="2024-10-23T10:53:00Z">
            <w:rPr>
              <w:rFonts w:ascii="Aptos" w:hAnsi="Aptos"/>
              <w:bCs/>
            </w:rPr>
          </w:rPrChange>
        </w:rPr>
        <w:t xml:space="preserve"> ACC) would reflect altered emotional responses</w:t>
      </w:r>
      <w:r w:rsidR="008E6275" w:rsidRPr="006E54B4">
        <w:rPr>
          <w:bCs/>
          <w:rPrChange w:id="1747" w:author="Chelsea Helion" w:date="2024-10-23T10:53:00Z">
            <w:rPr>
              <w:rFonts w:ascii="Aptos" w:hAnsi="Aptos"/>
              <w:bCs/>
            </w:rPr>
          </w:rPrChange>
        </w:rPr>
        <w:t xml:space="preserve"> </w:t>
      </w:r>
      <w:r w:rsidR="005466D0" w:rsidRPr="006E54B4">
        <w:rPr>
          <w:bCs/>
          <w:rPrChange w:id="1748" w:author="Chelsea Helion" w:date="2024-10-23T10:53:00Z">
            <w:rPr>
              <w:rFonts w:ascii="Aptos" w:hAnsi="Aptos"/>
              <w:bCs/>
            </w:rPr>
          </w:rPrChange>
        </w:rPr>
        <w:fldChar w:fldCharType="begin"/>
      </w:r>
      <w:r w:rsidR="008B21B9">
        <w:rPr>
          <w:bCs/>
        </w:rPr>
        <w:instrText xml:space="preserve"> ADDIN ZOTERO_ITEM CSL_CITATION {"citationID":"e6yXAfm5","properties":{"formattedCitation":"(Etkin et al., 2011)","plainCitation":"(Etkin et al., 2011)","noteIndex":0},"citationItems":[{"id":21058,"uris":["http://zotero.org/users/6239255/items/ECRZQ2M5"],"itemData":{"id":21058,"type":"article-journal","abstract":"Negative emotional stimuli activate a broad network, including the medial prefrontal (mPFC) and anterior cingulate (ACC) cortices. An early influential view dichotomized these regions into dorsal-caudal “cognitive” and ventral-rostral “affective” subdivisions. In this review, we examine a wealth of recent research on negative emotions in animals and humans, using the example of fear/anxiety, and conclude that, contrary to the traditional dichotomy, both subdivisions make key contributions to emotional processing. Specifically, dorsal-caudal regions of the ACC/mPFC are involved in appraisal and expression of negative emotion, while ventral-rostral portions of the ACC/mPFC have a regulatory role with respect to limbic regions involved in generating emotional responses. Moreover, this new framework is broadly consistent with emerging data on other negative and positive emotions.","container-title":"Trends in Cognitive Sciences","DOI":"10.1016/j.tics.2010.11.004","ISSN":"13646613","issue":"2","journalAbbreviation":"Trends in Cognitive Sciences","language":"en","license":"https://www.elsevier.com/tdm/userlicense/1.0/","page":"85-93","source":"DOI.org (Crossref)","title":"Emotional processing in anterior cingulate and medial prefrontal cortex","volume":"15","author":[{"family":"Etkin","given":"Amit"},{"family":"Egner","given":"Tobias"},{"family":"Kalisch","given":"Raffael"}],"issued":{"date-parts":[["2011",2]]}}}],"schema":"https://github.com/citation-style-language/schema/raw/master/csl-citation.json"} </w:instrText>
      </w:r>
      <w:r w:rsidR="005466D0" w:rsidRPr="006E54B4">
        <w:rPr>
          <w:bCs/>
          <w:rPrChange w:id="1749" w:author="Chelsea Helion" w:date="2024-10-23T10:53:00Z">
            <w:rPr>
              <w:rFonts w:ascii="Aptos" w:hAnsi="Aptos"/>
              <w:bCs/>
            </w:rPr>
          </w:rPrChange>
        </w:rPr>
        <w:fldChar w:fldCharType="separate"/>
      </w:r>
      <w:r w:rsidR="00227A75" w:rsidRPr="006E54B4">
        <w:rPr>
          <w:rPrChange w:id="1750" w:author="Chelsea Helion" w:date="2024-10-23T10:53:00Z">
            <w:rPr>
              <w:rFonts w:ascii="Aptos" w:hAnsi="Aptos"/>
            </w:rPr>
          </w:rPrChange>
        </w:rPr>
        <w:t>(Etkin et al., 2011)</w:t>
      </w:r>
      <w:r w:rsidR="005466D0" w:rsidRPr="006E54B4">
        <w:rPr>
          <w:bCs/>
          <w:rPrChange w:id="1751" w:author="Chelsea Helion" w:date="2024-10-23T10:53:00Z">
            <w:rPr>
              <w:rFonts w:ascii="Aptos" w:hAnsi="Aptos"/>
              <w:bCs/>
            </w:rPr>
          </w:rPrChange>
        </w:rPr>
        <w:fldChar w:fldCharType="end"/>
      </w:r>
      <w:r w:rsidRPr="006E54B4">
        <w:rPr>
          <w:bCs/>
          <w:rPrChange w:id="1752" w:author="Chelsea Helion" w:date="2024-10-23T10:53:00Z">
            <w:rPr>
              <w:rFonts w:ascii="Aptos" w:hAnsi="Aptos"/>
              <w:bCs/>
            </w:rPr>
          </w:rPrChange>
        </w:rPr>
        <w:t xml:space="preserve">. In line with </w:t>
      </w:r>
      <w:del w:id="1753" w:author="Chelsea Helion" w:date="2024-10-25T21:29:00Z">
        <w:r w:rsidRPr="006E54B4" w:rsidDel="003F1AFF">
          <w:rPr>
            <w:bCs/>
            <w:rPrChange w:id="1754" w:author="Chelsea Helion" w:date="2024-10-23T10:53:00Z">
              <w:rPr>
                <w:rFonts w:ascii="Aptos" w:hAnsi="Aptos"/>
                <w:bCs/>
              </w:rPr>
            </w:rPrChange>
          </w:rPr>
          <w:delText>Hutcherson et al.'s findings</w:delText>
        </w:r>
      </w:del>
      <w:ins w:id="1755" w:author="Chelsea Helion" w:date="2024-10-25T21:29:00Z">
        <w:r w:rsidR="003F1AFF">
          <w:rPr>
            <w:bCs/>
          </w:rPr>
          <w:t xml:space="preserve">prior work </w:t>
        </w:r>
        <w:r w:rsidR="003F1AFF" w:rsidRPr="002947A3">
          <w:rPr>
            <w:bCs/>
          </w:rPr>
          <w:t>(Hutcherson et al., 2005)</w:t>
        </w:r>
      </w:ins>
      <w:r w:rsidRPr="006E54B4">
        <w:rPr>
          <w:bCs/>
          <w:rPrChange w:id="1756" w:author="Chelsea Helion" w:date="2024-10-23T10:53:00Z">
            <w:rPr>
              <w:rFonts w:ascii="Aptos" w:hAnsi="Aptos"/>
              <w:bCs/>
            </w:rPr>
          </w:rPrChange>
        </w:rPr>
        <w:t>, we have little evidence to suggest substantiative differences between emotion responses while expressively and reflectively viewing a stimulus</w:t>
      </w:r>
      <w:ins w:id="1757" w:author="Chelsea Helion" w:date="2024-10-25T21:29:00Z">
        <w:r w:rsidR="003F1AFF">
          <w:rPr>
            <w:bCs/>
          </w:rPr>
          <w:t>.</w:t>
        </w:r>
      </w:ins>
      <w:del w:id="1758" w:author="Chelsea Helion" w:date="2024-10-25T21:29:00Z">
        <w:r w:rsidRPr="006E54B4" w:rsidDel="003F1AFF">
          <w:rPr>
            <w:bCs/>
            <w:rPrChange w:id="1759" w:author="Chelsea Helion" w:date="2024-10-23T10:53:00Z">
              <w:rPr>
                <w:rFonts w:ascii="Aptos" w:hAnsi="Aptos"/>
                <w:bCs/>
              </w:rPr>
            </w:rPrChange>
          </w:rPr>
          <w:delText xml:space="preserve"> (Hutcherson et al., 2005).   </w:delText>
        </w:r>
      </w:del>
    </w:p>
    <w:p w14:paraId="51E48605" w14:textId="77777777" w:rsidR="00A77E81" w:rsidRPr="006E54B4" w:rsidRDefault="008E6275" w:rsidP="008E6275">
      <w:pPr>
        <w:spacing w:line="240" w:lineRule="auto"/>
        <w:ind w:firstLine="720"/>
        <w:jc w:val="both"/>
        <w:rPr>
          <w:bCs/>
          <w:rPrChange w:id="1760" w:author="Chelsea Helion" w:date="2024-10-23T10:53:00Z">
            <w:rPr>
              <w:rFonts w:ascii="Aptos" w:hAnsi="Aptos"/>
              <w:bCs/>
            </w:rPr>
          </w:rPrChange>
        </w:rPr>
      </w:pPr>
      <w:r w:rsidRPr="006E54B4">
        <w:rPr>
          <w:b/>
          <w:rPrChange w:id="1761" w:author="Chelsea Helion" w:date="2024-10-23T10:53:00Z">
            <w:rPr>
              <w:rFonts w:ascii="Aptos" w:hAnsi="Aptos"/>
              <w:b/>
            </w:rPr>
          </w:rPrChange>
        </w:rPr>
        <w:t xml:space="preserve">Relevance to Other Research. </w:t>
      </w:r>
      <w:r w:rsidRPr="006E54B4">
        <w:rPr>
          <w:bCs/>
          <w:rPrChange w:id="1762" w:author="Chelsea Helion" w:date="2024-10-23T10:53:00Z">
            <w:rPr>
              <w:rFonts w:ascii="Aptos" w:hAnsi="Aptos"/>
              <w:bCs/>
            </w:rPr>
          </w:rPrChange>
        </w:rPr>
        <w:t xml:space="preserve">By highlighting regions largely affected and unaffected by continuous rating, we have contributed to a shared understanding of the strengths and weaknesses that different approaches to study social and affective neuroscience possess. These results emphasize that activity in many higher-cognition association regions and limbic structures outside of attention networks remain relatively unaffected when rating, while attention and sensory processing appear most widely altered. </w:t>
      </w:r>
      <w:r w:rsidRPr="006E54B4">
        <w:rPr>
          <w:bCs/>
          <w:u w:val="single"/>
          <w:rPrChange w:id="1763" w:author="Chelsea Helion" w:date="2024-10-23T10:53:00Z">
            <w:rPr>
              <w:rFonts w:ascii="Aptos" w:hAnsi="Aptos"/>
              <w:bCs/>
              <w:u w:val="single"/>
            </w:rPr>
          </w:rPrChange>
        </w:rPr>
        <w:t>In other words, we found little evidence to suggest that active online rating alone substantively alters emotion responding or higher cognition, though it may alter what we pay attention to and how engaged we are with the stimulus</w:t>
      </w:r>
      <w:r w:rsidRPr="006E54B4">
        <w:rPr>
          <w:bCs/>
          <w:rPrChange w:id="1764" w:author="Chelsea Helion" w:date="2024-10-23T10:53:00Z">
            <w:rPr>
              <w:rFonts w:ascii="Aptos" w:hAnsi="Aptos"/>
              <w:bCs/>
            </w:rPr>
          </w:rPrChange>
        </w:rPr>
        <w:t xml:space="preserve">. </w:t>
      </w:r>
    </w:p>
    <w:p w14:paraId="1EB2A508" w14:textId="37DA6F17" w:rsidR="008E6275" w:rsidRPr="006E54B4" w:rsidRDefault="008E6275" w:rsidP="008E6275">
      <w:pPr>
        <w:spacing w:line="240" w:lineRule="auto"/>
        <w:ind w:firstLine="720"/>
        <w:jc w:val="both"/>
        <w:rPr>
          <w:bCs/>
          <w:rPrChange w:id="1765" w:author="Chelsea Helion" w:date="2024-10-23T10:53:00Z">
            <w:rPr>
              <w:rFonts w:ascii="Aptos" w:hAnsi="Aptos"/>
              <w:bCs/>
            </w:rPr>
          </w:rPrChange>
        </w:rPr>
      </w:pPr>
      <w:commentRangeStart w:id="1766"/>
      <w:r w:rsidRPr="006E54B4">
        <w:rPr>
          <w:bCs/>
          <w:rPrChange w:id="1767" w:author="Chelsea Helion" w:date="2024-10-23T10:53:00Z">
            <w:rPr>
              <w:rFonts w:ascii="Aptos" w:hAnsi="Aptos"/>
              <w:bCs/>
            </w:rPr>
          </w:rPrChange>
        </w:rPr>
        <w:t xml:space="preserve">If altered neural activity in a specific region is a substantial concern when using this approach, it may be possible to regress out rating-related activation during pre-processing using a study design </w:t>
      </w:r>
      <w:proofErr w:type="gramStart"/>
      <w:r w:rsidRPr="006E54B4">
        <w:rPr>
          <w:bCs/>
          <w:rPrChange w:id="1768" w:author="Chelsea Helion" w:date="2024-10-23T10:53:00Z">
            <w:rPr>
              <w:rFonts w:ascii="Aptos" w:hAnsi="Aptos"/>
              <w:bCs/>
            </w:rPr>
          </w:rPrChange>
        </w:rPr>
        <w:t>similar to</w:t>
      </w:r>
      <w:proofErr w:type="gramEnd"/>
      <w:r w:rsidRPr="006E54B4">
        <w:rPr>
          <w:bCs/>
          <w:rPrChange w:id="1769" w:author="Chelsea Helion" w:date="2024-10-23T10:53:00Z">
            <w:rPr>
              <w:rFonts w:ascii="Aptos" w:hAnsi="Aptos"/>
              <w:bCs/>
            </w:rPr>
          </w:rPrChange>
        </w:rPr>
        <w:t xml:space="preserve"> what we had used here (i.e., contrasting a rating and non-rating group to the same stimulus). </w:t>
      </w:r>
      <w:commentRangeEnd w:id="1766"/>
      <w:r w:rsidR="00EC6475">
        <w:rPr>
          <w:rStyle w:val="CommentReference"/>
        </w:rPr>
        <w:commentReference w:id="1766"/>
      </w:r>
      <w:r w:rsidRPr="006E54B4">
        <w:rPr>
          <w:bCs/>
          <w:rPrChange w:id="1770" w:author="Chelsea Helion" w:date="2024-10-23T10:53:00Z">
            <w:rPr>
              <w:rFonts w:ascii="Aptos" w:hAnsi="Aptos"/>
              <w:bCs/>
            </w:rPr>
          </w:rPrChange>
        </w:rPr>
        <w:t>Such statistical adjustments may better isolate the neural responses specific to the social and affective processes they intend to target. These results and this approach may also be of interest to researchers developing computational models of dynamic decision-making, as rating-related activation may be a variable that they wish to represent. Lastly, these results may enhance ROI selection, as the regions we identified as being differentially activated by rating or not rating could inform the selection of regions of interest in future studies on dynamic decision-making.</w:t>
      </w:r>
    </w:p>
    <w:p w14:paraId="3817056E" w14:textId="11EBE9AF" w:rsidR="00DE0869" w:rsidRPr="006E54B4" w:rsidRDefault="00000000" w:rsidP="00FE3980">
      <w:pPr>
        <w:spacing w:line="240" w:lineRule="auto"/>
        <w:ind w:firstLine="720"/>
        <w:jc w:val="both"/>
        <w:rPr>
          <w:rPrChange w:id="1771" w:author="Chelsea Helion" w:date="2024-10-23T10:53:00Z">
            <w:rPr>
              <w:rFonts w:ascii="Aptos" w:hAnsi="Aptos"/>
            </w:rPr>
          </w:rPrChange>
        </w:rPr>
      </w:pPr>
      <w:r w:rsidRPr="006E54B4">
        <w:rPr>
          <w:b/>
          <w:rPrChange w:id="1772" w:author="Chelsea Helion" w:date="2024-10-23T10:53:00Z">
            <w:rPr>
              <w:rFonts w:ascii="Aptos" w:hAnsi="Aptos"/>
              <w:b/>
            </w:rPr>
          </w:rPrChange>
        </w:rPr>
        <w:t xml:space="preserve">Limitations. </w:t>
      </w:r>
      <w:r w:rsidRPr="006E54B4">
        <w:rPr>
          <w:rPrChange w:id="1773" w:author="Chelsea Helion" w:date="2024-10-23T10:53:00Z">
            <w:rPr>
              <w:rFonts w:ascii="Aptos" w:hAnsi="Aptos"/>
            </w:rPr>
          </w:rPrChange>
        </w:rPr>
        <w:t xml:space="preserve">Several limitations should be acknowledged </w:t>
      </w:r>
      <w:proofErr w:type="gramStart"/>
      <w:r w:rsidRPr="006E54B4">
        <w:rPr>
          <w:rPrChange w:id="1774" w:author="Chelsea Helion" w:date="2024-10-23T10:53:00Z">
            <w:rPr>
              <w:rFonts w:ascii="Aptos" w:hAnsi="Aptos"/>
            </w:rPr>
          </w:rPrChange>
        </w:rPr>
        <w:t>in light of</w:t>
      </w:r>
      <w:proofErr w:type="gramEnd"/>
      <w:r w:rsidRPr="006E54B4">
        <w:rPr>
          <w:rPrChange w:id="1775" w:author="Chelsea Helion" w:date="2024-10-23T10:53:00Z">
            <w:rPr>
              <w:rFonts w:ascii="Aptos" w:hAnsi="Aptos"/>
            </w:rPr>
          </w:rPrChange>
        </w:rPr>
        <w:t xml:space="preserve">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w:t>
      </w:r>
      <w:ins w:id="1776" w:author="Chelsea Helion" w:date="2024-10-25T21:30:00Z">
        <w:r w:rsidR="00EC6475">
          <w:t>te</w:t>
        </w:r>
      </w:ins>
      <w:ins w:id="1777" w:author="Chelsea Helion" w:date="2024-10-25T21:31:00Z">
        <w:r w:rsidR="00EC6475">
          <w:t>l</w:t>
        </w:r>
      </w:ins>
      <w:ins w:id="1778" w:author="Chelsea Helion" w:date="2024-10-25T21:30:00Z">
        <w:r w:rsidR="00EC6475">
          <w:t xml:space="preserve">evision </w:t>
        </w:r>
      </w:ins>
      <w:r w:rsidRPr="006E54B4">
        <w:rPr>
          <w:rPrChange w:id="1779" w:author="Chelsea Helion" w:date="2024-10-23T10:53:00Z">
            <w:rPr>
              <w:rFonts w:ascii="Aptos" w:hAnsi="Aptos"/>
            </w:rPr>
          </w:rPrChange>
        </w:rPr>
        <w:t>episode</w:t>
      </w:r>
      <w:del w:id="1780" w:author="Chelsea Helion" w:date="2024-10-25T21:31:00Z">
        <w:r w:rsidRPr="006E54B4" w:rsidDel="00EC6475">
          <w:rPr>
            <w:rPrChange w:id="1781" w:author="Chelsea Helion" w:date="2024-10-23T10:53:00Z">
              <w:rPr>
                <w:rFonts w:ascii="Aptos" w:hAnsi="Aptos"/>
              </w:rPr>
            </w:rPrChange>
          </w:rPr>
          <w:delText xml:space="preserve"> from </w:delText>
        </w:r>
        <w:r w:rsidRPr="006E54B4" w:rsidDel="00EC6475">
          <w:rPr>
            <w:i/>
            <w:rPrChange w:id="1782" w:author="Chelsea Helion" w:date="2024-10-23T10:53:00Z">
              <w:rPr>
                <w:rFonts w:ascii="Aptos" w:hAnsi="Aptos"/>
                <w:i/>
              </w:rPr>
            </w:rPrChange>
          </w:rPr>
          <w:delText>The Undoing</w:delText>
        </w:r>
      </w:del>
      <w:r w:rsidRPr="006E54B4">
        <w:rPr>
          <w:rPrChange w:id="1783" w:author="Chelsea Helion" w:date="2024-10-23T10:53:00Z">
            <w:rPr>
              <w:rFonts w:ascii="Aptos" w:hAnsi="Aptos"/>
            </w:rPr>
          </w:rPrChange>
        </w:rPr>
        <w:t xml:space="preserve">, also constrains the generalizability of our findings. </w:t>
      </w:r>
      <w:commentRangeStart w:id="1784"/>
      <w:r w:rsidRPr="006E54B4">
        <w:rPr>
          <w:rPrChange w:id="1785" w:author="Chelsea Helion" w:date="2024-10-23T10:53:00Z">
            <w:rPr>
              <w:rFonts w:ascii="Aptos" w:hAnsi="Aptos"/>
            </w:rPr>
          </w:rPrChange>
        </w:rPr>
        <w:t>Different mediums, genres, emotional tones, or narrative complexities might elicit distinct neural activation patterns</w:t>
      </w:r>
      <w:r w:rsidR="008D4759" w:rsidRPr="006E54B4">
        <w:rPr>
          <w:rPrChange w:id="1786" w:author="Chelsea Helion" w:date="2024-10-23T10:53:00Z">
            <w:rPr>
              <w:rFonts w:ascii="Aptos" w:hAnsi="Aptos"/>
            </w:rPr>
          </w:rPrChange>
        </w:rPr>
        <w:t xml:space="preserve"> </w:t>
      </w:r>
      <w:r w:rsidR="00227A75" w:rsidRPr="006E54B4">
        <w:rPr>
          <w:rPrChange w:id="1787" w:author="Chelsea Helion" w:date="2024-10-23T10:53:00Z">
            <w:rPr>
              <w:rFonts w:ascii="Aptos" w:hAnsi="Aptos"/>
            </w:rPr>
          </w:rPrChange>
        </w:rPr>
        <w:fldChar w:fldCharType="begin"/>
      </w:r>
      <w:r w:rsidR="008B21B9">
        <w:instrText xml:space="preserve"> ADDIN ZOTERO_ITEM CSL_CITATION {"citationID":"utpBOYuT","properties":{"formattedCitation":"(Hasson, Landesman, et al., 2008)","plainCitation":"(Hasson, Landesman, et al., 2008)","noteIndex":0},"citationItems":[{"id":21057,"uris":["http://zotero.org/users/6239255/items/QFG6FRZH"],"itemData":{"id":21057,"type":"article-journal","abstract":"This article describes a new method for assessing the effect of a given film on viewers’ brain activity. Brain activity was measured using functional magnetic resonance imaging (fMRI) during free viewing of films, and inter-subject correlation analysis (ISC) was used to assess similarities in the spatiotemporal responses across viewers’ brains during movie watching. Our results demonstrate that some films can exert considerable control over brain activity and eye movements. However, this was not the case for all types of motion picture sequences, and the level of control over viewers’ brain activity differed as a function of movie content, editing, and directing style. We propose that ISC may be useful to film studies by providing a quantitative neuroscientific assessment of the impact of different styles of filmmaking on viewers’ brains, and a valuable method for the film industry to better assess its products. Finally, we suggest that this method brings together two separate and largely unrelated disciplines, cognitive neuroscience and film studies, and may open the way for a new interdisciplinary field of “neurocinematic” studies.","container-title":"Projections","issue":"1","language":"en","page":"1-26","source":"Zotero","title":"Neurocinematics: The Neuroscience of Film","volume":"2","author":[{"family":"Hasson","given":"Uri"},{"family":"Landesman","given":"Ohad"},{"family":"Knappmeyer","given":"Barbara"},{"family":"Vallines","given":"Ignacio"},{"family":"Rubin","given":"Nava"},{"family":"Heeger","given":"David J"}],"issued":{"date-parts":[["2008"]]}}}],"schema":"https://github.com/citation-style-language/schema/raw/master/csl-citation.json"} </w:instrText>
      </w:r>
      <w:r w:rsidR="00227A75" w:rsidRPr="006E54B4">
        <w:rPr>
          <w:rPrChange w:id="1788" w:author="Chelsea Helion" w:date="2024-10-23T10:53:00Z">
            <w:rPr>
              <w:rFonts w:ascii="Aptos" w:hAnsi="Aptos"/>
            </w:rPr>
          </w:rPrChange>
        </w:rPr>
        <w:fldChar w:fldCharType="separate"/>
      </w:r>
      <w:r w:rsidR="00127A38" w:rsidRPr="006E54B4">
        <w:rPr>
          <w:rPrChange w:id="1789" w:author="Chelsea Helion" w:date="2024-10-23T10:53:00Z">
            <w:rPr>
              <w:rFonts w:ascii="Aptos" w:hAnsi="Aptos"/>
            </w:rPr>
          </w:rPrChange>
        </w:rPr>
        <w:t>(Hasson, Landesman, et al., 2008)</w:t>
      </w:r>
      <w:r w:rsidR="00227A75" w:rsidRPr="006E54B4">
        <w:rPr>
          <w:rPrChange w:id="1790" w:author="Chelsea Helion" w:date="2024-10-23T10:53:00Z">
            <w:rPr>
              <w:rFonts w:ascii="Aptos" w:hAnsi="Aptos"/>
            </w:rPr>
          </w:rPrChange>
        </w:rPr>
        <w:fldChar w:fldCharType="end"/>
      </w:r>
      <w:r w:rsidRPr="006E54B4">
        <w:rPr>
          <w:rPrChange w:id="1791" w:author="Chelsea Helion" w:date="2024-10-23T10:53:00Z">
            <w:rPr>
              <w:rFonts w:ascii="Aptos" w:hAnsi="Aptos"/>
            </w:rPr>
          </w:rPrChange>
        </w:rPr>
        <w:t xml:space="preserve">. </w:t>
      </w:r>
      <w:commentRangeEnd w:id="1784"/>
      <w:r w:rsidR="00EC6475">
        <w:rPr>
          <w:rStyle w:val="CommentReference"/>
        </w:rPr>
        <w:commentReference w:id="1784"/>
      </w:r>
      <w:proofErr w:type="spellStart"/>
      <w:ins w:id="1792" w:author="Chelsea Helion" w:date="2024-10-25T21:31:00Z">
        <w:r w:rsidR="00EC6475">
          <w:t>I</w:t>
        </w:r>
      </w:ins>
      <w:r w:rsidRPr="006E54B4">
        <w:rPr>
          <w:rPrChange w:id="1793" w:author="Chelsea Helion" w:date="2024-10-23T10:53:00Z">
            <w:rPr>
              <w:rFonts w:ascii="Aptos" w:hAnsi="Aptos"/>
            </w:rPr>
          </w:rPrChange>
        </w:rPr>
        <w:t>While</w:t>
      </w:r>
      <w:proofErr w:type="spellEnd"/>
      <w:r w:rsidRPr="006E54B4">
        <w:rPr>
          <w:rPrChange w:id="1794" w:author="Chelsea Helion" w:date="2024-10-23T10:53:00Z">
            <w:rPr>
              <w:rFonts w:ascii="Aptos" w:hAnsi="Aptos"/>
            </w:rPr>
          </w:rPrChange>
        </w:rPr>
        <w:t xml:space="preserve"> the duration of our selected stimulus is in some ways a strength of the study, as it allowed for greater narrative complexity, it also limited the quantity and type of stimuli which we were able to test this behavior within. The stimulus choice also affected the rate of rating changes. The average number of </w:t>
      </w:r>
      <w:proofErr w:type="gramStart"/>
      <w:r w:rsidRPr="006E54B4">
        <w:rPr>
          <w:rPrChange w:id="1795" w:author="Chelsea Helion" w:date="2024-10-23T10:53:00Z">
            <w:rPr>
              <w:rFonts w:ascii="Aptos" w:hAnsi="Aptos"/>
            </w:rPr>
          </w:rPrChange>
        </w:rPr>
        <w:t>button</w:t>
      </w:r>
      <w:proofErr w:type="gramEnd"/>
      <w:r w:rsidRPr="006E54B4">
        <w:rPr>
          <w:rPrChange w:id="1796" w:author="Chelsea Helion" w:date="2024-10-23T10:53:00Z">
            <w:rPr>
              <w:rFonts w:ascii="Aptos" w:hAnsi="Aptos"/>
            </w:rPr>
          </w:rPrChange>
        </w:rPr>
        <w:t xml:space="preserve">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w:t>
      </w:r>
      <w:r w:rsidR="00127A38" w:rsidRPr="006E54B4">
        <w:rPr>
          <w:rPrChange w:id="1797" w:author="Chelsea Helion" w:date="2024-10-23T10:53:00Z">
            <w:rPr>
              <w:rFonts w:ascii="Aptos" w:hAnsi="Aptos"/>
            </w:rPr>
          </w:rPrChange>
        </w:rPr>
        <w:t xml:space="preserve"> </w:t>
      </w:r>
      <w:r w:rsidR="00127A38" w:rsidRPr="006E54B4">
        <w:rPr>
          <w:rPrChange w:id="1798" w:author="Chelsea Helion" w:date="2024-10-23T10:53:00Z">
            <w:rPr>
              <w:rFonts w:ascii="Aptos" w:hAnsi="Aptos"/>
            </w:rPr>
          </w:rPrChange>
        </w:rPr>
        <w:fldChar w:fldCharType="begin"/>
      </w:r>
      <w:r w:rsidR="008B21B9">
        <w:instrText xml:space="preserve"> ADDIN ZOTERO_ITEM CSL_CITATION {"citationID":"nhp1KRO2","properties":{"formattedCitation":"(FeldmanHall &amp; Shenhav, 2019)","plainCitation":"(FeldmanHall &amp; Shenhav, 2019)","noteIndex":0},"citationItems":[{"id":11814,"uris":["http://zotero.org/users/6239255/items/PAB5DXAK"],"itemData":{"id":11814,"type":"article-journal","container-title":"Nature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world","volume":"3","author":[{"family":"FeldmanHall","given":"Oriel"},{"family":"Shenhav","given":"Amitai"}],"issued":{"date-parts":[["2019",5]]}}}],"schema":"https://github.com/citation-style-language/schema/raw/master/csl-citation.json"} </w:instrText>
      </w:r>
      <w:r w:rsidR="00127A38" w:rsidRPr="006E54B4">
        <w:rPr>
          <w:rPrChange w:id="1799" w:author="Chelsea Helion" w:date="2024-10-23T10:53:00Z">
            <w:rPr>
              <w:rFonts w:ascii="Aptos" w:hAnsi="Aptos"/>
            </w:rPr>
          </w:rPrChange>
        </w:rPr>
        <w:fldChar w:fldCharType="separate"/>
      </w:r>
      <w:r w:rsidR="00127A38" w:rsidRPr="006E54B4">
        <w:rPr>
          <w:rPrChange w:id="1800" w:author="Chelsea Helion" w:date="2024-10-23T10:53:00Z">
            <w:rPr>
              <w:rFonts w:ascii="Aptos" w:hAnsi="Aptos"/>
            </w:rPr>
          </w:rPrChange>
        </w:rPr>
        <w:t>(FeldmanHall &amp; Shenhav, 2019)</w:t>
      </w:r>
      <w:r w:rsidR="00127A38" w:rsidRPr="006E54B4">
        <w:rPr>
          <w:rPrChange w:id="1801" w:author="Chelsea Helion" w:date="2024-10-23T10:53:00Z">
            <w:rPr>
              <w:rFonts w:ascii="Aptos" w:hAnsi="Aptos"/>
            </w:rPr>
          </w:rPrChange>
        </w:rPr>
        <w:fldChar w:fldCharType="end"/>
      </w:r>
      <w:r w:rsidRPr="006E54B4">
        <w:rPr>
          <w:rPrChange w:id="1802" w:author="Chelsea Helion" w:date="2024-10-23T10:53:00Z">
            <w:rPr>
              <w:rFonts w:ascii="Aptos" w:hAnsi="Aptos"/>
            </w:rPr>
          </w:rPrChange>
        </w:rPr>
        <w:t xml:space="preserve">, tracking another metric, such as certainty of luminance changes in a video, may result in much more varied and rapid rating behaviors, thus potentially increasing the ability of our analyses to discern meaningful neural signals.  </w:t>
      </w:r>
    </w:p>
    <w:p w14:paraId="66382AD8" w14:textId="566B4378" w:rsidR="00DE0869" w:rsidRPr="006E54B4" w:rsidRDefault="00000000" w:rsidP="00FE3980">
      <w:pPr>
        <w:spacing w:line="240" w:lineRule="auto"/>
        <w:ind w:firstLine="720"/>
        <w:jc w:val="both"/>
        <w:rPr>
          <w:rPrChange w:id="1803" w:author="Chelsea Helion" w:date="2024-10-23T10:53:00Z">
            <w:rPr>
              <w:rFonts w:ascii="Aptos" w:hAnsi="Aptos"/>
            </w:rPr>
          </w:rPrChange>
        </w:rPr>
      </w:pPr>
      <w:r w:rsidRPr="006E54B4">
        <w:rPr>
          <w:rPrChange w:id="1804" w:author="Chelsea Helion" w:date="2024-10-23T10:53:00Z">
            <w:rPr>
              <w:rFonts w:ascii="Aptos" w:hAnsi="Aptos"/>
            </w:rPr>
          </w:rPrChange>
        </w:rPr>
        <w:t>Functional MRI itself has inherent limitations, including temporal resolution constraints</w:t>
      </w:r>
      <w:r w:rsidR="008D4759" w:rsidRPr="006E54B4">
        <w:rPr>
          <w:rPrChange w:id="1805" w:author="Chelsea Helion" w:date="2024-10-23T10:53:00Z">
            <w:rPr>
              <w:rFonts w:ascii="Aptos" w:hAnsi="Aptos"/>
            </w:rPr>
          </w:rPrChange>
        </w:rPr>
        <w:t xml:space="preserve"> </w:t>
      </w:r>
      <w:r w:rsidR="00127A38" w:rsidRPr="006E54B4">
        <w:rPr>
          <w:rPrChange w:id="1806" w:author="Chelsea Helion" w:date="2024-10-23T10:53:00Z">
            <w:rPr>
              <w:rFonts w:ascii="Aptos" w:hAnsi="Aptos"/>
            </w:rPr>
          </w:rPrChange>
        </w:rPr>
        <w:fldChar w:fldCharType="begin"/>
      </w:r>
      <w:r w:rsidR="008B21B9">
        <w:instrText xml:space="preserve"> ADDIN ZOTERO_ITEM CSL_CITATION {"citationID":"gxY5bTYf","properties":{"formattedCitation":"(Logothetis, 2008)","plainCitation":"(Logothetis, 2008)","noteIndex":0},"citationItems":[{"id":21056,"uris":["http://zotero.org/users/6239255/items/9MUM8KKB"],"itemData":{"id":21056,"type":"article-journal","abstract":"Functional magnetic resonance imaging (fMRI) has become the mainstay of neuroimaging in the neural and cognitive sciences. It measures haemodynamic changes following neural activity and has the potential, eventually, to reveal the intimate details of brain organization. But in a Review Article, Nikos Logothetis strikes a note of caution: the conclusions drawn from fMRI data often ignore the actual limitations of the methodology. Logothetis gives an overview of current fMRI technology and outlines our understanding of the haemodynamic signals and the constraints they impose on the interpretation of neuroimaging data.","container-title":"Nature","DOI":"10.1038/nature06976","ISSN":"1476-4687","issue":"7197","journalAbbreviation":"Nature","page":"869-878","title":"What we can do and what we cannot do with fMRI","volume":"453","author":[{"family":"Logothetis","given":"Nikos K."}],"issued":{"date-parts":[["2008",6,1]]}}}],"schema":"https://github.com/citation-style-language/schema/raw/master/csl-citation.json"} </w:instrText>
      </w:r>
      <w:r w:rsidR="00127A38" w:rsidRPr="006E54B4">
        <w:rPr>
          <w:rPrChange w:id="1807" w:author="Chelsea Helion" w:date="2024-10-23T10:53:00Z">
            <w:rPr>
              <w:rFonts w:ascii="Aptos" w:hAnsi="Aptos"/>
            </w:rPr>
          </w:rPrChange>
        </w:rPr>
        <w:fldChar w:fldCharType="separate"/>
      </w:r>
      <w:r w:rsidR="00127A38" w:rsidRPr="006E54B4">
        <w:rPr>
          <w:rPrChange w:id="1808" w:author="Chelsea Helion" w:date="2024-10-23T10:53:00Z">
            <w:rPr>
              <w:rFonts w:ascii="Aptos" w:hAnsi="Aptos"/>
            </w:rPr>
          </w:rPrChange>
        </w:rPr>
        <w:t>(Logothetis, 2008)</w:t>
      </w:r>
      <w:r w:rsidR="00127A38" w:rsidRPr="006E54B4">
        <w:rPr>
          <w:rPrChange w:id="1809" w:author="Chelsea Helion" w:date="2024-10-23T10:53:00Z">
            <w:rPr>
              <w:rFonts w:ascii="Aptos" w:hAnsi="Aptos"/>
            </w:rPr>
          </w:rPrChange>
        </w:rPr>
        <w:fldChar w:fldCharType="end"/>
      </w:r>
      <w:r w:rsidRPr="006E54B4">
        <w:rPr>
          <w:rPrChange w:id="1810" w:author="Chelsea Helion" w:date="2024-10-23T10:53:00Z">
            <w:rPr>
              <w:rFonts w:ascii="Aptos" w:hAnsi="Aptos"/>
            </w:rPr>
          </w:rPrChange>
        </w:rPr>
        <w:t xml:space="preserve">. Although ratings sometimes changed and were sampled at a high rate, all behavioral data must be </w:t>
      </w:r>
      <w:r w:rsidR="00FE3980" w:rsidRPr="006E54B4">
        <w:rPr>
          <w:rPrChange w:id="1811" w:author="Chelsea Helion" w:date="2024-10-23T10:53:00Z">
            <w:rPr>
              <w:rFonts w:ascii="Aptos" w:hAnsi="Aptos"/>
            </w:rPr>
          </w:rPrChange>
        </w:rPr>
        <w:t>down sampled</w:t>
      </w:r>
      <w:r w:rsidRPr="006E54B4">
        <w:rPr>
          <w:rPrChange w:id="1812" w:author="Chelsea Helion" w:date="2024-10-23T10:53:00Z">
            <w:rPr>
              <w:rFonts w:ascii="Aptos" w:hAnsi="Aptos"/>
            </w:rPr>
          </w:rPrChange>
        </w:rPr>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w:t>
      </w:r>
      <w:r w:rsidRPr="006E54B4">
        <w:rPr>
          <w:rPrChange w:id="1813" w:author="Chelsea Helion" w:date="2024-10-23T10:53:00Z">
            <w:rPr>
              <w:rFonts w:ascii="Aptos" w:hAnsi="Aptos"/>
            </w:rPr>
          </w:rPrChange>
        </w:rPr>
        <w:lastRenderedPageBreak/>
        <w:t>our neural data</w:t>
      </w:r>
      <w:r w:rsidR="003C4EAE" w:rsidRPr="006E54B4">
        <w:rPr>
          <w:rPrChange w:id="1814" w:author="Chelsea Helion" w:date="2024-10-23T10:53:00Z">
            <w:rPr>
              <w:rFonts w:ascii="Aptos" w:hAnsi="Aptos"/>
            </w:rPr>
          </w:rPrChange>
        </w:rPr>
        <w:t xml:space="preserve"> </w:t>
      </w:r>
      <w:r w:rsidR="003C4EAE" w:rsidRPr="006E54B4">
        <w:rPr>
          <w:rPrChange w:id="1815" w:author="Chelsea Helion" w:date="2024-10-23T10:53:00Z">
            <w:rPr>
              <w:rFonts w:ascii="Aptos" w:hAnsi="Aptos"/>
            </w:rPr>
          </w:rPrChange>
        </w:rPr>
        <w:fldChar w:fldCharType="begin"/>
      </w:r>
      <w:r w:rsidR="008B21B9">
        <w:instrText xml:space="preserve"> ADDIN ZOTERO_ITEM CSL_CITATION {"citationID":"AZP4FI9E","properties":{"formattedCitation":"(Power et al., 2012)","plainCitation":"(Power et al., 2012)","noteIndex":0},"citationItems":[{"id":21055,"uris":["http://zotero.org/users/6239255/items/M3MX3MN3"],"itemData":{"id":21055,"type":"article-journal","abstract":"Here,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movements.","container-title":"NeuroImage","DOI":"10.1016/j.neuroimage.2011.10.018","ISSN":"1095-9572 1053-8119","issue":"3","journalAbbreviation":"Neuroimage","language":"eng","license":"Copyright © 2011 Elsevier Inc. All rights reserved.","note":"publisher-place: United States\nPMID: 22019881 \nPMCID: PMC3254728","page":"2142-2154","title":"Spurious but systematic correlations in functional connectivity MRI networks arise from subject motion.","volume":"59","author":[{"family":"Power","given":"Jonathan D."},{"family":"Barnes","given":"Kelly A."},{"family":"Snyder","given":"Abraham Z."},{"family":"Schlaggar","given":"Bradley L."},{"family":"Petersen","given":"Steven E."}],"issued":{"date-parts":[["2012",2,1]]}}}],"schema":"https://github.com/citation-style-language/schema/raw/master/csl-citation.json"} </w:instrText>
      </w:r>
      <w:r w:rsidR="003C4EAE" w:rsidRPr="006E54B4">
        <w:rPr>
          <w:rPrChange w:id="1816" w:author="Chelsea Helion" w:date="2024-10-23T10:53:00Z">
            <w:rPr>
              <w:rFonts w:ascii="Aptos" w:hAnsi="Aptos"/>
            </w:rPr>
          </w:rPrChange>
        </w:rPr>
        <w:fldChar w:fldCharType="separate"/>
      </w:r>
      <w:r w:rsidR="003C4EAE" w:rsidRPr="006E54B4">
        <w:rPr>
          <w:rPrChange w:id="1817" w:author="Chelsea Helion" w:date="2024-10-23T10:53:00Z">
            <w:rPr>
              <w:rFonts w:ascii="Aptos" w:hAnsi="Aptos"/>
            </w:rPr>
          </w:rPrChange>
        </w:rPr>
        <w:t>(Power et al., 2012)</w:t>
      </w:r>
      <w:r w:rsidR="003C4EAE" w:rsidRPr="006E54B4">
        <w:rPr>
          <w:rPrChange w:id="1818" w:author="Chelsea Helion" w:date="2024-10-23T10:53:00Z">
            <w:rPr>
              <w:rFonts w:ascii="Aptos" w:hAnsi="Aptos"/>
            </w:rPr>
          </w:rPrChange>
        </w:rPr>
        <w:fldChar w:fldCharType="end"/>
      </w:r>
      <w:r w:rsidRPr="006E54B4">
        <w:rPr>
          <w:rPrChange w:id="1819" w:author="Chelsea Helion" w:date="2024-10-23T10:53:00Z">
            <w:rPr>
              <w:rFonts w:ascii="Aptos" w:hAnsi="Aptos"/>
            </w:rPr>
          </w:rPrChange>
        </w:rPr>
        <w:t xml:space="preserve">. Additionally, while using dynamic, feature-rich video stimuli may be </w:t>
      </w:r>
      <w:r w:rsidRPr="006E54B4">
        <w:rPr>
          <w:i/>
          <w:rPrChange w:id="1820" w:author="Chelsea Helion" w:date="2024-10-23T10:53:00Z">
            <w:rPr>
              <w:rFonts w:ascii="Aptos" w:hAnsi="Aptos"/>
              <w:i/>
            </w:rPr>
          </w:rPrChange>
        </w:rPr>
        <w:t xml:space="preserve">relatively </w:t>
      </w:r>
      <w:r w:rsidRPr="006E54B4">
        <w:rPr>
          <w:rPrChange w:id="1821" w:author="Chelsea Helion" w:date="2024-10-23T10:53:00Z">
            <w:rPr>
              <w:rFonts w:ascii="Aptos" w:hAnsi="Aptos"/>
            </w:rPr>
          </w:rPrChange>
        </w:rPr>
        <w:t>more naturalistic than other approaches to study social and affective phenomena, an MRI still represents a fundamentally artificial environment. Although our stimuli and task mirror some aspects of social observation, they may be less directly social than, for example, dyadic interactions</w:t>
      </w:r>
      <w:r w:rsidR="003C4EAE" w:rsidRPr="006E54B4">
        <w:rPr>
          <w:rPrChange w:id="1822" w:author="Chelsea Helion" w:date="2024-10-23T10:53:00Z">
            <w:rPr>
              <w:rFonts w:ascii="Aptos" w:hAnsi="Aptos"/>
            </w:rPr>
          </w:rPrChange>
        </w:rPr>
        <w:t xml:space="preserve"> </w:t>
      </w:r>
      <w:r w:rsidR="003C4EAE" w:rsidRPr="006E54B4">
        <w:rPr>
          <w:rPrChange w:id="1823" w:author="Chelsea Helion" w:date="2024-10-23T10:53:00Z">
            <w:rPr>
              <w:rFonts w:ascii="Aptos" w:hAnsi="Aptos"/>
            </w:rPr>
          </w:rPrChange>
        </w:rPr>
        <w:fldChar w:fldCharType="begin"/>
      </w:r>
      <w:r w:rsidR="008B21B9">
        <w:instrText xml:space="preserve"> ADDIN ZOTERO_ITEM CSL_CITATION {"citationID":"48VGx9Ti","properties":{"formattedCitation":"(Levenson &amp; Gottman, 1983; Reilly et al., 2023; Sievers et al., 2024; Yeomans et al., 2023)","plainCitation":"(Levenson &amp; Gottman, 1983; Reilly et al., 2023; Sievers et al., 2024; Yeomans et al., 2023)","noteIndex":0},"citationItems":[{"id":20890,"uris":["http://zotero.org/users/6239255/items/RNBFAIIW"],"itemData":{"id":20890,"type":"article-journal","abstract":"Thirty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M."}],"issued":{"date-parts":[["1983",9,1]]}}},{"id":21053,"uris":["http://zotero.org/users/6239255/items/AXIRVPRD"],"itemData":{"id":21053,"type":"article-journal","container-title":"PsyArxiv","DOI":"https://doi.org/10.31234/osf.io/3crua","language":"English","title":"Dynamics of Language Use and Alignment in Different-Age Conversation Partners.","URL":"https://osf.io/preprints/psyarxiv/3crua","author":[{"family":"Reilly","given":"Jaime"},{"family":"Ulichney","given":"Virginia"},{"family":"Sacks","given":"Benjamin"},{"family":"Duncan","given":"Anna"},{"family":"Weinstein","given":"Sarah M."},{"family":"Giovannetti","given":"Tania"},{"family":"Helion","given":"Chelsea"},{"family":"Cooney","given":"Gus"}],"issued":{"date-parts":[["2023"]]}}},{"id":21052,"uris":["http://zotero.org/users/6239255/items/XCHLZ9DS"],"itemData":{"id":21052,"type":"article-journal","abstract":"Abstract\n            Conversation is a primary means of social influence, but its effects on brain activity remain unknown. Previous work on conversation and social influence has emphasized public compliance, largely setting private beliefs aside. Here, we show that consensus-building conversation aligns future brain activity within groups, with alignment persisting through novel experiences participants did not discuss. Participants watched ambiguous movie clips during fMRI scanning, then conversed in groups with the goal of coming to a consensus about each clip’s narrative. After conversation, participants’ brains were scanned while viewing the clips again, along with novel clips from the same movies. Groups that reached consensus showed greater similarity of brain activity after conversation. Participants perceived as having high social status spoke more and signaled disbelief in others, and their groups had unequal turn-taking and lower neural alignment. By contrast, participants with central positions in their real-world social networks encouraged others to speak, facilitating greater group neural alignment. Socially central participants were also more likely to become neurally aligned to others in their groups.","container-title":"Nature Communications","DOI":"10.1038/s41467-023-43253-8","ISSN":"2041-1723","issue":"1","journalAbbreviation":"Nat Commun","language":"en","page":"3936","source":"DOI.org (Crossref)","title":"Consensus-building conversation leads to neural alignment","volume":"15","author":[{"family":"Sievers","given":"Beau"},{"family":"Welker","given":"Christopher"},{"family":"Hasson","given":"Uri"},{"family":"Kleinbaum","given":"Adam M."},{"family":"Wheatley","given":"Thalia"}],"issued":{"date-parts":[["2024",5,10]]}}},{"id":21054,"uris":["http://zotero.org/users/6239255/items/IPMTCUXJ"],"itemData":{"id":21054,"type":"article-journal","abstract":"Conversation?a verbal interaction between two or more people?is a complex, pervasive, and consequential human behavior. Conversations have been studied across many academic disciplines. However, advances in recording and analysis techniques over the last decade have allowed researchers to more directly and precisely examine conversations in natural contexts and at a larger scale than ever before, and these advances open new paths to understand humanity and the social world. Existing reviews of text analysis and conversation research have focused on text generated by a single author (e.g., product reviews, news articles, and public speeches) and thus leave open questions about the unique challenges presented by interactive conversation data (i.e., dialogue). In this article, we suggest approaches to overcome common challenges in the workflow of conversation science, including recording and transcribing conversations, structuring data (to merge turn-level and speaker-level data sets), extracting and aggregating linguistic features, estimating effects, and sharing data. This practical guide is meant to shed light on current best practices and empower more researchers to study conversations more directly?to expand the community of conversation scholars and contribute to a greater cumulative scientific understanding of the social world.","container-title":"Advances in Methods and Practices in Psychological Science","DOI":"10.1177/25152459231183919","ISSN":"2515-2459","issue":"4","note":"publisher: SAGE Publications Inc","page":"25152459231183919","title":"A Practical Guide to Conversation Research: How to Study What People Say to Each Other","volume":"6","author":[{"family":"Yeomans","given":"Michael"},{"family":"Boland","given":"F. Katelynn"},{"family":"Collins","given":"Hanne K."},{"family":"Abi-Esber","given":"Nicole"},{"family":"Brooks","given":"Alison Wood"}],"issued":{"date-parts":[["2023",10,1]]}}}],"schema":"https://github.com/citation-style-language/schema/raw/master/csl-citation.json"} </w:instrText>
      </w:r>
      <w:r w:rsidR="003C4EAE" w:rsidRPr="006E54B4">
        <w:rPr>
          <w:rPrChange w:id="1824" w:author="Chelsea Helion" w:date="2024-10-23T10:53:00Z">
            <w:rPr>
              <w:rFonts w:ascii="Aptos" w:hAnsi="Aptos"/>
            </w:rPr>
          </w:rPrChange>
        </w:rPr>
        <w:fldChar w:fldCharType="separate"/>
      </w:r>
      <w:r w:rsidR="00C603BD" w:rsidRPr="006E54B4">
        <w:rPr>
          <w:rPrChange w:id="1825" w:author="Chelsea Helion" w:date="2024-10-23T10:53:00Z">
            <w:rPr>
              <w:rFonts w:ascii="Aptos" w:hAnsi="Aptos"/>
            </w:rPr>
          </w:rPrChange>
        </w:rPr>
        <w:t>(Levenson &amp; Gottman, 1983; Reilly et al., 2023; Sievers et al., 2024; Yeomans et al., 2023)</w:t>
      </w:r>
      <w:r w:rsidR="003C4EAE" w:rsidRPr="006E54B4">
        <w:rPr>
          <w:rPrChange w:id="1826" w:author="Chelsea Helion" w:date="2024-10-23T10:53:00Z">
            <w:rPr>
              <w:rFonts w:ascii="Aptos" w:hAnsi="Aptos"/>
            </w:rPr>
          </w:rPrChange>
        </w:rPr>
        <w:fldChar w:fldCharType="end"/>
      </w:r>
      <w:r w:rsidRPr="006E54B4">
        <w:rPr>
          <w:rPrChange w:id="1827" w:author="Chelsea Helion" w:date="2024-10-23T10:53:00Z">
            <w:rPr>
              <w:rFonts w:ascii="Aptos" w:hAnsi="Aptos"/>
            </w:rPr>
          </w:rPrChange>
        </w:rPr>
        <w:t xml:space="preserve">.  </w:t>
      </w:r>
    </w:p>
    <w:p w14:paraId="13D0912A" w14:textId="5404CCB0" w:rsidR="00DE0869" w:rsidRPr="006E54B4" w:rsidRDefault="00000000" w:rsidP="00FE3980">
      <w:pPr>
        <w:spacing w:line="240" w:lineRule="auto"/>
        <w:ind w:firstLine="720"/>
        <w:jc w:val="both"/>
        <w:rPr>
          <w:b/>
          <w:rPrChange w:id="1828" w:author="Chelsea Helion" w:date="2024-10-23T10:53:00Z">
            <w:rPr>
              <w:rFonts w:ascii="Aptos" w:hAnsi="Aptos"/>
              <w:b/>
            </w:rPr>
          </w:rPrChange>
        </w:rPr>
      </w:pPr>
      <w:r w:rsidRPr="006E54B4">
        <w:rPr>
          <w:rPrChange w:id="1829" w:author="Chelsea Helion" w:date="2024-10-23T10:53:00Z">
            <w:rPr>
              <w:rFonts w:ascii="Aptos" w:hAnsi="Aptos"/>
            </w:rPr>
          </w:rPrChange>
        </w:rPr>
        <w:t>The absence of additional comparison tasks, such as a</w:t>
      </w:r>
      <w:ins w:id="1830" w:author="Chelsea Helion" w:date="2024-10-25T21:33:00Z">
        <w:r w:rsidR="00EC6475">
          <w:t xml:space="preserve"> passive viewing condition</w:t>
        </w:r>
      </w:ins>
      <w:r w:rsidRPr="006E54B4">
        <w:rPr>
          <w:rPrChange w:id="1831" w:author="Chelsea Helion" w:date="2024-10-23T10:53:00Z">
            <w:rPr>
              <w:rFonts w:ascii="Aptos" w:hAnsi="Aptos"/>
            </w:rPr>
          </w:rPrChange>
        </w:rPr>
        <w:t xml:space="preserve"> </w:t>
      </w:r>
      <w:del w:id="1832" w:author="Chelsea Helion" w:date="2024-10-25T21:33:00Z">
        <w:r w:rsidRPr="006E54B4" w:rsidDel="00EC6475">
          <w:rPr>
            <w:rPrChange w:id="1833" w:author="Chelsea Helion" w:date="2024-10-23T10:53:00Z">
              <w:rPr>
                <w:rFonts w:ascii="Aptos" w:hAnsi="Aptos"/>
              </w:rPr>
            </w:rPrChange>
          </w:rPr>
          <w:delText xml:space="preserve">non-social expressive engagement task </w:delText>
        </w:r>
      </w:del>
      <w:r w:rsidRPr="006E54B4">
        <w:rPr>
          <w:rPrChange w:id="1834" w:author="Chelsea Helion" w:date="2024-10-23T10:53:00Z">
            <w:rPr>
              <w:rFonts w:ascii="Aptos" w:hAnsi="Aptos"/>
            </w:rPr>
          </w:rPrChange>
        </w:rPr>
        <w:t xml:space="preserve">or a task which elicits high cognitive demand but which is not expressive </w:t>
      </w:r>
      <w:del w:id="1835" w:author="Chelsea Helion" w:date="2024-10-25T21:33:00Z">
        <w:r w:rsidRPr="006E54B4" w:rsidDel="00EC6475">
          <w:rPr>
            <w:rPrChange w:id="1836" w:author="Chelsea Helion" w:date="2024-10-23T10:53:00Z">
              <w:rPr>
                <w:rFonts w:ascii="Aptos" w:hAnsi="Aptos"/>
              </w:rPr>
            </w:rPrChange>
          </w:rPr>
          <w:delText>engagement</w:delText>
        </w:r>
      </w:del>
      <w:ins w:id="1837" w:author="Chelsea Helion" w:date="2024-10-25T21:33:00Z">
        <w:r w:rsidR="00EC6475">
          <w:t>viewing</w:t>
        </w:r>
      </w:ins>
      <w:r w:rsidRPr="006E54B4">
        <w:rPr>
          <w:rPrChange w:id="1838" w:author="Chelsea Helion" w:date="2024-10-23T10:53:00Z">
            <w:rPr>
              <w:rFonts w:ascii="Aptos" w:hAnsi="Aptos"/>
            </w:rPr>
          </w:rPrChange>
        </w:rPr>
        <w:t>, limits our ability to isolate neural correlates specific to rating from those related to general cognitive and sensory processing</w:t>
      </w:r>
      <w:del w:id="1839" w:author="Chelsea Helion" w:date="2024-10-25T21:33:00Z">
        <w:r w:rsidRPr="006E54B4" w:rsidDel="00EC6475">
          <w:rPr>
            <w:rPrChange w:id="1840" w:author="Chelsea Helion" w:date="2024-10-23T10:53:00Z">
              <w:rPr>
                <w:rFonts w:ascii="Aptos" w:hAnsi="Aptos"/>
              </w:rPr>
            </w:rPrChange>
          </w:rPr>
          <w:delText xml:space="preserve"> or which may be domain-specific</w:delText>
        </w:r>
      </w:del>
      <w:r w:rsidRPr="006E54B4">
        <w:rPr>
          <w:rPrChange w:id="1841" w:author="Chelsea Helion" w:date="2024-10-23T10:53:00Z">
            <w:rPr>
              <w:rFonts w:ascii="Aptos" w:hAnsi="Aptos"/>
            </w:rPr>
          </w:rPrChange>
        </w:rPr>
        <w:t>. Also, although our design was able to reduce the confounds between instruction and rating behavior, our univariate contrasts still unfortunately confounded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34B7A442" w:rsidR="00DE0869" w:rsidRPr="006E54B4" w:rsidRDefault="00000000" w:rsidP="00FE3980">
      <w:pPr>
        <w:spacing w:line="240" w:lineRule="auto"/>
        <w:ind w:firstLine="720"/>
        <w:jc w:val="both"/>
        <w:rPr>
          <w:rPrChange w:id="1842" w:author="Chelsea Helion" w:date="2024-10-23T10:53:00Z">
            <w:rPr>
              <w:rFonts w:ascii="Aptos" w:hAnsi="Aptos"/>
            </w:rPr>
          </w:rPrChange>
        </w:rPr>
      </w:pPr>
      <w:r w:rsidRPr="006E54B4">
        <w:rPr>
          <w:b/>
          <w:rPrChange w:id="1843" w:author="Chelsea Helion" w:date="2024-10-23T10:53:00Z">
            <w:rPr>
              <w:rFonts w:ascii="Aptos" w:hAnsi="Aptos"/>
              <w:b/>
            </w:rPr>
          </w:rPrChange>
        </w:rPr>
        <w:t xml:space="preserve">Future Directions. </w:t>
      </w:r>
      <w:r w:rsidRPr="006E54B4">
        <w:rPr>
          <w:rPrChange w:id="1844" w:author="Chelsea Helion" w:date="2024-10-23T10:53:00Z">
            <w:rPr>
              <w:rFonts w:ascii="Aptos" w:hAnsi="Aptos"/>
            </w:rPr>
          </w:rPrChange>
        </w:rPr>
        <w:t>Future endeavors can build upon these findings in a few ways to promote greater ecological validity in neuroscience research. While past research</w:t>
      </w:r>
      <w:del w:id="1845" w:author="Chelsea Helion" w:date="2024-10-25T21:33:00Z">
        <w:r w:rsidRPr="006E54B4" w:rsidDel="00EC6475">
          <w:rPr>
            <w:rPrChange w:id="1846" w:author="Chelsea Helion" w:date="2024-10-23T10:53:00Z">
              <w:rPr>
                <w:rFonts w:ascii="Aptos" w:hAnsi="Aptos"/>
              </w:rPr>
            </w:rPrChange>
          </w:rPr>
          <w:delText xml:space="preserve">, such as </w:delText>
        </w:r>
        <w:r w:rsidR="00434BCC" w:rsidRPr="006E54B4" w:rsidDel="00EC6475">
          <w:rPr>
            <w:rPrChange w:id="1847" w:author="Chelsea Helion" w:date="2024-10-23T10:53:00Z">
              <w:rPr>
                <w:rFonts w:ascii="Aptos" w:hAnsi="Aptos"/>
              </w:rPr>
            </w:rPrChange>
          </w:rPr>
          <w:fldChar w:fldCharType="begin"/>
        </w:r>
        <w:r w:rsidR="004F2335" w:rsidRPr="006E54B4" w:rsidDel="00EC6475">
          <w:rPr>
            <w:rPrChange w:id="1848" w:author="Chelsea Helion" w:date="2024-10-23T10:53:00Z">
              <w:rPr>
                <w:rFonts w:ascii="Aptos" w:hAnsi="Aptos"/>
              </w:rPr>
            </w:rPrChange>
          </w:rPr>
          <w:delInstrText xml:space="preserve"> ADDIN ZOTERO_ITEM CSL_CITATION {"citationID":"r8POTsoF","properties":{"formattedCitation":"(Hutcherson et al., 2005)","plainCitation":"(Hutcherson et al., 2005)","dontUpdate":true,"noteIndex":0},"citationItems":[{"id":16148,"uris":["http://zotero.org/users/6239255/items/M224CHW3"],"itemData":{"id":16148,"type":"article-journal","abstract":"Abstract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434BCC" w:rsidRPr="006E54B4" w:rsidDel="00EC6475">
          <w:rPr>
            <w:rPrChange w:id="1849" w:author="Chelsea Helion" w:date="2024-10-23T10:53:00Z">
              <w:rPr>
                <w:rFonts w:ascii="Aptos" w:hAnsi="Aptos"/>
              </w:rPr>
            </w:rPrChange>
          </w:rPr>
          <w:fldChar w:fldCharType="separate"/>
        </w:r>
        <w:r w:rsidR="00434BCC" w:rsidRPr="006E54B4" w:rsidDel="00EC6475">
          <w:rPr>
            <w:rPrChange w:id="1850" w:author="Chelsea Helion" w:date="2024-10-23T10:53:00Z">
              <w:rPr>
                <w:rFonts w:ascii="Aptos" w:hAnsi="Aptos"/>
              </w:rPr>
            </w:rPrChange>
          </w:rPr>
          <w:delText>Hutcherson et al., 2005</w:delText>
        </w:r>
        <w:r w:rsidR="00434BCC" w:rsidRPr="006E54B4" w:rsidDel="00EC6475">
          <w:rPr>
            <w:rPrChange w:id="1851" w:author="Chelsea Helion" w:date="2024-10-23T10:53:00Z">
              <w:rPr>
                <w:rFonts w:ascii="Aptos" w:hAnsi="Aptos"/>
              </w:rPr>
            </w:rPrChange>
          </w:rPr>
          <w:fldChar w:fldCharType="end"/>
        </w:r>
        <w:r w:rsidRPr="006E54B4" w:rsidDel="00EC6475">
          <w:rPr>
            <w:rPrChange w:id="1852" w:author="Chelsea Helion" w:date="2024-10-23T10:53:00Z">
              <w:rPr>
                <w:rFonts w:ascii="Aptos" w:hAnsi="Aptos"/>
              </w:rPr>
            </w:rPrChange>
          </w:rPr>
          <w:delText>,</w:delText>
        </w:r>
      </w:del>
      <w:r w:rsidRPr="006E54B4">
        <w:rPr>
          <w:rPrChange w:id="1853" w:author="Chelsea Helion" w:date="2024-10-23T10:53:00Z">
            <w:rPr>
              <w:rFonts w:ascii="Aptos" w:hAnsi="Aptos"/>
            </w:rPr>
          </w:rPrChange>
        </w:rPr>
        <w:t xml:space="preserve"> provided direct comparisons between passive viewing and what we have termed expressive </w:t>
      </w:r>
      <w:del w:id="1854" w:author="Chelsea Helion" w:date="2024-10-25T21:33:00Z">
        <w:r w:rsidRPr="006E54B4" w:rsidDel="00EC6475">
          <w:rPr>
            <w:rPrChange w:id="1855" w:author="Chelsea Helion" w:date="2024-10-23T10:53:00Z">
              <w:rPr>
                <w:rFonts w:ascii="Aptos" w:hAnsi="Aptos"/>
              </w:rPr>
            </w:rPrChange>
          </w:rPr>
          <w:delText>active engagement</w:delText>
        </w:r>
      </w:del>
      <w:ins w:id="1856" w:author="Chelsea Helion" w:date="2024-10-25T21:33:00Z">
        <w:r w:rsidR="00EC6475">
          <w:t>viewing</w:t>
        </w:r>
      </w:ins>
      <w:r w:rsidRPr="006E54B4">
        <w:rPr>
          <w:rPrChange w:id="1857" w:author="Chelsea Helion" w:date="2024-10-23T10:53:00Z">
            <w:rPr>
              <w:rFonts w:ascii="Aptos" w:hAnsi="Aptos"/>
            </w:rPr>
          </w:rPrChange>
        </w:rPr>
        <w:t>,</w:t>
      </w:r>
      <w:del w:id="1858" w:author="Chelsea Helion" w:date="2024-10-25T21:34:00Z">
        <w:r w:rsidRPr="006E54B4" w:rsidDel="00EC6475">
          <w:rPr>
            <w:rPrChange w:id="1859" w:author="Chelsea Helion" w:date="2024-10-23T10:53:00Z">
              <w:rPr>
                <w:rFonts w:ascii="Aptos" w:hAnsi="Aptos"/>
              </w:rPr>
            </w:rPrChange>
          </w:rPr>
          <w:delText xml:space="preserve"> and</w:delText>
        </w:r>
      </w:del>
      <w:r w:rsidRPr="006E54B4">
        <w:rPr>
          <w:rPrChange w:id="1860" w:author="Chelsea Helion" w:date="2024-10-23T10:53:00Z">
            <w:rPr>
              <w:rFonts w:ascii="Aptos" w:hAnsi="Aptos"/>
            </w:rPr>
          </w:rPrChange>
        </w:rPr>
        <w:t xml:space="preserve"> </w:t>
      </w:r>
      <w:del w:id="1861" w:author="Chelsea Helion" w:date="2024-10-25T21:34:00Z">
        <w:r w:rsidRPr="006E54B4" w:rsidDel="00EC6475">
          <w:rPr>
            <w:rPrChange w:id="1862" w:author="Chelsea Helion" w:date="2024-10-23T10:53:00Z">
              <w:rPr>
                <w:rFonts w:ascii="Aptos" w:hAnsi="Aptos"/>
              </w:rPr>
            </w:rPrChange>
          </w:rPr>
          <w:delText xml:space="preserve">this manuscript directly compared expressive active to reflective active, </w:delText>
        </w:r>
      </w:del>
      <w:r w:rsidRPr="006E54B4">
        <w:rPr>
          <w:rPrChange w:id="1863" w:author="Chelsea Helion" w:date="2024-10-23T10:53:00Z">
            <w:rPr>
              <w:rFonts w:ascii="Aptos" w:hAnsi="Aptos"/>
            </w:rPr>
          </w:rPrChange>
        </w:rPr>
        <w:t xml:space="preserve">we are unaware of any direct comparisons between reflective </w:t>
      </w:r>
      <w:del w:id="1864" w:author="Chelsea Helion" w:date="2024-10-25T21:34:00Z">
        <w:r w:rsidRPr="006E54B4" w:rsidDel="00EC6475">
          <w:rPr>
            <w:rPrChange w:id="1865" w:author="Chelsea Helion" w:date="2024-10-23T10:53:00Z">
              <w:rPr>
                <w:rFonts w:ascii="Aptos" w:hAnsi="Aptos"/>
              </w:rPr>
            </w:rPrChange>
          </w:rPr>
          <w:delText xml:space="preserve">active </w:delText>
        </w:r>
      </w:del>
      <w:ins w:id="1866" w:author="Chelsea Helion" w:date="2024-10-25T21:34:00Z">
        <w:r w:rsidR="00EC6475">
          <w:t>viewing</w:t>
        </w:r>
        <w:r w:rsidR="00EC6475" w:rsidRPr="006E54B4">
          <w:rPr>
            <w:rPrChange w:id="1867" w:author="Chelsea Helion" w:date="2024-10-23T10:53:00Z">
              <w:rPr>
                <w:rFonts w:ascii="Aptos" w:hAnsi="Aptos"/>
              </w:rPr>
            </w:rPrChange>
          </w:rPr>
          <w:t xml:space="preserve"> </w:t>
        </w:r>
      </w:ins>
      <w:r w:rsidRPr="006E54B4">
        <w:rPr>
          <w:rPrChange w:id="1868" w:author="Chelsea Helion" w:date="2024-10-23T10:53:00Z">
            <w:rPr>
              <w:rFonts w:ascii="Aptos" w:hAnsi="Aptos"/>
            </w:rPr>
          </w:rPrChange>
        </w:rPr>
        <w:t xml:space="preserve">and passive </w:t>
      </w:r>
      <w:del w:id="1869" w:author="Chelsea Helion" w:date="2024-10-25T21:34:00Z">
        <w:r w:rsidRPr="006E54B4" w:rsidDel="00EC6475">
          <w:rPr>
            <w:rPrChange w:id="1870" w:author="Chelsea Helion" w:date="2024-10-23T10:53:00Z">
              <w:rPr>
                <w:rFonts w:ascii="Aptos" w:hAnsi="Aptos"/>
              </w:rPr>
            </w:rPrChange>
          </w:rPr>
          <w:delText>engagement</w:delText>
        </w:r>
      </w:del>
      <w:ins w:id="1871" w:author="Chelsea Helion" w:date="2024-10-25T21:34:00Z">
        <w:r w:rsidR="00EC6475">
          <w:t>viewing</w:t>
        </w:r>
      </w:ins>
      <w:r w:rsidRPr="006E54B4">
        <w:rPr>
          <w:rPrChange w:id="1872" w:author="Chelsea Helion" w:date="2024-10-23T10:53:00Z">
            <w:rPr>
              <w:rFonts w:ascii="Aptos" w:hAnsi="Aptos"/>
            </w:rPr>
          </w:rPrChange>
        </w:rPr>
        <w:t xml:space="preserve">. This comparison may be of interest as reflective </w:t>
      </w:r>
      <w:del w:id="1873" w:author="Chelsea Helion" w:date="2024-10-25T21:34:00Z">
        <w:r w:rsidRPr="006E54B4" w:rsidDel="00EC6475">
          <w:rPr>
            <w:rPrChange w:id="1874" w:author="Chelsea Helion" w:date="2024-10-23T10:53:00Z">
              <w:rPr>
                <w:rFonts w:ascii="Aptos" w:hAnsi="Aptos"/>
              </w:rPr>
            </w:rPrChange>
          </w:rPr>
          <w:delText xml:space="preserve">engagement </w:delText>
        </w:r>
      </w:del>
      <w:ins w:id="1875" w:author="Chelsea Helion" w:date="2024-10-25T21:34:00Z">
        <w:r w:rsidR="00EC6475">
          <w:t>viewing</w:t>
        </w:r>
        <w:r w:rsidR="00EC6475" w:rsidRPr="006E54B4">
          <w:rPr>
            <w:rPrChange w:id="1876" w:author="Chelsea Helion" w:date="2024-10-23T10:53:00Z">
              <w:rPr>
                <w:rFonts w:ascii="Aptos" w:hAnsi="Aptos"/>
              </w:rPr>
            </w:rPrChange>
          </w:rPr>
          <w:t xml:space="preserve"> </w:t>
        </w:r>
      </w:ins>
      <w:r w:rsidRPr="006E54B4">
        <w:rPr>
          <w:rPrChange w:id="1877" w:author="Chelsea Helion" w:date="2024-10-23T10:53:00Z">
            <w:rPr>
              <w:rFonts w:ascii="Aptos" w:hAnsi="Aptos"/>
            </w:rPr>
          </w:rPrChange>
        </w:rPr>
        <w:t xml:space="preserve">could represent a means of reasonably constraining attention and adding more internal validity to naturalistic studies while minimizing the added activation we observed in attention, interoception, and sensory regions during expressive </w:t>
      </w:r>
      <w:del w:id="1878" w:author="Chelsea Helion" w:date="2024-10-25T21:34:00Z">
        <w:r w:rsidRPr="006E54B4" w:rsidDel="00EC6475">
          <w:rPr>
            <w:rPrChange w:id="1879" w:author="Chelsea Helion" w:date="2024-10-23T10:53:00Z">
              <w:rPr>
                <w:rFonts w:ascii="Aptos" w:hAnsi="Aptos"/>
              </w:rPr>
            </w:rPrChange>
          </w:rPr>
          <w:delText>engagement</w:delText>
        </w:r>
      </w:del>
      <w:ins w:id="1880" w:author="Chelsea Helion" w:date="2024-10-25T21:34:00Z">
        <w:r w:rsidR="00EC6475">
          <w:t>viewing</w:t>
        </w:r>
      </w:ins>
      <w:r w:rsidRPr="006E54B4">
        <w:rPr>
          <w:rPrChange w:id="1881" w:author="Chelsea Helion" w:date="2024-10-23T10:53:00Z">
            <w:rPr>
              <w:rFonts w:ascii="Aptos" w:hAnsi="Aptos"/>
            </w:rPr>
          </w:rPrChange>
        </w:rPr>
        <w:t xml:space="preserve">. </w:t>
      </w:r>
    </w:p>
    <w:p w14:paraId="7CA6108D" w14:textId="66732645" w:rsidR="00DE0869" w:rsidRPr="006E54B4" w:rsidRDefault="00000000" w:rsidP="00FE3980">
      <w:pPr>
        <w:spacing w:line="240" w:lineRule="auto"/>
        <w:ind w:firstLine="720"/>
        <w:jc w:val="both"/>
        <w:rPr>
          <w:rPrChange w:id="1882" w:author="Chelsea Helion" w:date="2024-10-23T10:53:00Z">
            <w:rPr>
              <w:rFonts w:ascii="Aptos" w:hAnsi="Aptos"/>
            </w:rPr>
          </w:rPrChange>
        </w:rPr>
      </w:pPr>
      <w:r w:rsidRPr="006E54B4">
        <w:rPr>
          <w:rPrChange w:id="1883" w:author="Chelsea Helion" w:date="2024-10-23T10:53:00Z">
            <w:rPr>
              <w:rFonts w:ascii="Aptos" w:hAnsi="Aptos"/>
            </w:rPr>
          </w:rPrChange>
        </w:rPr>
        <w:t xml:space="preserve">It would also be valuable to explore a broader range of stimuli using expressive </w:t>
      </w:r>
      <w:del w:id="1884" w:author="Chelsea Helion" w:date="2024-10-25T21:35:00Z">
        <w:r w:rsidRPr="006E54B4" w:rsidDel="00EC6475">
          <w:rPr>
            <w:rPrChange w:id="1885" w:author="Chelsea Helion" w:date="2024-10-23T10:53:00Z">
              <w:rPr>
                <w:rFonts w:ascii="Aptos" w:hAnsi="Aptos"/>
              </w:rPr>
            </w:rPrChange>
          </w:rPr>
          <w:delText xml:space="preserve">engagement </w:delText>
        </w:r>
      </w:del>
      <w:ins w:id="1886" w:author="Chelsea Helion" w:date="2024-10-25T21:35:00Z">
        <w:r w:rsidR="00EC6475">
          <w:t>viewing</w:t>
        </w:r>
        <w:r w:rsidR="00EC6475" w:rsidRPr="006E54B4">
          <w:rPr>
            <w:rPrChange w:id="1887" w:author="Chelsea Helion" w:date="2024-10-23T10:53:00Z">
              <w:rPr>
                <w:rFonts w:ascii="Aptos" w:hAnsi="Aptos"/>
              </w:rPr>
            </w:rPrChange>
          </w:rPr>
          <w:t xml:space="preserve"> </w:t>
        </w:r>
      </w:ins>
      <w:r w:rsidRPr="006E54B4">
        <w:rPr>
          <w:rPrChange w:id="1888" w:author="Chelsea Helion" w:date="2024-10-23T10:53:00Z">
            <w:rPr>
              <w:rFonts w:ascii="Aptos" w:hAnsi="Aptos"/>
            </w:rPr>
          </w:rPrChange>
        </w:rPr>
        <w:t xml:space="preserve">designs, including varying mediums (e.g., video, audio, text), genres (e.g., comedies, dramas, documentaries), emotional tones (e.g., happy, sad, suspenseful), and narrative complexity, as continuous online ratings may prove to be more or less obtrusive depending upon these factors. Collecting continuous </w:t>
      </w:r>
      <w:del w:id="1889" w:author="Chelsea Helion" w:date="2024-10-25T21:36:00Z">
        <w:r w:rsidRPr="006E54B4" w:rsidDel="00EC6475">
          <w:rPr>
            <w:rPrChange w:id="1890" w:author="Chelsea Helion" w:date="2024-10-23T10:53:00Z">
              <w:rPr>
                <w:rFonts w:ascii="Aptos" w:hAnsi="Aptos"/>
              </w:rPr>
            </w:rPrChange>
          </w:rPr>
          <w:delText xml:space="preserve">online </w:delText>
        </w:r>
      </w:del>
      <w:r w:rsidRPr="006E54B4">
        <w:rPr>
          <w:rPrChange w:id="1891" w:author="Chelsea Helion" w:date="2024-10-23T10:53:00Z">
            <w:rPr>
              <w:rFonts w:ascii="Aptos" w:hAnsi="Aptos"/>
            </w:rPr>
          </w:rPrChange>
        </w:rPr>
        <w:t>ratings in different contexts would also help to identify whether the observed neural patterns are specific to certain types of stimuli or generalizable across different media. Tasks requiring continuous ratings of non-social aspects, such as visual or auditory features, could help distinguish the neural activity associated with social evaluation from that related to general cognitive and sensory processing.</w:t>
      </w:r>
    </w:p>
    <w:p w14:paraId="09D5E4FE" w14:textId="06A916E5" w:rsidR="00DE0869" w:rsidRPr="006E54B4" w:rsidRDefault="00000000" w:rsidP="00FE3980">
      <w:pPr>
        <w:spacing w:line="240" w:lineRule="auto"/>
        <w:ind w:firstLine="720"/>
        <w:jc w:val="both"/>
        <w:rPr>
          <w:rPrChange w:id="1892" w:author="Chelsea Helion" w:date="2024-10-23T10:53:00Z">
            <w:rPr>
              <w:rFonts w:ascii="Aptos" w:hAnsi="Aptos"/>
            </w:rPr>
          </w:rPrChange>
        </w:rPr>
      </w:pPr>
      <w:r w:rsidRPr="006E54B4">
        <w:rPr>
          <w:rPrChange w:id="1893" w:author="Chelsea Helion" w:date="2024-10-23T10:53:00Z">
            <w:rPr>
              <w:rFonts w:ascii="Aptos" w:hAnsi="Aptos"/>
            </w:rPr>
          </w:rPrChange>
        </w:rPr>
        <w:t>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w:t>
      </w:r>
      <w:r w:rsidR="00A77E81" w:rsidRPr="006E54B4">
        <w:rPr>
          <w:rPrChange w:id="1894" w:author="Chelsea Helion" w:date="2024-10-23T10:53:00Z">
            <w:rPr>
              <w:rFonts w:ascii="Aptos" w:hAnsi="Aptos"/>
            </w:rPr>
          </w:rPrChange>
        </w:rPr>
        <w:t>,</w:t>
      </w:r>
      <w:r w:rsidRPr="006E54B4">
        <w:rPr>
          <w:rPrChange w:id="1895" w:author="Chelsea Helion" w:date="2024-10-23T10:53:00Z">
            <w:rPr>
              <w:rFonts w:ascii="Aptos" w:hAnsi="Aptos"/>
            </w:rPr>
          </w:rPrChange>
        </w:rPr>
        <w:t xml:space="preserve"> could answer these questions by tracking and comparing gaze behavior</w:t>
      </w:r>
      <w:r w:rsidR="008D4759" w:rsidRPr="006E54B4">
        <w:rPr>
          <w:rPrChange w:id="1896" w:author="Chelsea Helion" w:date="2024-10-23T10:53:00Z">
            <w:rPr>
              <w:rFonts w:ascii="Aptos" w:hAnsi="Aptos"/>
            </w:rPr>
          </w:rPrChange>
        </w:rPr>
        <w:t xml:space="preserve"> </w:t>
      </w:r>
      <w:r w:rsidR="00B11CB8" w:rsidRPr="006E54B4">
        <w:rPr>
          <w:rPrChange w:id="1897" w:author="Chelsea Helion" w:date="2024-10-23T10:53:00Z">
            <w:rPr>
              <w:rFonts w:ascii="Aptos" w:hAnsi="Aptos"/>
            </w:rPr>
          </w:rPrChange>
        </w:rPr>
        <w:fldChar w:fldCharType="begin"/>
      </w:r>
      <w:r w:rsidR="008B21B9">
        <w:instrText xml:space="preserve"> ADDIN ZOTERO_ITEM CSL_CITATION {"citationID":"Mt215vKh","properties":{"formattedCitation":"(Hasson et al., 2004)","plainCitation":"(Hasson et al., 2004)","noteIndex":0},"citationItems":[{"id":12003,"uris":["http://zotero.org/users/6239255/items/N7VP39X2"],"itemData":{"id":12003,"type":"article-journal","abstract":"To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schema":"https://github.com/citation-style-language/schema/raw/master/csl-citation.json"} </w:instrText>
      </w:r>
      <w:r w:rsidR="00B11CB8" w:rsidRPr="006E54B4">
        <w:rPr>
          <w:rPrChange w:id="1898" w:author="Chelsea Helion" w:date="2024-10-23T10:53:00Z">
            <w:rPr>
              <w:rFonts w:ascii="Aptos" w:hAnsi="Aptos"/>
            </w:rPr>
          </w:rPrChange>
        </w:rPr>
        <w:fldChar w:fldCharType="separate"/>
      </w:r>
      <w:r w:rsidR="00B11CB8" w:rsidRPr="006E54B4">
        <w:rPr>
          <w:rPrChange w:id="1899" w:author="Chelsea Helion" w:date="2024-10-23T10:53:00Z">
            <w:rPr>
              <w:rFonts w:ascii="Aptos" w:hAnsi="Aptos"/>
            </w:rPr>
          </w:rPrChange>
        </w:rPr>
        <w:t>(Hasson et al., 2004)</w:t>
      </w:r>
      <w:r w:rsidR="00B11CB8" w:rsidRPr="006E54B4">
        <w:rPr>
          <w:rPrChange w:id="1900" w:author="Chelsea Helion" w:date="2024-10-23T10:53:00Z">
            <w:rPr>
              <w:rFonts w:ascii="Aptos" w:hAnsi="Aptos"/>
            </w:rPr>
          </w:rPrChange>
        </w:rPr>
        <w:fldChar w:fldCharType="end"/>
      </w:r>
      <w:r w:rsidRPr="006E54B4">
        <w:rPr>
          <w:rPrChange w:id="1901" w:author="Chelsea Helion" w:date="2024-10-23T10:53:00Z">
            <w:rPr>
              <w:rFonts w:ascii="Aptos" w:hAnsi="Aptos"/>
            </w:rPr>
          </w:rPrChange>
        </w:rPr>
        <w:t>. Additionally, employing techniques with higher temporal resolution, such as</w:t>
      </w:r>
      <w:r w:rsidR="009027B2" w:rsidRPr="006E54B4">
        <w:rPr>
          <w:rPrChange w:id="1902" w:author="Chelsea Helion" w:date="2024-10-23T10:53:00Z">
            <w:rPr>
              <w:rFonts w:ascii="Aptos" w:hAnsi="Aptos"/>
            </w:rPr>
          </w:rPrChange>
        </w:rPr>
        <w:t xml:space="preserve"> </w:t>
      </w:r>
      <w:r w:rsidRPr="006E54B4">
        <w:rPr>
          <w:rPrChange w:id="1903" w:author="Chelsea Helion" w:date="2024-10-23T10:53:00Z">
            <w:rPr>
              <w:rFonts w:ascii="Aptos" w:hAnsi="Aptos"/>
            </w:rPr>
          </w:rPrChange>
        </w:rPr>
        <w:t>electroencephalography (EEG), could capture rapid changes in neural activity at a rate more commiserate with vision process than fMRI</w:t>
      </w:r>
      <w:r w:rsidR="008D4759" w:rsidRPr="006E54B4">
        <w:rPr>
          <w:rPrChange w:id="1904" w:author="Chelsea Helion" w:date="2024-10-23T10:53:00Z">
            <w:rPr>
              <w:rFonts w:ascii="Aptos" w:hAnsi="Aptos"/>
            </w:rPr>
          </w:rPrChange>
        </w:rPr>
        <w:t xml:space="preserve"> </w:t>
      </w:r>
      <w:r w:rsidR="00B11CB8" w:rsidRPr="006E54B4">
        <w:rPr>
          <w:rPrChange w:id="1905" w:author="Chelsea Helion" w:date="2024-10-23T10:53:00Z">
            <w:rPr>
              <w:rFonts w:ascii="Aptos" w:hAnsi="Aptos"/>
            </w:rPr>
          </w:rPrChange>
        </w:rPr>
        <w:fldChar w:fldCharType="begin"/>
      </w:r>
      <w:r w:rsidR="008B21B9">
        <w:instrText xml:space="preserve"> ADDIN ZOTERO_ITEM CSL_CITATION {"citationID":"KGxN8zJW","properties":{"formattedCitation":"(Axelrod et al., 2023)","plainCitation":"(Axelrod et al., 2023)","noteIndex":0},"citationItems":[{"id":20905,"uris":["http://zotero.org/users/6239255/items/NB37WI4P"],"itemData":{"id":20905,"type":"article-journal","abstract":"Humor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B11CB8" w:rsidRPr="006E54B4">
        <w:rPr>
          <w:rPrChange w:id="1906" w:author="Chelsea Helion" w:date="2024-10-23T10:53:00Z">
            <w:rPr>
              <w:rFonts w:ascii="Aptos" w:hAnsi="Aptos"/>
            </w:rPr>
          </w:rPrChange>
        </w:rPr>
        <w:fldChar w:fldCharType="separate"/>
      </w:r>
      <w:r w:rsidR="003F613E" w:rsidRPr="006E54B4">
        <w:rPr>
          <w:rPrChange w:id="1907" w:author="Chelsea Helion" w:date="2024-10-23T10:53:00Z">
            <w:rPr>
              <w:rFonts w:ascii="Aptos" w:hAnsi="Aptos"/>
            </w:rPr>
          </w:rPrChange>
        </w:rPr>
        <w:t>(Axelrod et al., 2023)</w:t>
      </w:r>
      <w:r w:rsidR="00B11CB8" w:rsidRPr="006E54B4">
        <w:rPr>
          <w:rPrChange w:id="1908" w:author="Chelsea Helion" w:date="2024-10-23T10:53:00Z">
            <w:rPr>
              <w:rFonts w:ascii="Aptos" w:hAnsi="Aptos"/>
            </w:rPr>
          </w:rPrChange>
        </w:rPr>
        <w:fldChar w:fldCharType="end"/>
      </w:r>
      <w:r w:rsidRPr="006E54B4">
        <w:rPr>
          <w:rPrChange w:id="1909" w:author="Chelsea Helion" w:date="2024-10-23T10:53:00Z">
            <w:rPr>
              <w:rFonts w:ascii="Aptos" w:hAnsi="Aptos"/>
            </w:rPr>
          </w:rPrChange>
        </w:rPr>
        <w:t xml:space="preserve">.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68D29073" w:rsidR="00DE0869" w:rsidRPr="006E54B4" w:rsidRDefault="00000000" w:rsidP="00FE3980">
      <w:pPr>
        <w:spacing w:line="240" w:lineRule="auto"/>
        <w:ind w:firstLine="720"/>
        <w:jc w:val="both"/>
        <w:rPr>
          <w:rPrChange w:id="1910" w:author="Chelsea Helion" w:date="2024-10-23T10:53:00Z">
            <w:rPr>
              <w:rFonts w:ascii="Aptos" w:hAnsi="Aptos"/>
            </w:rPr>
          </w:rPrChange>
        </w:rPr>
      </w:pPr>
      <w:r w:rsidRPr="006E54B4">
        <w:rPr>
          <w:rPrChange w:id="1911" w:author="Chelsea Helion" w:date="2024-10-23T10:53:00Z">
            <w:rPr>
              <w:rFonts w:ascii="Aptos" w:hAnsi="Aptos"/>
            </w:rPr>
          </w:rPrChange>
        </w:rPr>
        <w:t xml:space="preserve">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t>
      </w:r>
      <w:proofErr w:type="gramStart"/>
      <w:r w:rsidRPr="006E54B4">
        <w:rPr>
          <w:rPrChange w:id="1912" w:author="Chelsea Helion" w:date="2024-10-23T10:53:00Z">
            <w:rPr>
              <w:rFonts w:ascii="Aptos" w:hAnsi="Aptos"/>
            </w:rPr>
          </w:rPrChange>
        </w:rPr>
        <w:t>whom</w:t>
      </w:r>
      <w:proofErr w:type="gramEnd"/>
      <w:r w:rsidRPr="006E54B4">
        <w:rPr>
          <w:rPrChange w:id="1913" w:author="Chelsea Helion" w:date="2024-10-23T10:53:00Z">
            <w:rPr>
              <w:rFonts w:ascii="Aptos" w:hAnsi="Aptos"/>
            </w:rPr>
          </w:rPrChange>
        </w:rPr>
        <w:t xml:space="preserve"> may experience challenges attempting to identify and build upon existing work. We experienced this ourselves in the development of this manuscript, as disparate literatures with shared interests in </w:t>
      </w:r>
      <w:r w:rsidRPr="006E54B4">
        <w:rPr>
          <w:rPrChange w:id="1914" w:author="Chelsea Helion" w:date="2024-10-23T10:53:00Z">
            <w:rPr>
              <w:rFonts w:ascii="Aptos" w:hAnsi="Aptos"/>
            </w:rPr>
          </w:rPrChange>
        </w:rPr>
        <w:lastRenderedPageBreak/>
        <w:t>continuous rating (e.g., social psychology, neuroeconomics, computer science, etc.) appeared disconnected by differences in terminology and tools. A substantial body of work in this space has already been created. A shared formal taxonomy may reduce siloing of research efforts by creating a common language and provide a robust foundation for this thriving subdiscipline.</w:t>
      </w:r>
    </w:p>
    <w:p w14:paraId="539A7132" w14:textId="0CCC76AB" w:rsidR="00FE3980" w:rsidRPr="006E54B4" w:rsidRDefault="00FE3980">
      <w:pPr>
        <w:rPr>
          <w:b/>
          <w:rPrChange w:id="1915" w:author="Chelsea Helion" w:date="2024-10-23T10:53:00Z">
            <w:rPr>
              <w:rFonts w:ascii="Aptos" w:hAnsi="Aptos"/>
              <w:b/>
            </w:rPr>
          </w:rPrChange>
        </w:rPr>
      </w:pPr>
      <w:r w:rsidRPr="006E54B4">
        <w:rPr>
          <w:b/>
          <w:rPrChange w:id="1916" w:author="Chelsea Helion" w:date="2024-10-23T10:53:00Z">
            <w:rPr>
              <w:rFonts w:ascii="Aptos" w:hAnsi="Aptos"/>
              <w:b/>
            </w:rPr>
          </w:rPrChange>
        </w:rPr>
        <w:br w:type="page"/>
      </w:r>
    </w:p>
    <w:p w14:paraId="0F9982F7" w14:textId="17D07C77" w:rsidR="00DE0869" w:rsidRPr="006E54B4" w:rsidRDefault="00000000" w:rsidP="00FE3980">
      <w:pPr>
        <w:spacing w:line="240" w:lineRule="auto"/>
        <w:jc w:val="both"/>
        <w:rPr>
          <w:b/>
          <w:rPrChange w:id="1917" w:author="Chelsea Helion" w:date="2024-10-23T10:53:00Z">
            <w:rPr>
              <w:rFonts w:ascii="Aptos" w:hAnsi="Aptos"/>
              <w:b/>
            </w:rPr>
          </w:rPrChange>
        </w:rPr>
      </w:pPr>
      <w:r w:rsidRPr="006E54B4">
        <w:rPr>
          <w:b/>
          <w:rPrChange w:id="1918" w:author="Chelsea Helion" w:date="2024-10-23T10:53:00Z">
            <w:rPr>
              <w:rFonts w:ascii="Aptos" w:hAnsi="Aptos"/>
              <w:b/>
            </w:rPr>
          </w:rPrChange>
        </w:rPr>
        <w:lastRenderedPageBreak/>
        <w:t>Conclusion</w:t>
      </w:r>
    </w:p>
    <w:p w14:paraId="0F41ECA4" w14:textId="180A2C48" w:rsidR="00DE0869" w:rsidRPr="006E54B4" w:rsidRDefault="00000000" w:rsidP="00FE3980">
      <w:pPr>
        <w:spacing w:line="240" w:lineRule="auto"/>
        <w:ind w:firstLine="540"/>
        <w:jc w:val="both"/>
        <w:rPr>
          <w:rPrChange w:id="1919" w:author="Chelsea Helion" w:date="2024-10-23T10:53:00Z">
            <w:rPr>
              <w:rFonts w:ascii="Aptos" w:hAnsi="Aptos"/>
            </w:rPr>
          </w:rPrChange>
        </w:rPr>
      </w:pPr>
      <w:r w:rsidRPr="006E54B4">
        <w:rPr>
          <w:rPrChange w:id="1920" w:author="Chelsea Helion" w:date="2024-10-23T10:53:00Z">
            <w:rPr>
              <w:rFonts w:ascii="Aptos" w:hAnsi="Aptos"/>
            </w:rPr>
          </w:rPrChange>
        </w:rPr>
        <w:t xml:space="preserve">In this study, we directly compared neural activity of subjects while they either </w:t>
      </w:r>
      <w:r w:rsidR="009027B2" w:rsidRPr="006E54B4">
        <w:rPr>
          <w:rPrChange w:id="1921" w:author="Chelsea Helion" w:date="2024-10-23T10:53:00Z">
            <w:rPr>
              <w:rFonts w:ascii="Aptos" w:hAnsi="Aptos"/>
            </w:rPr>
          </w:rPrChange>
        </w:rPr>
        <w:t>continuously rated</w:t>
      </w:r>
      <w:r w:rsidRPr="006E54B4">
        <w:rPr>
          <w:rPrChange w:id="1922" w:author="Chelsea Helion" w:date="2024-10-23T10:53:00Z">
            <w:rPr>
              <w:rFonts w:ascii="Aptos" w:hAnsi="Aptos"/>
            </w:rPr>
          </w:rPrChange>
        </w:rPr>
        <w:t xml:space="preserve">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w:t>
      </w:r>
      <w:r w:rsidR="00745ABA" w:rsidRPr="006E54B4">
        <w:rPr>
          <w:rPrChange w:id="1923" w:author="Chelsea Helion" w:date="2024-10-23T10:53:00Z">
            <w:rPr>
              <w:rFonts w:ascii="Aptos" w:hAnsi="Aptos"/>
            </w:rPr>
          </w:rPrChange>
        </w:rPr>
        <w:t>FFG</w:t>
      </w:r>
      <w:r w:rsidRPr="006E54B4">
        <w:rPr>
          <w:rPrChange w:id="1924" w:author="Chelsea Helion" w:date="2024-10-23T10:53:00Z">
            <w:rPr>
              <w:rFonts w:ascii="Aptos" w:hAnsi="Aptos"/>
            </w:rPr>
          </w:rPrChange>
        </w:rPr>
        <w:t>, TPJ</w:t>
      </w:r>
      <w:r w:rsidR="00745ABA" w:rsidRPr="006E54B4">
        <w:rPr>
          <w:rPrChange w:id="1925" w:author="Chelsea Helion" w:date="2024-10-23T10:53:00Z">
            <w:rPr>
              <w:rFonts w:ascii="Aptos" w:hAnsi="Aptos"/>
            </w:rPr>
          </w:rPrChange>
        </w:rPr>
        <w:t>, TP</w:t>
      </w:r>
      <w:r w:rsidRPr="006E54B4">
        <w:rPr>
          <w:rPrChange w:id="1926" w:author="Chelsea Helion" w:date="2024-10-23T10:53:00Z">
            <w:rPr>
              <w:rFonts w:ascii="Aptos" w:hAnsi="Aptos"/>
            </w:rPr>
          </w:rPrChange>
        </w:rPr>
        <w:t xml:space="preserve">, </w:t>
      </w:r>
      <w:proofErr w:type="spellStart"/>
      <w:r w:rsidRPr="006E54B4">
        <w:rPr>
          <w:rPrChange w:id="1927" w:author="Chelsea Helion" w:date="2024-10-23T10:53:00Z">
            <w:rPr>
              <w:rFonts w:ascii="Aptos" w:hAnsi="Aptos"/>
            </w:rPr>
          </w:rPrChange>
        </w:rPr>
        <w:t>pCUN</w:t>
      </w:r>
      <w:proofErr w:type="spellEnd"/>
      <w:r w:rsidRPr="006E54B4">
        <w:rPr>
          <w:rPrChange w:id="1928" w:author="Chelsea Helion" w:date="2024-10-23T10:53:00Z">
            <w:rPr>
              <w:rFonts w:ascii="Aptos" w:hAnsi="Aptos"/>
            </w:rPr>
          </w:rPrChange>
        </w:rPr>
        <w:t xml:space="preserve">) did demonstrate differential activation </w:t>
      </w:r>
      <w:proofErr w:type="gramStart"/>
      <w:r w:rsidRPr="006E54B4">
        <w:rPr>
          <w:rPrChange w:id="1929" w:author="Chelsea Helion" w:date="2024-10-23T10:53:00Z">
            <w:rPr>
              <w:rFonts w:ascii="Aptos" w:hAnsi="Aptos"/>
            </w:rPr>
          </w:rPrChange>
        </w:rPr>
        <w:t>as a consequence of</w:t>
      </w:r>
      <w:proofErr w:type="gramEnd"/>
      <w:r w:rsidRPr="006E54B4">
        <w:rPr>
          <w:rPrChange w:id="1930" w:author="Chelsea Helion" w:date="2024-10-23T10:53:00Z">
            <w:rPr>
              <w:rFonts w:ascii="Aptos" w:hAnsi="Aptos"/>
            </w:rPr>
          </w:rPrChange>
        </w:rPr>
        <w:t xml:space="preserve">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47E55058" w14:textId="77777777" w:rsidR="009623C0" w:rsidRDefault="009623C0">
      <w:pPr>
        <w:rPr>
          <w:b/>
          <w:bCs/>
        </w:rPr>
      </w:pPr>
      <w:bookmarkStart w:id="1931" w:name="_3m71kq8syq2c" w:colFirst="0" w:colLast="0"/>
      <w:bookmarkEnd w:id="1931"/>
    </w:p>
    <w:p w14:paraId="119EA104" w14:textId="54F3B8F5" w:rsidR="009623C0" w:rsidRPr="002947A3" w:rsidRDefault="009623C0">
      <w:pPr>
        <w:pStyle w:val="Heading2"/>
        <w:spacing w:before="0" w:after="0" w:line="240" w:lineRule="auto"/>
        <w:jc w:val="both"/>
        <w:rPr>
          <w:b/>
          <w:bCs/>
          <w:sz w:val="22"/>
          <w:szCs w:val="22"/>
        </w:rPr>
        <w:pPrChange w:id="1932" w:author="Chelsea Helion" w:date="2024-10-25T12:15:00Z">
          <w:pPr>
            <w:pStyle w:val="Heading2"/>
            <w:spacing w:before="0" w:after="0" w:line="240" w:lineRule="auto"/>
            <w:ind w:firstLine="720"/>
            <w:jc w:val="both"/>
          </w:pPr>
        </w:pPrChange>
      </w:pPr>
      <w:del w:id="1933" w:author="Billy Mitchell" w:date="2024-10-30T09:47:00Z" w16du:dateUtc="2024-10-30T13:47:00Z">
        <w:r w:rsidRPr="002947A3" w:rsidDel="00A565EC">
          <w:rPr>
            <w:b/>
            <w:bCs/>
            <w:sz w:val="22"/>
            <w:szCs w:val="22"/>
          </w:rPr>
          <w:delText>Methods</w:delText>
        </w:r>
      </w:del>
      <w:ins w:id="1934" w:author="Billy Mitchell" w:date="2024-10-30T09:47:00Z" w16du:dateUtc="2024-10-30T13:47:00Z">
        <w:r w:rsidR="00A565EC">
          <w:rPr>
            <w:b/>
            <w:bCs/>
            <w:sz w:val="22"/>
            <w:szCs w:val="22"/>
          </w:rPr>
          <w:t>Materials and Methods</w:t>
        </w:r>
      </w:ins>
    </w:p>
    <w:p w14:paraId="0D93C9A2" w14:textId="77777777" w:rsidR="009623C0" w:rsidRDefault="009623C0" w:rsidP="009623C0">
      <w:pPr>
        <w:spacing w:line="240" w:lineRule="auto"/>
        <w:jc w:val="both"/>
      </w:pPr>
      <w:r w:rsidRPr="002947A3">
        <w:rPr>
          <w:b/>
        </w:rPr>
        <w:t xml:space="preserve">Participants. </w:t>
      </w:r>
      <w:r w:rsidRPr="002947A3">
        <w:t xml:space="preserve">Forty (40) subjects were recruited for a neuroimaging study on decision-making from the greater Philadelphia area between May 2022 and June 2023. Five subjects were excluded for reasons including excessive head motion (1), prior familiarity with the stimulus (1), and technical issues resulting in incomplete data (3). The 35 remaining subjects (N </w:t>
      </w:r>
      <w:r w:rsidRPr="002947A3">
        <w:rPr>
          <w:vertAlign w:val="subscript"/>
        </w:rPr>
        <w:t>female</w:t>
      </w:r>
      <w:r w:rsidRPr="002947A3">
        <w:t xml:space="preserve"> = 20, N </w:t>
      </w:r>
      <w:r w:rsidRPr="002947A3">
        <w:rPr>
          <w:vertAlign w:val="subscript"/>
        </w:rPr>
        <w:t>male</w:t>
      </w:r>
      <w:r w:rsidRPr="002947A3">
        <w:t xml:space="preserve"> = 15</w:t>
      </w:r>
      <w:proofErr w:type="gramStart"/>
      <w:r w:rsidRPr="002947A3">
        <w:t>)  ranged</w:t>
      </w:r>
      <w:proofErr w:type="gramEnd"/>
      <w:r w:rsidRPr="002947A3">
        <w:t xml:space="preserve"> in age from 18 to 44 years (median </w:t>
      </w:r>
      <w:r w:rsidRPr="002947A3">
        <w:rPr>
          <w:vertAlign w:val="subscript"/>
        </w:rPr>
        <w:t>age</w:t>
      </w:r>
      <w:r w:rsidRPr="002947A3">
        <w:t xml:space="preserve">: 22 years; mean </w:t>
      </w:r>
      <w:r w:rsidRPr="002947A3">
        <w:rPr>
          <w:vertAlign w:val="subscript"/>
        </w:rPr>
        <w:t>age</w:t>
      </w:r>
      <w:r w:rsidRPr="002947A3">
        <w:t xml:space="preserve">: 24.5 </w:t>
      </w:r>
      <w:r w:rsidRPr="002947A3">
        <w:rPr>
          <w:rFonts w:eastAsia="Merriweather"/>
          <w:color w:val="2A2A2A"/>
          <w:highlight w:val="white"/>
        </w:rPr>
        <w:t>±</w:t>
      </w:r>
      <w:r w:rsidRPr="002947A3">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were free of significant psychological, neurological, and developmental disorders. We did not use handedness as eligibility criteria, but did document it and use it as a regressor where appropriate. Four of the thirty-five eligible subjects identified as </w:t>
      </w:r>
      <w:proofErr w:type="gramStart"/>
      <w:r w:rsidRPr="002947A3">
        <w:t>left handed</w:t>
      </w:r>
      <w:proofErr w:type="gramEnd"/>
      <w:r w:rsidRPr="002947A3">
        <w:t xml:space="preserve"> and all others were right handed. All participants provided written informed consent as approved by a local Institutional Review Board.</w:t>
      </w:r>
    </w:p>
    <w:p w14:paraId="2B7E7E7F" w14:textId="77777777" w:rsidR="009623C0" w:rsidRDefault="009623C0" w:rsidP="009623C0">
      <w:pPr>
        <w:spacing w:line="240" w:lineRule="auto"/>
        <w:jc w:val="both"/>
      </w:pPr>
    </w:p>
    <w:p w14:paraId="6D84D288" w14:textId="6734E250" w:rsidR="009623C0" w:rsidRDefault="009623C0" w:rsidP="009623C0">
      <w:pPr>
        <w:spacing w:line="240" w:lineRule="auto"/>
        <w:jc w:val="both"/>
      </w:pPr>
      <w:r w:rsidRPr="002947A3">
        <w:rPr>
          <w:b/>
        </w:rPr>
        <w:t xml:space="preserve">Task Design. </w:t>
      </w:r>
      <w:r w:rsidRPr="002947A3">
        <w: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t>
      </w:r>
      <w:r w:rsidRPr="002947A3">
        <w:fldChar w:fldCharType="begin"/>
      </w:r>
      <w:r w:rsidR="008B21B9">
        <w:instrText xml:space="preserve"> ADDIN ZOTERO_ITEM CSL_CITATION {"citationID":"2wczqXgj","properties":{"formattedCitation":"(Kimberley et al., 2008)","plainCitation":"(Kimberley et al., 2008)","dontUpdate":true,"noteIndex":0},"citationItems":[{"id":20910,"uris":["http://zotero.org/users/6239255/items/7MZZWZTX","http://zotero.org/users/6239255/items/J2WIKVVS"],"itemData":{"id":20910,"type":"article-journal","abstract":"The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instrText>
      </w:r>
      <w:r w:rsidRPr="002947A3">
        <w:fldChar w:fldCharType="separate"/>
      </w:r>
      <w:r w:rsidRPr="002947A3">
        <w:t>Kimberley et al., (2008)</w:t>
      </w:r>
      <w:r w:rsidRPr="002947A3">
        <w:fldChar w:fldCharType="end"/>
      </w:r>
      <w:r w:rsidRPr="002947A3">
        <w:t xml:space="preserve"> observed a stabilization effect only after the first run of each of their continuous performance experiments. Participants were then provided information to contextualize the video stimulus that they were about to watch, which was an HBO murder mystery (i.e., Episode 4 of “The Undoing”, HBO television, original airdate: 11/15/20). The stimulus was split into two 22 minute 17 second components, representing the first and second halves of the episode, and were presented to participants across two sequential runs (</w:t>
      </w:r>
      <w:r w:rsidRPr="002947A3">
        <w:rPr>
          <w:b/>
          <w:bCs/>
        </w:rPr>
        <w:t>Figure 2A</w:t>
      </w:r>
      <w:r w:rsidRPr="002947A3">
        <w:t>). The episodes halves were presented in chronological order. Prior to exposure, participants were pseudo-randomly assigned to one of two conditions using a dynamic allocation approach in which the probability of condition assignment was determined by the distribution of subjects who had already completed the study in each condition. Subjects were assigned to continuously rate their certainty of a predefined stimulus-specific outcome (i.e., a target character’s innocence/guilt) for one half of the stimulus. They were instructed to watch the other half without rating, but to evaluate the stimulus as if they were providing ratings (i.e., to assess a target character’s innocence/guilt) (</w:t>
      </w:r>
      <w:r w:rsidRPr="002947A3">
        <w:rPr>
          <w:b/>
          <w:bCs/>
        </w:rPr>
        <w:t>Figure 2B</w:t>
      </w:r>
      <w:r w:rsidRPr="002947A3">
        <w:t xml:space="preserve">). When rating, a bipolar, </w:t>
      </w:r>
      <w:proofErr w:type="gramStart"/>
      <w:r w:rsidRPr="002947A3">
        <w:t>horizontally-positioned</w:t>
      </w:r>
      <w:proofErr w:type="gramEnd"/>
      <w:r w:rsidRPr="002947A3">
        <w:t xml:space="preserve"> scale was visualized below the video stimulus. The initial position of scale was set to 0% certainty. Pressing a button with the index finger incremented the scale by 5% closer towards the left pole (i.e., 100% certain of guilt) and </w:t>
      </w:r>
      <w:r w:rsidRPr="002947A3">
        <w:lastRenderedPageBreak/>
        <w:t xml:space="preserve">pressing a button with the middle finger incremented the scale by 5% closer towards the right pole (i.e., 100% certain of innocence). Of the final sample, twenty (20) subjects rated the first half of the </w:t>
      </w:r>
      <w:proofErr w:type="gramStart"/>
      <w:r w:rsidRPr="002947A3">
        <w:t>stimulus</w:t>
      </w:r>
      <w:proofErr w:type="gramEnd"/>
      <w:r w:rsidRPr="002947A3">
        <w:t xml:space="preserve"> and fifteen (15) subjects rated the second half using the handheld device. Following the episode viewing task, while still in the scanner, participants completed two additional functional runs. The first was a run in which they gauged the certainty of a non-social predefined stimulus-specific outcome (the visual luminance of the image) and the second was a free recall task for the contents of the episode. Those goal</w:t>
      </w:r>
      <w:del w:id="1935" w:author="Chelsea Helion" w:date="2024-10-25T12:16:00Z">
        <w:r w:rsidRPr="002947A3" w:rsidDel="009623C0">
          <w:delText>s</w:delText>
        </w:r>
      </w:del>
      <w:r w:rsidRPr="002947A3">
        <w:t xml:space="preserve"> of th</w:t>
      </w:r>
      <w:ins w:id="1936" w:author="Chelsea Helion" w:date="2024-10-25T12:16:00Z">
        <w:r>
          <w:t>e first</w:t>
        </w:r>
      </w:ins>
      <w:del w:id="1937" w:author="Chelsea Helion" w:date="2024-10-25T12:16:00Z">
        <w:r w:rsidRPr="002947A3" w:rsidDel="009623C0">
          <w:delText>ose</w:delText>
        </w:r>
      </w:del>
      <w:r w:rsidRPr="002947A3">
        <w:t xml:space="preserve"> task</w:t>
      </w:r>
      <w:ins w:id="1938" w:author="Chelsea Helion" w:date="2024-10-25T12:16:00Z">
        <w:r>
          <w:t xml:space="preserve"> and analysis of the verbal details of the second</w:t>
        </w:r>
      </w:ins>
      <w:del w:id="1939" w:author="Chelsea Helion" w:date="2024-10-25T12:16:00Z">
        <w:r w:rsidRPr="002947A3" w:rsidDel="009623C0">
          <w:delText>s</w:delText>
        </w:r>
      </w:del>
      <w:r w:rsidRPr="002947A3">
        <w:t xml:space="preserve"> </w:t>
      </w:r>
      <w:ins w:id="1940" w:author="Chelsea Helion" w:date="2024-10-25T12:16:00Z">
        <w:r>
          <w:t xml:space="preserve">are </w:t>
        </w:r>
      </w:ins>
      <w:del w:id="1941" w:author="Chelsea Helion" w:date="2024-10-25T12:16:00Z">
        <w:r w:rsidRPr="002947A3" w:rsidDel="009623C0">
          <w:delText xml:space="preserve">are </w:delText>
        </w:r>
      </w:del>
      <w:r w:rsidRPr="002947A3">
        <w:t xml:space="preserve">outside of the purview of the present </w:t>
      </w:r>
      <w:proofErr w:type="gramStart"/>
      <w:r w:rsidRPr="002947A3">
        <w:t>manuscript, and</w:t>
      </w:r>
      <w:proofErr w:type="gramEnd"/>
      <w:r w:rsidRPr="002947A3">
        <w:t xml:space="preserve"> will be characterized in future work. All scripts associated with this task are publicly available at https://github.com/wj-mitchell/Expressive_V_Reflective.  </w:t>
      </w:r>
    </w:p>
    <w:p w14:paraId="318B6C34" w14:textId="77777777" w:rsidR="0076279C" w:rsidRDefault="0076279C" w:rsidP="009623C0">
      <w:pPr>
        <w:spacing w:line="240" w:lineRule="auto"/>
        <w:jc w:val="both"/>
      </w:pPr>
    </w:p>
    <w:p w14:paraId="13238D66" w14:textId="3CDAEBDB" w:rsidR="0076279C" w:rsidRDefault="0076279C" w:rsidP="0076279C">
      <w:pPr>
        <w:spacing w:line="240" w:lineRule="auto"/>
        <w:jc w:val="both"/>
      </w:pPr>
      <w:r w:rsidRPr="002947A3">
        <w:rPr>
          <w:b/>
        </w:rPr>
        <w:t xml:space="preserve">Experimental display and rating acquisition. </w:t>
      </w:r>
      <w:r w:rsidRPr="002947A3">
        <w:t>Software and hardware options available to researchers specifically designed for collecting continuous self-report ratings are numerous and constitute a rich topic of research on their own (</w:t>
      </w:r>
      <w:r w:rsidRPr="002947A3">
        <w:fldChar w:fldCharType="begin"/>
      </w:r>
      <w:r w:rsidR="008B21B9">
        <w:instrText xml:space="preserve"> ADDIN ZOTERO_ITEM CSL_CITATION {"citationID":"evhOC8cS","properties":{"formattedCitation":"(Girard &amp; Wright, 2018)","plainCitation":"(Girard &amp; Wright, 2018)","dontUpdate":true,"noteIndex":0},"citationItems":[{"id":20889,"uris":["http://zotero.org/users/6239255/items/TUT6KNQN"],"itemData":{"id":20889,"type":"article-journal","abstract":"Continuous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instrText>
      </w:r>
      <w:r w:rsidRPr="002947A3">
        <w:fldChar w:fldCharType="separate"/>
      </w:r>
      <w:r w:rsidRPr="002947A3">
        <w:t>Girard &amp; Wright (2018)</w:t>
      </w:r>
      <w:r w:rsidRPr="002947A3">
        <w:fldChar w:fldCharType="end"/>
      </w:r>
      <w:r w:rsidRPr="002947A3">
        <w:t xml:space="preserve"> contains a useful summary of these efforts). We designed a novel script programmed in Python [v3.8.13] </w:t>
      </w:r>
      <w:r w:rsidRPr="002947A3">
        <w:fldChar w:fldCharType="begin"/>
      </w:r>
      <w:r w:rsidR="008B21B9">
        <w:instrText xml:space="preserve"> ADDIN ZOTERO_ITEM CSL_CITATION {"citationID":"dGGIwqAO","properties":{"formattedCitation":"(van Rossum, 1995)","plainCitation":"(van Rossum, 1995)","noteIndex":0},"citationItems":[{"id":20984,"uris":["http://zotero.org/users/6239255/items/2N3VUFMR"],"itemData":{"id":20984,"type":"software","collection-title":"Centrum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Pr="002947A3">
        <w:fldChar w:fldCharType="separate"/>
      </w:r>
      <w:r w:rsidRPr="002947A3">
        <w:t>(van Rossum, 1995)</w:t>
      </w:r>
      <w:r w:rsidRPr="002947A3">
        <w:fldChar w:fldCharType="end"/>
      </w:r>
      <w:r w:rsidRPr="002947A3">
        <w:t xml:space="preserve"> using the PsychoPy [v2021.2.3] </w:t>
      </w:r>
      <w:r w:rsidRPr="002947A3">
        <w:fldChar w:fldCharType="begin"/>
      </w:r>
      <w:r w:rsidR="008B21B9">
        <w:instrText xml:space="preserve"> ADDIN ZOTERO_ITEM CSL_CITATION {"citationID":"8g4Ft3c4","properties":{"formattedCitation":"(Peirce et al., 2019)","plainCitation":"(Peirce et al., 2019)","noteIndex":0},"citationItems":[{"id":20983,"uris":["http://zotero.org/users/6239255/items/ST7ITYI7"],"itemData":{"id":20983,"type":"article-journal","abstract":"PsychoPy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instrText>
      </w:r>
      <w:r w:rsidRPr="002947A3">
        <w:fldChar w:fldCharType="separate"/>
      </w:r>
      <w:r w:rsidRPr="002947A3">
        <w:t>(Peirce et al., 2019)</w:t>
      </w:r>
      <w:r w:rsidRPr="002947A3">
        <w:fldChar w:fldCharType="end"/>
      </w:r>
      <w:r w:rsidRPr="002947A3">
        <w:t xml:space="preserve"> python library to capture our ratings. This choice provided flexibility to customize components present in the experimental session and ensured, due to using open-source software, that the code could be readily shared, replicated, and operated on any other Python-compatible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 Additionally, by incrementing rating values only upon release of the button, rather than continuously for as long as the button is pressed, we hoped to more clearly delineate inflections in neural activity associated with rating or button pressing. All subjects used their right hand to provide ratings. </w:t>
      </w:r>
      <w:proofErr w:type="gramStart"/>
      <w:r w:rsidRPr="002947A3">
        <w:t>Left handed</w:t>
      </w:r>
      <w:proofErr w:type="gramEnd"/>
      <w:r w:rsidRPr="002947A3">
        <w:t xml:space="preserve"> subjects did not report any difficulties using the right-hand button box. Ratings were sampled at the stimulus’s average framerate (24 Hz).</w:t>
      </w:r>
    </w:p>
    <w:p w14:paraId="5F5CC111" w14:textId="77777777" w:rsidR="0076279C" w:rsidRDefault="0076279C" w:rsidP="0076279C">
      <w:pPr>
        <w:spacing w:line="240" w:lineRule="auto"/>
        <w:jc w:val="both"/>
      </w:pPr>
    </w:p>
    <w:p w14:paraId="20BDD18A" w14:textId="713A7908" w:rsidR="0076279C" w:rsidRPr="002947A3" w:rsidRDefault="0076279C">
      <w:pPr>
        <w:spacing w:line="240" w:lineRule="auto"/>
        <w:jc w:val="both"/>
        <w:pPrChange w:id="1942" w:author="Chelsea Helion" w:date="2024-10-25T12:17:00Z">
          <w:pPr>
            <w:spacing w:line="240" w:lineRule="auto"/>
            <w:ind w:firstLine="720"/>
            <w:jc w:val="both"/>
          </w:pPr>
        </w:pPrChange>
      </w:pPr>
      <w:r w:rsidRPr="002947A3">
        <w:rPr>
          <w:b/>
        </w:rPr>
        <w:t xml:space="preserve">Image Acquisition. </w:t>
      </w:r>
      <w:r w:rsidRPr="002947A3">
        <w: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w:t>
      </w:r>
      <w:proofErr w:type="spellStart"/>
      <w:r w:rsidRPr="002947A3">
        <w:t>ms</w:t>
      </w:r>
      <w:proofErr w:type="spellEnd"/>
      <w:r w:rsidRPr="002947A3">
        <w:t xml:space="preserve">; TE = 25 </w:t>
      </w:r>
      <w:proofErr w:type="spellStart"/>
      <w:r w:rsidRPr="002947A3">
        <w:t>ms</w:t>
      </w:r>
      <w:proofErr w:type="spellEnd"/>
      <w:r w:rsidRPr="002947A3">
        <w:t xml:space="preserve">;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t>
      </w:r>
      <w:r w:rsidRPr="002947A3">
        <w:fldChar w:fldCharType="begin"/>
      </w:r>
      <w:r w:rsidR="008B21B9">
        <w:instrText xml:space="preserve"> ADDIN ZOTERO_ITEM CSL_CITATION {"citationID":"cAYjiEBQ","properties":{"formattedCitation":"(J. Chen et al., 2017)","plainCitation":"(J. Chen et al., 2017)","noteIndex":0},"citationItems":[{"id":11885,"uris":["http://zotero.org/users/6239255/items/5M5D4KQB"],"itemData":{"id":11885,"type":"article-journal","container-title":"Nature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Pr="002947A3">
        <w:fldChar w:fldCharType="separate"/>
      </w:r>
      <w:r w:rsidRPr="002947A3">
        <w:t>(J. Chen et al., 2017)</w:t>
      </w:r>
      <w:r w:rsidRPr="002947A3">
        <w:fldChar w:fldCharType="end"/>
      </w:r>
      <w:r w:rsidRPr="002947A3">
        <w: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p>
    <w:p w14:paraId="6300F6FF" w14:textId="77777777" w:rsidR="0076279C" w:rsidRDefault="0076279C" w:rsidP="0076279C">
      <w:pPr>
        <w:spacing w:line="240" w:lineRule="auto"/>
        <w:jc w:val="both"/>
        <w:rPr>
          <w:b/>
        </w:rPr>
      </w:pPr>
    </w:p>
    <w:p w14:paraId="2D1C6F81" w14:textId="66EB113B" w:rsidR="0076279C" w:rsidRPr="002947A3" w:rsidRDefault="0076279C">
      <w:pPr>
        <w:spacing w:line="240" w:lineRule="auto"/>
        <w:jc w:val="both"/>
        <w:pPrChange w:id="1943" w:author="Chelsea Helion" w:date="2024-10-25T12:18:00Z">
          <w:pPr>
            <w:spacing w:line="240" w:lineRule="auto"/>
            <w:ind w:firstLine="720"/>
            <w:jc w:val="both"/>
          </w:pPr>
        </w:pPrChange>
      </w:pPr>
      <w:r w:rsidRPr="002947A3">
        <w:rPr>
          <w:b/>
        </w:rPr>
        <w:t xml:space="preserve">Audio delivery. </w:t>
      </w:r>
      <w:r w:rsidRPr="002947A3">
        <w:t xml:space="preserve">Audio for the experimental task was presented through </w:t>
      </w:r>
      <w:proofErr w:type="spellStart"/>
      <w:r w:rsidRPr="002947A3">
        <w:t>OptoAcoustics</w:t>
      </w:r>
      <w:proofErr w:type="spellEnd"/>
      <w:r w:rsidRPr="002947A3">
        <w:t xml:space="preserve"> </w:t>
      </w:r>
      <w:proofErr w:type="spellStart"/>
      <w:r w:rsidRPr="002947A3">
        <w:t>OptoActive</w:t>
      </w:r>
      <w:proofErr w:type="spellEnd"/>
      <w:r w:rsidRPr="002947A3">
        <w:t xml:space="preser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w:t>
      </w:r>
      <w:r w:rsidRPr="002947A3">
        <w:lastRenderedPageBreak/>
        <w:t xml:space="preserve">changes between runs as needed. The visual elements of the experimental setup were projected on an MRI-compatible, out-of-bore screen using a Hyperion Projector. </w:t>
      </w:r>
    </w:p>
    <w:p w14:paraId="79EA916E" w14:textId="77777777" w:rsidR="0076279C" w:rsidRDefault="0076279C" w:rsidP="0076279C">
      <w:pPr>
        <w:spacing w:line="240" w:lineRule="auto"/>
        <w:jc w:val="both"/>
        <w:rPr>
          <w:b/>
        </w:rPr>
      </w:pPr>
    </w:p>
    <w:p w14:paraId="36EE6F92" w14:textId="334D86EB" w:rsidR="0076279C" w:rsidRPr="002947A3" w:rsidRDefault="0076279C">
      <w:pPr>
        <w:spacing w:line="240" w:lineRule="auto"/>
        <w:jc w:val="both"/>
        <w:pPrChange w:id="1944" w:author="Chelsea Helion" w:date="2024-10-25T12:18:00Z">
          <w:pPr>
            <w:spacing w:line="240" w:lineRule="auto"/>
            <w:ind w:firstLine="720"/>
            <w:jc w:val="both"/>
          </w:pPr>
        </w:pPrChange>
      </w:pPr>
      <w:r w:rsidRPr="002947A3">
        <w:rPr>
          <w:b/>
        </w:rPr>
        <w:t xml:space="preserve">fMRI Pre-Processing. </w:t>
      </w:r>
      <w:r w:rsidRPr="002947A3">
        <w:t xml:space="preserve">We first converted all MRI data from DICOM to BIDS-formatted </w:t>
      </w:r>
      <w:proofErr w:type="spellStart"/>
      <w:r w:rsidRPr="002947A3">
        <w:t>NIfTI</w:t>
      </w:r>
      <w:proofErr w:type="spellEnd"/>
      <w:r w:rsidRPr="002947A3">
        <w:t xml:space="preserve"> files using </w:t>
      </w:r>
      <w:proofErr w:type="spellStart"/>
      <w:r w:rsidRPr="002947A3">
        <w:t>heudiconv</w:t>
      </w:r>
      <w:proofErr w:type="spellEnd"/>
      <w:r w:rsidRPr="002947A3">
        <w:t xml:space="preserve"> [v0.11.3] </w:t>
      </w:r>
      <w:r w:rsidRPr="002947A3">
        <w:fldChar w:fldCharType="begin"/>
      </w:r>
      <w:r w:rsidR="008B21B9">
        <w:instrText xml:space="preserve"> ADDIN ZOTERO_ITEM CSL_CITATION {"citationID":"BTLPnAdB","properties":{"formattedCitation":"(Halchenko et al., 2021)","plainCitation":"(Halchenko et al., 2021)","noteIndex":0},"citationItems":[{"id":20982,"uris":["http://zotero.org/users/6239255/items/M54SWAQ7"],"itemData":{"id":20982,"type":"software","note":"DOI: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instrText>
      </w:r>
      <w:r w:rsidRPr="002947A3">
        <w:fldChar w:fldCharType="separate"/>
      </w:r>
      <w:r w:rsidRPr="002947A3">
        <w:t>(Halchenko et al., 2021)</w:t>
      </w:r>
      <w:r w:rsidRPr="002947A3">
        <w:fldChar w:fldCharType="end"/>
      </w:r>
      <w:r w:rsidRPr="002947A3">
        <w:t xml:space="preserve">. Neuroimaging data was preprocessed with the standard fMRIPrep [v20.2.6] pipeline </w:t>
      </w:r>
      <w:r w:rsidRPr="002947A3">
        <w:fldChar w:fldCharType="begin"/>
      </w:r>
      <w:r w:rsidR="008B21B9">
        <w:instrText xml:space="preserve"> ADDIN ZOTERO_ITEM CSL_CITATION {"citationID":"SqDYiicV","properties":{"formattedCitation":"(Esteban et al., 2017)","plainCitation":"(Esteban et al., 2017)","noteIndex":0},"citationItems":[{"id":11880,"uris":["http://zotero.org/users/6239255/items/B7XGE9N2"],"itemData":{"id":11880,"type":"software","abstract":"[FIX]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instrText>
      </w:r>
      <w:r w:rsidRPr="002947A3">
        <w:fldChar w:fldCharType="separate"/>
      </w:r>
      <w:r w:rsidRPr="002947A3">
        <w:t>(Esteban et al., 2017)</w:t>
      </w:r>
      <w:r w:rsidRPr="002947A3">
        <w:fldChar w:fldCharType="end"/>
      </w:r>
      <w:r w:rsidRPr="002947A3">
        <w:t xml:space="preserve"> within a Docker [v19.03.12] container to maintain generalizability. Motion outliers were assessed using the FSL Motion Outlier Tool </w:t>
      </w:r>
      <w:r w:rsidRPr="002947A3">
        <w:fldChar w:fldCharType="begin"/>
      </w:r>
      <w:r w:rsidRPr="002947A3">
        <w:instrText xml:space="preserve"> ADDIN ZOTERO_ITEM CSL_CITATION {"citationID":"iV0IqKAn","properties":{"formattedCitation":"(Jenkinson et al., 2012)","plainCitation":"(Jenkinson et al., 2012)","noteIndex":0},"citationItems":[{"id":2697,"uris":["http://zotero.org/users/6239255/items/WA4T27RK"],"itemData":{"id":2697,"type":"article-journal","abstract":"FSL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Pr="002947A3">
        <w:t>(Jenkinson et al., 2012)</w:t>
      </w:r>
      <w:r w:rsidRPr="002947A3">
        <w:fldChar w:fldCharType="end"/>
      </w:r>
      <w:r w:rsidRPr="002947A3">
        <w: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One subject was excluded according to this standard. Head motion was generally ideal, with 99.9% of all analyzed TRs (98.1% including the excluded subject) falling within an acceptable range. </w:t>
      </w:r>
    </w:p>
    <w:p w14:paraId="743B075B" w14:textId="78F45D24" w:rsidR="0076279C" w:rsidRPr="002947A3" w:rsidRDefault="0076279C" w:rsidP="0076279C">
      <w:pPr>
        <w:spacing w:line="240" w:lineRule="auto"/>
        <w:ind w:firstLine="720"/>
        <w:jc w:val="both"/>
      </w:pPr>
      <w:r w:rsidRPr="002947A3">
        <w:t xml:space="preserve">For the ISC analysis, additional preprocessing was performed using </w:t>
      </w:r>
      <w:proofErr w:type="spellStart"/>
      <w:r w:rsidRPr="002947A3">
        <w:t>nltools</w:t>
      </w:r>
      <w:proofErr w:type="spellEnd"/>
      <w:r w:rsidRPr="002947A3">
        <w:t xml:space="preserve"> [v0.4.7] </w:t>
      </w:r>
      <w:r w:rsidRPr="002947A3">
        <w:fldChar w:fldCharType="begin"/>
      </w:r>
      <w:r w:rsidR="00D45595">
        <w:instrText xml:space="preserve"> ADDIN ZOTERO_ITEM CSL_CITATION {"citationID":"vgE0kQdw","properties":{"formattedCitation":"(L. Chang et al., 2018)","plainCitation":"(L. Chang et al., 2018)","noteIndex":0},"citationItems":[{"id":11879,"uris":["http://zotero.org/users/6239255/items/PT3M3WD5"],"itemData":{"id":11879,"type":"software","abstract":"&lt;em&gt;New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D45595" w:rsidRPr="00D45595">
        <w:t>(L. Chang et al., 2018)</w:t>
      </w:r>
      <w:r w:rsidRPr="002947A3">
        <w:fldChar w:fldCharType="end"/>
      </w:r>
      <w:r w:rsidRPr="002947A3">
        <w:t xml:space="preserve">. Data were smoothed using a 6mm gaussian kernel and </w:t>
      </w:r>
      <w:proofErr w:type="spellStart"/>
      <w:r w:rsidRPr="002947A3">
        <w:t>despiked</w:t>
      </w:r>
      <w:proofErr w:type="spellEnd"/>
      <w:r w:rsidRPr="002947A3">
        <w:t xml:space="preserve"> using </w:t>
      </w:r>
      <w:proofErr w:type="spellStart"/>
      <w:r w:rsidRPr="002947A3">
        <w:t>nltools</w:t>
      </w:r>
      <w:proofErr w:type="spellEnd"/>
      <w:r w:rsidRPr="002947A3">
        <w:t xml:space="preserve"> </w:t>
      </w:r>
      <w:proofErr w:type="spellStart"/>
      <w:r w:rsidRPr="002947A3">
        <w:t>find_spikes</w:t>
      </w:r>
      <w:proofErr w:type="spellEnd"/>
      <w:r w:rsidRPr="002947A3">
        <w:t xml:space="preserve"> function. Covariates of the data, including motion translations and rotations, were then regressed upon the neural data before it was parcellated into 400 unique functionally defined regions of interest using the 2022 17-network Schaefer-Kong Atlas </w:t>
      </w:r>
      <w:r w:rsidRPr="002947A3">
        <w:fldChar w:fldCharType="begin"/>
      </w:r>
      <w:r w:rsidR="008B21B9">
        <w:instrText xml:space="preserve"> ADDIN ZOTERO_ITEM CSL_CITATION {"citationID":"TuYRdtBT","properties":{"formattedCitation":"(Schaefer et al., 2018)","plainCitation":"(Schaefer et al., 2018)","noteIndex":0},"citationItems":[{"id":11878,"uris":["http://zotero.org/users/6239255/items/TJZVPB56"],"itemData":{"id":11878,"type":"article-journal","container-title":"Cerebral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Pr="002947A3">
        <w:t>(Schaefer et al., 2018)</w:t>
      </w:r>
      <w:r w:rsidRPr="002947A3">
        <w:fldChar w:fldCharType="end"/>
      </w:r>
      <w:r w:rsidRPr="002947A3">
        <w:t xml:space="preserve">. While the Schaefer-Kong Atlas is available in resolutions from 100 to 1000 parcels, 400 parcels is widely used as a standard due to previous work suggesting that the human cortex can be divided into 300 to 400 unique functional regions </w:t>
      </w:r>
      <w:r w:rsidRPr="002947A3">
        <w:fldChar w:fldCharType="begin"/>
      </w:r>
      <w:r w:rsidR="008B21B9">
        <w:instrText xml:space="preserve"> ADDIN ZOTERO_ITEM CSL_CITATION {"citationID":"WzDJL7Iq","properties":{"formattedCitation":"(Van Essen et al., 2012)","plainCitation":"(Van Essen et al., 2012)","noteIndex":0},"citationItems":[{"id":20951,"uris":["http://zotero.org/users/6239255/items/T77LRRYR"],"itemData":{"id":20951,"type":"article-journal","abstract":"We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instrText>
      </w:r>
      <w:r w:rsidRPr="002947A3">
        <w:fldChar w:fldCharType="separate"/>
      </w:r>
      <w:r w:rsidRPr="002947A3">
        <w:t>(Van Essen et al., 2012)</w:t>
      </w:r>
      <w:r w:rsidRPr="002947A3">
        <w:fldChar w:fldCharType="end"/>
      </w:r>
      <w:r w:rsidRPr="002947A3">
        <w:t xml:space="preserve">. It should be noted that MVPA analyses like ISC, which are sensitive to the voxel-level patterns that spatial smoothing could distort, are robust to the standard gaussian kernel size that fMRIPrep applies during spatial smoothing </w:t>
      </w:r>
      <w:r w:rsidRPr="002947A3">
        <w:fldChar w:fldCharType="begin"/>
      </w:r>
      <w:r w:rsidR="008B21B9">
        <w:instrText xml:space="preserve"> ADDIN ZOTERO_ITEM CSL_CITATION {"citationID":"hwf4NXDO","properties":{"formattedCitation":"(Hendriks et al., 2017)","plainCitation":"(Hendriks et al., 2017)","noteIndex":0},"citationItems":[{"id":12001,"uris":["http://zotero.org/users/6239255/items/B58UM36G"],"itemData":{"id":12001,"type":"article-journal","abstract":"Multi-voxel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instrText>
      </w:r>
      <w:r w:rsidRPr="002947A3">
        <w:fldChar w:fldCharType="separate"/>
      </w:r>
      <w:r w:rsidRPr="002947A3">
        <w:t>(Hendriks et al., 2017)</w:t>
      </w:r>
      <w:r w:rsidRPr="002947A3">
        <w:fldChar w:fldCharType="end"/>
      </w:r>
      <w:r w:rsidRPr="002947A3">
        <w:t xml:space="preserve">. </w:t>
      </w:r>
    </w:p>
    <w:p w14:paraId="1A796C87" w14:textId="77777777" w:rsidR="0076279C" w:rsidRDefault="0076279C" w:rsidP="0076279C">
      <w:pPr>
        <w:spacing w:line="240" w:lineRule="auto"/>
        <w:jc w:val="both"/>
        <w:rPr>
          <w:b/>
        </w:rPr>
      </w:pPr>
    </w:p>
    <w:p w14:paraId="17962DAA" w14:textId="39C6CB7E" w:rsidR="0076279C" w:rsidRPr="002947A3" w:rsidRDefault="0076279C">
      <w:pPr>
        <w:spacing w:line="240" w:lineRule="auto"/>
        <w:jc w:val="both"/>
        <w:pPrChange w:id="1945" w:author="Chelsea Helion" w:date="2024-10-25T12:18:00Z">
          <w:pPr>
            <w:spacing w:line="240" w:lineRule="auto"/>
            <w:ind w:firstLine="720"/>
            <w:jc w:val="both"/>
          </w:pPr>
        </w:pPrChange>
      </w:pPr>
      <w:r w:rsidRPr="002947A3">
        <w:rPr>
          <w:b/>
        </w:rPr>
        <w:t xml:space="preserve">Univariate Analysis. </w:t>
      </w:r>
      <w:r w:rsidRPr="002947A3">
        <w:t xml:space="preserve">FSL's [v6.0.5.1] FEAT [v6.0.0] </w:t>
      </w:r>
      <w:r w:rsidRPr="002947A3">
        <w:fldChar w:fldCharType="begin"/>
      </w:r>
      <w:r w:rsidRPr="002947A3">
        <w:instrText xml:space="preserve"> ADDIN ZOTERO_ITEM CSL_CITATION {"citationID":"DmgiqaKt","properties":{"formattedCitation":"(Jenkinson et al., 2012)","plainCitation":"(Jenkinson et al., 2012)","noteIndex":0},"citationItems":[{"id":2697,"uris":["http://zotero.org/users/6239255/items/WA4T27RK"],"itemData":{"id":2697,"type":"article-journal","abstract":"FSL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Pr="002947A3">
        <w:t>(Jenkinson et al., 2012)</w:t>
      </w:r>
      <w:r w:rsidRPr="002947A3">
        <w:fldChar w:fldCharType="end"/>
      </w:r>
      <w:r w:rsidRPr="002947A3">
        <w:t xml:space="preserve"> was used to perform a univariate parametric modulation analysis and contrast analyses between conditions (rating vs. non-rating). For rated runs, three (3) three-column event files were constructed. The first event file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t>
      </w:r>
    </w:p>
    <w:p w14:paraId="7762931E" w14:textId="77777777" w:rsidR="0076279C" w:rsidRPr="002947A3" w:rsidRDefault="0076279C" w:rsidP="0076279C">
      <w:pPr>
        <w:spacing w:line="240" w:lineRule="auto"/>
        <w:ind w:firstLine="720"/>
        <w:jc w:val="both"/>
      </w:pPr>
      <w:r w:rsidRPr="002947A3">
        <w: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w:t>
      </w:r>
      <w:proofErr w:type="gramStart"/>
      <w:r w:rsidRPr="002947A3">
        <w:t>making a decision</w:t>
      </w:r>
      <w:proofErr w:type="gramEnd"/>
      <w:r w:rsidRPr="002947A3">
        <w:t xml:space="preserve"> (i.e., pressing a button) rather than subjects’ subjective certainty levels. By focusing exclusively on the number of button presses, we aimed to capture the cognitive and motor processes involved in rating itself. </w:t>
      </w:r>
    </w:p>
    <w:p w14:paraId="1BB2E73A" w14:textId="4D001C6B" w:rsidR="0076279C" w:rsidRPr="002947A3" w:rsidRDefault="0076279C" w:rsidP="0076279C">
      <w:pPr>
        <w:spacing w:line="240" w:lineRule="auto"/>
        <w:ind w:firstLine="720"/>
        <w:jc w:val="both"/>
      </w:pPr>
      <w:r w:rsidRPr="002947A3">
        <w: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fMRIPrep and analyzed in FSL </w:t>
      </w:r>
      <w:r w:rsidRPr="006E54B4">
        <w:fldChar w:fldCharType="begin"/>
      </w:r>
      <w:r w:rsidR="008B21B9">
        <w:instrText xml:space="preserve"> ADDIN ZOTERO_ITEM CSL_CITATION {"citationID":"kZra6KpM","properties":{"formattedCitation":"(Mumford, 2017)","plainCitation":"(Mumford, 2017)","noteIndex":0},"citationItems":[{"id":"llvwoHae/Izc7FuQi","uris":["http://zotero.org/users/6239255/items/LXHQL6XV"],"itemData":{"id":16337,"type":"motion_picture","dimensions":"10:27","language":"English","medium":"Digital","publisher":"Youtube","title":"How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instrText>
      </w:r>
      <w:r w:rsidRPr="006E54B4">
        <w:fldChar w:fldCharType="separate"/>
      </w:r>
      <w:r w:rsidRPr="006E54B4">
        <w:t>(Mumford, 2017)</w:t>
      </w:r>
      <w:r w:rsidRPr="006E54B4">
        <w:fldChar w:fldCharType="end"/>
      </w:r>
      <w:r w:rsidRPr="002947A3">
        <w:t>.</w:t>
      </w:r>
    </w:p>
    <w:p w14:paraId="395D632E" w14:textId="50D9F3F0" w:rsidR="0076279C" w:rsidRPr="002947A3" w:rsidRDefault="0076279C" w:rsidP="0076279C">
      <w:pPr>
        <w:spacing w:line="240" w:lineRule="auto"/>
        <w:ind w:firstLine="720"/>
        <w:jc w:val="both"/>
      </w:pPr>
      <w:r w:rsidRPr="002947A3">
        <w:t xml:space="preserve">A subset of the standard fMRIPrep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 </w:t>
      </w:r>
      <w:r w:rsidRPr="002947A3">
        <w:fldChar w:fldCharType="begin"/>
      </w:r>
      <w:r w:rsidR="008B21B9">
        <w:instrText xml:space="preserve"> ADDIN ZOTERO_ITEM CSL_CITATION {"citationID":"9NvCSEb5","properties":{"formattedCitation":"(Friston et al., 1995)","plainCitation":"(Friston et al., 1995)","noteIndex":0},"citationItems":[{"id":20976,"uris":["http://zotero.org/users/6239255/items/2X2E4YSS"],"itemData":{"id":20976,"type":"article-journal","abstract":"We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instrText>
      </w:r>
      <w:r w:rsidRPr="002947A3">
        <w:fldChar w:fldCharType="separate"/>
      </w:r>
      <w:r w:rsidRPr="002947A3">
        <w:t>(Friston et al., 1995)</w:t>
      </w:r>
      <w:r w:rsidRPr="002947A3">
        <w:fldChar w:fldCharType="end"/>
      </w:r>
      <w:r w:rsidRPr="002947A3">
        <w:t xml:space="preserve"> - an especially important adjustment for long duration stimuli </w:t>
      </w:r>
      <w:r w:rsidRPr="002947A3">
        <w:fldChar w:fldCharType="begin"/>
      </w:r>
      <w:r w:rsidR="008B21B9">
        <w:instrText xml:space="preserve"> ADDIN ZOTERO_ITEM CSL_CITATION {"citationID":"4d3fKu2T","properties":{"formattedCitation":"(Power et al., 2014)","plainCitation":"(Power et al., 2014)","noteIndex":0},"citationItems":[{"id":20974,"uris":["http://zotero.org/users/6239255/items/IUCGI8ES"],"itemData":{"id":20974,"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instrText>
      </w:r>
      <w:r w:rsidRPr="002947A3">
        <w:fldChar w:fldCharType="separate"/>
      </w:r>
      <w:r w:rsidRPr="002947A3">
        <w:t>(Power et al., 2014)</w:t>
      </w:r>
      <w:r w:rsidRPr="002947A3">
        <w:fldChar w:fldCharType="end"/>
      </w:r>
      <w:r w:rsidRPr="002947A3">
        <w:t xml:space="preserve"> - as well as the first five temporal and anatomical components identified by fMRIPrep, which account for time- and spatial-</w:t>
      </w:r>
      <w:r w:rsidRPr="002947A3">
        <w:lastRenderedPageBreak/>
        <w:t xml:space="preserve">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w:t>
      </w:r>
      <w:proofErr w:type="spellStart"/>
      <w:r w:rsidRPr="002947A3">
        <w:t>imread</w:t>
      </w:r>
      <w:proofErr w:type="spellEnd"/>
      <w:r w:rsidRPr="002947A3">
        <w:t xml:space="preserve"> function from the OpenCV [v4.10.0.82] </w:t>
      </w:r>
      <w:r w:rsidRPr="002947A3">
        <w:fldChar w:fldCharType="begin"/>
      </w:r>
      <w:r w:rsidR="008B21B9">
        <w:instrText xml:space="preserve"> ADDIN ZOTERO_ITEM CSL_CITATION {"citationID":"YXCJp5QM","properties":{"formattedCitation":"(Bradski, 2000)","plainCitation":"(Bradski, 2000)","noteIndex":0},"citationItems":[{"id":20973,"uris":["http://zotero.org/users/6239255/items/XS9367EL"],"itemData":{"id":20973,"type":"software","collection-title":"Dr. Dobb's Journal of Software Tools","genre":"Python","title":"The OpenCV Library","URL":"https://pypi.org/project/opencv-python/","version":"2008-01-15","author":[{"family":"Bradski","given":"G."}],"issued":{"date-parts":[["2000"]]}}}],"schema":"https://github.com/citation-style-language/schema/raw/master/csl-citation.json"} </w:instrText>
      </w:r>
      <w:r w:rsidRPr="002947A3">
        <w:fldChar w:fldCharType="separate"/>
      </w:r>
      <w:r w:rsidRPr="002947A3">
        <w:t>(Bradski, 2000)</w:t>
      </w:r>
      <w:r w:rsidRPr="002947A3">
        <w:fldChar w:fldCharType="end"/>
      </w:r>
      <w:r w:rsidRPr="002947A3">
        <w:t xml:space="preserve"> python library and averaged within each TR. The average volume in decibels within each TR was calculated using the </w:t>
      </w:r>
      <w:proofErr w:type="spellStart"/>
      <w:r w:rsidRPr="002947A3">
        <w:t>librosa</w:t>
      </w:r>
      <w:proofErr w:type="spellEnd"/>
      <w:r w:rsidRPr="002947A3">
        <w:t xml:space="preserve"> [v0.10.2] </w:t>
      </w:r>
      <w:r w:rsidRPr="002947A3">
        <w:fldChar w:fldCharType="begin"/>
      </w:r>
      <w:r w:rsidR="008B21B9">
        <w:instrText xml:space="preserve"> ADDIN ZOTERO_ITEM CSL_CITATION {"citationID":"IULtgncO","properties":{"formattedCitation":"(McFee et al., 2015)","plainCitation":"(McFee et al., 2015)","noteIndex":0},"citationItems":[{"id":20971,"uris":["http://zotero.org/users/6239255/items/72JGTU6M"],"itemData":{"id":20971,"type":"paper-conference","container-title":"Proceedings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instrText>
      </w:r>
      <w:r w:rsidRPr="002947A3">
        <w:fldChar w:fldCharType="separate"/>
      </w:r>
      <w:r w:rsidRPr="002947A3">
        <w:t>(McFee et al., 2015)</w:t>
      </w:r>
      <w:r w:rsidRPr="002947A3">
        <w:fldChar w:fldCharType="end"/>
      </w:r>
      <w:r w:rsidRPr="002947A3">
        <w:t xml:space="preserve"> Python library. The presence of speech and faces were manually coded moment-to-moment by a trained human annotator and confirmed by researcher review. Additional confirmation regarding the presence of faces or speech within each TR was achieved using Whisper [v1.1.10] </w:t>
      </w:r>
      <w:r w:rsidRPr="002947A3">
        <w:fldChar w:fldCharType="begin"/>
      </w:r>
      <w:r w:rsidR="008B21B9">
        <w:instrText xml:space="preserve"> ADDIN ZOTERO_ITEM CSL_CITATION {"citationID":"sKT8NXHt","properties":{"formattedCitation":"(OpenAI, 2023)","plainCitation":"(OpenAI, 2023)","noteIndex":0},"citationItems":[{"id":20972,"uris":["http://zotero.org/users/6239255/items/XMPTFXLL"],"itemData":{"id":20972,"type":"software","title":"Whisper","URL":"https://github.com/openai/whisper","author":[{"literal":"OpenAI"}],"issued":{"date-parts":[["2023"]]}}}],"schema":"https://github.com/citation-style-language/schema/raw/master/csl-citation.json"} </w:instrText>
      </w:r>
      <w:r w:rsidRPr="002947A3">
        <w:fldChar w:fldCharType="separate"/>
      </w:r>
      <w:r w:rsidRPr="002947A3">
        <w:t>(OpenAI, 2023)</w:t>
      </w:r>
      <w:r w:rsidRPr="002947A3">
        <w:fldChar w:fldCharType="end"/>
      </w:r>
      <w:r w:rsidRPr="002947A3">
        <w:t xml:space="preserve"> and the </w:t>
      </w:r>
      <w:proofErr w:type="spellStart"/>
      <w:r w:rsidRPr="002947A3">
        <w:t>face_recognition</w:t>
      </w:r>
      <w:proofErr w:type="spellEnd"/>
      <w:r w:rsidRPr="002947A3">
        <w:t xml:space="preserve"> [v1.3.0] </w:t>
      </w:r>
      <w:r w:rsidRPr="002947A3">
        <w:fldChar w:fldCharType="begin"/>
      </w:r>
      <w:r w:rsidR="008B21B9">
        <w:instrText xml:space="preserve"> ADDIN ZOTERO_ITEM CSL_CITATION {"citationID":"lctyKWtg","properties":{"formattedCitation":"(Ageitgey, 2023)","plainCitation":"(Ageitgey, 2023)","noteIndex":0},"citationItems":[{"id":20970,"uris":["http://zotero.org/users/6239255/items/E7NH4ST8"],"itemData":{"id":20970,"type":"software","title":"face-recognition","URL":"https://pypi.org/project/face-recognition/","author":[{"family":"Ageitgey","given":"Adam"}],"issued":{"date-parts":[["2023"]]}}}],"schema":"https://github.com/citation-style-language/schema/raw/master/csl-citation.json"} </w:instrText>
      </w:r>
      <w:r w:rsidRPr="002947A3">
        <w:fldChar w:fldCharType="separate"/>
      </w:r>
      <w:r w:rsidRPr="002947A3">
        <w:t>(</w:t>
      </w:r>
      <w:proofErr w:type="spellStart"/>
      <w:r w:rsidRPr="002947A3">
        <w:t>Ageitgey</w:t>
      </w:r>
      <w:proofErr w:type="spellEnd"/>
      <w:r w:rsidRPr="002947A3">
        <w:t>, 2023)</w:t>
      </w:r>
      <w:r w:rsidRPr="002947A3">
        <w:fldChar w:fldCharType="end"/>
      </w:r>
      <w:r w:rsidRPr="002947A3">
        <w:t xml:space="preserve"> Python library, which aligned with manual annotations. All stimulus-related confounds were z-scored.</w:t>
      </w:r>
    </w:p>
    <w:p w14:paraId="4EB29DA6" w14:textId="51406D40" w:rsidR="0076279C" w:rsidRPr="002947A3" w:rsidRDefault="0076279C" w:rsidP="0076279C">
      <w:pPr>
        <w:spacing w:line="240" w:lineRule="auto"/>
        <w:ind w:firstLine="720"/>
        <w:jc w:val="both"/>
      </w:pPr>
      <w:r w:rsidRPr="002947A3">
        <w:t xml:space="preserve">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 </w:t>
      </w:r>
      <w:r w:rsidRPr="002947A3">
        <w:fldChar w:fldCharType="begin"/>
      </w:r>
      <w:r w:rsidR="008B21B9">
        <w:instrText xml:space="preserve"> ADDIN ZOTERO_ITEM CSL_CITATION {"citationID":"ddv5yHTe","properties":{"formattedCitation":"(Woo et al., 2014)","plainCitation":"(Woo et al., 2014)","dontUpdate":true,"noteIndex":0},"citationItems":[{"id":20978,"uris":["http://zotero.org/users/6239255/items/YQB6FVPZ"],"itemData":{"id":20978,"type":"article-journal","abstract":"Cluster-extent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instrText>
      </w:r>
      <w:r w:rsidRPr="002947A3">
        <w:fldChar w:fldCharType="separate"/>
      </w:r>
      <w:r w:rsidRPr="002947A3">
        <w:t>Woo et al. (2014)</w:t>
      </w:r>
      <w:r w:rsidRPr="002947A3">
        <w:fldChar w:fldCharType="end"/>
      </w:r>
      <w:r w:rsidRPr="002947A3">
        <w:t>‘s recommendations (z = 3.29, p &lt; 0.001).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14:paraId="0222D379" w14:textId="77777777" w:rsidR="0076279C" w:rsidRDefault="0076279C" w:rsidP="0076279C">
      <w:pPr>
        <w:spacing w:line="240" w:lineRule="auto"/>
        <w:jc w:val="both"/>
        <w:rPr>
          <w:b/>
        </w:rPr>
      </w:pPr>
    </w:p>
    <w:p w14:paraId="3556BD27" w14:textId="29E4EE8F" w:rsidR="0076279C" w:rsidRPr="002947A3" w:rsidRDefault="0076279C">
      <w:pPr>
        <w:spacing w:line="240" w:lineRule="auto"/>
        <w:jc w:val="both"/>
        <w:pPrChange w:id="1946" w:author="Chelsea Helion" w:date="2024-10-25T12:18:00Z">
          <w:pPr>
            <w:spacing w:line="240" w:lineRule="auto"/>
            <w:ind w:firstLine="720"/>
            <w:jc w:val="both"/>
          </w:pPr>
        </w:pPrChange>
      </w:pPr>
      <w:r w:rsidRPr="002947A3">
        <w:rPr>
          <w:b/>
        </w:rPr>
        <w:t xml:space="preserve">Intersubject Correlation Analysis. </w:t>
      </w:r>
      <w:r w:rsidRPr="002947A3">
        <w:t xml:space="preserve">Intersubject correlations were calculated using the parcel-wise approach that </w:t>
      </w:r>
      <w:proofErr w:type="spellStart"/>
      <w:r w:rsidRPr="002947A3">
        <w:t>nltool’s</w:t>
      </w:r>
      <w:proofErr w:type="spellEnd"/>
      <w:r w:rsidRPr="002947A3">
        <w:t xml:space="preserve"> </w:t>
      </w:r>
      <w:proofErr w:type="spellStart"/>
      <w:r w:rsidRPr="002947A3">
        <w:t>isc</w:t>
      </w:r>
      <w:proofErr w:type="spellEnd"/>
      <w:r w:rsidRPr="002947A3">
        <w:t xml:space="preserve"> and </w:t>
      </w:r>
      <w:proofErr w:type="spellStart"/>
      <w:r w:rsidRPr="002947A3">
        <w:t>isc_group</w:t>
      </w:r>
      <w:proofErr w:type="spellEnd"/>
      <w:r w:rsidRPr="002947A3">
        <w:t xml:space="preserve"> functions </w:t>
      </w:r>
      <w:r w:rsidRPr="002947A3">
        <w:fldChar w:fldCharType="begin"/>
      </w:r>
      <w:r w:rsidR="00D45595">
        <w:instrText xml:space="preserve"> ADDIN ZOTERO_ITEM CSL_CITATION {"citationID":"moUZwi0q","properties":{"formattedCitation":"(L. Chang et al., 2018)","plainCitation":"(L. Chang et al., 2018)","noteIndex":0},"citationItems":[{"id":11879,"uris":["http://zotero.org/users/6239255/items/PT3M3WD5"],"itemData":{"id":11879,"type":"software","abstract":"&lt;em&gt;New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D45595" w:rsidRPr="00D45595">
        <w:t>(L. Chang et al., 2018)</w:t>
      </w:r>
      <w:r w:rsidRPr="002947A3">
        <w:fldChar w:fldCharType="end"/>
      </w:r>
      <w:r w:rsidRPr="002947A3">
        <w:t xml:space="preserve"> employed in Python. These functions correlate the time series of each ROI's activity within each participant with the average time series of that same ROI across all other participants, or all other participants within their group in the case of </w:t>
      </w:r>
      <w:proofErr w:type="spellStart"/>
      <w:r w:rsidRPr="002947A3">
        <w:t>isc_group</w:t>
      </w:r>
      <w:proofErr w:type="spellEnd"/>
      <w:r w:rsidRPr="002947A3">
        <w:t xml:space="preserve">. This yields a coefficient (the median correlative value, as recommended by </w:t>
      </w:r>
      <w:r w:rsidRPr="002947A3">
        <w:fldChar w:fldCharType="begin"/>
      </w:r>
      <w:r w:rsidR="008B21B9">
        <w:instrText xml:space="preserve"> ADDIN ZOTERO_ITEM CSL_CITATION {"citationID":"yxwCHl0A","properties":{"formattedCitation":"(G. Chen et al., 2016)","plainCitation":"(G. Chen et al., 2016)","dontUpdate":true,"noteIndex":0},"citationItems":[{"id":20962,"uris":["http://zotero.org/users/6239255/items/PAWZUE8S"],"itemData":{"id":20962,"type":"article-journal","abstract":"FMRI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Pr="002947A3">
        <w:t>G. Chen et al., 2016</w:t>
      </w:r>
      <w:r w:rsidRPr="002947A3">
        <w:fldChar w:fldCharType="end"/>
      </w:r>
      <w:r w:rsidRPr="002947A3">
        <w:t xml:space="preserve">) representing how similar neural activity patterns are in that ROI among that sample. To assess the significance of differences in neural synchrony between groups (i.e., expressive raters and reflective non-raters) within each run, we used subject-wise bootstrapping,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1991_Hall. This method is a more conservative test of statistical significance than permutation testing </w:t>
      </w:r>
      <w:r w:rsidRPr="002947A3">
        <w:fldChar w:fldCharType="begin"/>
      </w:r>
      <w:r w:rsidR="008B21B9">
        <w:instrText xml:space="preserve"> ADDIN ZOTERO_ITEM CSL_CITATION {"citationID":"ZW7de3RI","properties":{"formattedCitation":"(G. Chen et al., 2016)","plainCitation":"(G. Chen et al., 2016)","noteIndex":0},"citationItems":[{"id":20962,"uris":["http://zotero.org/users/6239255/items/PAWZUE8S"],"itemData":{"id":20962,"type":"article-journal","abstract":"FMRI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Pr="002947A3">
        <w:t>(G. Chen et al., 2016)</w:t>
      </w:r>
      <w:r w:rsidRPr="002947A3">
        <w:fldChar w:fldCharType="end"/>
      </w:r>
      <w:r w:rsidRPr="002947A3">
        <w:t xml:space="preserve">. To combine p-values from multiple tests (i.e., across runs), we used Fisher's method, which sums the logarithms of the individual p-values and compares the result to a chi-squared distribution to determine overall significance. Adjustments for multiple comparisons were then made using the </w:t>
      </w:r>
      <w:proofErr w:type="spellStart"/>
      <w:r w:rsidRPr="002947A3">
        <w:t>Bejamini</w:t>
      </w:r>
      <w:proofErr w:type="spellEnd"/>
      <w:r w:rsidRPr="002947A3">
        <w:t xml:space="preserve">-Hochberg procedure to maintain the false discovery rate below 0.001. </w:t>
      </w:r>
    </w:p>
    <w:p w14:paraId="176085F0" w14:textId="77777777" w:rsidR="0076279C" w:rsidRDefault="0076279C" w:rsidP="0076279C">
      <w:pPr>
        <w:spacing w:line="240" w:lineRule="auto"/>
        <w:jc w:val="both"/>
        <w:rPr>
          <w:b/>
          <w:bCs/>
        </w:rPr>
      </w:pPr>
    </w:p>
    <w:p w14:paraId="5BA33E75" w14:textId="68D4D7C7" w:rsidR="0076279C" w:rsidRDefault="0076279C" w:rsidP="0076279C">
      <w:pPr>
        <w:spacing w:line="240" w:lineRule="auto"/>
        <w:jc w:val="both"/>
        <w:rPr>
          <w:ins w:id="1947" w:author="Chelsea Helion" w:date="2024-10-25T12:18:00Z"/>
        </w:rPr>
      </w:pPr>
      <w:r w:rsidRPr="002947A3">
        <w:rPr>
          <w:b/>
          <w:bCs/>
        </w:rPr>
        <w:t>Activation Labeling.</w:t>
      </w:r>
      <w:r w:rsidRPr="002947A3">
        <w:t xml:space="preserve"> After completing analyses, </w:t>
      </w:r>
      <w:proofErr w:type="spellStart"/>
      <w:r w:rsidRPr="002947A3">
        <w:t>thresholded</w:t>
      </w:r>
      <w:proofErr w:type="spellEnd"/>
      <w:r w:rsidRPr="002947A3">
        <w:t xml:space="preserve"> z-statistic maps and r-statistic maps were annotated using the automated anatomical atlas (AAL) </w:t>
      </w:r>
      <w:r w:rsidRPr="002947A3">
        <w:fldChar w:fldCharType="begin"/>
      </w:r>
      <w:r w:rsidR="008B21B9">
        <w:instrText xml:space="preserve"> ADDIN ZOTERO_ITEM CSL_CITATION {"citationID":"2CCke1Q0","properties":{"formattedCitation":"(Tzourio-Mazoyer et al., 2002)","plainCitation":"(Tzourio-Mazoyer et al., 2002)","noteIndex":0},"citationItems":[{"id":20963,"uris":["http://zotero.org/users/6239255/items/WLZH65VZ"],"itemData":{"id":20963,"type":"article-journal","abstract":"An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instrText>
      </w:r>
      <w:r w:rsidRPr="002947A3">
        <w:fldChar w:fldCharType="separate"/>
      </w:r>
      <w:r w:rsidRPr="002947A3">
        <w:t>(Tzourio-Mazoyer et al., 2002)</w:t>
      </w:r>
      <w:r w:rsidRPr="002947A3">
        <w:fldChar w:fldCharType="end"/>
      </w:r>
      <w:r w:rsidRPr="002947A3">
        <w:t xml:space="preserve">, which provided probabilistically determined anatomical labels for each significant cluster. These labels were supplemented with the Schaefer-Kong atlas </w:t>
      </w:r>
      <w:r w:rsidRPr="002947A3">
        <w:fldChar w:fldCharType="begin"/>
      </w:r>
      <w:r w:rsidR="008B21B9">
        <w:instrText xml:space="preserve"> ADDIN ZOTERO_ITEM CSL_CITATION {"citationID":"YTh662ZL","properties":{"formattedCitation":"(Kong et al., 2021; Schaefer et al., 2018)","plainCitation":"(Kong et al., 2021; Schaefer et al., 2018)","noteIndex":0},"citationItems":[{"id":11998,"uris":["http://zotero.org/users/6239255/items/FZC43B73"],"itemData":{"id":11998,"type":"article-journal","abstract":"Abstract\n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Pr="002947A3">
        <w:t>(Kong et al., 2021; Schaefer et al., 2018)</w:t>
      </w:r>
      <w:r w:rsidRPr="002947A3">
        <w:fldChar w:fldCharType="end"/>
      </w:r>
      <w:r w:rsidRPr="002947A3">
        <w:t xml:space="preserve">, which consists of 400 functionally-defined cortical parcellations and denotes which of 17 networks </w:t>
      </w:r>
      <w:r w:rsidRPr="002947A3">
        <w:fldChar w:fldCharType="begin"/>
      </w:r>
      <w:r w:rsidR="008B21B9">
        <w:instrText xml:space="preserve"> ADDIN ZOTERO_ITEM CSL_CITATION {"citationID":"vjewxyxU","properties":{"formattedCitation":"(Yeo et al., 2011)","plainCitation":"(Yeo et al., 2011)","noteIndex":0},"citationItems":[{"id":20965,"uris":["http://zotero.org/users/6239255/items/QF8M7898"],"itemData":{"id":20965,"type":"article-journal","abstract":"Information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Pr="002947A3">
        <w:fldChar w:fldCharType="separate"/>
      </w:r>
      <w:r w:rsidRPr="002947A3">
        <w:t>(Yeo et al., 2011)</w:t>
      </w:r>
      <w:r w:rsidRPr="002947A3">
        <w:fldChar w:fldCharType="end"/>
      </w:r>
      <w:r w:rsidRPr="002947A3">
        <w:t xml:space="preserve"> each region predominantly participates within. When labeling was ambiguous or unavailable, the anatomical label in question was entered as a term in Neurosynth and the activation peak of the meta-analysis compared to the activation peak of the cluster in question. Additionally, certain specialized anatomical regions which are widely recognized within the </w:t>
      </w:r>
      <w:r w:rsidRPr="002947A3">
        <w:lastRenderedPageBreak/>
        <w:t xml:space="preserve">neuroscience community, but which are not used in either of the atlases (e.g., temporoparietal junction) were confirmed using this technique. </w:t>
      </w:r>
    </w:p>
    <w:p w14:paraId="5897085B" w14:textId="77777777" w:rsidR="0076279C" w:rsidRDefault="0076279C" w:rsidP="0076279C">
      <w:pPr>
        <w:spacing w:line="240" w:lineRule="auto"/>
        <w:jc w:val="both"/>
        <w:rPr>
          <w:ins w:id="1948" w:author="Chelsea Helion" w:date="2024-10-25T12:18:00Z"/>
        </w:rPr>
      </w:pPr>
    </w:p>
    <w:p w14:paraId="1C91BE5C" w14:textId="38FF4BF7" w:rsidR="0076279C" w:rsidRDefault="0076279C" w:rsidP="0076279C">
      <w:pPr>
        <w:spacing w:line="240" w:lineRule="auto"/>
        <w:jc w:val="both"/>
        <w:rPr>
          <w:ins w:id="1949" w:author="Chelsea Helion" w:date="2024-10-25T12:18:00Z"/>
          <w:b/>
          <w:bCs/>
        </w:rPr>
      </w:pPr>
      <w:ins w:id="1950" w:author="Chelsea Helion" w:date="2024-10-25T12:18:00Z">
        <w:r>
          <w:rPr>
            <w:b/>
            <w:bCs/>
          </w:rPr>
          <w:t>Will have to add details about how scenes were annotated/the memory acquisition details and person perception</w:t>
        </w:r>
      </w:ins>
      <w:ins w:id="1951" w:author="Chelsea Helion" w:date="2024-10-25T12:19:00Z">
        <w:r>
          <w:rPr>
            <w:b/>
            <w:bCs/>
          </w:rPr>
          <w:t xml:space="preserve"> traits and</w:t>
        </w:r>
      </w:ins>
      <w:ins w:id="1952" w:author="Chelsea Helion" w:date="2024-10-25T12:18:00Z">
        <w:r>
          <w:rPr>
            <w:b/>
            <w:bCs/>
          </w:rPr>
          <w:t xml:space="preserve"> analyses.</w:t>
        </w:r>
      </w:ins>
    </w:p>
    <w:p w14:paraId="6BE79017" w14:textId="77777777" w:rsidR="0076279C" w:rsidRPr="0076279C" w:rsidRDefault="0076279C">
      <w:pPr>
        <w:spacing w:line="240" w:lineRule="auto"/>
        <w:jc w:val="both"/>
        <w:rPr>
          <w:b/>
          <w:bCs/>
          <w:rPrChange w:id="1953" w:author="Chelsea Helion" w:date="2024-10-25T12:18:00Z">
            <w:rPr/>
          </w:rPrChange>
        </w:rPr>
        <w:pPrChange w:id="1954" w:author="Chelsea Helion" w:date="2024-10-25T12:18:00Z">
          <w:pPr>
            <w:spacing w:line="240" w:lineRule="auto"/>
            <w:ind w:firstLine="720"/>
            <w:jc w:val="both"/>
          </w:pPr>
        </w:pPrChange>
      </w:pPr>
    </w:p>
    <w:p w14:paraId="209FFEAC" w14:textId="77777777" w:rsidR="0076279C" w:rsidRPr="002947A3" w:rsidRDefault="0076279C" w:rsidP="0076279C">
      <w:pPr>
        <w:spacing w:line="240" w:lineRule="auto"/>
        <w:ind w:firstLine="720"/>
        <w:jc w:val="both"/>
      </w:pPr>
      <w:r w:rsidRPr="002947A3">
        <w:rPr>
          <w:b/>
        </w:rPr>
        <w:t xml:space="preserve">Open Access Statement. </w:t>
      </w:r>
      <w:r w:rsidRPr="002947A3">
        <w:t xml:space="preserve">A detailed outline and scripts associated with pre-processing, analyses, and visualizations are publicly available at https://github.com/wj-mitchell/Expressive_V_Reflective. </w:t>
      </w:r>
    </w:p>
    <w:p w14:paraId="11A7074D" w14:textId="0F4D7500" w:rsidR="0076279C" w:rsidRPr="00A565EC" w:rsidDel="00A565EC" w:rsidRDefault="0076279C">
      <w:pPr>
        <w:spacing w:line="240" w:lineRule="auto"/>
        <w:jc w:val="both"/>
        <w:rPr>
          <w:del w:id="1955" w:author="Billy Mitchell" w:date="2024-10-30T09:48:00Z" w16du:dateUtc="2024-10-30T13:48:00Z"/>
          <w:b/>
          <w:bCs/>
          <w:rPrChange w:id="1956" w:author="Billy Mitchell" w:date="2024-10-30T09:48:00Z" w16du:dateUtc="2024-10-30T13:48:00Z">
            <w:rPr>
              <w:del w:id="1957" w:author="Billy Mitchell" w:date="2024-10-30T09:48:00Z" w16du:dateUtc="2024-10-30T13:48:00Z"/>
            </w:rPr>
          </w:rPrChange>
        </w:rPr>
        <w:pPrChange w:id="1958" w:author="Chelsea Helion" w:date="2024-10-25T12:17:00Z">
          <w:pPr>
            <w:spacing w:line="240" w:lineRule="auto"/>
            <w:ind w:firstLine="720"/>
            <w:jc w:val="both"/>
          </w:pPr>
        </w:pPrChange>
      </w:pPr>
      <w:r w:rsidRPr="002947A3">
        <w:rPr>
          <w:b/>
          <w:bCs/>
        </w:rPr>
        <w:br w:type="page"/>
      </w:r>
      <w:commentRangeStart w:id="1959"/>
      <w:commentRangeStart w:id="1960"/>
      <w:ins w:id="1961" w:author="Billy Mitchell" w:date="2024-10-30T09:48:00Z" w16du:dateUtc="2024-10-30T13:48:00Z">
        <w:r w:rsidR="00A565EC" w:rsidRPr="00A565EC">
          <w:rPr>
            <w:b/>
            <w:bCs/>
            <w:rPrChange w:id="1962" w:author="Billy Mitchell" w:date="2024-10-30T09:48:00Z" w16du:dateUtc="2024-10-30T13:48:00Z">
              <w:rPr/>
            </w:rPrChange>
          </w:rPr>
          <w:lastRenderedPageBreak/>
          <w:t>Acknowledgments and Funding Sources</w:t>
        </w:r>
        <w:commentRangeEnd w:id="1959"/>
        <w:r w:rsidR="00A565EC">
          <w:rPr>
            <w:rStyle w:val="CommentReference"/>
          </w:rPr>
          <w:commentReference w:id="1959"/>
        </w:r>
      </w:ins>
      <w:commentRangeEnd w:id="1960"/>
      <w:ins w:id="1963" w:author="Billy Mitchell" w:date="2024-10-30T12:17:00Z" w16du:dateUtc="2024-10-30T16:17:00Z">
        <w:r w:rsidR="00FC36EA">
          <w:rPr>
            <w:rStyle w:val="CommentReference"/>
          </w:rPr>
          <w:commentReference w:id="1960"/>
        </w:r>
      </w:ins>
    </w:p>
    <w:p w14:paraId="63E50BD6" w14:textId="77777777" w:rsidR="0076279C" w:rsidRPr="00A565EC" w:rsidRDefault="0076279C">
      <w:pPr>
        <w:spacing w:line="240" w:lineRule="auto"/>
        <w:jc w:val="both"/>
        <w:rPr>
          <w:b/>
          <w:bCs/>
          <w:rPrChange w:id="1964" w:author="Billy Mitchell" w:date="2024-10-30T09:48:00Z" w16du:dateUtc="2024-10-30T13:48:00Z">
            <w:rPr/>
          </w:rPrChange>
        </w:rPr>
        <w:pPrChange w:id="1965" w:author="Chelsea Helion" w:date="2024-10-25T12:15:00Z">
          <w:pPr>
            <w:spacing w:line="240" w:lineRule="auto"/>
            <w:ind w:firstLine="720"/>
            <w:jc w:val="both"/>
          </w:pPr>
        </w:pPrChange>
      </w:pPr>
    </w:p>
    <w:p w14:paraId="61BE0B05" w14:textId="77777777" w:rsidR="009623C0" w:rsidRPr="002947A3" w:rsidRDefault="009623C0">
      <w:pPr>
        <w:spacing w:line="240" w:lineRule="auto"/>
        <w:jc w:val="both"/>
        <w:pPrChange w:id="1966" w:author="Chelsea Helion" w:date="2024-10-25T12:15:00Z">
          <w:pPr>
            <w:spacing w:line="240" w:lineRule="auto"/>
            <w:ind w:firstLine="720"/>
            <w:jc w:val="both"/>
          </w:pPr>
        </w:pPrChange>
      </w:pPr>
    </w:p>
    <w:p w14:paraId="30C2E181" w14:textId="5E6AF27B" w:rsidR="00364897" w:rsidRPr="006E54B4" w:rsidRDefault="00364897">
      <w:pPr>
        <w:rPr>
          <w:b/>
          <w:bCs/>
          <w:rPrChange w:id="1967" w:author="Chelsea Helion" w:date="2024-10-23T10:53:00Z">
            <w:rPr>
              <w:rFonts w:ascii="Aptos" w:hAnsi="Aptos"/>
              <w:b/>
              <w:bCs/>
            </w:rPr>
          </w:rPrChange>
        </w:rPr>
      </w:pPr>
      <w:r w:rsidRPr="006E54B4">
        <w:rPr>
          <w:b/>
          <w:bCs/>
          <w:rPrChange w:id="1968" w:author="Chelsea Helion" w:date="2024-10-23T10:53:00Z">
            <w:rPr>
              <w:rFonts w:ascii="Aptos" w:hAnsi="Aptos"/>
              <w:b/>
              <w:bCs/>
            </w:rPr>
          </w:rPrChange>
        </w:rPr>
        <w:br w:type="page"/>
      </w:r>
    </w:p>
    <w:p w14:paraId="4588B4A5" w14:textId="59B095E0" w:rsidR="00A565EC" w:rsidRDefault="00A565EC" w:rsidP="004F2335">
      <w:pPr>
        <w:pStyle w:val="Bibliography"/>
        <w:rPr>
          <w:ins w:id="1969" w:author="Billy Mitchell" w:date="2024-10-30T09:48:00Z" w16du:dateUtc="2024-10-30T13:48:00Z"/>
          <w:b/>
          <w:bCs/>
        </w:rPr>
      </w:pPr>
      <w:commentRangeStart w:id="1970"/>
      <w:ins w:id="1971" w:author="Billy Mitchell" w:date="2024-10-30T09:48:00Z" w16du:dateUtc="2024-10-30T13:48:00Z">
        <w:r>
          <w:rPr>
            <w:b/>
            <w:bCs/>
          </w:rPr>
          <w:lastRenderedPageBreak/>
          <w:t>References</w:t>
        </w:r>
      </w:ins>
      <w:commentRangeEnd w:id="1970"/>
      <w:ins w:id="1972" w:author="Billy Mitchell" w:date="2024-10-30T12:16:00Z" w16du:dateUtc="2024-10-30T16:16:00Z">
        <w:r w:rsidR="00FC36EA">
          <w:rPr>
            <w:rStyle w:val="CommentReference"/>
          </w:rPr>
          <w:commentReference w:id="1970"/>
        </w:r>
      </w:ins>
    </w:p>
    <w:p w14:paraId="21B73C61" w14:textId="77777777" w:rsidR="002C25B9" w:rsidRDefault="00364897" w:rsidP="002C25B9">
      <w:pPr>
        <w:pStyle w:val="Bibliography"/>
      </w:pPr>
      <w:r w:rsidRPr="006E54B4">
        <w:rPr>
          <w:b/>
          <w:bCs/>
          <w:rPrChange w:id="1973" w:author="Chelsea Helion" w:date="2024-10-23T10:53:00Z">
            <w:rPr>
              <w:rFonts w:ascii="Aptos" w:hAnsi="Aptos"/>
              <w:b/>
              <w:bCs/>
            </w:rPr>
          </w:rPrChange>
        </w:rPr>
        <w:fldChar w:fldCharType="begin"/>
      </w:r>
      <w:r w:rsidRPr="006E54B4">
        <w:rPr>
          <w:b/>
          <w:bCs/>
          <w:rPrChange w:id="1974" w:author="Chelsea Helion" w:date="2024-10-23T10:53:00Z">
            <w:rPr>
              <w:rFonts w:ascii="Aptos" w:hAnsi="Aptos"/>
              <w:b/>
              <w:bCs/>
            </w:rPr>
          </w:rPrChange>
        </w:rPr>
        <w:instrText xml:space="preserve"> ADDIN ZOTERO_BIBL {"uncited":[],"omitted":[],"custom":[]} CSL_BIBLIOGRAPHY </w:instrText>
      </w:r>
      <w:r w:rsidRPr="006E54B4">
        <w:rPr>
          <w:b/>
          <w:bCs/>
          <w:rPrChange w:id="1975" w:author="Chelsea Helion" w:date="2024-10-23T10:53:00Z">
            <w:rPr>
              <w:rFonts w:ascii="Aptos" w:hAnsi="Aptos"/>
              <w:b/>
              <w:bCs/>
            </w:rPr>
          </w:rPrChange>
        </w:rPr>
        <w:fldChar w:fldCharType="separate"/>
      </w:r>
      <w:r w:rsidR="002C25B9">
        <w:t xml:space="preserve">Ageitgey, A. (2023). </w:t>
      </w:r>
      <w:r w:rsidR="002C25B9">
        <w:rPr>
          <w:i/>
          <w:iCs/>
        </w:rPr>
        <w:t>Face-recognition</w:t>
      </w:r>
      <w:r w:rsidR="002C25B9">
        <w:t xml:space="preserve"> [Computer software]. https://pypi.org/project/face-recognition/</w:t>
      </w:r>
    </w:p>
    <w:p w14:paraId="0D94099E" w14:textId="77777777" w:rsidR="002C25B9" w:rsidRDefault="002C25B9" w:rsidP="002C25B9">
      <w:pPr>
        <w:pStyle w:val="Bibliography"/>
      </w:pPr>
      <w:r>
        <w:t xml:space="preserve">Axelrod, V., Rozier, C., Sohier, E., Lehongre, K., Adam, C., Lambrecq, V., Navarro, V., &amp; Naccache, L. (2023). </w:t>
      </w:r>
      <w:r>
        <w:rPr>
          <w:i/>
          <w:iCs/>
        </w:rPr>
        <w:t>Intracranial study in humans: Neural spectral changes during watching comedy movie of Charlie Chaplin</w:t>
      </w:r>
      <w:r>
        <w:t xml:space="preserve">. </w:t>
      </w:r>
      <w:r>
        <w:rPr>
          <w:i/>
          <w:iCs/>
        </w:rPr>
        <w:t>185</w:t>
      </w:r>
      <w:r>
        <w:t>, 108558–108558. https://doi.org/10.1016/j.neuropsychologia.2023.108558</w:t>
      </w:r>
    </w:p>
    <w:p w14:paraId="0341A49B" w14:textId="77777777" w:rsidR="002C25B9" w:rsidRDefault="002C25B9" w:rsidP="002C25B9">
      <w:pPr>
        <w:pStyle w:val="Bibliography"/>
      </w:pPr>
      <w:r>
        <w:t xml:space="preserve">Borja Jimenez, K. C., Abdelgabar, A. R., De Angelis, L., McKay, L. S., Keysers, C., &amp; Gazzola, V. (2020). Changes in brain activity following the voluntary control of empathy. </w:t>
      </w:r>
      <w:r>
        <w:rPr>
          <w:i/>
          <w:iCs/>
        </w:rPr>
        <w:t>NeuroImage</w:t>
      </w:r>
      <w:r>
        <w:t xml:space="preserve">, </w:t>
      </w:r>
      <w:r>
        <w:rPr>
          <w:i/>
          <w:iCs/>
        </w:rPr>
        <w:t>216</w:t>
      </w:r>
      <w:r>
        <w:t>, 116529. https://doi.org/10.1016/j.neuroimage.2020.116529</w:t>
      </w:r>
    </w:p>
    <w:p w14:paraId="08547640" w14:textId="77777777" w:rsidR="002C25B9" w:rsidRDefault="002C25B9" w:rsidP="002C25B9">
      <w:pPr>
        <w:pStyle w:val="Bibliography"/>
      </w:pPr>
      <w:r>
        <w:t xml:space="preserve">Bradski, G. (2000). </w:t>
      </w:r>
      <w:r>
        <w:rPr>
          <w:i/>
          <w:iCs/>
        </w:rPr>
        <w:t>The OpenCV Library</w:t>
      </w:r>
      <w:r>
        <w:t xml:space="preserve"> (Version 2008-01-15) [Python]. https://pypi.org/project/opencv-python/</w:t>
      </w:r>
    </w:p>
    <w:p w14:paraId="2B49219D" w14:textId="77777777" w:rsidR="002C25B9" w:rsidRDefault="002C25B9" w:rsidP="002C25B9">
      <w:pPr>
        <w:pStyle w:val="Bibliography"/>
      </w:pPr>
      <w:r>
        <w:t xml:space="preserve">Chang, L., Eshin Jolly, Cheong, J. H., Burnashev, A., &amp; Chen, A. (2018). </w:t>
      </w:r>
      <w:r>
        <w:rPr>
          <w:i/>
          <w:iCs/>
        </w:rPr>
        <w:t>cosanlab/nltools: 0.3.11</w:t>
      </w:r>
      <w:r>
        <w:t xml:space="preserve"> [Computer software]. Zenodo. https://doi.org/10.5281/ZENODO.2229813</w:t>
      </w:r>
    </w:p>
    <w:p w14:paraId="2F9B3C86" w14:textId="77777777" w:rsidR="002C25B9" w:rsidRDefault="002C25B9" w:rsidP="002C25B9">
      <w:pPr>
        <w:pStyle w:val="Bibliography"/>
      </w:pPr>
      <w:r>
        <w:t xml:space="preserve">Chang, L. J., Jolly, E., Cheong, J. H., Rapuano, K. M., Greenstein, N., Chen, P.-H. A., &amp; Manning, J. R. (2021). Endogenous variation in ventromedial prefrontal cortex state dynamics during naturalistic viewing reflects affective experience. </w:t>
      </w:r>
      <w:r>
        <w:rPr>
          <w:i/>
          <w:iCs/>
        </w:rPr>
        <w:t>Science Advances</w:t>
      </w:r>
      <w:r>
        <w:t xml:space="preserve">, </w:t>
      </w:r>
      <w:r>
        <w:rPr>
          <w:i/>
          <w:iCs/>
        </w:rPr>
        <w:t>7</w:t>
      </w:r>
      <w:r>
        <w:t>(17), eabf7129. https://doi.org/10.1126/sciadv.abf7129</w:t>
      </w:r>
    </w:p>
    <w:p w14:paraId="716DA99F" w14:textId="77777777" w:rsidR="002C25B9" w:rsidRDefault="002C25B9" w:rsidP="002C25B9">
      <w:pPr>
        <w:pStyle w:val="Bibliography"/>
      </w:pPr>
      <w:r>
        <w:t xml:space="preserve">Chen, G., Shin, Y.-W., Taylor, P. A., Glen, D. R., Reynolds, R. C., Israel, R. B., &amp; Cox, R. W. (2016). Untangling the relatedness among correlations, part I: Nonparametric approaches to inter-subject correlation analysis at the group level. </w:t>
      </w:r>
      <w:r>
        <w:rPr>
          <w:i/>
          <w:iCs/>
        </w:rPr>
        <w:t>NeuroImage</w:t>
      </w:r>
      <w:r>
        <w:t xml:space="preserve">, </w:t>
      </w:r>
      <w:r>
        <w:rPr>
          <w:i/>
          <w:iCs/>
        </w:rPr>
        <w:t>142</w:t>
      </w:r>
      <w:r>
        <w:t>, 248–259. https://doi.org/10.1016/j.neuroimage.2016.05.023</w:t>
      </w:r>
    </w:p>
    <w:p w14:paraId="17111F27" w14:textId="77777777" w:rsidR="002C25B9" w:rsidRDefault="002C25B9" w:rsidP="002C25B9">
      <w:pPr>
        <w:pStyle w:val="Bibliography"/>
      </w:pPr>
      <w:r>
        <w:t xml:space="preserve">Chen, J., Leong, Y. C., Honey, C. J., Yong, C. H., Norman, K. A., &amp; Hasson, U. (2017). Shared memories reveal shared structure in neural activity across individuals. </w:t>
      </w:r>
      <w:r>
        <w:rPr>
          <w:i/>
          <w:iCs/>
        </w:rPr>
        <w:t>Nature Neuroscience</w:t>
      </w:r>
      <w:r>
        <w:t xml:space="preserve">, </w:t>
      </w:r>
      <w:r>
        <w:rPr>
          <w:i/>
          <w:iCs/>
        </w:rPr>
        <w:t>20</w:t>
      </w:r>
      <w:r>
        <w:t>(1), 115–125. https://doi.org/10.1038/nn.4450</w:t>
      </w:r>
    </w:p>
    <w:p w14:paraId="06E4EA12" w14:textId="77777777" w:rsidR="002C25B9" w:rsidRDefault="002C25B9" w:rsidP="002C25B9">
      <w:pPr>
        <w:pStyle w:val="Bibliography"/>
      </w:pPr>
      <w:r>
        <w:lastRenderedPageBreak/>
        <w:t xml:space="preserve">Cliver, K. G., Gregory, D. F., Martinez, S. A., Mitchell, W. J., Stasiak, J., Reisman, S., Helion, C., &amp; Murty, V. P. (2024). Temporal memory for threatening events encoded in a haunted house. </w:t>
      </w:r>
      <w:r>
        <w:rPr>
          <w:i/>
          <w:iCs/>
        </w:rPr>
        <w:t>Cognition &amp; Emotion</w:t>
      </w:r>
      <w:r>
        <w:t>, 1–17. https://doi.org/10.1080/02699931.2024.2338962</w:t>
      </w:r>
    </w:p>
    <w:p w14:paraId="16F47248" w14:textId="77777777" w:rsidR="002C25B9" w:rsidRDefault="002C25B9" w:rsidP="002C25B9">
      <w:pPr>
        <w:pStyle w:val="Bibliography"/>
      </w:pPr>
      <w:r>
        <w:t xml:space="preserve">Esteban, O., Blair, R., Markiewicz, C. J., Berleant, S. L., Moodie, C., Ma, F., Isik, A. I., Erramuzpe, A., Goncalves, M., Poldrack, R. A., &amp; Gorgolewski, K. J. (2017). </w:t>
      </w:r>
      <w:r>
        <w:rPr>
          <w:i/>
          <w:iCs/>
        </w:rPr>
        <w:t>Poldracklab/Fmriprep: 1.0.0-Rc5</w:t>
      </w:r>
      <w:r>
        <w:t xml:space="preserve"> [Computer software]. Zenodo. https://doi.org/10.5281/ZENODO.996169</w:t>
      </w:r>
    </w:p>
    <w:p w14:paraId="3AD10168" w14:textId="77777777" w:rsidR="002C25B9" w:rsidRDefault="002C25B9" w:rsidP="002C25B9">
      <w:pPr>
        <w:pStyle w:val="Bibliography"/>
      </w:pPr>
      <w:r>
        <w:t xml:space="preserve">Etkin, A., Egner, T., &amp; Kalisch, R. (2011). Emotional processing in anterior cingulate and medial prefrontal cortex. </w:t>
      </w:r>
      <w:r>
        <w:rPr>
          <w:i/>
          <w:iCs/>
        </w:rPr>
        <w:t>Trends in Cognitive Sciences</w:t>
      </w:r>
      <w:r>
        <w:t xml:space="preserve">, </w:t>
      </w:r>
      <w:r>
        <w:rPr>
          <w:i/>
          <w:iCs/>
        </w:rPr>
        <w:t>15</w:t>
      </w:r>
      <w:r>
        <w:t>(2), 85–93. https://doi.org/10.1016/j.tics.2010.11.004</w:t>
      </w:r>
    </w:p>
    <w:p w14:paraId="7F2FD708" w14:textId="77777777" w:rsidR="002C25B9" w:rsidRDefault="002C25B9" w:rsidP="002C25B9">
      <w:pPr>
        <w:pStyle w:val="Bibliography"/>
      </w:pPr>
      <w:r>
        <w:t xml:space="preserve">Fayn, K., Willemsen, S., Muralikrishnan, R., Manias, B. C., Menninghaus, W., &amp; Schlotz, W. (2021). Full throttle: Demonstrating the speed, accuracy, and validity of a new method for continuous two-dimensional self-report and annotation. </w:t>
      </w:r>
      <w:r>
        <w:rPr>
          <w:i/>
          <w:iCs/>
        </w:rPr>
        <w:t>Behavior Research Methods</w:t>
      </w:r>
      <w:r>
        <w:t xml:space="preserve">, </w:t>
      </w:r>
      <w:r>
        <w:rPr>
          <w:i/>
          <w:iCs/>
        </w:rPr>
        <w:t>53</w:t>
      </w:r>
      <w:r>
        <w:t>(3), 1–15. https://doi.org/10.3758/s13428-021-01616-3</w:t>
      </w:r>
    </w:p>
    <w:p w14:paraId="69594F74" w14:textId="77777777" w:rsidR="002C25B9" w:rsidRDefault="002C25B9" w:rsidP="002C25B9">
      <w:pPr>
        <w:pStyle w:val="Bibliography"/>
      </w:pPr>
      <w:r>
        <w:t xml:space="preserve">FeldmanHall, O., &amp; Shenhav, A. (2019). Resolving uncertainty in a social world. </w:t>
      </w:r>
      <w:r>
        <w:rPr>
          <w:i/>
          <w:iCs/>
        </w:rPr>
        <w:t>Nature Human Behaviour</w:t>
      </w:r>
      <w:r>
        <w:t xml:space="preserve">, </w:t>
      </w:r>
      <w:r>
        <w:rPr>
          <w:i/>
          <w:iCs/>
        </w:rPr>
        <w:t>3</w:t>
      </w:r>
      <w:r>
        <w:t>(5), 426–435. https://doi.org/10.1038/s41562-019-0590-x</w:t>
      </w:r>
    </w:p>
    <w:p w14:paraId="224A1798" w14:textId="77777777" w:rsidR="002C25B9" w:rsidRDefault="002C25B9" w:rsidP="002C25B9">
      <w:pPr>
        <w:pStyle w:val="Bibliography"/>
      </w:pPr>
      <w:r>
        <w:t xml:space="preserve">Finn, E. S., Corlett, P. R., Chen, G., Bandettini, P. A., &amp; Constable, R. T. (2018). Trait paranoia shapes inter-subject synchrony in brain activity during an ambiguous social narrative. </w:t>
      </w:r>
      <w:r>
        <w:rPr>
          <w:i/>
          <w:iCs/>
        </w:rPr>
        <w:t>Nature Communications</w:t>
      </w:r>
      <w:r>
        <w:t xml:space="preserve">, </w:t>
      </w:r>
      <w:r>
        <w:rPr>
          <w:i/>
          <w:iCs/>
        </w:rPr>
        <w:t>9</w:t>
      </w:r>
      <w:r>
        <w:t>(1), 2043. https://doi.org/10.1038/s41467-018-04387-2</w:t>
      </w:r>
    </w:p>
    <w:p w14:paraId="0F77DEC4" w14:textId="77777777" w:rsidR="002C25B9" w:rsidRDefault="002C25B9" w:rsidP="002C25B9">
      <w:pPr>
        <w:pStyle w:val="Bibliography"/>
      </w:pPr>
      <w:r>
        <w:t xml:space="preserve">Fredrickson, B. L., &amp; Kahneman, D. (1993). Duration Neglect in Retrospective Evaluations of Affective Episodes. </w:t>
      </w:r>
      <w:r>
        <w:rPr>
          <w:i/>
          <w:iCs/>
        </w:rPr>
        <w:t>Journal of Personality and Social Psychology</w:t>
      </w:r>
      <w:r>
        <w:t xml:space="preserve">, </w:t>
      </w:r>
      <w:r>
        <w:rPr>
          <w:i/>
          <w:iCs/>
        </w:rPr>
        <w:t>65</w:t>
      </w:r>
      <w:r>
        <w:t>(1), 45–55.</w:t>
      </w:r>
    </w:p>
    <w:p w14:paraId="04A9AFB1" w14:textId="77777777" w:rsidR="002C25B9" w:rsidRDefault="002C25B9" w:rsidP="002C25B9">
      <w:pPr>
        <w:pStyle w:val="Bibliography"/>
      </w:pPr>
      <w:r>
        <w:t xml:space="preserve">Friston, K. J., Frith, C. D., Turner, R., &amp; Frackowiak, R. S. (1995). Characterizing evoked hemodynamics with fMRI. </w:t>
      </w:r>
      <w:r>
        <w:rPr>
          <w:i/>
          <w:iCs/>
        </w:rPr>
        <w:t>NEUROIMAGE</w:t>
      </w:r>
      <w:r>
        <w:t xml:space="preserve">, </w:t>
      </w:r>
      <w:r>
        <w:rPr>
          <w:i/>
          <w:iCs/>
        </w:rPr>
        <w:t>2</w:t>
      </w:r>
      <w:r>
        <w:t>(2), 157–165. https://doi.org/10.1006/nimg.1995.1018</w:t>
      </w:r>
    </w:p>
    <w:p w14:paraId="7CC5CC66" w14:textId="77777777" w:rsidR="002C25B9" w:rsidRDefault="002C25B9" w:rsidP="002C25B9">
      <w:pPr>
        <w:pStyle w:val="Bibliography"/>
      </w:pPr>
      <w:r>
        <w:lastRenderedPageBreak/>
        <w:t xml:space="preserve">Girard, J. M., &amp; Wright, A. G. C. (2018). DARMA: Software for dual axis rating and media annotation. </w:t>
      </w:r>
      <w:r>
        <w:rPr>
          <w:i/>
          <w:iCs/>
        </w:rPr>
        <w:t>Behavior Research Methods</w:t>
      </w:r>
      <w:r>
        <w:t xml:space="preserve">, </w:t>
      </w:r>
      <w:r>
        <w:rPr>
          <w:i/>
          <w:iCs/>
        </w:rPr>
        <w:t>50</w:t>
      </w:r>
      <w:r>
        <w:t>(3), 902–909. https://doi.org/10.3758/s13428-017-0915-5</w:t>
      </w:r>
    </w:p>
    <w:p w14:paraId="4B3F609C" w14:textId="77777777" w:rsidR="002C25B9" w:rsidRDefault="002C25B9" w:rsidP="002C25B9">
      <w:pPr>
        <w:pStyle w:val="Bibliography"/>
      </w:pPr>
      <w:r>
        <w:t xml:space="preserve">Gleiser, M. (2018). The reach of the scientific method is constrained by the limitations of our tools and the intrinsic impenetrability of some of nature’s deepest questions. </w:t>
      </w:r>
      <w:r>
        <w:rPr>
          <w:i/>
          <w:iCs/>
        </w:rPr>
        <w:t>Nature</w:t>
      </w:r>
      <w:r>
        <w:t xml:space="preserve">, </w:t>
      </w:r>
      <w:r>
        <w:rPr>
          <w:i/>
          <w:iCs/>
        </w:rPr>
        <w:t>557</w:t>
      </w:r>
      <w:r>
        <w:t>, S20–S21. https://doi.org/10.1038/d41586-018-05100-5</w:t>
      </w:r>
    </w:p>
    <w:p w14:paraId="596A2EBE" w14:textId="77777777" w:rsidR="002C25B9" w:rsidRDefault="002C25B9" w:rsidP="002C25B9">
      <w:pPr>
        <w:pStyle w:val="Bibliography"/>
      </w:pPr>
      <w:r>
        <w:t xml:space="preserve">Gottman, J. M., &amp; Levenson, R. W. (1985). A valid procedure for obtaining self-report of affect in marital interaction. </w:t>
      </w:r>
      <w:r>
        <w:rPr>
          <w:i/>
          <w:iCs/>
        </w:rPr>
        <w:t>Journal of Consulting and Clinical Psychology</w:t>
      </w:r>
      <w:r>
        <w:t xml:space="preserve">, </w:t>
      </w:r>
      <w:r>
        <w:rPr>
          <w:i/>
          <w:iCs/>
        </w:rPr>
        <w:t>53</w:t>
      </w:r>
      <w:r>
        <w:t>(2), 151–160. https://doi.org/10.1037//0022-006x.53.2.151</w:t>
      </w:r>
    </w:p>
    <w:p w14:paraId="59900258" w14:textId="77777777" w:rsidR="002C25B9" w:rsidRDefault="002C25B9" w:rsidP="002C25B9">
      <w:pPr>
        <w:pStyle w:val="Bibliography"/>
      </w:pPr>
      <w:r>
        <w:t xml:space="preserve">Halchenko, Y., Goncalves, M., Castello, M. V. di O., Ghosh, S., Salo, T., Hanke, M., Velasco, P., Dae, Kent, J., Brett, M., Amlien, I., Gorgolewski, C., Lukas, D. C., Markiewicz, C., Tilley, S., Kaczmarzyk, J., Stadler, J., Kim, S., Kahn, A., … Meyer, K. (2021). </w:t>
      </w:r>
      <w:r>
        <w:rPr>
          <w:i/>
          <w:iCs/>
        </w:rPr>
        <w:t>Nipy/heudiconv:</w:t>
      </w:r>
      <w:r>
        <w:t xml:space="preserve"> (Version v0.10.0) [Computer software]. Zenodo. https://doi.org/10.5281/zenodo.5557588</w:t>
      </w:r>
    </w:p>
    <w:p w14:paraId="04B6C336" w14:textId="77777777" w:rsidR="002C25B9" w:rsidRDefault="002C25B9" w:rsidP="002C25B9">
      <w:pPr>
        <w:pStyle w:val="Bibliography"/>
      </w:pPr>
      <w:r>
        <w:t xml:space="preserve">Hasson, U., Furman, O., Clark, D., Dudai, Y., &amp; Davachi, L. (2008). Enhanced Intersubject Correlations during Movie Viewing Correlate with Successful Episodic Encoding. </w:t>
      </w:r>
      <w:r>
        <w:rPr>
          <w:i/>
          <w:iCs/>
        </w:rPr>
        <w:t>Neuron</w:t>
      </w:r>
      <w:r>
        <w:t xml:space="preserve">, </w:t>
      </w:r>
      <w:r>
        <w:rPr>
          <w:i/>
          <w:iCs/>
        </w:rPr>
        <w:t>57</w:t>
      </w:r>
      <w:r>
        <w:t>(3), 452–462. https://doi.org/10.1016/j.neuron.2007.12.009</w:t>
      </w:r>
    </w:p>
    <w:p w14:paraId="726BAEE7" w14:textId="77777777" w:rsidR="002C25B9" w:rsidRDefault="002C25B9" w:rsidP="002C25B9">
      <w:pPr>
        <w:pStyle w:val="Bibliography"/>
      </w:pPr>
      <w:r>
        <w:t xml:space="preserve">Hasson, U., Ghazanfar, A. A., Galantucci, B., Garrod, S., &amp; Keysers, C. (2012). Brain-to-brain coupling: A mechanism for creating and sharing a social world. </w:t>
      </w:r>
      <w:r>
        <w:rPr>
          <w:i/>
          <w:iCs/>
        </w:rPr>
        <w:t>Trends in Cognitive Sciences</w:t>
      </w:r>
      <w:r>
        <w:t xml:space="preserve">, </w:t>
      </w:r>
      <w:r>
        <w:rPr>
          <w:i/>
          <w:iCs/>
        </w:rPr>
        <w:t>16</w:t>
      </w:r>
      <w:r>
        <w:t>(2), 114–121. https://doi.org/10.1016/j.tics.2011.12.007</w:t>
      </w:r>
    </w:p>
    <w:p w14:paraId="2821CE47" w14:textId="77777777" w:rsidR="002C25B9" w:rsidRDefault="002C25B9" w:rsidP="002C25B9">
      <w:pPr>
        <w:pStyle w:val="Bibliography"/>
      </w:pPr>
      <w:r>
        <w:t xml:space="preserve">Hasson, U., Landesman, O., Knappmeyer, B., Vallines, I., Rubin, N., &amp; Heeger, D. J. (2008). Neurocinematics: The Neuroscience of Film. </w:t>
      </w:r>
      <w:r>
        <w:rPr>
          <w:i/>
          <w:iCs/>
        </w:rPr>
        <w:t>Projections</w:t>
      </w:r>
      <w:r>
        <w:t xml:space="preserve">, </w:t>
      </w:r>
      <w:r>
        <w:rPr>
          <w:i/>
          <w:iCs/>
        </w:rPr>
        <w:t>2</w:t>
      </w:r>
      <w:r>
        <w:t>(1), 1–26.</w:t>
      </w:r>
    </w:p>
    <w:p w14:paraId="33F34519" w14:textId="77777777" w:rsidR="002C25B9" w:rsidRDefault="002C25B9" w:rsidP="002C25B9">
      <w:pPr>
        <w:pStyle w:val="Bibliography"/>
      </w:pPr>
      <w:r>
        <w:t xml:space="preserve">Hasson, U., Nir, Y., Levy, I., Fuhrmann, G., &amp; Malach, R. (2004). Intersubject Synchronization of Cortical Activity During Natural Vision. </w:t>
      </w:r>
      <w:r>
        <w:rPr>
          <w:i/>
          <w:iCs/>
        </w:rPr>
        <w:t>Science</w:t>
      </w:r>
      <w:r>
        <w:t xml:space="preserve">, </w:t>
      </w:r>
      <w:r>
        <w:rPr>
          <w:i/>
          <w:iCs/>
        </w:rPr>
        <w:t>303</w:t>
      </w:r>
      <w:r>
        <w:t>(5664), 1634–1640. https://doi.org/10.1126/science.1089506</w:t>
      </w:r>
    </w:p>
    <w:p w14:paraId="16AE989E" w14:textId="77777777" w:rsidR="002C25B9" w:rsidRDefault="002C25B9" w:rsidP="002C25B9">
      <w:pPr>
        <w:pStyle w:val="Bibliography"/>
      </w:pPr>
      <w:r>
        <w:lastRenderedPageBreak/>
        <w:t xml:space="preserve">Hendriks, M. H. A., Daniels, N., Pegado, F., &amp; Op de Beeck, H. P. (2017). The Effect of Spatial Smoothing on Representational Similarity in a Simple Motor Paradigm. </w:t>
      </w:r>
      <w:r>
        <w:rPr>
          <w:i/>
          <w:iCs/>
        </w:rPr>
        <w:t>Frontiers in Neurology</w:t>
      </w:r>
      <w:r>
        <w:t xml:space="preserve">, </w:t>
      </w:r>
      <w:r>
        <w:rPr>
          <w:i/>
          <w:iCs/>
        </w:rPr>
        <w:t>8</w:t>
      </w:r>
      <w:r>
        <w:t>, 222. https://doi.org/10.3389/fneur.2017.00222</w:t>
      </w:r>
    </w:p>
    <w:p w14:paraId="43219248" w14:textId="77777777" w:rsidR="002C25B9" w:rsidRDefault="002C25B9" w:rsidP="002C25B9">
      <w:pPr>
        <w:pStyle w:val="Bibliography"/>
      </w:pPr>
      <w:r>
        <w:t xml:space="preserve">Hutcherson, C. A., Goldin, P. R., Ochsner, K. N., Gabrieli, J. D. E., Barrett, L. F., &amp; Gross, J. J. (2005). Attention and emotion: Does rating emotion alter neural responses to amusing and sad films? </w:t>
      </w:r>
      <w:r>
        <w:rPr>
          <w:i/>
          <w:iCs/>
        </w:rPr>
        <w:t>NeuroImage</w:t>
      </w:r>
      <w:r>
        <w:t xml:space="preserve">, </w:t>
      </w:r>
      <w:r>
        <w:rPr>
          <w:i/>
          <w:iCs/>
        </w:rPr>
        <w:t>27</w:t>
      </w:r>
      <w:r>
        <w:t>(3), 656–668. https://doi.org/10.1016/j.neuroimage.2005.04.028</w:t>
      </w:r>
    </w:p>
    <w:p w14:paraId="79F5A66D" w14:textId="77777777" w:rsidR="002C25B9" w:rsidRDefault="002C25B9" w:rsidP="002C25B9">
      <w:pPr>
        <w:pStyle w:val="Bibliography"/>
      </w:pPr>
      <w:r>
        <w:t xml:space="preserve">Jääskeläinen, I. P., Iiro P. Jä̈askëlainen, Ahveninen, J., Jyrki Ahveninen, Vasily Klucharev, Vasily Klucharev, Anna N. Shestakova, Анна Шестакова, Levy, J., Levy, J. C., &amp; Jonathan Lévy. (2022). Behavioral Experience-Sampling Methods in Neuroimaging Studies With Movie and Narrative Stimuli. </w:t>
      </w:r>
      <w:r>
        <w:rPr>
          <w:i/>
          <w:iCs/>
        </w:rPr>
        <w:t>Frontiers in Human Neuroscience</w:t>
      </w:r>
      <w:r>
        <w:t xml:space="preserve">, </w:t>
      </w:r>
      <w:r>
        <w:rPr>
          <w:i/>
          <w:iCs/>
        </w:rPr>
        <w:t>16</w:t>
      </w:r>
      <w:r>
        <w:t>. https://doi.org/10.3389/fnhum.2022.813684</w:t>
      </w:r>
    </w:p>
    <w:p w14:paraId="5FFE8E5E" w14:textId="77777777" w:rsidR="002C25B9" w:rsidRDefault="002C25B9" w:rsidP="002C25B9">
      <w:pPr>
        <w:pStyle w:val="Bibliography"/>
      </w:pPr>
      <w:r>
        <w:t xml:space="preserve">Jenkinson, M., Beckmann, C. F., Behrens, T. E. J., Woolrich, M. W., &amp; Smith, S. M. (2012). FSL. </w:t>
      </w:r>
      <w:r>
        <w:rPr>
          <w:i/>
          <w:iCs/>
        </w:rPr>
        <w:t>NeuroImage</w:t>
      </w:r>
      <w:r>
        <w:t xml:space="preserve">, </w:t>
      </w:r>
      <w:r>
        <w:rPr>
          <w:i/>
          <w:iCs/>
        </w:rPr>
        <w:t>62</w:t>
      </w:r>
      <w:r>
        <w:t>(2), 782–790. https://doi.org/10.1016/j.neuroimage.2011.09.015</w:t>
      </w:r>
    </w:p>
    <w:p w14:paraId="43A8A635" w14:textId="77777777" w:rsidR="002C25B9" w:rsidRDefault="002C25B9" w:rsidP="002C25B9">
      <w:pPr>
        <w:pStyle w:val="Bibliography"/>
      </w:pPr>
      <w:r>
        <w:t xml:space="preserve">Jeremy Peterman, &amp; Peterman, J. N. (1940). The “program analyzer”: A new technique in studying liked and disliked items in radio programs. </w:t>
      </w:r>
      <w:r>
        <w:rPr>
          <w:i/>
          <w:iCs/>
        </w:rPr>
        <w:t>Journal of Applied Psychology</w:t>
      </w:r>
      <w:r>
        <w:t xml:space="preserve">, </w:t>
      </w:r>
      <w:r>
        <w:rPr>
          <w:i/>
          <w:iCs/>
        </w:rPr>
        <w:t>24</w:t>
      </w:r>
      <w:r>
        <w:t>(6), 728–741. https://doi.org/10.1037/h0056834</w:t>
      </w:r>
    </w:p>
    <w:p w14:paraId="37FD14F9" w14:textId="77777777" w:rsidR="002C25B9" w:rsidRDefault="002C25B9" w:rsidP="002C25B9">
      <w:pPr>
        <w:pStyle w:val="Bibliography"/>
      </w:pPr>
      <w:r>
        <w:t xml:space="preserve">Kong, R., Li, J., Orban, C., Sabuncu, M. R., Liu, H., Schaefer, A., Sun, N., Zuo, X.-N., Holmes, A. J., Eickhoff, S. B., &amp; Yeo, B. T. T. (2019). Spatial Topography of Individual-Specific Cortical Networks Predicts Human Cognition, Personality, and Emotion. </w:t>
      </w:r>
      <w:r>
        <w:rPr>
          <w:i/>
          <w:iCs/>
        </w:rPr>
        <w:t>Cerebral Cortex</w:t>
      </w:r>
      <w:r>
        <w:t xml:space="preserve">, </w:t>
      </w:r>
      <w:r>
        <w:rPr>
          <w:i/>
          <w:iCs/>
        </w:rPr>
        <w:t>29</w:t>
      </w:r>
      <w:r>
        <w:t>(6), 2533–2551. https://doi.org/10.1093/cercor/bhy123</w:t>
      </w:r>
    </w:p>
    <w:p w14:paraId="031A6682" w14:textId="77777777" w:rsidR="002C25B9" w:rsidRDefault="002C25B9" w:rsidP="002C25B9">
      <w:pPr>
        <w:pStyle w:val="Bibliography"/>
      </w:pPr>
      <w:r>
        <w:t xml:space="preserve">Kong, R., Yang, Q., Gordon, E., Xue, A., Yan, X., Orban, C., Zuo, X.-N., Spreng, N., Ge, T., Holmes, A., Eickhoff, S., &amp; Yeo, B. T. T. (2021). Individual-Specific Areal-Level Parcellations Improve Functional Connectivity Prediction of Behavior. </w:t>
      </w:r>
      <w:r>
        <w:rPr>
          <w:i/>
          <w:iCs/>
        </w:rPr>
        <w:t>Cerebral Cortex</w:t>
      </w:r>
      <w:r>
        <w:t xml:space="preserve">, </w:t>
      </w:r>
      <w:r>
        <w:rPr>
          <w:i/>
          <w:iCs/>
        </w:rPr>
        <w:t>31</w:t>
      </w:r>
      <w:r>
        <w:t>(10), 4477–4500. https://doi.org/10.1093/cercor/bhab101</w:t>
      </w:r>
    </w:p>
    <w:p w14:paraId="26DB38BC" w14:textId="77777777" w:rsidR="002C25B9" w:rsidRDefault="002C25B9" w:rsidP="002C25B9">
      <w:pPr>
        <w:pStyle w:val="Bibliography"/>
      </w:pPr>
      <w:r>
        <w:lastRenderedPageBreak/>
        <w:t xml:space="preserve">Lahnakoski, J. M., Glerean, E., Jääskeläinen, I. P., Hyönä, J., Hari, R., Sams, M., &amp; Nummenmaa, L. (2014). Synchronous brain activity across individuals underlies shared psychological perspectives. </w:t>
      </w:r>
      <w:r>
        <w:rPr>
          <w:i/>
          <w:iCs/>
        </w:rPr>
        <w:t>NeuroImage</w:t>
      </w:r>
      <w:r>
        <w:t xml:space="preserve">, </w:t>
      </w:r>
      <w:r>
        <w:rPr>
          <w:i/>
          <w:iCs/>
        </w:rPr>
        <w:t>100</w:t>
      </w:r>
      <w:r>
        <w:t>(100), 316–324. https://doi.org/10.1016/j.neuroimage.2014.06.022</w:t>
      </w:r>
    </w:p>
    <w:p w14:paraId="431C3DEB" w14:textId="77777777" w:rsidR="002C25B9" w:rsidRDefault="002C25B9" w:rsidP="002C25B9">
      <w:pPr>
        <w:pStyle w:val="Bibliography"/>
      </w:pPr>
      <w:r>
        <w:t xml:space="preserve">Laumann, T. O., Gordon, E. M., Adeyemo, B., Snyder, A. Z., Joo, S. J., Chen, M.-Y., Gilmore, A. W., McDermott, K. B., Nelson, S. M., Dosenbach, N. U. F., Schlaggar, B. L., Mumford, J. A., Poldrack, R. A., &amp; Petersen, S. E. (2015). Functional System and Areal Organization of a Highly Sampled Individual Human Brain. </w:t>
      </w:r>
      <w:r>
        <w:rPr>
          <w:i/>
          <w:iCs/>
        </w:rPr>
        <w:t>Neuron</w:t>
      </w:r>
      <w:r>
        <w:t xml:space="preserve">, </w:t>
      </w:r>
      <w:r>
        <w:rPr>
          <w:i/>
          <w:iCs/>
        </w:rPr>
        <w:t>87</w:t>
      </w:r>
      <w:r>
        <w:t>(3), 657–670. https://doi.org/10.1016/j.neuron.2015.06.037</w:t>
      </w:r>
    </w:p>
    <w:p w14:paraId="2D804500" w14:textId="77777777" w:rsidR="002C25B9" w:rsidRDefault="002C25B9" w:rsidP="002C25B9">
      <w:pPr>
        <w:pStyle w:val="Bibliography"/>
      </w:pPr>
      <w:r>
        <w:t xml:space="preserve">Lehne, M., Engel, P. P., Rohrmeier, M., Menninghaus, W., Jacobs, A. M., &amp; Koelsch, S. (2015). Reading a suspenseful literary text activates brain areas related to social cognition and predictive inference. </w:t>
      </w:r>
      <w:r>
        <w:rPr>
          <w:i/>
          <w:iCs/>
        </w:rPr>
        <w:t>PLOS ONE</w:t>
      </w:r>
      <w:r>
        <w:t xml:space="preserve">, </w:t>
      </w:r>
      <w:r>
        <w:rPr>
          <w:i/>
          <w:iCs/>
        </w:rPr>
        <w:t>10</w:t>
      </w:r>
      <w:r>
        <w:t>(5). https://doi.org/10.1371/journal.pone.0124550</w:t>
      </w:r>
    </w:p>
    <w:p w14:paraId="2CE3E8AB" w14:textId="77777777" w:rsidR="002C25B9" w:rsidRDefault="002C25B9" w:rsidP="002C25B9">
      <w:pPr>
        <w:pStyle w:val="Bibliography"/>
      </w:pPr>
      <w:r>
        <w:t xml:space="preserve">Levenson, R. W., &amp; Gottman, J. M. (1983). Marital interaction: Physiological linkage and affective exchange. </w:t>
      </w:r>
      <w:r>
        <w:rPr>
          <w:i/>
          <w:iCs/>
        </w:rPr>
        <w:t>Journal of Personality and Social Psychology</w:t>
      </w:r>
      <w:r>
        <w:t xml:space="preserve">, </w:t>
      </w:r>
      <w:r>
        <w:rPr>
          <w:i/>
          <w:iCs/>
        </w:rPr>
        <w:t>45</w:t>
      </w:r>
      <w:r>
        <w:t>(3), 587–597. https://doi.org/10.1037/0022-3514.45.3.587</w:t>
      </w:r>
    </w:p>
    <w:p w14:paraId="3E61AF87" w14:textId="77777777" w:rsidR="002C25B9" w:rsidRDefault="002C25B9" w:rsidP="002C25B9">
      <w:pPr>
        <w:pStyle w:val="Bibliography"/>
      </w:pPr>
      <w:r>
        <w:t xml:space="preserve">Lieberman, M. D., Eisenberger, N. I., Crockett, M. J., Tom, S. M., Pfeifer, J. H., &amp; Way, B. M. (2007). Putting Feelings Into Words Affect Labeling Disrupts Amygdala Activity in Response to Affective Stimuli. </w:t>
      </w:r>
      <w:r>
        <w:rPr>
          <w:i/>
          <w:iCs/>
        </w:rPr>
        <w:t>Psychological Science</w:t>
      </w:r>
      <w:r>
        <w:t xml:space="preserve">, </w:t>
      </w:r>
      <w:r>
        <w:rPr>
          <w:i/>
          <w:iCs/>
        </w:rPr>
        <w:t>18</w:t>
      </w:r>
      <w:r>
        <w:t>(5), 421–428. https://doi.org/10.1111/j.1467-9280.2007.01916.x</w:t>
      </w:r>
    </w:p>
    <w:p w14:paraId="4497ABDA" w14:textId="77777777" w:rsidR="002C25B9" w:rsidRDefault="002C25B9" w:rsidP="002C25B9">
      <w:pPr>
        <w:pStyle w:val="Bibliography"/>
      </w:pPr>
      <w:r>
        <w:t xml:space="preserve">Logothetis, N. K. (2008). What we can do and what we cannot do with fMRI. </w:t>
      </w:r>
      <w:r>
        <w:rPr>
          <w:i/>
          <w:iCs/>
        </w:rPr>
        <w:t>Nature</w:t>
      </w:r>
      <w:r>
        <w:t xml:space="preserve">, </w:t>
      </w:r>
      <w:r>
        <w:rPr>
          <w:i/>
          <w:iCs/>
        </w:rPr>
        <w:t>453</w:t>
      </w:r>
      <w:r>
        <w:t>(7197), 869–878. https://doi.org/10.1038/nature06976</w:t>
      </w:r>
    </w:p>
    <w:p w14:paraId="09A8B3EC" w14:textId="77777777" w:rsidR="002C25B9" w:rsidRDefault="002C25B9" w:rsidP="002C25B9">
      <w:pPr>
        <w:pStyle w:val="Bibliography"/>
      </w:pPr>
      <w:r>
        <w:t xml:space="preserve">Mauss, I. B., Levenson, R. W., McCarter, L., Wilhelm, F. H., &amp; Gross, J. J. (2005). The tie that binds? Coherence among emotion experience, behavior, and physiology. </w:t>
      </w:r>
      <w:r>
        <w:rPr>
          <w:i/>
          <w:iCs/>
        </w:rPr>
        <w:t>Emotion</w:t>
      </w:r>
      <w:r>
        <w:t xml:space="preserve">, </w:t>
      </w:r>
      <w:r>
        <w:rPr>
          <w:i/>
          <w:iCs/>
        </w:rPr>
        <w:t>5</w:t>
      </w:r>
      <w:r>
        <w:t>(2), 175–190. https://doi.org/10.1037/1528-3542.5.2.175</w:t>
      </w:r>
    </w:p>
    <w:p w14:paraId="280B2387" w14:textId="77777777" w:rsidR="002C25B9" w:rsidRDefault="002C25B9" w:rsidP="002C25B9">
      <w:pPr>
        <w:pStyle w:val="Bibliography"/>
      </w:pPr>
      <w:r>
        <w:t xml:space="preserve">Mazza, D., Kolecki, J. C., &amp; Scott, T. M. (2000, March 27). The Observer in Modern Physics Some Personal Speculations. </w:t>
      </w:r>
      <w:r>
        <w:rPr>
          <w:i/>
          <w:iCs/>
        </w:rPr>
        <w:t>National Aeronautics and Space Administration</w:t>
      </w:r>
      <w:r>
        <w:t xml:space="preserve">. </w:t>
      </w:r>
      <w:r>
        <w:lastRenderedPageBreak/>
        <w:t>https://www.grc.nasa.gov/www/k-12/Numbers/Math/Mathematical_Thinking/observer.htm</w:t>
      </w:r>
    </w:p>
    <w:p w14:paraId="4E5EADC3" w14:textId="77777777" w:rsidR="002C25B9" w:rsidRDefault="002C25B9" w:rsidP="002C25B9">
      <w:pPr>
        <w:pStyle w:val="Bibliography"/>
      </w:pPr>
      <w:r>
        <w:t xml:space="preserve">McFee, B., Raffel, C., Liang, D., Ellis, D. P., McVicar, M., Battenberg, E., &amp; Nieto, O. (2015). librosa: Audio and music signal analysis in python. </w:t>
      </w:r>
      <w:r>
        <w:rPr>
          <w:i/>
          <w:iCs/>
        </w:rPr>
        <w:t>Proceedings of the 14th python in science conference</w:t>
      </w:r>
      <w:r>
        <w:t xml:space="preserve">, </w:t>
      </w:r>
      <w:r>
        <w:rPr>
          <w:i/>
          <w:iCs/>
        </w:rPr>
        <w:t>8</w:t>
      </w:r>
      <w:r>
        <w:t>.</w:t>
      </w:r>
    </w:p>
    <w:p w14:paraId="213CE2C4" w14:textId="77777777" w:rsidR="002C25B9" w:rsidRDefault="002C25B9" w:rsidP="002C25B9">
      <w:pPr>
        <w:pStyle w:val="Bibliography"/>
      </w:pPr>
      <w:r>
        <w:t xml:space="preserve">Mobbs, D., Petrovic, P., Marchant, J. L., Hassabis, D., Weiskopf, N., Seymour, B., Dolan, R. J., &amp; Frith, C. D. (2007). </w:t>
      </w:r>
      <w:r>
        <w:rPr>
          <w:i/>
          <w:iCs/>
        </w:rPr>
        <w:t>When Fear Is Near: Threat Imminence Elicits Prefrontal– Periaqueductal Gray Shifts in Humans</w:t>
      </w:r>
      <w:r>
        <w:t xml:space="preserve">. </w:t>
      </w:r>
      <w:r>
        <w:rPr>
          <w:i/>
          <w:iCs/>
        </w:rPr>
        <w:t>317</w:t>
      </w:r>
      <w:r>
        <w:t>, 6.</w:t>
      </w:r>
    </w:p>
    <w:p w14:paraId="37D43346" w14:textId="77777777" w:rsidR="002C25B9" w:rsidRDefault="002C25B9" w:rsidP="002C25B9">
      <w:pPr>
        <w:pStyle w:val="Bibliography"/>
      </w:pPr>
      <w:r>
        <w:t xml:space="preserve">Mueller, S., Wang, D., Fox, M. D., Yeo, B. T. T., Sepulcre, J., Sabuncu, M. R., Shafee, R., Lu, J., &amp; Liu, H. (2013). Individual Variability in Functional Connectivity Architecture of the Human Brain. </w:t>
      </w:r>
      <w:r>
        <w:rPr>
          <w:i/>
          <w:iCs/>
        </w:rPr>
        <w:t>Neuron</w:t>
      </w:r>
      <w:r>
        <w:t xml:space="preserve">, </w:t>
      </w:r>
      <w:r>
        <w:rPr>
          <w:i/>
          <w:iCs/>
        </w:rPr>
        <w:t>77</w:t>
      </w:r>
      <w:r>
        <w:t>(3), 586–595. https://doi.org/10.1016/j.neuron.2012.12.028</w:t>
      </w:r>
    </w:p>
    <w:p w14:paraId="62BFD580" w14:textId="77777777" w:rsidR="002C25B9" w:rsidRDefault="002C25B9" w:rsidP="002C25B9">
      <w:pPr>
        <w:pStyle w:val="Bibliography"/>
      </w:pPr>
      <w:r>
        <w:t xml:space="preserve">Mumford, J. (Director). (2017). </w:t>
      </w:r>
      <w:r>
        <w:rPr>
          <w:i/>
          <w:iCs/>
        </w:rPr>
        <w:t>How to use FEAT while skipping registration</w:t>
      </w:r>
      <w:r>
        <w:t xml:space="preserve"> [Digital]. Youtube. https://www.youtube.com/watch?v=U3tG7JMEf7M&amp;t=12s</w:t>
      </w:r>
    </w:p>
    <w:p w14:paraId="746E7DDE" w14:textId="77777777" w:rsidR="002C25B9" w:rsidRDefault="002C25B9" w:rsidP="002C25B9">
      <w:pPr>
        <w:pStyle w:val="Bibliography"/>
      </w:pPr>
      <w:r>
        <w:t xml:space="preserve">Nastase, S. A., Goldstein, A., &amp; Hasson, U. (2020). Keep it real: Rethinking the primacy of experimental control in cognitive neuroscience. </w:t>
      </w:r>
      <w:r>
        <w:rPr>
          <w:i/>
          <w:iCs/>
        </w:rPr>
        <w:t>NeuroImage</w:t>
      </w:r>
      <w:r>
        <w:t xml:space="preserve">, </w:t>
      </w:r>
      <w:r>
        <w:rPr>
          <w:i/>
          <w:iCs/>
        </w:rPr>
        <w:t>222</w:t>
      </w:r>
      <w:r>
        <w:t>, 117254. https://doi.org/10.1016/j.neuroimage.2020.117254</w:t>
      </w:r>
    </w:p>
    <w:p w14:paraId="4DDF9CD7" w14:textId="77777777" w:rsidR="002C25B9" w:rsidRDefault="002C25B9" w:rsidP="002C25B9">
      <w:pPr>
        <w:pStyle w:val="Bibliography"/>
      </w:pPr>
      <w:r>
        <w:t xml:space="preserve">Nummenmaa, L., Glerean, E., Viinikainen, M., Jääskeläinen, I. P., Hari, R., &amp; Sams, M. (2012). Emotions promote social interaction by synchronizing brain activity across individuals. </w:t>
      </w:r>
      <w:r>
        <w:rPr>
          <w:i/>
          <w:iCs/>
        </w:rPr>
        <w:t>Proceedings of the National Academy of Sciences of the United States of America</w:t>
      </w:r>
      <w:r>
        <w:t xml:space="preserve">, </w:t>
      </w:r>
      <w:r>
        <w:rPr>
          <w:i/>
          <w:iCs/>
        </w:rPr>
        <w:t>109</w:t>
      </w:r>
      <w:r>
        <w:t>(24), 9599–9604. https://doi.org/10.1073/pnas.1206095109</w:t>
      </w:r>
    </w:p>
    <w:p w14:paraId="1690D33A" w14:textId="77777777" w:rsidR="002C25B9" w:rsidRDefault="002C25B9" w:rsidP="002C25B9">
      <w:pPr>
        <w:pStyle w:val="Bibliography"/>
      </w:pPr>
      <w:r>
        <w:t xml:space="preserve">OpenAI. (2023). </w:t>
      </w:r>
      <w:r>
        <w:rPr>
          <w:i/>
          <w:iCs/>
        </w:rPr>
        <w:t>Whisper</w:t>
      </w:r>
      <w:r>
        <w:t xml:space="preserve"> [Computer software]. https://github.com/openai/whisper</w:t>
      </w:r>
    </w:p>
    <w:p w14:paraId="4D0419DB" w14:textId="77777777" w:rsidR="002C25B9" w:rsidRDefault="002C25B9" w:rsidP="002C25B9">
      <w:pPr>
        <w:pStyle w:val="Bibliography"/>
      </w:pPr>
      <w:r>
        <w:t xml:space="preserve">Peirce, J., Gray, J. R., Simpson, S., MacAskill, M., Höchenberger, R., Sogo, H., Kastman, E., &amp; Lindeløv, J. K. (2019). PsychoPy2: Experiments in behavior made easy. </w:t>
      </w:r>
      <w:r>
        <w:rPr>
          <w:i/>
          <w:iCs/>
        </w:rPr>
        <w:t>Behavior Research Methods</w:t>
      </w:r>
      <w:r>
        <w:t xml:space="preserve">, </w:t>
      </w:r>
      <w:r>
        <w:rPr>
          <w:i/>
          <w:iCs/>
        </w:rPr>
        <w:t>51</w:t>
      </w:r>
      <w:r>
        <w:t>(1), 195–203. https://doi.org/10.3758/s13428-018-01193-y</w:t>
      </w:r>
    </w:p>
    <w:p w14:paraId="3160D2D5" w14:textId="77777777" w:rsidR="002C25B9" w:rsidRDefault="002C25B9" w:rsidP="002C25B9">
      <w:pPr>
        <w:pStyle w:val="Bibliography"/>
      </w:pPr>
      <w:r>
        <w:lastRenderedPageBreak/>
        <w:t xml:space="preserve">Posner, M. I., &amp; Petersen, S. E. (1990). The Attention System of the Human Brain. </w:t>
      </w:r>
      <w:r>
        <w:rPr>
          <w:i/>
          <w:iCs/>
        </w:rPr>
        <w:t>Annual Review of Neuroscience</w:t>
      </w:r>
      <w:r>
        <w:t xml:space="preserve">, </w:t>
      </w:r>
      <w:r>
        <w:rPr>
          <w:i/>
          <w:iCs/>
        </w:rPr>
        <w:t>13</w:t>
      </w:r>
      <w:r>
        <w:t>(1), 25–42. https://doi.org/10.1146/annurev.ne.13.030190.000325</w:t>
      </w:r>
    </w:p>
    <w:p w14:paraId="6A84FAE9" w14:textId="77777777" w:rsidR="002C25B9" w:rsidRDefault="002C25B9" w:rsidP="002C25B9">
      <w:pPr>
        <w:pStyle w:val="Bibliography"/>
      </w:pPr>
      <w:r>
        <w:t xml:space="preserve">Power, J. D., Barnes, K. A., Snyder, A. Z., Schlaggar, B. L., &amp; Petersen, S. E. (2012). Spurious but systematic correlations in functional connectivity MRI networks arise from subject motion. </w:t>
      </w:r>
      <w:r>
        <w:rPr>
          <w:i/>
          <w:iCs/>
        </w:rPr>
        <w:t>NeuroImage</w:t>
      </w:r>
      <w:r>
        <w:t xml:space="preserve">, </w:t>
      </w:r>
      <w:r>
        <w:rPr>
          <w:i/>
          <w:iCs/>
        </w:rPr>
        <w:t>59</w:t>
      </w:r>
      <w:r>
        <w:t>(3), 2142–2154. https://doi.org/10.1016/j.neuroimage.2011.10.018</w:t>
      </w:r>
    </w:p>
    <w:p w14:paraId="0A9AAC11" w14:textId="77777777" w:rsidR="002C25B9" w:rsidRDefault="002C25B9" w:rsidP="002C25B9">
      <w:pPr>
        <w:pStyle w:val="Bibliography"/>
      </w:pPr>
      <w:r>
        <w:t xml:space="preserve">Power, J. D., Cohen, A. L., Nelson, S. M., Wig, G. S., Barnes, K. A., Church, J. A., Vogel, A. C., Laumann, T. O., Miezin, F. M., Schlaggar, B. L., &amp; Petersen, S. E. (2011). Functional Network Organization of the Human Brain. </w:t>
      </w:r>
      <w:r>
        <w:rPr>
          <w:i/>
          <w:iCs/>
        </w:rPr>
        <w:t>Neuron</w:t>
      </w:r>
      <w:r>
        <w:t xml:space="preserve">, </w:t>
      </w:r>
      <w:r>
        <w:rPr>
          <w:i/>
          <w:iCs/>
        </w:rPr>
        <w:t>72</w:t>
      </w:r>
      <w:r>
        <w:t>(4), 665–678. https://doi.org/10.1016/j.neuron.2011.09.006</w:t>
      </w:r>
    </w:p>
    <w:p w14:paraId="6AC7BF78" w14:textId="77777777" w:rsidR="002C25B9" w:rsidRDefault="002C25B9" w:rsidP="002C25B9">
      <w:pPr>
        <w:pStyle w:val="Bibliography"/>
      </w:pPr>
      <w:r>
        <w:t xml:space="preserve">Power, J. D., Schlaggar, B. L., &amp; Petersen, S. E. (2014). Studying Brain Organization via Spontaneous fMRI Signal. </w:t>
      </w:r>
      <w:r>
        <w:rPr>
          <w:i/>
          <w:iCs/>
        </w:rPr>
        <w:t>Neuron</w:t>
      </w:r>
      <w:r>
        <w:t xml:space="preserve">, </w:t>
      </w:r>
      <w:r>
        <w:rPr>
          <w:i/>
          <w:iCs/>
        </w:rPr>
        <w:t>84</w:t>
      </w:r>
      <w:r>
        <w:t>(4), 681–696. https://doi.org/10.1016/j.neuron.2014.09.007</w:t>
      </w:r>
    </w:p>
    <w:p w14:paraId="0C0960BF" w14:textId="77777777" w:rsidR="002C25B9" w:rsidRDefault="002C25B9" w:rsidP="002C25B9">
      <w:pPr>
        <w:pStyle w:val="Bibliography"/>
      </w:pPr>
      <w:r>
        <w:t xml:space="preserve">Reilly, J., Ulichney, V., Sacks, B., Duncan, A., Weinstein, S. M., Giovannetti, T., Helion, C., &amp; Cooney, G. (2023). Dynamics of Language Use and Alignment in Different-Age Conversation Partners. </w:t>
      </w:r>
      <w:r>
        <w:rPr>
          <w:i/>
          <w:iCs/>
        </w:rPr>
        <w:t>PsyArxiv</w:t>
      </w:r>
      <w:r>
        <w:t>. https://doi.org/10.31234/osf.io/3crua</w:t>
      </w:r>
    </w:p>
    <w:p w14:paraId="5ED1467E" w14:textId="77777777" w:rsidR="002C25B9" w:rsidRDefault="002C25B9" w:rsidP="002C25B9">
      <w:pPr>
        <w:pStyle w:val="Bibliography"/>
      </w:pPr>
      <w:r>
        <w:t xml:space="preserve">Ruef, A. M., &amp; Levenson, R. W. (2007). Continuous Measurement of Emotion:The Affect Rating Dial. In J. A. Coan &amp; J. J. B. Allen (Eds.), </w:t>
      </w:r>
      <w:r>
        <w:rPr>
          <w:i/>
          <w:iCs/>
        </w:rPr>
        <w:t>Handbook of Emotion Elicitation and Assessment</w:t>
      </w:r>
      <w:r>
        <w:t xml:space="preserve"> (pp. 286–297). Oxford University PressNew York, NY. https://doi.org/10.1093/oso/9780195169157.003.0018</w:t>
      </w:r>
    </w:p>
    <w:p w14:paraId="1D8A3813" w14:textId="77777777" w:rsidR="002C25B9" w:rsidRDefault="002C25B9" w:rsidP="002C25B9">
      <w:pPr>
        <w:pStyle w:val="Bibliography"/>
      </w:pPr>
      <w:r>
        <w:t xml:space="preserve">Saarimäki, H. (2021). Naturalistic Stimuli in Affective Neuroimaging: A Review. </w:t>
      </w:r>
      <w:r>
        <w:rPr>
          <w:i/>
          <w:iCs/>
        </w:rPr>
        <w:t>Frontiers in Human Neuroscience</w:t>
      </w:r>
      <w:r>
        <w:t xml:space="preserve">, </w:t>
      </w:r>
      <w:r>
        <w:rPr>
          <w:i/>
          <w:iCs/>
        </w:rPr>
        <w:t>15</w:t>
      </w:r>
      <w:r>
        <w:t>, 675068. https://doi.org/10.3389/fnhum.2021.675068</w:t>
      </w:r>
    </w:p>
    <w:p w14:paraId="5A9604BF" w14:textId="77777777" w:rsidR="002C25B9" w:rsidRDefault="002C25B9" w:rsidP="002C25B9">
      <w:pPr>
        <w:pStyle w:val="Bibliography"/>
      </w:pPr>
      <w:r>
        <w:t xml:space="preserve">Sawahata, Y., Komine, K., Morita, T., &amp; Hiruma, N. (2013). Decoding humor experiences from brain activity of people viewing comedy movies. </w:t>
      </w:r>
      <w:r>
        <w:rPr>
          <w:i/>
          <w:iCs/>
        </w:rPr>
        <w:t>PLOS ONE</w:t>
      </w:r>
      <w:r>
        <w:t xml:space="preserve">, </w:t>
      </w:r>
      <w:r>
        <w:rPr>
          <w:i/>
          <w:iCs/>
        </w:rPr>
        <w:t>8</w:t>
      </w:r>
      <w:r>
        <w:t>(12). https://doi.org/10.1371/journal.pone.0081009</w:t>
      </w:r>
    </w:p>
    <w:p w14:paraId="4840F70B" w14:textId="77777777" w:rsidR="002C25B9" w:rsidRDefault="002C25B9" w:rsidP="002C25B9">
      <w:pPr>
        <w:pStyle w:val="Bibliography"/>
      </w:pPr>
      <w:r>
        <w:lastRenderedPageBreak/>
        <w:t xml:space="preserve">Schaefer, A., Kong, R., Gordon, E. M., Laumann, T. O., Zuo, X.-N., Holmes, A. J., Eickhoff, S. B., &amp; Yeo, B. T. T. (2018). Local-Global Parcellation of the Human Cerebral Cortex from Intrinsic Functional Connectivity MRI. </w:t>
      </w:r>
      <w:r>
        <w:rPr>
          <w:i/>
          <w:iCs/>
        </w:rPr>
        <w:t>Cerebral Cortex</w:t>
      </w:r>
      <w:r>
        <w:t xml:space="preserve">, </w:t>
      </w:r>
      <w:r>
        <w:rPr>
          <w:i/>
          <w:iCs/>
        </w:rPr>
        <w:t>28</w:t>
      </w:r>
      <w:r>
        <w:t>(9), 3095–3114. https://doi.org/10.1093/cercor/bhx179</w:t>
      </w:r>
    </w:p>
    <w:p w14:paraId="7F522ACC" w14:textId="77777777" w:rsidR="002C25B9" w:rsidRDefault="002C25B9" w:rsidP="002C25B9">
      <w:pPr>
        <w:pStyle w:val="Bibliography"/>
      </w:pPr>
      <w:r>
        <w:t xml:space="preserve">Sievers, B., Welker, C., Hasson, U., Kleinbaum, A. M., &amp; Wheatley, T. (2024). Consensus-building conversation leads to neural alignment. </w:t>
      </w:r>
      <w:r>
        <w:rPr>
          <w:i/>
          <w:iCs/>
        </w:rPr>
        <w:t>Nature Communications</w:t>
      </w:r>
      <w:r>
        <w:t xml:space="preserve">, </w:t>
      </w:r>
      <w:r>
        <w:rPr>
          <w:i/>
          <w:iCs/>
        </w:rPr>
        <w:t>15</w:t>
      </w:r>
      <w:r>
        <w:t>(1), 3936. https://doi.org/10.1038/s41467-023-43253-8</w:t>
      </w:r>
    </w:p>
    <w:p w14:paraId="0E40D118" w14:textId="77777777" w:rsidR="002C25B9" w:rsidRDefault="002C25B9" w:rsidP="002C25B9">
      <w:pPr>
        <w:pStyle w:val="Bibliography"/>
      </w:pPr>
      <w:r>
        <w:t xml:space="preserve">Song, H., Finn, E. S., &amp; Rosenberg, M. D. (2021). Neural signatures of attentional engagement during narratives and its consequences for event memory. </w:t>
      </w:r>
      <w:r>
        <w:rPr>
          <w:i/>
          <w:iCs/>
        </w:rPr>
        <w:t>Proceedings of the National Academy of Sciences</w:t>
      </w:r>
      <w:r>
        <w:t xml:space="preserve">, </w:t>
      </w:r>
      <w:r>
        <w:rPr>
          <w:i/>
          <w:iCs/>
        </w:rPr>
        <w:t>118</w:t>
      </w:r>
      <w:r>
        <w:t>(33), e2021905118. https://doi.org/10.1073/pnas.2021905118</w:t>
      </w:r>
    </w:p>
    <w:p w14:paraId="67A2384B" w14:textId="77777777" w:rsidR="002C25B9" w:rsidRDefault="002C25B9" w:rsidP="002C25B9">
      <w:pPr>
        <w:pStyle w:val="Bibliography"/>
      </w:pPr>
      <w:r>
        <w:t xml:space="preserve">Sonkusare, S., Breakspear, M., &amp; Guo, C. C. (2019). Naturalistic Stimuli in Neuroscience: Critically Acclaimed. </w:t>
      </w:r>
      <w:r>
        <w:rPr>
          <w:i/>
          <w:iCs/>
        </w:rPr>
        <w:t>Trends in Cognitive Sciences</w:t>
      </w:r>
      <w:r>
        <w:t xml:space="preserve">, </w:t>
      </w:r>
      <w:r>
        <w:rPr>
          <w:i/>
          <w:iCs/>
        </w:rPr>
        <w:t>23</w:t>
      </w:r>
      <w:r>
        <w:t>(8), 699–714. https://doi.org/10.1016/j.tics.2019.05.004</w:t>
      </w:r>
    </w:p>
    <w:p w14:paraId="55568663" w14:textId="77777777" w:rsidR="002C25B9" w:rsidRDefault="002C25B9" w:rsidP="002C25B9">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736E6871" w14:textId="77777777" w:rsidR="002C25B9" w:rsidRDefault="002C25B9" w:rsidP="002C25B9">
      <w:pPr>
        <w:pStyle w:val="Bibliography"/>
      </w:pPr>
      <w:r>
        <w:t xml:space="preserve">Tashjian, S. M., Fedrigo, V., Molapour, T., Mobbs, D., &amp; Camerer, C. F. (2022). Physiological responses to a haunted house threat experience: Distinct tonic and phasic effects. </w:t>
      </w:r>
      <w:r>
        <w:rPr>
          <w:i/>
          <w:iCs/>
        </w:rPr>
        <w:t>Psychological Science</w:t>
      </w:r>
      <w:r>
        <w:t xml:space="preserve">, </w:t>
      </w:r>
      <w:r>
        <w:rPr>
          <w:i/>
          <w:iCs/>
        </w:rPr>
        <w:t>33</w:t>
      </w:r>
      <w:r>
        <w:t>(2), 236–248. https://doi.org/10.1177/09567976211032231</w:t>
      </w:r>
    </w:p>
    <w:p w14:paraId="6DA9A724" w14:textId="77777777" w:rsidR="002C25B9" w:rsidRDefault="002C25B9" w:rsidP="002C25B9">
      <w:pPr>
        <w:pStyle w:val="Bibliography"/>
      </w:pPr>
      <w:r>
        <w:t xml:space="preserve">Taylor, S. F., Phan, K. L., Decker, L. R., &amp; Liberzon, I. (2003). Subjective rating of emotionally salient stimuli modulates neural activity. </w:t>
      </w:r>
      <w:r>
        <w:rPr>
          <w:i/>
          <w:iCs/>
        </w:rPr>
        <w:t>NeuroImage</w:t>
      </w:r>
      <w:r>
        <w:t xml:space="preserve">, </w:t>
      </w:r>
      <w:r>
        <w:rPr>
          <w:i/>
          <w:iCs/>
        </w:rPr>
        <w:t>18</w:t>
      </w:r>
      <w:r>
        <w:t>(3), 650–659. https://doi.org/10.1016/S1053-8119(02)00051-4</w:t>
      </w:r>
    </w:p>
    <w:p w14:paraId="207E0618" w14:textId="77777777" w:rsidR="002C25B9" w:rsidRDefault="002C25B9" w:rsidP="002C25B9">
      <w:pPr>
        <w:pStyle w:val="Bibliography"/>
      </w:pPr>
      <w:r>
        <w:t xml:space="preserve">Teresa Jacobson Kimberley, Kimberley, T. J., Dana D. Birkholz, Birkholz, D. D., Renee A. Hancock, Hancock, R. A., Sarah M. VonBank, VonBank, S. M., Teresa N. Werth, &amp; Werth, T. N. (2008). Reliability of fMRI during a Continuous Motor Task: Assessment of </w:t>
      </w:r>
      <w:r>
        <w:lastRenderedPageBreak/>
        <w:t xml:space="preserve">Analysis Techniques. </w:t>
      </w:r>
      <w:r>
        <w:rPr>
          <w:i/>
          <w:iCs/>
        </w:rPr>
        <w:t>Journal of Neuroimaging</w:t>
      </w:r>
      <w:r>
        <w:t xml:space="preserve">, </w:t>
      </w:r>
      <w:r>
        <w:rPr>
          <w:i/>
          <w:iCs/>
        </w:rPr>
        <w:t>18</w:t>
      </w:r>
      <w:r>
        <w:t>(1), 18–27. https://doi.org/10.1111/j.1552-6569.2007.00163.x</w:t>
      </w:r>
    </w:p>
    <w:p w14:paraId="1DBC7D7E" w14:textId="77777777" w:rsidR="002C25B9" w:rsidRDefault="002C25B9" w:rsidP="002C25B9">
      <w:pPr>
        <w:pStyle w:val="Bibliography"/>
      </w:pPr>
      <w:r>
        <w:t xml:space="preserve">Tzourio-Mazoyer, N., Landeau, B., Papathanassiou, D., Crivello, F., Etard, O., Delcroix, N., Mazoyer, B., &amp; Joliot, M. (2002). Automated anatomical labeling of activations in SPM using a macroscopic anatomical parcellation of the MNI MRI single-subject brain. </w:t>
      </w:r>
      <w:r>
        <w:rPr>
          <w:i/>
          <w:iCs/>
        </w:rPr>
        <w:t>NeuroImage</w:t>
      </w:r>
      <w:r>
        <w:t xml:space="preserve">, </w:t>
      </w:r>
      <w:r>
        <w:rPr>
          <w:i/>
          <w:iCs/>
        </w:rPr>
        <w:t>15</w:t>
      </w:r>
      <w:r>
        <w:t>(1), 273–289. https://doi.org/10.1006/nimg.2001.0978</w:t>
      </w:r>
    </w:p>
    <w:p w14:paraId="63271C25" w14:textId="77777777" w:rsidR="002C25B9" w:rsidRDefault="002C25B9" w:rsidP="002C25B9">
      <w:pPr>
        <w:pStyle w:val="Bibliography"/>
      </w:pPr>
      <w:r>
        <w:t xml:space="preserve">Valentin Wagner, Wagner, V., Mathias Scharinger, Scharinger, M., Christine A. Knoop, Knoop, C. A., Winfried Menninghaus, &amp; Menninghaus, W. (2020). Effects of continuous self-reporting on aesthetic evaluation and emotional responses. </w:t>
      </w:r>
      <w:r>
        <w:rPr>
          <w:i/>
          <w:iCs/>
        </w:rPr>
        <w:t>Poetics</w:t>
      </w:r>
      <w:r>
        <w:t xml:space="preserve">, </w:t>
      </w:r>
      <w:r>
        <w:rPr>
          <w:i/>
          <w:iCs/>
        </w:rPr>
        <w:t>85</w:t>
      </w:r>
      <w:r>
        <w:t>, 101497. https://doi.org/10.1016/j.poetic.2020.101497</w:t>
      </w:r>
    </w:p>
    <w:p w14:paraId="6E6F9B51" w14:textId="77777777" w:rsidR="002C25B9" w:rsidRDefault="002C25B9" w:rsidP="002C25B9">
      <w:pPr>
        <w:pStyle w:val="Bibliography"/>
      </w:pPr>
      <w:r>
        <w:t xml:space="preserve">Van Essen, D. C., Glasser, M. F., Dierker, D. L., Harwell, J., &amp; Coalson, T. (2012). Parcellations and Hemispheric Asymmetries of Human Cerebral Cortex Analyzed on Surface-Based Atlases. </w:t>
      </w:r>
      <w:r>
        <w:rPr>
          <w:i/>
          <w:iCs/>
        </w:rPr>
        <w:t>Cerebral Cortex</w:t>
      </w:r>
      <w:r>
        <w:t xml:space="preserve">, </w:t>
      </w:r>
      <w:r>
        <w:rPr>
          <w:i/>
          <w:iCs/>
        </w:rPr>
        <w:t>22</w:t>
      </w:r>
      <w:r>
        <w:t>(10), 2241–2262. https://doi.org/10.1093/cercor/bhr291</w:t>
      </w:r>
    </w:p>
    <w:p w14:paraId="4AA67780" w14:textId="77777777" w:rsidR="002C25B9" w:rsidRDefault="002C25B9" w:rsidP="002C25B9">
      <w:pPr>
        <w:pStyle w:val="Bibliography"/>
      </w:pPr>
      <w:r>
        <w:t xml:space="preserve">van Rossum, G. (1995). </w:t>
      </w:r>
      <w:r>
        <w:rPr>
          <w:i/>
          <w:iCs/>
        </w:rPr>
        <w:t>Python tutorial</w:t>
      </w:r>
      <w:r>
        <w:t xml:space="preserve"> (Version Technical Report CS-R9526) [Python].</w:t>
      </w:r>
    </w:p>
    <w:p w14:paraId="6F4333C0" w14:textId="77777777" w:rsidR="002C25B9" w:rsidRDefault="002C25B9" w:rsidP="002C25B9">
      <w:pPr>
        <w:pStyle w:val="Bibliography"/>
      </w:pPr>
      <w:r>
        <w:t xml:space="preserve">Wallentin, M., Nielsen, A. H., Vuust, P., Dohn, A., Roepstorff, A., &amp; Lund, T. E. (2011). Amygdala and heart rate variability responses from listening to emotionally intense parts of a story. </w:t>
      </w:r>
      <w:r>
        <w:rPr>
          <w:i/>
          <w:iCs/>
        </w:rPr>
        <w:t>NeuroImage</w:t>
      </w:r>
      <w:r>
        <w:t xml:space="preserve">, </w:t>
      </w:r>
      <w:r>
        <w:rPr>
          <w:i/>
          <w:iCs/>
        </w:rPr>
        <w:t>58</w:t>
      </w:r>
      <w:r>
        <w:t>(3), 963–973. https://doi.org/10.1016/j.neuroimage.2011.06.077</w:t>
      </w:r>
    </w:p>
    <w:p w14:paraId="00254D2E" w14:textId="77777777" w:rsidR="002C25B9" w:rsidRDefault="002C25B9" w:rsidP="002C25B9">
      <w:pPr>
        <w:pStyle w:val="Bibliography"/>
      </w:pPr>
      <w:r>
        <w:t xml:space="preserve">Woo, C.-W., Krishnan, A., &amp; Wager, T. D. (2014). Cluster-extent based thresholding in fMRI analyses: Pitfalls and recommendations. </w:t>
      </w:r>
      <w:r>
        <w:rPr>
          <w:i/>
          <w:iCs/>
        </w:rPr>
        <w:t>NeuroImage</w:t>
      </w:r>
      <w:r>
        <w:t xml:space="preserve">, </w:t>
      </w:r>
      <w:r>
        <w:rPr>
          <w:i/>
          <w:iCs/>
        </w:rPr>
        <w:t>91</w:t>
      </w:r>
      <w:r>
        <w:t>, 412–419. https://doi.org/10.1016/j.neuroimage.2013.12.058</w:t>
      </w:r>
    </w:p>
    <w:p w14:paraId="320E9E13" w14:textId="77777777" w:rsidR="002C25B9" w:rsidRDefault="002C25B9" w:rsidP="002C25B9">
      <w:pPr>
        <w:pStyle w:val="Bibliography"/>
      </w:pPr>
      <w:r>
        <w:t xml:space="preserve">Yarkoni, T., Poldrack, R. A., Nichols, T. E., Van Essen, D. C., &amp; Wager, T. D. (2011). NeuroSynth: A new platform for large-scale automated synthesis of human functional neuroimaging data. </w:t>
      </w:r>
      <w:r>
        <w:rPr>
          <w:i/>
          <w:iCs/>
        </w:rPr>
        <w:t>Frontiers in Neuroinformatics</w:t>
      </w:r>
      <w:r>
        <w:t xml:space="preserve">, </w:t>
      </w:r>
      <w:r>
        <w:rPr>
          <w:i/>
          <w:iCs/>
        </w:rPr>
        <w:t>5</w:t>
      </w:r>
      <w:r>
        <w:t>. https://doi.org/10.3389/conf.fninf.2011.08.00058</w:t>
      </w:r>
    </w:p>
    <w:p w14:paraId="75D319DD" w14:textId="77777777" w:rsidR="002C25B9" w:rsidRDefault="002C25B9" w:rsidP="002C25B9">
      <w:pPr>
        <w:pStyle w:val="Bibliography"/>
      </w:pPr>
      <w:r>
        <w:lastRenderedPageBreak/>
        <w:t xml:space="preserve">Yeo, B. T. T., Krienen, F. M., Sepulcre, J., Sabuncu, M. R., Lashkari, D., Hollinshead, M., Roffman, J. L., Smoller, J. W., Zöllei, L., Polimeni, J. R., Fischl, B., Liu, H., &amp; Buckner, R. L. (2011). The organization of the human cerebral cortex estimated by intrinsic functional connectivity. </w:t>
      </w:r>
      <w:r>
        <w:rPr>
          <w:i/>
          <w:iCs/>
        </w:rPr>
        <w:t>Journal of Neurophysiology</w:t>
      </w:r>
      <w:r>
        <w:t xml:space="preserve">, </w:t>
      </w:r>
      <w:r>
        <w:rPr>
          <w:i/>
          <w:iCs/>
        </w:rPr>
        <w:t>106</w:t>
      </w:r>
      <w:r>
        <w:t>(3), 1125–1165. https://doi.org/10.1152/jn.00338.2011</w:t>
      </w:r>
    </w:p>
    <w:p w14:paraId="3E942F24" w14:textId="77777777" w:rsidR="002C25B9" w:rsidRDefault="002C25B9" w:rsidP="002C25B9">
      <w:pPr>
        <w:pStyle w:val="Bibliography"/>
      </w:pPr>
      <w:r>
        <w:t xml:space="preserve">Yeomans, M., Boland, F. K., Collins, H. K., Abi-Esber, N., &amp; Brooks, A. W. (2023). A Practical Guide to Conversation Research: How to Study What People Say to Each Other. </w:t>
      </w:r>
      <w:r>
        <w:rPr>
          <w:i/>
          <w:iCs/>
        </w:rPr>
        <w:t>Advances in Methods and Practices in Psychological Science</w:t>
      </w:r>
      <w:r>
        <w:t xml:space="preserve">, </w:t>
      </w:r>
      <w:r>
        <w:rPr>
          <w:i/>
          <w:iCs/>
        </w:rPr>
        <w:t>6</w:t>
      </w:r>
      <w:r>
        <w:t>(4), 25152459231183919. https://doi.org/10.1177/25152459231183919</w:t>
      </w:r>
    </w:p>
    <w:p w14:paraId="028A007E" w14:textId="524F232C" w:rsidR="00AF6336" w:rsidRDefault="00364897">
      <w:pPr>
        <w:rPr>
          <w:ins w:id="1976" w:author="Billy Mitchell" w:date="2024-10-30T09:48:00Z" w16du:dateUtc="2024-10-30T13:48:00Z"/>
          <w:b/>
          <w:bCs/>
        </w:rPr>
      </w:pPr>
      <w:r w:rsidRPr="006E54B4">
        <w:rPr>
          <w:b/>
          <w:bCs/>
          <w:rPrChange w:id="1977" w:author="Chelsea Helion" w:date="2024-10-23T10:53:00Z">
            <w:rPr>
              <w:rFonts w:ascii="Aptos" w:hAnsi="Aptos"/>
              <w:b/>
              <w:bCs/>
            </w:rPr>
          </w:rPrChange>
        </w:rPr>
        <w:fldChar w:fldCharType="end"/>
      </w:r>
    </w:p>
    <w:p w14:paraId="5C1B2B81" w14:textId="4DFFEF0F" w:rsidR="00A565EC" w:rsidRPr="006E54B4" w:rsidRDefault="00A565EC">
      <w:pPr>
        <w:rPr>
          <w:b/>
          <w:bCs/>
          <w:rPrChange w:id="1978" w:author="Chelsea Helion" w:date="2024-10-23T10:53:00Z">
            <w:rPr>
              <w:rFonts w:ascii="Aptos" w:hAnsi="Aptos"/>
              <w:b/>
              <w:bCs/>
            </w:rPr>
          </w:rPrChange>
        </w:rPr>
      </w:pPr>
      <w:commentRangeStart w:id="1979"/>
      <w:ins w:id="1980" w:author="Billy Mitchell" w:date="2024-10-30T09:48:00Z" w16du:dateUtc="2024-10-30T13:48:00Z">
        <w:r>
          <w:rPr>
            <w:b/>
            <w:bCs/>
          </w:rPr>
          <w:t>Figure Legends</w:t>
        </w:r>
      </w:ins>
      <w:commentRangeEnd w:id="1979"/>
      <w:ins w:id="1981" w:author="Billy Mitchell" w:date="2024-10-30T12:16:00Z" w16du:dateUtc="2024-10-30T16:16:00Z">
        <w:r w:rsidR="00FC36EA">
          <w:rPr>
            <w:rStyle w:val="CommentReference"/>
          </w:rPr>
          <w:commentReference w:id="1979"/>
        </w:r>
      </w:ins>
    </w:p>
    <w:sectPr w:rsidR="00A565EC" w:rsidRPr="006E54B4">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Billy Mitchell" w:date="2024-10-30T09:49:00Z" w:initials="BM">
    <w:p w14:paraId="60F3D6E0" w14:textId="77777777" w:rsidR="00A565EC" w:rsidRDefault="00A565EC" w:rsidP="00A565EC">
      <w:pPr>
        <w:pStyle w:val="CommentText"/>
      </w:pPr>
      <w:r>
        <w:rPr>
          <w:rStyle w:val="CommentReference"/>
        </w:rPr>
        <w:annotationRef/>
      </w:r>
      <w:r>
        <w:t>90 / 135 Characters</w:t>
      </w:r>
    </w:p>
  </w:comment>
  <w:comment w:id="47" w:author="Billy Mitchell" w:date="2024-10-30T09:45:00Z" w:initials="BM">
    <w:p w14:paraId="39773306" w14:textId="561C03C7" w:rsidR="00C83F06" w:rsidRDefault="00C83F06" w:rsidP="00C83F06">
      <w:pPr>
        <w:pStyle w:val="CommentText"/>
      </w:pPr>
      <w:r>
        <w:rPr>
          <w:rStyle w:val="CommentReference"/>
        </w:rPr>
        <w:annotationRef/>
      </w:r>
      <w:r>
        <w:rPr>
          <w:color w:val="272727"/>
          <w:highlight w:val="white"/>
        </w:rPr>
        <w:t>Cite all references in the abstract in full within the abstract itself AND in the text</w:t>
      </w:r>
    </w:p>
  </w:comment>
  <w:comment w:id="58" w:author="Billy Mitchell" w:date="2024-10-30T09:46:00Z" w:initials="BM">
    <w:p w14:paraId="15F23789" w14:textId="77777777" w:rsidR="00C83F06" w:rsidRDefault="00C83F06" w:rsidP="00C83F06">
      <w:pPr>
        <w:pStyle w:val="CommentText"/>
      </w:pPr>
      <w:r>
        <w:rPr>
          <w:rStyle w:val="CommentReference"/>
        </w:rPr>
        <w:annotationRef/>
      </w:r>
      <w:r>
        <w:rPr>
          <w:color w:val="272727"/>
          <w:highlight w:val="white"/>
        </w:rPr>
        <w:t>Explain the significance of the research at a level understandable to an undergraduate-educated scientist outside their field of specialty</w:t>
      </w:r>
    </w:p>
  </w:comment>
  <w:comment w:id="68" w:author="Billy Mitchell" w:date="2024-10-30T12:12:00Z" w:initials="BM">
    <w:p w14:paraId="6BC8EB04" w14:textId="77777777" w:rsidR="00FC36EA" w:rsidRDefault="00FC36EA" w:rsidP="00FC36EA">
      <w:pPr>
        <w:pStyle w:val="CommentText"/>
        <w:numPr>
          <w:ilvl w:val="0"/>
          <w:numId w:val="6"/>
        </w:numPr>
      </w:pPr>
      <w:r>
        <w:rPr>
          <w:rStyle w:val="CommentReference"/>
        </w:rPr>
        <w:annotationRef/>
      </w:r>
      <w:r>
        <w:rPr>
          <w:color w:val="272727"/>
          <w:highlight w:val="white"/>
        </w:rPr>
        <w:t>Do not include statements of novelty or priority.</w:t>
      </w:r>
    </w:p>
    <w:p w14:paraId="15ECE82D" w14:textId="77777777" w:rsidR="00FC36EA" w:rsidRDefault="00FC36EA" w:rsidP="00FC36EA">
      <w:pPr>
        <w:pStyle w:val="CommentText"/>
        <w:numPr>
          <w:ilvl w:val="0"/>
          <w:numId w:val="6"/>
        </w:numPr>
      </w:pPr>
      <w:r>
        <w:rPr>
          <w:color w:val="272727"/>
          <w:highlight w:val="white"/>
        </w:rPr>
        <w:t>Avoid laboratory jargon.</w:t>
      </w:r>
    </w:p>
    <w:p w14:paraId="3C93B33B" w14:textId="77777777" w:rsidR="00FC36EA" w:rsidRDefault="00FC36EA" w:rsidP="00FC36EA">
      <w:pPr>
        <w:pStyle w:val="CommentText"/>
        <w:numPr>
          <w:ilvl w:val="0"/>
          <w:numId w:val="6"/>
        </w:numPr>
      </w:pPr>
      <w:r>
        <w:rPr>
          <w:color w:val="272727"/>
          <w:highlight w:val="white"/>
        </w:rPr>
        <w:t>Ensure that abbreviations are accessible to a broad scientific audience. Define all abbreviations that are specific to a particular field at first mention in the text.</w:t>
      </w:r>
    </w:p>
    <w:p w14:paraId="094FB0B5" w14:textId="77777777" w:rsidR="00FC36EA" w:rsidRDefault="00FC36EA" w:rsidP="00FC36EA">
      <w:pPr>
        <w:pStyle w:val="CommentText"/>
        <w:numPr>
          <w:ilvl w:val="0"/>
          <w:numId w:val="7"/>
        </w:numPr>
      </w:pPr>
      <w:r>
        <w:rPr>
          <w:color w:val="272727"/>
          <w:highlight w:val="white"/>
        </w:rPr>
        <w:t>Use international standards on nomenclature. PNAS uses </w:t>
      </w:r>
      <w:r>
        <w:rPr>
          <w:i/>
          <w:iCs/>
          <w:color w:val="272727"/>
          <w:highlight w:val="white"/>
        </w:rPr>
        <w:t>Scientific Style and Format: The CSE Manual for Authors, Editors, and Publishers </w:t>
      </w:r>
      <w:r>
        <w:rPr>
          <w:color w:val="272727"/>
          <w:highlight w:val="white"/>
        </w:rPr>
        <w:t>(8th edition, 2014) as the primary style guide.</w:t>
      </w:r>
    </w:p>
    <w:p w14:paraId="513AD42A" w14:textId="77777777" w:rsidR="00FC36EA" w:rsidRDefault="00FC36EA" w:rsidP="00FC36EA">
      <w:pPr>
        <w:pStyle w:val="CommentText"/>
        <w:numPr>
          <w:ilvl w:val="0"/>
          <w:numId w:val="7"/>
        </w:numPr>
      </w:pPr>
      <w:r>
        <w:rPr>
          <w:color w:val="272727"/>
          <w:highlight w:val="white"/>
        </w:rPr>
        <w:t>We encourage authors to follow the </w:t>
      </w:r>
      <w:hyperlink r:id="rId1" w:history="1">
        <w:r w:rsidRPr="00632F67">
          <w:rPr>
            <w:rStyle w:val="Hyperlink"/>
            <w:highlight w:val="white"/>
          </w:rPr>
          <w:t>Text Recycling Research Project’s Best Practices for Researchers</w:t>
        </w:r>
      </w:hyperlink>
    </w:p>
    <w:p w14:paraId="58EA22E0" w14:textId="77777777" w:rsidR="00FC36EA" w:rsidRDefault="00FC36EA" w:rsidP="00FC36EA">
      <w:pPr>
        <w:pStyle w:val="CommentText"/>
        <w:numPr>
          <w:ilvl w:val="0"/>
          <w:numId w:val="8"/>
        </w:numPr>
      </w:pPr>
      <w:r>
        <w:rPr>
          <w:color w:val="272727"/>
          <w:highlight w:val="white"/>
        </w:rPr>
        <w:t>Word, RTF, or LaTeX format</w:t>
      </w:r>
    </w:p>
    <w:p w14:paraId="2948E07D" w14:textId="77777777" w:rsidR="00FC36EA" w:rsidRDefault="00FC36EA" w:rsidP="00FC36EA">
      <w:pPr>
        <w:pStyle w:val="CommentText"/>
        <w:numPr>
          <w:ilvl w:val="0"/>
          <w:numId w:val="8"/>
        </w:numPr>
      </w:pPr>
      <w:r>
        <w:rPr>
          <w:color w:val="272727"/>
          <w:highlight w:val="white"/>
        </w:rPr>
        <w:t>No embedded figures, tables, or schemes</w:t>
      </w:r>
    </w:p>
    <w:p w14:paraId="6BD8F193" w14:textId="77777777" w:rsidR="00FC36EA" w:rsidRDefault="00FC36EA" w:rsidP="00FC36EA">
      <w:pPr>
        <w:pStyle w:val="CommentText"/>
        <w:numPr>
          <w:ilvl w:val="0"/>
          <w:numId w:val="8"/>
        </w:numPr>
      </w:pPr>
      <w:r>
        <w:rPr>
          <w:color w:val="272727"/>
          <w:highlight w:val="white"/>
        </w:rPr>
        <w:t>Equations must be editable; images are not acceptable</w:t>
      </w:r>
    </w:p>
    <w:p w14:paraId="7F88AE80" w14:textId="77777777" w:rsidR="00FC36EA" w:rsidRDefault="00FC36EA" w:rsidP="00FC36EA">
      <w:pPr>
        <w:pStyle w:val="CommentText"/>
        <w:numPr>
          <w:ilvl w:val="0"/>
          <w:numId w:val="8"/>
        </w:numPr>
      </w:pPr>
      <w:r>
        <w:rPr>
          <w:color w:val="272727"/>
          <w:highlight w:val="white"/>
        </w:rPr>
        <w:t>In-text footnotes should be preceded by a footnote symbol, used in the order *, †, ‡, §, ¶, #, ||,**, ††, ‡‡, §§, ¶¶, ##</w:t>
      </w:r>
    </w:p>
  </w:comment>
  <w:comment w:id="77" w:author="Chelsea Helion" w:date="2024-10-18T15:04:00Z" w:initials="CH">
    <w:p w14:paraId="6AE5B78B" w14:textId="4F83178E" w:rsidR="004A7F81" w:rsidRDefault="004A7F81" w:rsidP="00BA4210">
      <w:r>
        <w:rPr>
          <w:rStyle w:val="CommentReference"/>
        </w:rPr>
        <w:annotationRef/>
      </w:r>
      <w:r>
        <w:rPr>
          <w:sz w:val="20"/>
          <w:szCs w:val="20"/>
        </w:rPr>
        <w:t>Just flagging that the Chen citation isn’t in APA format</w:t>
      </w:r>
    </w:p>
  </w:comment>
  <w:comment w:id="78" w:author="Billy Mitchell" w:date="2024-10-30T11:41:00Z" w:initials="BM">
    <w:p w14:paraId="5D1323A8" w14:textId="77777777" w:rsidR="008B21B9" w:rsidRDefault="008B21B9" w:rsidP="008B21B9">
      <w:pPr>
        <w:pStyle w:val="CommentText"/>
      </w:pPr>
      <w:r>
        <w:rPr>
          <w:rStyle w:val="CommentReference"/>
        </w:rPr>
        <w:annotationRef/>
      </w:r>
      <w:r>
        <w:t xml:space="preserve">I’m pretty sure this actually is APA format when you have multiple authors with the same last name but whom are different people. </w:t>
      </w:r>
    </w:p>
  </w:comment>
  <w:comment w:id="169" w:author="Chelsea Helion" w:date="2024-10-23T16:53:00Z" w:initials="CH">
    <w:p w14:paraId="656EB99B" w14:textId="692B566E" w:rsidR="00262C6C" w:rsidRDefault="00262C6C" w:rsidP="00262C6C">
      <w:r>
        <w:rPr>
          <w:rStyle w:val="CommentReference"/>
        </w:rPr>
        <w:annotationRef/>
      </w:r>
      <w:r>
        <w:rPr>
          <w:color w:val="000000"/>
          <w:sz w:val="20"/>
          <w:szCs w:val="20"/>
        </w:rPr>
        <w:t xml:space="preserve">I think this probs needs to be updated to reflect the simplified introduction </w:t>
      </w:r>
    </w:p>
  </w:comment>
  <w:comment w:id="170" w:author="Chelsea Helion" w:date="2024-10-22T15:12:00Z" w:initials="CH">
    <w:p w14:paraId="438522BE" w14:textId="7B4B9EA7" w:rsidR="00094790" w:rsidRDefault="00094790" w:rsidP="00094790">
      <w:r>
        <w:rPr>
          <w:rStyle w:val="CommentReference"/>
        </w:rPr>
        <w:annotationRef/>
      </w:r>
      <w:r>
        <w:rPr>
          <w:color w:val="000000"/>
          <w:sz w:val="20"/>
          <w:szCs w:val="20"/>
        </w:rPr>
        <w:t>Needs a very explicative caption.</w:t>
      </w:r>
    </w:p>
  </w:comment>
  <w:comment w:id="252" w:author="Chelsea Helion" w:date="2024-10-22T11:57:00Z" w:initials="CH">
    <w:p w14:paraId="31AF8560" w14:textId="7A486856" w:rsidR="00225F43" w:rsidRDefault="00225F43" w:rsidP="00225F43">
      <w:r>
        <w:rPr>
          <w:rStyle w:val="CommentReference"/>
        </w:rPr>
        <w:annotationRef/>
      </w:r>
      <w:r>
        <w:rPr>
          <w:color w:val="000000"/>
          <w:sz w:val="20"/>
          <w:szCs w:val="20"/>
        </w:rPr>
        <w:t>This sentence makes it seem like this paper did ratings — if they did, that’s fine, I just wanted flag that’s how it reads.</w:t>
      </w:r>
    </w:p>
  </w:comment>
  <w:comment w:id="423" w:author="Chelsea Helion" w:date="2024-10-22T12:15:00Z" w:initials="CH">
    <w:p w14:paraId="6D603E60" w14:textId="77777777" w:rsidR="00566D6E" w:rsidRDefault="00566D6E" w:rsidP="00566D6E">
      <w:r>
        <w:rPr>
          <w:rStyle w:val="CommentReference"/>
        </w:rPr>
        <w:annotationRef/>
      </w:r>
      <w:r>
        <w:rPr>
          <w:color w:val="000000"/>
          <w:sz w:val="20"/>
          <w:szCs w:val="20"/>
        </w:rPr>
        <w:t>Altering or alerting?</w:t>
      </w:r>
    </w:p>
  </w:comment>
  <w:comment w:id="430" w:author="Chelsea Helion" w:date="2024-10-22T12:20:00Z" w:initials="CH">
    <w:p w14:paraId="6D81783E" w14:textId="77777777" w:rsidR="007C2B01" w:rsidRDefault="007C2B01" w:rsidP="007C2B01">
      <w:r>
        <w:rPr>
          <w:rStyle w:val="CommentReference"/>
        </w:rPr>
        <w:annotationRef/>
      </w:r>
      <w:r>
        <w:rPr>
          <w:color w:val="000000"/>
          <w:sz w:val="20"/>
          <w:szCs w:val="20"/>
        </w:rPr>
        <w:t>Would say why this is needed</w:t>
      </w:r>
    </w:p>
  </w:comment>
  <w:comment w:id="438" w:author="Chelsea Helion" w:date="2024-10-22T12:20:00Z" w:initials="CH">
    <w:p w14:paraId="5AA85940" w14:textId="77777777" w:rsidR="000B1B95" w:rsidRDefault="000B1B95" w:rsidP="000B1B95">
      <w:r>
        <w:rPr>
          <w:rStyle w:val="CommentReference"/>
        </w:rPr>
        <w:annotationRef/>
      </w:r>
      <w:r>
        <w:rPr>
          <w:color w:val="000000"/>
          <w:sz w:val="20"/>
          <w:szCs w:val="20"/>
        </w:rPr>
        <w:t>Would say why this is needed</w:t>
      </w:r>
    </w:p>
  </w:comment>
  <w:comment w:id="490" w:author="Chelsea Helion" w:date="2024-10-25T12:04:00Z" w:initials="CH">
    <w:p w14:paraId="104D0E39" w14:textId="77777777" w:rsidR="00FE49C0" w:rsidRDefault="00624342" w:rsidP="00FE49C0">
      <w:r>
        <w:rPr>
          <w:rStyle w:val="CommentReference"/>
        </w:rPr>
        <w:annotationRef/>
      </w:r>
      <w:r w:rsidR="00FE49C0">
        <w:rPr>
          <w:sz w:val="20"/>
          <w:szCs w:val="20"/>
        </w:rPr>
        <w:t>I think this could be better motivated, but I’m throwing this here as a placeholder — I’m bringing up the different time frames, because I think they are how you could motivate there being differences across conditions (in this case conditions meaning run order rating) based on if they are rating (a distracted process) vs not rating first</w:t>
      </w:r>
    </w:p>
  </w:comment>
  <w:comment w:id="500" w:author="Chelsea Helion" w:date="2024-10-22T13:17:00Z" w:initials="CH">
    <w:p w14:paraId="44AE5E4E" w14:textId="04747859" w:rsidR="00383C25" w:rsidRDefault="00383C25" w:rsidP="00383C25">
      <w:r>
        <w:rPr>
          <w:rStyle w:val="CommentReference"/>
        </w:rPr>
        <w:annotationRef/>
      </w:r>
      <w:r>
        <w:rPr>
          <w:color w:val="000000"/>
          <w:sz w:val="20"/>
          <w:szCs w:val="20"/>
        </w:rPr>
        <w:t>This is such a solid paragraph</w:t>
      </w:r>
    </w:p>
  </w:comment>
  <w:comment w:id="677" w:author="Chelsea Helion" w:date="2024-10-25T12:04:00Z" w:initials="CH">
    <w:p w14:paraId="2625B9E5" w14:textId="77777777" w:rsidR="00624342" w:rsidRDefault="00624342" w:rsidP="00624342">
      <w:r>
        <w:rPr>
          <w:rStyle w:val="CommentReference"/>
        </w:rPr>
        <w:annotationRef/>
      </w:r>
      <w:r>
        <w:rPr>
          <w:color w:val="000000"/>
          <w:sz w:val="20"/>
          <w:szCs w:val="20"/>
        </w:rPr>
        <w:t>Would update this to reflect memory and person perception stuff</w:t>
      </w:r>
    </w:p>
  </w:comment>
  <w:comment w:id="738" w:author="Chelsea Helion" w:date="2024-10-25T12:14:00Z" w:initials="CH">
    <w:p w14:paraId="6DC93BB7" w14:textId="77777777" w:rsidR="009623C0" w:rsidRDefault="009623C0" w:rsidP="009623C0">
      <w:r>
        <w:rPr>
          <w:rStyle w:val="CommentReference"/>
        </w:rPr>
        <w:annotationRef/>
      </w:r>
      <w:r>
        <w:rPr>
          <w:color w:val="000000"/>
          <w:sz w:val="20"/>
          <w:szCs w:val="20"/>
        </w:rPr>
        <w:t>Would maybe make individual diff measures in the figure read person perception to make that clearer</w:t>
      </w:r>
    </w:p>
  </w:comment>
  <w:comment w:id="798" w:author="Chelsea Helion" w:date="2024-10-25T13:09:00Z" w:initials="CH">
    <w:p w14:paraId="76C0875D" w14:textId="77777777" w:rsidR="00321805" w:rsidRDefault="00321805" w:rsidP="00321805">
      <w:r>
        <w:rPr>
          <w:rStyle w:val="CommentReference"/>
        </w:rPr>
        <w:annotationRef/>
      </w:r>
      <w:r>
        <w:rPr>
          <w:color w:val="000000"/>
          <w:sz w:val="20"/>
          <w:szCs w:val="20"/>
        </w:rPr>
        <w:t>This is a gorgeous figure, but we might need to use stock images like Helen did for Survivor unless we get permission from HBO</w:t>
      </w:r>
    </w:p>
  </w:comment>
  <w:comment w:id="1191" w:author="Billy Mitchell" w:date="2024-10-16T19:31:00Z" w:initials="BM">
    <w:p w14:paraId="36EC9E54" w14:textId="2637DC2E" w:rsidR="00400CBA" w:rsidRDefault="00400CBA" w:rsidP="00400CBA">
      <w:pPr>
        <w:pStyle w:val="CommentText"/>
      </w:pPr>
      <w:r>
        <w:rPr>
          <w:rStyle w:val="CommentReference"/>
        </w:rPr>
        <w:annotationRef/>
      </w:r>
      <w:r>
        <w:rPr>
          <w:lang w:val="en-US"/>
        </w:rPr>
        <w:t xml:space="preserve">REMOVED: Substantively different explicit rating behaviors between runs could indicate substantively different underlying cognitive phenomena which could make combining data across runs misleading. </w:t>
      </w:r>
    </w:p>
  </w:comment>
  <w:comment w:id="1215" w:author="Chelsea Helion" w:date="2024-10-25T20:17:00Z" w:initials="CH">
    <w:p w14:paraId="50380B6E" w14:textId="77777777" w:rsidR="00297C72" w:rsidRDefault="00297C72" w:rsidP="00297C72">
      <w:r>
        <w:rPr>
          <w:rStyle w:val="CommentReference"/>
        </w:rPr>
        <w:annotationRef/>
      </w:r>
      <w:r>
        <w:rPr>
          <w:color w:val="000000"/>
          <w:sz w:val="20"/>
          <w:szCs w:val="20"/>
        </w:rPr>
        <w:t>Would it be worth doing rsa style approach for raters and non-raters?</w:t>
      </w:r>
    </w:p>
  </w:comment>
  <w:comment w:id="1289" w:author="Chelsea Helion" w:date="2024-10-25T19:46:00Z" w:initials="CH">
    <w:p w14:paraId="3A748A3E" w14:textId="3A745587" w:rsidR="00E75ABA" w:rsidRDefault="00E75ABA" w:rsidP="00E75ABA">
      <w:r>
        <w:rPr>
          <w:rStyle w:val="CommentReference"/>
        </w:rPr>
        <w:annotationRef/>
      </w:r>
      <w:r>
        <w:rPr>
          <w:color w:val="000000"/>
          <w:sz w:val="20"/>
          <w:szCs w:val="20"/>
        </w:rPr>
        <w:t>Might switch the order of these to be parallel with the presentation of results</w:t>
      </w:r>
    </w:p>
  </w:comment>
  <w:comment w:id="1440" w:author="Chelsea Helion" w:date="2024-10-25T20:05:00Z" w:initials="CH">
    <w:p w14:paraId="0291756D" w14:textId="77777777" w:rsidR="00E75ABA" w:rsidRDefault="00E75ABA" w:rsidP="00E75ABA">
      <w:r>
        <w:rPr>
          <w:rStyle w:val="CommentReference"/>
        </w:rPr>
        <w:annotationRef/>
      </w:r>
      <w:r>
        <w:rPr>
          <w:sz w:val="20"/>
          <w:szCs w:val="20"/>
        </w:rPr>
        <w:t>Would a conjunction analysis be the more standard approach to say this?</w:t>
      </w:r>
    </w:p>
  </w:comment>
  <w:comment w:id="1512" w:author="Chelsea Helion" w:date="2024-10-25T20:10:00Z" w:initials="CH">
    <w:p w14:paraId="26CFC8A5" w14:textId="77777777" w:rsidR="00FE49C0" w:rsidRDefault="00FE49C0" w:rsidP="00FE49C0">
      <w:r>
        <w:rPr>
          <w:rStyle w:val="CommentReference"/>
        </w:rPr>
        <w:annotationRef/>
      </w:r>
      <w:r>
        <w:rPr>
          <w:sz w:val="20"/>
          <w:szCs w:val="20"/>
        </w:rPr>
        <w:t>You don’t normally see neuroimaging talked about in this way, per se, like usually the contrast itself is the statistical test, or you extract the betas and run stats on them. I would think comparing the magnitudes of the stats from contrasts would almost be like the fMRI equivalent of a fishers r to z test, but I don’t know what that would be. Is there a statistical test to justify the use of saying it’s greater or more extensive? Genuinely asking bc I don’t know!</w:t>
      </w:r>
    </w:p>
  </w:comment>
  <w:comment w:id="1535" w:author="Chelsea Helion" w:date="2024-10-25T20:05:00Z" w:initials="CH">
    <w:p w14:paraId="227F07E3" w14:textId="77777777" w:rsidR="00FE49C0" w:rsidRDefault="00FE49C0" w:rsidP="00FE49C0">
      <w:r>
        <w:rPr>
          <w:rStyle w:val="CommentReference"/>
        </w:rPr>
        <w:annotationRef/>
      </w:r>
      <w:r>
        <w:rPr>
          <w:sz w:val="20"/>
          <w:szCs w:val="20"/>
        </w:rPr>
        <w:t>Would a conjunction analysis be the more standard approach to say this? I feel like I mentioned this before, so sorry if I’m re-litigating something we’ve already discussed!</w:t>
      </w:r>
    </w:p>
  </w:comment>
  <w:comment w:id="1594" w:author="Chelsea Helion" w:date="2024-10-25T20:16:00Z" w:initials="CH">
    <w:p w14:paraId="4A7ADE80" w14:textId="77777777" w:rsidR="00297C72" w:rsidRDefault="00297C72" w:rsidP="00297C72">
      <w:r>
        <w:rPr>
          <w:rStyle w:val="CommentReference"/>
        </w:rPr>
        <w:annotationRef/>
      </w:r>
      <w:r>
        <w:rPr>
          <w:color w:val="000000"/>
          <w:sz w:val="20"/>
          <w:szCs w:val="20"/>
        </w:rPr>
        <w:t xml:space="preserve">I think you can make this a bit bigger — something about how it aimed to identify the neural bases and cognitive implications of explicitly rating subjective experience in a naturalistic neuroimaging context. </w:t>
      </w:r>
    </w:p>
  </w:comment>
  <w:comment w:id="1595" w:author="Chelsea Helion" w:date="2024-10-25T20:17:00Z" w:initials="CH">
    <w:p w14:paraId="5FDBB8EE" w14:textId="77777777" w:rsidR="00297C72" w:rsidRDefault="00297C72" w:rsidP="00297C72">
      <w:r>
        <w:rPr>
          <w:rStyle w:val="CommentReference"/>
        </w:rPr>
        <w:annotationRef/>
      </w:r>
      <w:r>
        <w:rPr>
          <w:color w:val="000000"/>
          <w:sz w:val="20"/>
          <w:szCs w:val="20"/>
        </w:rPr>
        <w:t>Note to add memory and person perception</w:t>
      </w:r>
    </w:p>
  </w:comment>
  <w:comment w:id="1606" w:author="Chelsea Helion" w:date="2024-10-25T20:21:00Z" w:initials="CH">
    <w:p w14:paraId="6776424B" w14:textId="77777777" w:rsidR="00297C72" w:rsidRDefault="00297C72" w:rsidP="00297C72">
      <w:r>
        <w:rPr>
          <w:rStyle w:val="CommentReference"/>
        </w:rPr>
        <w:annotationRef/>
      </w:r>
      <w:r>
        <w:rPr>
          <w:color w:val="000000"/>
          <w:sz w:val="20"/>
          <w:szCs w:val="20"/>
        </w:rPr>
        <w:t>Would insert what processes these evoke (then add the regions in the parenthetical) to avoid list fatigue and make it more accessible to a non-neuro audience,</w:t>
      </w:r>
    </w:p>
  </w:comment>
  <w:comment w:id="1607" w:author="Chelsea Helion" w:date="2024-10-25T20:22:00Z" w:initials="CH">
    <w:p w14:paraId="3FFF3D44" w14:textId="77777777" w:rsidR="00297C72" w:rsidRDefault="00297C72" w:rsidP="00297C72">
      <w:r>
        <w:rPr>
          <w:rStyle w:val="CommentReference"/>
        </w:rPr>
        <w:annotationRef/>
      </w:r>
      <w:r>
        <w:rPr>
          <w:color w:val="000000"/>
          <w:sz w:val="20"/>
          <w:szCs w:val="20"/>
        </w:rPr>
        <w:t>Same general idea</w:t>
      </w:r>
    </w:p>
  </w:comment>
  <w:comment w:id="1615" w:author="Chelsea Helion" w:date="2024-10-25T20:30:00Z" w:initials="CH">
    <w:p w14:paraId="6176B82B" w14:textId="77777777" w:rsidR="00A41260" w:rsidRDefault="00A41260" w:rsidP="00A41260">
      <w:r>
        <w:rPr>
          <w:rStyle w:val="CommentReference"/>
        </w:rPr>
        <w:annotationRef/>
      </w:r>
      <w:r>
        <w:rPr>
          <w:color w:val="000000"/>
          <w:sz w:val="20"/>
          <w:szCs w:val="20"/>
        </w:rPr>
        <w:t>Same general comment</w:t>
      </w:r>
    </w:p>
  </w:comment>
  <w:comment w:id="1622" w:author="Chelsea Helion" w:date="2024-10-25T20:23:00Z" w:initials="CH">
    <w:p w14:paraId="0E5674DE" w14:textId="096048F8" w:rsidR="00297C72" w:rsidRDefault="00297C72" w:rsidP="00297C72">
      <w:r>
        <w:rPr>
          <w:rStyle w:val="CommentReference"/>
        </w:rPr>
        <w:annotationRef/>
      </w:r>
      <w:r>
        <w:rPr>
          <w:color w:val="000000"/>
          <w:sz w:val="20"/>
          <w:szCs w:val="20"/>
        </w:rPr>
        <w:t>Which two?</w:t>
      </w:r>
    </w:p>
  </w:comment>
  <w:comment w:id="1623" w:author="Chelsea Helion" w:date="2024-10-25T20:24:00Z" w:initials="CH">
    <w:p w14:paraId="6A1A6166" w14:textId="77777777" w:rsidR="00297C72" w:rsidRDefault="00297C72" w:rsidP="00297C72">
      <w:r>
        <w:rPr>
          <w:rStyle w:val="CommentReference"/>
        </w:rPr>
        <w:annotationRef/>
      </w:r>
      <w:r>
        <w:rPr>
          <w:color w:val="000000"/>
          <w:sz w:val="20"/>
          <w:szCs w:val="20"/>
        </w:rPr>
        <w:t>Which kind?</w:t>
      </w:r>
    </w:p>
  </w:comment>
  <w:comment w:id="1601" w:author="Chelsea Helion" w:date="2024-10-25T20:36:00Z" w:initials="CH">
    <w:p w14:paraId="66DFA16B" w14:textId="77777777" w:rsidR="00A41260" w:rsidRDefault="00A41260" w:rsidP="00A41260">
      <w:r>
        <w:rPr>
          <w:rStyle w:val="CommentReference"/>
        </w:rPr>
        <w:annotationRef/>
      </w:r>
      <w:r>
        <w:rPr>
          <w:color w:val="000000"/>
          <w:sz w:val="20"/>
          <w:szCs w:val="20"/>
        </w:rPr>
        <w:t>I think this reads a little technical and list-y for a discussion section — I actually think the original Sherlock paper does a great job of describing neuro results in a more storytelling way. I think you can move these parts to the actual results section, then go more high level here</w:t>
      </w:r>
    </w:p>
  </w:comment>
  <w:comment w:id="1630" w:author="Chelsea Helion" w:date="2024-10-25T20:39:00Z" w:initials="CH">
    <w:p w14:paraId="4F09EDA5" w14:textId="77777777" w:rsidR="00F21D6A" w:rsidRDefault="00F21D6A" w:rsidP="00F21D6A">
      <w:r>
        <w:rPr>
          <w:rStyle w:val="CommentReference"/>
        </w:rPr>
        <w:annotationRef/>
      </w:r>
      <w:r>
        <w:rPr>
          <w:sz w:val="20"/>
          <w:szCs w:val="20"/>
        </w:rPr>
        <w:t>Was also a little list-y for a discussion section — would put the Kong stuff in a table</w:t>
      </w:r>
    </w:p>
  </w:comment>
  <w:comment w:id="1657" w:author="Chelsea Helion" w:date="2024-10-25T20:47:00Z" w:initials="CH">
    <w:p w14:paraId="01BCE456" w14:textId="77777777" w:rsidR="00F21D6A" w:rsidRDefault="00F21D6A" w:rsidP="00F21D6A">
      <w:r>
        <w:rPr>
          <w:rStyle w:val="CommentReference"/>
        </w:rPr>
        <w:annotationRef/>
      </w:r>
      <w:r>
        <w:rPr>
          <w:color w:val="000000"/>
          <w:sz w:val="20"/>
          <w:szCs w:val="20"/>
        </w:rPr>
        <w:t>Is this referring to rating or not rating? Both?</w:t>
      </w:r>
    </w:p>
  </w:comment>
  <w:comment w:id="1660" w:author="Chelsea Helion" w:date="2024-10-25T21:04:00Z" w:initials="CH">
    <w:p w14:paraId="14B7FE2E" w14:textId="77777777" w:rsidR="007C01F4" w:rsidRDefault="007C01F4" w:rsidP="007C01F4">
      <w:r>
        <w:rPr>
          <w:rStyle w:val="CommentReference"/>
        </w:rPr>
        <w:annotationRef/>
      </w:r>
      <w:r>
        <w:rPr>
          <w:color w:val="000000"/>
          <w:sz w:val="20"/>
          <w:szCs w:val="20"/>
        </w:rPr>
        <w:t>Hm, so I think this approach is overestimating familiarity with the hutcherson paper a bit, and also narrowing the scope of the paper a lot (like its reads a bit like we ran this study to respond to this paper). I think you want to stick with higher level implications, and focus on our unique contribution, which is maintaining the same goal across viewing types.</w:t>
      </w:r>
    </w:p>
  </w:comment>
  <w:comment w:id="1662" w:author="Chelsea Helion" w:date="2024-10-25T21:07:00Z" w:initials="CH">
    <w:p w14:paraId="2D9CCBFC" w14:textId="77777777" w:rsidR="007C01F4" w:rsidRDefault="007C01F4" w:rsidP="007C01F4">
      <w:r>
        <w:rPr>
          <w:rStyle w:val="CommentReference"/>
        </w:rPr>
        <w:annotationRef/>
      </w:r>
      <w:r>
        <w:rPr>
          <w:color w:val="000000"/>
          <w:sz w:val="20"/>
          <w:szCs w:val="20"/>
        </w:rPr>
        <w:t>Would move this up to results, then discuss implications here</w:t>
      </w:r>
    </w:p>
  </w:comment>
  <w:comment w:id="1709" w:author="Chelsea Helion" w:date="2024-10-25T21:26:00Z" w:initials="CH">
    <w:p w14:paraId="66886331" w14:textId="77777777" w:rsidR="003F1AFF" w:rsidRDefault="003F1AFF" w:rsidP="003F1AFF">
      <w:r>
        <w:rPr>
          <w:rStyle w:val="CommentReference"/>
        </w:rPr>
        <w:annotationRef/>
      </w:r>
      <w:r>
        <w:rPr>
          <w:color w:val="000000"/>
          <w:sz w:val="20"/>
          <w:szCs w:val="20"/>
        </w:rPr>
        <w:t>I don’t think this is contradictory — I think this potentially speaks to the active integration into a subjective assessment that may be happening in the explicit rating condition. I actually think that’s a framing we might want to consider leaning into — to arrive at the conclusion that an action merits updating my rating, I need to basically distill that action into an evaluation, which involves filtering out a lot of low level feature information. Absent making an explicit rating or judgment, you may not have to do that as much. I actually find this interpretation really compelling, fwiw.</w:t>
      </w:r>
    </w:p>
  </w:comment>
  <w:comment w:id="1726" w:author="Chelsea Helion" w:date="2024-10-25T21:28:00Z" w:initials="CH">
    <w:p w14:paraId="29D7998B" w14:textId="77777777" w:rsidR="003F1AFF" w:rsidRDefault="003F1AFF" w:rsidP="003F1AFF">
      <w:r>
        <w:rPr>
          <w:rStyle w:val="CommentReference"/>
        </w:rPr>
        <w:annotationRef/>
      </w:r>
      <w:r>
        <w:rPr>
          <w:color w:val="000000"/>
          <w:sz w:val="20"/>
          <w:szCs w:val="20"/>
        </w:rPr>
        <w:t>This section is very good</w:t>
      </w:r>
    </w:p>
  </w:comment>
  <w:comment w:id="1766" w:author="Chelsea Helion" w:date="2024-10-25T21:30:00Z" w:initials="CH">
    <w:p w14:paraId="38E6F2D3" w14:textId="77777777" w:rsidR="00EC6475" w:rsidRDefault="00EC6475" w:rsidP="00EC6475">
      <w:r>
        <w:rPr>
          <w:rStyle w:val="CommentReference"/>
        </w:rPr>
        <w:annotationRef/>
      </w:r>
      <w:r>
        <w:rPr>
          <w:color w:val="000000"/>
          <w:sz w:val="20"/>
          <w:szCs w:val="20"/>
        </w:rPr>
        <w:t>Not quite sure I follow!</w:t>
      </w:r>
    </w:p>
  </w:comment>
  <w:comment w:id="1784" w:author="Chelsea Helion" w:date="2024-10-25T21:32:00Z" w:initials="CH">
    <w:p w14:paraId="54191675" w14:textId="77777777" w:rsidR="00EC6475" w:rsidRDefault="00EC6475" w:rsidP="00EC6475">
      <w:r>
        <w:rPr>
          <w:rStyle w:val="CommentReference"/>
        </w:rPr>
        <w:annotationRef/>
      </w:r>
      <w:r>
        <w:rPr>
          <w:color w:val="000000"/>
          <w:sz w:val="20"/>
          <w:szCs w:val="20"/>
        </w:rPr>
        <w:t xml:space="preserve"> I would actually think our selection of question (certainly) would affect results more, or at least is worth mentioning</w:t>
      </w:r>
    </w:p>
  </w:comment>
  <w:comment w:id="1959" w:author="Billy Mitchell" w:date="2024-10-30T09:48:00Z" w:initials="BM">
    <w:p w14:paraId="02D8E3DB" w14:textId="77777777" w:rsidR="00A565EC" w:rsidRDefault="00A565EC" w:rsidP="00A565EC">
      <w:pPr>
        <w:pStyle w:val="CommentText"/>
        <w:numPr>
          <w:ilvl w:val="0"/>
          <w:numId w:val="4"/>
        </w:numPr>
      </w:pPr>
      <w:r>
        <w:rPr>
          <w:rStyle w:val="CommentReference"/>
        </w:rPr>
        <w:annotationRef/>
      </w:r>
      <w:r>
        <w:rPr>
          <w:color w:val="272727"/>
          <w:highlight w:val="white"/>
        </w:rPr>
        <w:t>Spell out all abbreviations</w:t>
      </w:r>
    </w:p>
    <w:p w14:paraId="55AA0C34" w14:textId="77777777" w:rsidR="00A565EC" w:rsidRDefault="00A565EC" w:rsidP="00A565EC">
      <w:pPr>
        <w:pStyle w:val="CommentText"/>
        <w:numPr>
          <w:ilvl w:val="0"/>
          <w:numId w:val="4"/>
        </w:numPr>
        <w:ind w:left="360"/>
      </w:pPr>
      <w:r>
        <w:rPr>
          <w:color w:val="272727"/>
          <w:highlight w:val="white"/>
        </w:rPr>
        <w:t>Use </w:t>
      </w:r>
      <w:hyperlink r:id="rId2" w:history="1">
        <w:r w:rsidRPr="00C5761D">
          <w:rPr>
            <w:rStyle w:val="Hyperlink"/>
            <w:highlight w:val="white"/>
          </w:rPr>
          <w:t>FundRef</w:t>
        </w:r>
      </w:hyperlink>
      <w:r>
        <w:rPr>
          <w:color w:val="272727"/>
          <w:highlight w:val="white"/>
        </w:rPr>
        <w:t> to identify the standard name for any funders</w:t>
      </w:r>
    </w:p>
    <w:p w14:paraId="205C8E30" w14:textId="77777777" w:rsidR="00A565EC" w:rsidRDefault="00A565EC" w:rsidP="00A565EC">
      <w:pPr>
        <w:pStyle w:val="CommentText"/>
        <w:numPr>
          <w:ilvl w:val="0"/>
          <w:numId w:val="4"/>
        </w:numPr>
      </w:pPr>
      <w:r>
        <w:rPr>
          <w:color w:val="272727"/>
          <w:highlight w:val="white"/>
        </w:rPr>
        <w:t>Do not include dedications</w:t>
      </w:r>
    </w:p>
  </w:comment>
  <w:comment w:id="1960" w:author="Billy Mitchell" w:date="2024-10-30T12:17:00Z" w:initials="BM">
    <w:p w14:paraId="342601D9" w14:textId="77777777" w:rsidR="00FC36EA" w:rsidRDefault="00FC36EA" w:rsidP="00FC36EA">
      <w:pPr>
        <w:pStyle w:val="CommentText"/>
      </w:pPr>
      <w:r>
        <w:rPr>
          <w:rStyle w:val="CommentReference"/>
        </w:rPr>
        <w:annotationRef/>
      </w:r>
      <w:r>
        <w:rPr>
          <w:b/>
          <w:bCs/>
          <w:color w:val="262626"/>
          <w:highlight w:val="white"/>
        </w:rPr>
        <w:t>SI will be published as provided by the authors; it will not be edited or composed.</w:t>
      </w:r>
    </w:p>
    <w:p w14:paraId="3121A9B1" w14:textId="77777777" w:rsidR="00FC36EA" w:rsidRDefault="00FC36EA" w:rsidP="00FC36EA">
      <w:pPr>
        <w:pStyle w:val="CommentText"/>
      </w:pPr>
      <w:r>
        <w:rPr>
          <w:color w:val="262626"/>
          <w:highlight w:val="white"/>
        </w:rPr>
        <w:t>SI file formats:</w:t>
      </w:r>
    </w:p>
    <w:p w14:paraId="7377A631" w14:textId="77777777" w:rsidR="00FC36EA" w:rsidRDefault="00FC36EA" w:rsidP="00FC36EA">
      <w:pPr>
        <w:pStyle w:val="CommentText"/>
        <w:numPr>
          <w:ilvl w:val="0"/>
          <w:numId w:val="11"/>
        </w:numPr>
        <w:ind w:left="360"/>
      </w:pPr>
      <w:r>
        <w:rPr>
          <w:i/>
          <w:iCs/>
          <w:color w:val="272727"/>
          <w:highlight w:val="white"/>
        </w:rPr>
        <w:t>SI Appendix</w:t>
      </w:r>
      <w:r>
        <w:rPr>
          <w:color w:val="272727"/>
          <w:highlight w:val="white"/>
        </w:rPr>
        <w:t>: Supply a single PDF file, combining all text, figures, tables, movie legends, and SI references. </w:t>
      </w:r>
      <w:hyperlink r:id="rId3" w:history="1">
        <w:r w:rsidRPr="00FF36CA">
          <w:rPr>
            <w:rStyle w:val="Hyperlink"/>
            <w:highlight w:val="white"/>
          </w:rPr>
          <w:t>See the PNAS SI template</w:t>
        </w:r>
      </w:hyperlink>
      <w:r>
        <w:rPr>
          <w:color w:val="272727"/>
          <w:highlight w:val="white"/>
        </w:rPr>
        <w:t>.</w:t>
      </w:r>
    </w:p>
    <w:p w14:paraId="502F9D29" w14:textId="77777777" w:rsidR="00FC36EA" w:rsidRDefault="00FC36EA" w:rsidP="00FC36EA">
      <w:pPr>
        <w:pStyle w:val="CommentText"/>
        <w:numPr>
          <w:ilvl w:val="0"/>
          <w:numId w:val="11"/>
        </w:numPr>
        <w:ind w:left="360"/>
      </w:pPr>
      <w:r>
        <w:rPr>
          <w:i/>
          <w:iCs/>
          <w:color w:val="272727"/>
          <w:highlight w:val="white"/>
        </w:rPr>
        <w:t>Datasets</w:t>
      </w:r>
      <w:r>
        <w:rPr>
          <w:color w:val="272727"/>
          <w:highlight w:val="white"/>
        </w:rPr>
        <w:t>: Supply XLSX, RTF, PDF, CSV, GZ, or TXT files.</w:t>
      </w:r>
    </w:p>
    <w:p w14:paraId="4DAD155F" w14:textId="77777777" w:rsidR="00FC36EA" w:rsidRDefault="00FC36EA" w:rsidP="00FC36EA">
      <w:pPr>
        <w:pStyle w:val="CommentText"/>
        <w:numPr>
          <w:ilvl w:val="0"/>
          <w:numId w:val="11"/>
        </w:numPr>
        <w:ind w:left="360"/>
      </w:pPr>
      <w:r>
        <w:rPr>
          <w:i/>
          <w:iCs/>
          <w:color w:val="272727"/>
          <w:highlight w:val="white"/>
        </w:rPr>
        <w:t>Movies</w:t>
      </w:r>
      <w:r>
        <w:rPr>
          <w:color w:val="272727"/>
          <w:highlight w:val="white"/>
        </w:rPr>
        <w:t>: Supply AVI, MOV, WMV, GIF, or MPEG files at the desired reproduction size and length. Movies are limited to 10 MB in size. Include a brief legend for each movie in the SI Appendix.</w:t>
      </w:r>
    </w:p>
    <w:p w14:paraId="0419B16F" w14:textId="77777777" w:rsidR="00FC36EA" w:rsidRDefault="00FC36EA" w:rsidP="00FC36EA">
      <w:pPr>
        <w:pStyle w:val="CommentText"/>
        <w:numPr>
          <w:ilvl w:val="0"/>
          <w:numId w:val="11"/>
        </w:numPr>
        <w:ind w:left="360"/>
      </w:pPr>
      <w:r>
        <w:rPr>
          <w:i/>
          <w:iCs/>
          <w:color w:val="272727"/>
          <w:highlight w:val="white"/>
        </w:rPr>
        <w:t>Software</w:t>
      </w:r>
      <w:r>
        <w:rPr>
          <w:color w:val="272727"/>
          <w:highlight w:val="white"/>
        </w:rPr>
        <w:t>: Supply source code or scripts in native file types.</w:t>
      </w:r>
    </w:p>
    <w:p w14:paraId="68B8B395" w14:textId="77777777" w:rsidR="00FC36EA" w:rsidRDefault="00FC36EA" w:rsidP="00FC36EA">
      <w:pPr>
        <w:pStyle w:val="CommentText"/>
      </w:pPr>
      <w:r>
        <w:rPr>
          <w:color w:val="262626"/>
          <w:highlight w:val="white"/>
        </w:rPr>
        <w:t>When preparing SI files, please note the following:</w:t>
      </w:r>
    </w:p>
    <w:p w14:paraId="10CE472E" w14:textId="77777777" w:rsidR="00FC36EA" w:rsidRDefault="00FC36EA" w:rsidP="00FC36EA">
      <w:pPr>
        <w:pStyle w:val="CommentText"/>
        <w:numPr>
          <w:ilvl w:val="0"/>
          <w:numId w:val="12"/>
        </w:numPr>
      </w:pPr>
      <w:r>
        <w:rPr>
          <w:color w:val="272727"/>
          <w:highlight w:val="white"/>
        </w:rPr>
        <w:t>The main text of the paper must stand on its own without the SI.</w:t>
      </w:r>
    </w:p>
    <w:p w14:paraId="548D6057" w14:textId="77777777" w:rsidR="00FC36EA" w:rsidRDefault="00FC36EA" w:rsidP="00FC36EA">
      <w:pPr>
        <w:pStyle w:val="CommentText"/>
        <w:numPr>
          <w:ilvl w:val="0"/>
          <w:numId w:val="12"/>
        </w:numPr>
      </w:pPr>
      <w:r>
        <w:rPr>
          <w:color w:val="272727"/>
          <w:highlight w:val="white"/>
        </w:rPr>
        <w:t>SI is referred to in the text and cannot be altered by authors after acceptance.</w:t>
      </w:r>
    </w:p>
    <w:p w14:paraId="4EB5BF06" w14:textId="77777777" w:rsidR="00FC36EA" w:rsidRDefault="00FC36EA" w:rsidP="00FC36EA">
      <w:pPr>
        <w:pStyle w:val="CommentText"/>
        <w:numPr>
          <w:ilvl w:val="0"/>
          <w:numId w:val="12"/>
        </w:numPr>
      </w:pPr>
      <w:r>
        <w:rPr>
          <w:color w:val="272727"/>
          <w:highlight w:val="white"/>
        </w:rPr>
        <w:t>Refer to the SI Appendix in the manuscript at an appropriate point in the text. Number supporting figures and tables starting with S1, S2, etc. References should be cited in numerical order as they appear in the SI; do not cite main-text references in the SI and vice versa.</w:t>
      </w:r>
    </w:p>
    <w:p w14:paraId="2D6E25B8" w14:textId="77777777" w:rsidR="00FC36EA" w:rsidRDefault="00FC36EA" w:rsidP="00FC36EA">
      <w:pPr>
        <w:pStyle w:val="CommentText"/>
      </w:pPr>
      <w:r>
        <w:rPr>
          <w:color w:val="262626"/>
          <w:highlight w:val="white"/>
        </w:rPr>
        <w:t>If you choose to place detailed materials and methods in an SI Appendix, you must provide sufficient detail in the main-text methods to enable a reader to follow the logic of the procedures and results. The main article text also must reference the SI methods.</w:t>
      </w:r>
    </w:p>
    <w:p w14:paraId="0145F41D" w14:textId="77777777" w:rsidR="00FC36EA" w:rsidRDefault="00FC36EA" w:rsidP="00FC36EA">
      <w:pPr>
        <w:pStyle w:val="CommentText"/>
      </w:pPr>
      <w:r>
        <w:rPr>
          <w:color w:val="262626"/>
          <w:highlight w:val="white"/>
        </w:rPr>
        <w:t>If a paper is fundamentally a study of a new method or technique, then the methods must be described completely in the main text.</w:t>
      </w:r>
    </w:p>
  </w:comment>
  <w:comment w:id="1970" w:author="Billy Mitchell" w:date="2024-10-30T12:16:00Z" w:initials="BM">
    <w:p w14:paraId="427A5037" w14:textId="0CCAA0DE" w:rsidR="00FC36EA" w:rsidRDefault="00FC36EA" w:rsidP="00FC36EA">
      <w:pPr>
        <w:pStyle w:val="CommentText"/>
      </w:pPr>
      <w:r>
        <w:rPr>
          <w:rStyle w:val="CommentReference"/>
        </w:rPr>
        <w:annotationRef/>
      </w:r>
      <w:r>
        <w:rPr>
          <w:color w:val="262626"/>
          <w:highlight w:val="white"/>
        </w:rPr>
        <w:t>References must be in PNAS style and numbered in the order they appear in the text. Unpublished abstracts presented at meetings or references to “data not shown” are not permitted. If necessary to reference a retracted article, include an explanation for doing so and cite the retraction notice rather than the original publication.</w:t>
      </w:r>
    </w:p>
    <w:p w14:paraId="69642592" w14:textId="77777777" w:rsidR="00FC36EA" w:rsidRDefault="00FC36EA" w:rsidP="00FC36EA">
      <w:pPr>
        <w:pStyle w:val="CommentText"/>
      </w:pPr>
      <w:r>
        <w:rPr>
          <w:color w:val="262626"/>
          <w:highlight w:val="white"/>
        </w:rPr>
        <w:t>Cite references in numerical order as they appear in text, and include all references cited in the main text in the main manuscript file. Include a separate citation list for references cited in the SI. Tables and figures will be inserted in the text where first cited; number references in these sections accordingly.</w:t>
      </w:r>
    </w:p>
    <w:p w14:paraId="420238D7" w14:textId="77777777" w:rsidR="00FC36EA" w:rsidRDefault="00FC36EA" w:rsidP="00FC36EA">
      <w:pPr>
        <w:pStyle w:val="CommentText"/>
        <w:numPr>
          <w:ilvl w:val="0"/>
          <w:numId w:val="10"/>
        </w:numPr>
      </w:pPr>
      <w:r>
        <w:rPr>
          <w:color w:val="272727"/>
          <w:highlight w:val="white"/>
        </w:rPr>
        <w:t>Include the full title for each cited article. Use MEDLINE/PubMed abbreviations of journal titles or use the full journal title for any journals not indexed in MEDLINE.</w:t>
      </w:r>
    </w:p>
    <w:p w14:paraId="6A4B7209" w14:textId="77777777" w:rsidR="00FC36EA" w:rsidRDefault="00FC36EA" w:rsidP="00FC36EA">
      <w:pPr>
        <w:pStyle w:val="CommentText"/>
        <w:numPr>
          <w:ilvl w:val="0"/>
          <w:numId w:val="10"/>
        </w:numPr>
        <w:ind w:left="360"/>
      </w:pPr>
      <w:r>
        <w:rPr>
          <w:color w:val="272727"/>
          <w:highlight w:val="white"/>
        </w:rPr>
        <w:t>If there are more than five authors, list the first author’s name followed by </w:t>
      </w:r>
      <w:r>
        <w:rPr>
          <w:i/>
          <w:iCs/>
          <w:color w:val="272727"/>
          <w:highlight w:val="white"/>
        </w:rPr>
        <w:t>et al</w:t>
      </w:r>
      <w:r>
        <w:rPr>
          <w:color w:val="272727"/>
          <w:highlight w:val="white"/>
        </w:rPr>
        <w:t>.</w:t>
      </w:r>
    </w:p>
    <w:p w14:paraId="6B62AC9E" w14:textId="77777777" w:rsidR="00FC36EA" w:rsidRDefault="00FC36EA" w:rsidP="00FC36EA">
      <w:pPr>
        <w:pStyle w:val="CommentText"/>
        <w:numPr>
          <w:ilvl w:val="0"/>
          <w:numId w:val="10"/>
        </w:numPr>
      </w:pPr>
      <w:r>
        <w:rPr>
          <w:color w:val="272727"/>
          <w:highlight w:val="white"/>
        </w:rPr>
        <w:t>Provide volume numbers for journal articles as applicable; provide DOI numbers if volume numbers are not available.</w:t>
      </w:r>
    </w:p>
    <w:p w14:paraId="43851213" w14:textId="77777777" w:rsidR="00FC36EA" w:rsidRDefault="00FC36EA" w:rsidP="00FC36EA">
      <w:pPr>
        <w:pStyle w:val="CommentText"/>
        <w:numPr>
          <w:ilvl w:val="0"/>
          <w:numId w:val="10"/>
        </w:numPr>
      </w:pPr>
      <w:r>
        <w:rPr>
          <w:color w:val="272727"/>
          <w:highlight w:val="white"/>
        </w:rPr>
        <w:t>Provide page ranges for journal articles and book chapters.</w:t>
      </w:r>
    </w:p>
    <w:p w14:paraId="6313334C" w14:textId="77777777" w:rsidR="00FC36EA" w:rsidRDefault="00FC36EA" w:rsidP="00FC36EA">
      <w:pPr>
        <w:pStyle w:val="CommentText"/>
        <w:numPr>
          <w:ilvl w:val="0"/>
          <w:numId w:val="10"/>
        </w:numPr>
      </w:pPr>
      <w:r>
        <w:rPr>
          <w:color w:val="272727"/>
          <w:highlight w:val="white"/>
        </w:rPr>
        <w:t>Provide date of access for online sources.</w:t>
      </w:r>
    </w:p>
    <w:p w14:paraId="121889FF" w14:textId="77777777" w:rsidR="00FC36EA" w:rsidRDefault="00FC36EA" w:rsidP="00FC36EA">
      <w:pPr>
        <w:pStyle w:val="CommentText"/>
        <w:numPr>
          <w:ilvl w:val="0"/>
          <w:numId w:val="10"/>
        </w:numPr>
      </w:pPr>
      <w:r>
        <w:rPr>
          <w:color w:val="272727"/>
          <w:highlight w:val="white"/>
        </w:rPr>
        <w:t>If an article has been accepted for publication but is not yet published, note in-press status and include a DOI number when possible.</w:t>
      </w:r>
    </w:p>
  </w:comment>
  <w:comment w:id="1979" w:author="Billy Mitchell" w:date="2024-10-30T12:16:00Z" w:initials="BM">
    <w:p w14:paraId="50EC26B0" w14:textId="14E165D5" w:rsidR="00FC36EA" w:rsidRDefault="00FC36EA" w:rsidP="00FC36EA">
      <w:pPr>
        <w:pStyle w:val="CommentText"/>
      </w:pPr>
      <w:r>
        <w:rPr>
          <w:rStyle w:val="CommentReference"/>
        </w:rPr>
        <w:annotationRef/>
      </w:r>
      <w:r>
        <w:rPr>
          <w:color w:val="262626"/>
          <w:highlight w:val="white"/>
        </w:rPr>
        <w:t>Include figure legends immediately after referencing the figure in the manuscript. Ensure that figure legends adhere to the following guidelines: </w:t>
      </w:r>
    </w:p>
    <w:p w14:paraId="0E94FED3" w14:textId="77777777" w:rsidR="00FC36EA" w:rsidRDefault="00FC36EA" w:rsidP="00FC36EA">
      <w:pPr>
        <w:pStyle w:val="CommentText"/>
        <w:numPr>
          <w:ilvl w:val="0"/>
          <w:numId w:val="9"/>
        </w:numPr>
      </w:pPr>
      <w:r>
        <w:rPr>
          <w:color w:val="272727"/>
          <w:highlight w:val="white"/>
        </w:rPr>
        <w:t>For figures with multiple panels, the first sentence of the legend should be a brief overview of the entire figure. Explicitly reference and describe each panel at least once in the figure legend.</w:t>
      </w:r>
    </w:p>
    <w:p w14:paraId="0500AE63" w14:textId="77777777" w:rsidR="00FC36EA" w:rsidRDefault="00FC36EA" w:rsidP="00FC36EA">
      <w:pPr>
        <w:pStyle w:val="CommentText"/>
        <w:numPr>
          <w:ilvl w:val="0"/>
          <w:numId w:val="9"/>
        </w:numPr>
      </w:pPr>
      <w:r>
        <w:rPr>
          <w:color w:val="272727"/>
          <w:highlight w:val="white"/>
        </w:rPr>
        <w:t>Include clearly labeled error bars in all graphs and describe them in the figure legend.</w:t>
      </w:r>
    </w:p>
    <w:p w14:paraId="062EB541" w14:textId="77777777" w:rsidR="00FC36EA" w:rsidRDefault="00FC36EA" w:rsidP="00FC36EA">
      <w:pPr>
        <w:pStyle w:val="CommentText"/>
        <w:numPr>
          <w:ilvl w:val="0"/>
          <w:numId w:val="9"/>
        </w:numPr>
      </w:pPr>
      <w:r>
        <w:rPr>
          <w:color w:val="272727"/>
          <w:highlight w:val="white"/>
        </w:rPr>
        <w:t>State whether a number that follows the ± sign is a standard error (SEM) or a standard deviation (SD).</w:t>
      </w:r>
    </w:p>
    <w:p w14:paraId="48EC3550" w14:textId="77777777" w:rsidR="00FC36EA" w:rsidRDefault="00FC36EA" w:rsidP="00FC36EA">
      <w:pPr>
        <w:pStyle w:val="CommentText"/>
        <w:numPr>
          <w:ilvl w:val="0"/>
          <w:numId w:val="9"/>
        </w:numPr>
        <w:ind w:left="360"/>
      </w:pPr>
      <w:r>
        <w:rPr>
          <w:color w:val="272727"/>
          <w:highlight w:val="white"/>
        </w:rPr>
        <w:t>When applicable, provide the </w:t>
      </w:r>
      <w:r>
        <w:rPr>
          <w:i/>
          <w:iCs/>
          <w:color w:val="272727"/>
          <w:highlight w:val="white"/>
        </w:rPr>
        <w:t>P </w:t>
      </w:r>
      <w:r>
        <w:rPr>
          <w:color w:val="272727"/>
          <w:highlight w:val="white"/>
        </w:rPr>
        <w:t>value, magnification, or scale bar information. </w:t>
      </w:r>
    </w:p>
    <w:p w14:paraId="28C60878" w14:textId="77777777" w:rsidR="00FC36EA" w:rsidRDefault="00FC36EA" w:rsidP="00FC36EA">
      <w:pPr>
        <w:pStyle w:val="CommentText"/>
        <w:numPr>
          <w:ilvl w:val="0"/>
          <w:numId w:val="9"/>
        </w:numPr>
        <w:ind w:left="360"/>
      </w:pPr>
      <w:r>
        <w:rPr>
          <w:color w:val="272727"/>
          <w:highlight w:val="white"/>
        </w:rPr>
        <w:t>Indicate the number of independent data points (</w:t>
      </w:r>
      <w:r>
        <w:rPr>
          <w:i/>
          <w:iCs/>
          <w:color w:val="272727"/>
          <w:highlight w:val="white"/>
        </w:rPr>
        <w:t>N</w:t>
      </w:r>
      <w:r>
        <w:rPr>
          <w:color w:val="272727"/>
          <w:highlight w:val="white"/>
        </w:rPr>
        <w:t>) represented in a graph in the legend.</w:t>
      </w:r>
    </w:p>
    <w:p w14:paraId="3BA860FF" w14:textId="77777777" w:rsidR="00FC36EA" w:rsidRDefault="00FC36EA" w:rsidP="00FC36EA">
      <w:pPr>
        <w:pStyle w:val="CommentText"/>
        <w:numPr>
          <w:ilvl w:val="0"/>
          <w:numId w:val="9"/>
        </w:numPr>
      </w:pPr>
      <w:r>
        <w:rPr>
          <w:color w:val="272727"/>
          <w:highlight w:val="white"/>
        </w:rPr>
        <w:t>Ensure that numerical axes on all graphs go to 0, except for log axes.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0F3D6E0" w15:done="0"/>
  <w15:commentEx w15:paraId="39773306" w15:done="0"/>
  <w15:commentEx w15:paraId="15F23789" w15:done="0"/>
  <w15:commentEx w15:paraId="7F88AE80" w15:done="0"/>
  <w15:commentEx w15:paraId="6AE5B78B" w15:done="0"/>
  <w15:commentEx w15:paraId="5D1323A8" w15:paraIdParent="6AE5B78B" w15:done="0"/>
  <w15:commentEx w15:paraId="656EB99B" w15:done="0"/>
  <w15:commentEx w15:paraId="438522BE" w15:done="0"/>
  <w15:commentEx w15:paraId="31AF8560" w15:done="0"/>
  <w15:commentEx w15:paraId="6D603E60" w15:done="0"/>
  <w15:commentEx w15:paraId="6D81783E" w15:done="0"/>
  <w15:commentEx w15:paraId="5AA85940" w15:done="0"/>
  <w15:commentEx w15:paraId="104D0E39" w15:done="0"/>
  <w15:commentEx w15:paraId="44AE5E4E" w15:done="0"/>
  <w15:commentEx w15:paraId="2625B9E5" w15:done="0"/>
  <w15:commentEx w15:paraId="6DC93BB7" w15:done="0"/>
  <w15:commentEx w15:paraId="76C0875D" w15:done="0"/>
  <w15:commentEx w15:paraId="36EC9E54" w15:done="0"/>
  <w15:commentEx w15:paraId="50380B6E" w15:done="0"/>
  <w15:commentEx w15:paraId="3A748A3E" w15:done="0"/>
  <w15:commentEx w15:paraId="0291756D" w15:done="0"/>
  <w15:commentEx w15:paraId="26CFC8A5" w15:done="0"/>
  <w15:commentEx w15:paraId="227F07E3" w15:done="0"/>
  <w15:commentEx w15:paraId="4A7ADE80" w15:done="0"/>
  <w15:commentEx w15:paraId="5FDBB8EE" w15:done="0"/>
  <w15:commentEx w15:paraId="6776424B" w15:done="0"/>
  <w15:commentEx w15:paraId="3FFF3D44" w15:done="0"/>
  <w15:commentEx w15:paraId="6176B82B" w15:done="0"/>
  <w15:commentEx w15:paraId="0E5674DE" w15:done="0"/>
  <w15:commentEx w15:paraId="6A1A6166" w15:done="0"/>
  <w15:commentEx w15:paraId="66DFA16B" w15:done="0"/>
  <w15:commentEx w15:paraId="4F09EDA5" w15:done="0"/>
  <w15:commentEx w15:paraId="01BCE456" w15:done="0"/>
  <w15:commentEx w15:paraId="14B7FE2E" w15:done="0"/>
  <w15:commentEx w15:paraId="2D9CCBFC" w15:done="0"/>
  <w15:commentEx w15:paraId="66886331" w15:done="0"/>
  <w15:commentEx w15:paraId="29D7998B" w15:done="0"/>
  <w15:commentEx w15:paraId="38E6F2D3" w15:done="0"/>
  <w15:commentEx w15:paraId="54191675" w15:done="0"/>
  <w15:commentEx w15:paraId="205C8E30" w15:done="0"/>
  <w15:commentEx w15:paraId="0145F41D" w15:done="0"/>
  <w15:commentEx w15:paraId="121889FF" w15:done="0"/>
  <w15:commentEx w15:paraId="3BA860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E2427E9" w16cex:dateUtc="2024-10-30T13:49:00Z"/>
  <w16cex:commentExtensible w16cex:durableId="43E6C425" w16cex:dateUtc="2024-10-30T13:45:00Z"/>
  <w16cex:commentExtensible w16cex:durableId="56EBD25F" w16cex:dateUtc="2024-10-30T13:46:00Z"/>
  <w16cex:commentExtensible w16cex:durableId="5E74E0DB" w16cex:dateUtc="2024-10-30T16:12:00Z"/>
  <w16cex:commentExtensible w16cex:durableId="52EA2190" w16cex:dateUtc="2024-10-18T19:04:00Z"/>
  <w16cex:commentExtensible w16cex:durableId="7AF32E8B" w16cex:dateUtc="2024-10-30T15:41:00Z"/>
  <w16cex:commentExtensible w16cex:durableId="6E152097" w16cex:dateUtc="2024-10-23T20:53:00Z"/>
  <w16cex:commentExtensible w16cex:durableId="6761B63B" w16cex:dateUtc="2024-10-22T19:12:00Z"/>
  <w16cex:commentExtensible w16cex:durableId="41CF6FC4" w16cex:dateUtc="2024-10-22T15:57:00Z"/>
  <w16cex:commentExtensible w16cex:durableId="182BFF04" w16cex:dateUtc="2024-10-22T16:15:00Z"/>
  <w16cex:commentExtensible w16cex:durableId="7C63C2F9" w16cex:dateUtc="2024-10-22T16:20:00Z"/>
  <w16cex:commentExtensible w16cex:durableId="5C8681EF" w16cex:dateUtc="2024-10-22T16:20:00Z"/>
  <w16cex:commentExtensible w16cex:durableId="4CE31FF1" w16cex:dateUtc="2024-10-25T16:04:00Z"/>
  <w16cex:commentExtensible w16cex:durableId="71E696B2" w16cex:dateUtc="2024-10-22T17:17:00Z"/>
  <w16cex:commentExtensible w16cex:durableId="51056B29" w16cex:dateUtc="2024-10-25T16:04:00Z"/>
  <w16cex:commentExtensible w16cex:durableId="60F2C52E" w16cex:dateUtc="2024-10-25T16:14:00Z"/>
  <w16cex:commentExtensible w16cex:durableId="5F8A2E9C" w16cex:dateUtc="2024-10-25T17:09:00Z"/>
  <w16cex:commentExtensible w16cex:durableId="1CB55B3E" w16cex:dateUtc="2024-10-16T23:31:00Z"/>
  <w16cex:commentExtensible w16cex:durableId="1768AFC7" w16cex:dateUtc="2024-10-26T00:17:00Z"/>
  <w16cex:commentExtensible w16cex:durableId="09901ADD" w16cex:dateUtc="2024-10-25T23:46:00Z"/>
  <w16cex:commentExtensible w16cex:durableId="111B9D04" w16cex:dateUtc="2024-10-26T00:05:00Z"/>
  <w16cex:commentExtensible w16cex:durableId="416F7E36" w16cex:dateUtc="2024-10-26T00:10:00Z"/>
  <w16cex:commentExtensible w16cex:durableId="1A0A6E5B" w16cex:dateUtc="2024-10-26T00:05:00Z"/>
  <w16cex:commentExtensible w16cex:durableId="21712B92" w16cex:dateUtc="2024-10-26T00:16:00Z"/>
  <w16cex:commentExtensible w16cex:durableId="366690D3" w16cex:dateUtc="2024-10-26T00:17:00Z"/>
  <w16cex:commentExtensible w16cex:durableId="20AA4D18" w16cex:dateUtc="2024-10-26T00:21:00Z"/>
  <w16cex:commentExtensible w16cex:durableId="2A2B4074" w16cex:dateUtc="2024-10-26T00:22:00Z"/>
  <w16cex:commentExtensible w16cex:durableId="0DDC9D33" w16cex:dateUtc="2024-10-26T00:30:00Z"/>
  <w16cex:commentExtensible w16cex:durableId="695F0B15" w16cex:dateUtc="2024-10-26T00:23:00Z"/>
  <w16cex:commentExtensible w16cex:durableId="09E32ECA" w16cex:dateUtc="2024-10-26T00:24:00Z"/>
  <w16cex:commentExtensible w16cex:durableId="48EC91C7" w16cex:dateUtc="2024-10-26T00:36:00Z"/>
  <w16cex:commentExtensible w16cex:durableId="192EB19C" w16cex:dateUtc="2024-10-26T00:39:00Z"/>
  <w16cex:commentExtensible w16cex:durableId="1CC05B81" w16cex:dateUtc="2024-10-26T00:47:00Z"/>
  <w16cex:commentExtensible w16cex:durableId="6946151F" w16cex:dateUtc="2024-10-26T01:04:00Z"/>
  <w16cex:commentExtensible w16cex:durableId="0CE4DC3C" w16cex:dateUtc="2024-10-26T01:07:00Z"/>
  <w16cex:commentExtensible w16cex:durableId="13D9DB25" w16cex:dateUtc="2024-10-26T01:26:00Z"/>
  <w16cex:commentExtensible w16cex:durableId="6CB18560" w16cex:dateUtc="2024-10-26T01:28:00Z"/>
  <w16cex:commentExtensible w16cex:durableId="1E2487B4" w16cex:dateUtc="2024-10-26T01:30:00Z"/>
  <w16cex:commentExtensible w16cex:durableId="512733EF" w16cex:dateUtc="2024-10-26T01:32:00Z"/>
  <w16cex:commentExtensible w16cex:durableId="226AA1E9" w16cex:dateUtc="2024-10-30T13:48:00Z"/>
  <w16cex:commentExtensible w16cex:durableId="6C14A4A6" w16cex:dateUtc="2024-10-30T16:17:00Z"/>
  <w16cex:commentExtensible w16cex:durableId="34D3639E" w16cex:dateUtc="2024-10-30T16:16:00Z"/>
  <w16cex:commentExtensible w16cex:durableId="6FA65F16" w16cex:dateUtc="2024-10-30T16: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0F3D6E0" w16cid:durableId="1E2427E9"/>
  <w16cid:commentId w16cid:paraId="39773306" w16cid:durableId="43E6C425"/>
  <w16cid:commentId w16cid:paraId="15F23789" w16cid:durableId="56EBD25F"/>
  <w16cid:commentId w16cid:paraId="7F88AE80" w16cid:durableId="5E74E0DB"/>
  <w16cid:commentId w16cid:paraId="6AE5B78B" w16cid:durableId="52EA2190"/>
  <w16cid:commentId w16cid:paraId="5D1323A8" w16cid:durableId="7AF32E8B"/>
  <w16cid:commentId w16cid:paraId="656EB99B" w16cid:durableId="6E152097"/>
  <w16cid:commentId w16cid:paraId="438522BE" w16cid:durableId="6761B63B"/>
  <w16cid:commentId w16cid:paraId="31AF8560" w16cid:durableId="41CF6FC4"/>
  <w16cid:commentId w16cid:paraId="6D603E60" w16cid:durableId="182BFF04"/>
  <w16cid:commentId w16cid:paraId="6D81783E" w16cid:durableId="7C63C2F9"/>
  <w16cid:commentId w16cid:paraId="5AA85940" w16cid:durableId="5C8681EF"/>
  <w16cid:commentId w16cid:paraId="104D0E39" w16cid:durableId="4CE31FF1"/>
  <w16cid:commentId w16cid:paraId="44AE5E4E" w16cid:durableId="71E696B2"/>
  <w16cid:commentId w16cid:paraId="2625B9E5" w16cid:durableId="51056B29"/>
  <w16cid:commentId w16cid:paraId="6DC93BB7" w16cid:durableId="60F2C52E"/>
  <w16cid:commentId w16cid:paraId="76C0875D" w16cid:durableId="5F8A2E9C"/>
  <w16cid:commentId w16cid:paraId="36EC9E54" w16cid:durableId="1CB55B3E"/>
  <w16cid:commentId w16cid:paraId="50380B6E" w16cid:durableId="1768AFC7"/>
  <w16cid:commentId w16cid:paraId="3A748A3E" w16cid:durableId="09901ADD"/>
  <w16cid:commentId w16cid:paraId="0291756D" w16cid:durableId="111B9D04"/>
  <w16cid:commentId w16cid:paraId="26CFC8A5" w16cid:durableId="416F7E36"/>
  <w16cid:commentId w16cid:paraId="227F07E3" w16cid:durableId="1A0A6E5B"/>
  <w16cid:commentId w16cid:paraId="4A7ADE80" w16cid:durableId="21712B92"/>
  <w16cid:commentId w16cid:paraId="5FDBB8EE" w16cid:durableId="366690D3"/>
  <w16cid:commentId w16cid:paraId="6776424B" w16cid:durableId="20AA4D18"/>
  <w16cid:commentId w16cid:paraId="3FFF3D44" w16cid:durableId="2A2B4074"/>
  <w16cid:commentId w16cid:paraId="6176B82B" w16cid:durableId="0DDC9D33"/>
  <w16cid:commentId w16cid:paraId="0E5674DE" w16cid:durableId="695F0B15"/>
  <w16cid:commentId w16cid:paraId="6A1A6166" w16cid:durableId="09E32ECA"/>
  <w16cid:commentId w16cid:paraId="66DFA16B" w16cid:durableId="48EC91C7"/>
  <w16cid:commentId w16cid:paraId="4F09EDA5" w16cid:durableId="192EB19C"/>
  <w16cid:commentId w16cid:paraId="01BCE456" w16cid:durableId="1CC05B81"/>
  <w16cid:commentId w16cid:paraId="14B7FE2E" w16cid:durableId="6946151F"/>
  <w16cid:commentId w16cid:paraId="2D9CCBFC" w16cid:durableId="0CE4DC3C"/>
  <w16cid:commentId w16cid:paraId="66886331" w16cid:durableId="13D9DB25"/>
  <w16cid:commentId w16cid:paraId="29D7998B" w16cid:durableId="6CB18560"/>
  <w16cid:commentId w16cid:paraId="38E6F2D3" w16cid:durableId="1E2487B4"/>
  <w16cid:commentId w16cid:paraId="54191675" w16cid:durableId="512733EF"/>
  <w16cid:commentId w16cid:paraId="205C8E30" w16cid:durableId="226AA1E9"/>
  <w16cid:commentId w16cid:paraId="0145F41D" w16cid:durableId="6C14A4A6"/>
  <w16cid:commentId w16cid:paraId="121889FF" w16cid:durableId="34D3639E"/>
  <w16cid:commentId w16cid:paraId="3BA860FF" w16cid:durableId="6FA65F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F8F6E4" w14:textId="77777777" w:rsidR="0059122B" w:rsidRDefault="0059122B" w:rsidP="00D76A10">
      <w:pPr>
        <w:spacing w:line="240" w:lineRule="auto"/>
      </w:pPr>
      <w:r>
        <w:separator/>
      </w:r>
    </w:p>
  </w:endnote>
  <w:endnote w:type="continuationSeparator" w:id="0">
    <w:p w14:paraId="390F133E" w14:textId="77777777" w:rsidR="0059122B" w:rsidRDefault="0059122B" w:rsidP="00D76A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3BB6E726-D2D6-4FF7-A4C7-DF9AD9975CED}"/>
    <w:embedBold r:id="rId2" w:fontKey="{8BE4EE07-563D-4BCC-AF1A-DD71656660C4}"/>
    <w:embedItalic r:id="rId3" w:fontKey="{38EE75B4-882A-48A1-8316-1197AA1AD1ED}"/>
  </w:font>
  <w:font w:name="Merriweather">
    <w:charset w:val="00"/>
    <w:family w:val="auto"/>
    <w:pitch w:val="variable"/>
    <w:sig w:usb0="20000207" w:usb1="00000002" w:usb2="00000000" w:usb3="00000000" w:csb0="00000197" w:csb1="00000000"/>
    <w:embedRegular r:id="rId4" w:fontKey="{D9444372-9DB1-4425-BC49-5F9442B73F31}"/>
  </w:font>
  <w:font w:name="Calibri">
    <w:panose1 w:val="020F0502020204030204"/>
    <w:charset w:val="00"/>
    <w:family w:val="swiss"/>
    <w:pitch w:val="variable"/>
    <w:sig w:usb0="E4002EFF" w:usb1="C200247B" w:usb2="00000009" w:usb3="00000000" w:csb0="000001FF" w:csb1="00000000"/>
    <w:embedRegular r:id="rId5" w:fontKey="{CB50E84C-4599-4EF4-8A05-50D91CDA594F}"/>
  </w:font>
  <w:font w:name="Cambria">
    <w:panose1 w:val="02040503050406030204"/>
    <w:charset w:val="00"/>
    <w:family w:val="roman"/>
    <w:pitch w:val="variable"/>
    <w:sig w:usb0="E00006FF" w:usb1="420024FF" w:usb2="02000000" w:usb3="00000000" w:csb0="0000019F" w:csb1="00000000"/>
    <w:embedRegular r:id="rId6" w:fontKey="{6950C8EA-FCA1-4C26-9AE9-354CAC896C5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0D2201" w14:textId="77777777" w:rsidR="0059122B" w:rsidRDefault="0059122B" w:rsidP="00D76A10">
      <w:pPr>
        <w:spacing w:line="240" w:lineRule="auto"/>
      </w:pPr>
      <w:r>
        <w:separator/>
      </w:r>
    </w:p>
  </w:footnote>
  <w:footnote w:type="continuationSeparator" w:id="0">
    <w:p w14:paraId="12E6FDB2" w14:textId="77777777" w:rsidR="0059122B" w:rsidRDefault="0059122B" w:rsidP="00D76A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503DE"/>
    <w:multiLevelType w:val="hybridMultilevel"/>
    <w:tmpl w:val="F48E71AA"/>
    <w:lvl w:ilvl="0" w:tplc="172694D4">
      <w:start w:val="1"/>
      <w:numFmt w:val="bullet"/>
      <w:lvlText w:val=""/>
      <w:lvlJc w:val="left"/>
      <w:pPr>
        <w:ind w:left="1080" w:hanging="360"/>
      </w:pPr>
      <w:rPr>
        <w:rFonts w:ascii="Symbol" w:hAnsi="Symbol"/>
      </w:rPr>
    </w:lvl>
    <w:lvl w:ilvl="1" w:tplc="2DBE51F4">
      <w:start w:val="1"/>
      <w:numFmt w:val="bullet"/>
      <w:lvlText w:val=""/>
      <w:lvlJc w:val="left"/>
      <w:pPr>
        <w:ind w:left="1080" w:hanging="360"/>
      </w:pPr>
      <w:rPr>
        <w:rFonts w:ascii="Symbol" w:hAnsi="Symbol"/>
      </w:rPr>
    </w:lvl>
    <w:lvl w:ilvl="2" w:tplc="6268C840">
      <w:start w:val="1"/>
      <w:numFmt w:val="bullet"/>
      <w:lvlText w:val=""/>
      <w:lvlJc w:val="left"/>
      <w:pPr>
        <w:ind w:left="1080" w:hanging="360"/>
      </w:pPr>
      <w:rPr>
        <w:rFonts w:ascii="Symbol" w:hAnsi="Symbol"/>
      </w:rPr>
    </w:lvl>
    <w:lvl w:ilvl="3" w:tplc="EAB81E9C">
      <w:start w:val="1"/>
      <w:numFmt w:val="bullet"/>
      <w:lvlText w:val=""/>
      <w:lvlJc w:val="left"/>
      <w:pPr>
        <w:ind w:left="1080" w:hanging="360"/>
      </w:pPr>
      <w:rPr>
        <w:rFonts w:ascii="Symbol" w:hAnsi="Symbol"/>
      </w:rPr>
    </w:lvl>
    <w:lvl w:ilvl="4" w:tplc="97DC64AC">
      <w:start w:val="1"/>
      <w:numFmt w:val="bullet"/>
      <w:lvlText w:val=""/>
      <w:lvlJc w:val="left"/>
      <w:pPr>
        <w:ind w:left="1080" w:hanging="360"/>
      </w:pPr>
      <w:rPr>
        <w:rFonts w:ascii="Symbol" w:hAnsi="Symbol"/>
      </w:rPr>
    </w:lvl>
    <w:lvl w:ilvl="5" w:tplc="78E42D1A">
      <w:start w:val="1"/>
      <w:numFmt w:val="bullet"/>
      <w:lvlText w:val=""/>
      <w:lvlJc w:val="left"/>
      <w:pPr>
        <w:ind w:left="1080" w:hanging="360"/>
      </w:pPr>
      <w:rPr>
        <w:rFonts w:ascii="Symbol" w:hAnsi="Symbol"/>
      </w:rPr>
    </w:lvl>
    <w:lvl w:ilvl="6" w:tplc="B0542B92">
      <w:start w:val="1"/>
      <w:numFmt w:val="bullet"/>
      <w:lvlText w:val=""/>
      <w:lvlJc w:val="left"/>
      <w:pPr>
        <w:ind w:left="1080" w:hanging="360"/>
      </w:pPr>
      <w:rPr>
        <w:rFonts w:ascii="Symbol" w:hAnsi="Symbol"/>
      </w:rPr>
    </w:lvl>
    <w:lvl w:ilvl="7" w:tplc="CD34F74C">
      <w:start w:val="1"/>
      <w:numFmt w:val="bullet"/>
      <w:lvlText w:val=""/>
      <w:lvlJc w:val="left"/>
      <w:pPr>
        <w:ind w:left="1080" w:hanging="360"/>
      </w:pPr>
      <w:rPr>
        <w:rFonts w:ascii="Symbol" w:hAnsi="Symbol"/>
      </w:rPr>
    </w:lvl>
    <w:lvl w:ilvl="8" w:tplc="E6EA1EC2">
      <w:start w:val="1"/>
      <w:numFmt w:val="bullet"/>
      <w:lvlText w:val=""/>
      <w:lvlJc w:val="left"/>
      <w:pPr>
        <w:ind w:left="1080" w:hanging="360"/>
      </w:pPr>
      <w:rPr>
        <w:rFonts w:ascii="Symbol" w:hAnsi="Symbol"/>
      </w:rPr>
    </w:lvl>
  </w:abstractNum>
  <w:abstractNum w:abstractNumId="1" w15:restartNumberingAfterBreak="0">
    <w:nsid w:val="09BA5C00"/>
    <w:multiLevelType w:val="hybridMultilevel"/>
    <w:tmpl w:val="5FF48FFA"/>
    <w:lvl w:ilvl="0" w:tplc="E556C558">
      <w:start w:val="1"/>
      <w:numFmt w:val="bullet"/>
      <w:lvlText w:val=""/>
      <w:lvlJc w:val="left"/>
      <w:pPr>
        <w:ind w:left="1080" w:hanging="360"/>
      </w:pPr>
      <w:rPr>
        <w:rFonts w:ascii="Symbol" w:hAnsi="Symbol"/>
      </w:rPr>
    </w:lvl>
    <w:lvl w:ilvl="1" w:tplc="5728ECE2">
      <w:start w:val="1"/>
      <w:numFmt w:val="bullet"/>
      <w:lvlText w:val=""/>
      <w:lvlJc w:val="left"/>
      <w:pPr>
        <w:ind w:left="1080" w:hanging="360"/>
      </w:pPr>
      <w:rPr>
        <w:rFonts w:ascii="Symbol" w:hAnsi="Symbol"/>
      </w:rPr>
    </w:lvl>
    <w:lvl w:ilvl="2" w:tplc="3E8C0D94">
      <w:start w:val="1"/>
      <w:numFmt w:val="bullet"/>
      <w:lvlText w:val=""/>
      <w:lvlJc w:val="left"/>
      <w:pPr>
        <w:ind w:left="1080" w:hanging="360"/>
      </w:pPr>
      <w:rPr>
        <w:rFonts w:ascii="Symbol" w:hAnsi="Symbol"/>
      </w:rPr>
    </w:lvl>
    <w:lvl w:ilvl="3" w:tplc="6644A2F4">
      <w:start w:val="1"/>
      <w:numFmt w:val="bullet"/>
      <w:lvlText w:val=""/>
      <w:lvlJc w:val="left"/>
      <w:pPr>
        <w:ind w:left="1080" w:hanging="360"/>
      </w:pPr>
      <w:rPr>
        <w:rFonts w:ascii="Symbol" w:hAnsi="Symbol"/>
      </w:rPr>
    </w:lvl>
    <w:lvl w:ilvl="4" w:tplc="FE9C5370">
      <w:start w:val="1"/>
      <w:numFmt w:val="bullet"/>
      <w:lvlText w:val=""/>
      <w:lvlJc w:val="left"/>
      <w:pPr>
        <w:ind w:left="1080" w:hanging="360"/>
      </w:pPr>
      <w:rPr>
        <w:rFonts w:ascii="Symbol" w:hAnsi="Symbol"/>
      </w:rPr>
    </w:lvl>
    <w:lvl w:ilvl="5" w:tplc="8482D28C">
      <w:start w:val="1"/>
      <w:numFmt w:val="bullet"/>
      <w:lvlText w:val=""/>
      <w:lvlJc w:val="left"/>
      <w:pPr>
        <w:ind w:left="1080" w:hanging="360"/>
      </w:pPr>
      <w:rPr>
        <w:rFonts w:ascii="Symbol" w:hAnsi="Symbol"/>
      </w:rPr>
    </w:lvl>
    <w:lvl w:ilvl="6" w:tplc="E4B22D8C">
      <w:start w:val="1"/>
      <w:numFmt w:val="bullet"/>
      <w:lvlText w:val=""/>
      <w:lvlJc w:val="left"/>
      <w:pPr>
        <w:ind w:left="1080" w:hanging="360"/>
      </w:pPr>
      <w:rPr>
        <w:rFonts w:ascii="Symbol" w:hAnsi="Symbol"/>
      </w:rPr>
    </w:lvl>
    <w:lvl w:ilvl="7" w:tplc="C8E0D276">
      <w:start w:val="1"/>
      <w:numFmt w:val="bullet"/>
      <w:lvlText w:val=""/>
      <w:lvlJc w:val="left"/>
      <w:pPr>
        <w:ind w:left="1080" w:hanging="360"/>
      </w:pPr>
      <w:rPr>
        <w:rFonts w:ascii="Symbol" w:hAnsi="Symbol"/>
      </w:rPr>
    </w:lvl>
    <w:lvl w:ilvl="8" w:tplc="7786E54A">
      <w:start w:val="1"/>
      <w:numFmt w:val="bullet"/>
      <w:lvlText w:val=""/>
      <w:lvlJc w:val="left"/>
      <w:pPr>
        <w:ind w:left="1080" w:hanging="360"/>
      </w:pPr>
      <w:rPr>
        <w:rFonts w:ascii="Symbol" w:hAnsi="Symbol"/>
      </w:rPr>
    </w:lvl>
  </w:abstractNum>
  <w:abstractNum w:abstractNumId="2" w15:restartNumberingAfterBreak="0">
    <w:nsid w:val="0A727394"/>
    <w:multiLevelType w:val="multilevel"/>
    <w:tmpl w:val="9452A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F27DF9"/>
    <w:multiLevelType w:val="hybridMultilevel"/>
    <w:tmpl w:val="13E0BB34"/>
    <w:lvl w:ilvl="0" w:tplc="4934A940">
      <w:start w:val="1"/>
      <w:numFmt w:val="bullet"/>
      <w:lvlText w:val=""/>
      <w:lvlJc w:val="left"/>
      <w:pPr>
        <w:ind w:left="1080" w:hanging="360"/>
      </w:pPr>
      <w:rPr>
        <w:rFonts w:ascii="Symbol" w:hAnsi="Symbol"/>
      </w:rPr>
    </w:lvl>
    <w:lvl w:ilvl="1" w:tplc="700AB6EA">
      <w:start w:val="1"/>
      <w:numFmt w:val="bullet"/>
      <w:lvlText w:val=""/>
      <w:lvlJc w:val="left"/>
      <w:pPr>
        <w:ind w:left="1080" w:hanging="360"/>
      </w:pPr>
      <w:rPr>
        <w:rFonts w:ascii="Symbol" w:hAnsi="Symbol"/>
      </w:rPr>
    </w:lvl>
    <w:lvl w:ilvl="2" w:tplc="C15CA07E">
      <w:start w:val="1"/>
      <w:numFmt w:val="bullet"/>
      <w:lvlText w:val=""/>
      <w:lvlJc w:val="left"/>
      <w:pPr>
        <w:ind w:left="1080" w:hanging="360"/>
      </w:pPr>
      <w:rPr>
        <w:rFonts w:ascii="Symbol" w:hAnsi="Symbol"/>
      </w:rPr>
    </w:lvl>
    <w:lvl w:ilvl="3" w:tplc="6ED66CEA">
      <w:start w:val="1"/>
      <w:numFmt w:val="bullet"/>
      <w:lvlText w:val=""/>
      <w:lvlJc w:val="left"/>
      <w:pPr>
        <w:ind w:left="1080" w:hanging="360"/>
      </w:pPr>
      <w:rPr>
        <w:rFonts w:ascii="Symbol" w:hAnsi="Symbol"/>
      </w:rPr>
    </w:lvl>
    <w:lvl w:ilvl="4" w:tplc="AD727432">
      <w:start w:val="1"/>
      <w:numFmt w:val="bullet"/>
      <w:lvlText w:val=""/>
      <w:lvlJc w:val="left"/>
      <w:pPr>
        <w:ind w:left="1080" w:hanging="360"/>
      </w:pPr>
      <w:rPr>
        <w:rFonts w:ascii="Symbol" w:hAnsi="Symbol"/>
      </w:rPr>
    </w:lvl>
    <w:lvl w:ilvl="5" w:tplc="13DC1C64">
      <w:start w:val="1"/>
      <w:numFmt w:val="bullet"/>
      <w:lvlText w:val=""/>
      <w:lvlJc w:val="left"/>
      <w:pPr>
        <w:ind w:left="1080" w:hanging="360"/>
      </w:pPr>
      <w:rPr>
        <w:rFonts w:ascii="Symbol" w:hAnsi="Symbol"/>
      </w:rPr>
    </w:lvl>
    <w:lvl w:ilvl="6" w:tplc="7F6602A2">
      <w:start w:val="1"/>
      <w:numFmt w:val="bullet"/>
      <w:lvlText w:val=""/>
      <w:lvlJc w:val="left"/>
      <w:pPr>
        <w:ind w:left="1080" w:hanging="360"/>
      </w:pPr>
      <w:rPr>
        <w:rFonts w:ascii="Symbol" w:hAnsi="Symbol"/>
      </w:rPr>
    </w:lvl>
    <w:lvl w:ilvl="7" w:tplc="5322951E">
      <w:start w:val="1"/>
      <w:numFmt w:val="bullet"/>
      <w:lvlText w:val=""/>
      <w:lvlJc w:val="left"/>
      <w:pPr>
        <w:ind w:left="1080" w:hanging="360"/>
      </w:pPr>
      <w:rPr>
        <w:rFonts w:ascii="Symbol" w:hAnsi="Symbol"/>
      </w:rPr>
    </w:lvl>
    <w:lvl w:ilvl="8" w:tplc="04D4A09E">
      <w:start w:val="1"/>
      <w:numFmt w:val="bullet"/>
      <w:lvlText w:val=""/>
      <w:lvlJc w:val="left"/>
      <w:pPr>
        <w:ind w:left="1080" w:hanging="360"/>
      </w:pPr>
      <w:rPr>
        <w:rFonts w:ascii="Symbol" w:hAnsi="Symbol"/>
      </w:rPr>
    </w:lvl>
  </w:abstractNum>
  <w:abstractNum w:abstractNumId="4" w15:restartNumberingAfterBreak="0">
    <w:nsid w:val="1BDE3F14"/>
    <w:multiLevelType w:val="multilevel"/>
    <w:tmpl w:val="42BA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D21885"/>
    <w:multiLevelType w:val="hybridMultilevel"/>
    <w:tmpl w:val="D536362C"/>
    <w:lvl w:ilvl="0" w:tplc="87901D5E">
      <w:start w:val="1"/>
      <w:numFmt w:val="bullet"/>
      <w:lvlText w:val=""/>
      <w:lvlJc w:val="left"/>
      <w:pPr>
        <w:ind w:left="720" w:hanging="360"/>
      </w:pPr>
      <w:rPr>
        <w:rFonts w:ascii="Symbol" w:hAnsi="Symbol"/>
      </w:rPr>
    </w:lvl>
    <w:lvl w:ilvl="1" w:tplc="FEF46D3C">
      <w:start w:val="1"/>
      <w:numFmt w:val="bullet"/>
      <w:lvlText w:val=""/>
      <w:lvlJc w:val="left"/>
      <w:pPr>
        <w:ind w:left="720" w:hanging="360"/>
      </w:pPr>
      <w:rPr>
        <w:rFonts w:ascii="Symbol" w:hAnsi="Symbol"/>
      </w:rPr>
    </w:lvl>
    <w:lvl w:ilvl="2" w:tplc="02EC6AF6">
      <w:start w:val="1"/>
      <w:numFmt w:val="bullet"/>
      <w:lvlText w:val=""/>
      <w:lvlJc w:val="left"/>
      <w:pPr>
        <w:ind w:left="720" w:hanging="360"/>
      </w:pPr>
      <w:rPr>
        <w:rFonts w:ascii="Symbol" w:hAnsi="Symbol"/>
      </w:rPr>
    </w:lvl>
    <w:lvl w:ilvl="3" w:tplc="DE5872B4">
      <w:start w:val="1"/>
      <w:numFmt w:val="bullet"/>
      <w:lvlText w:val=""/>
      <w:lvlJc w:val="left"/>
      <w:pPr>
        <w:ind w:left="720" w:hanging="360"/>
      </w:pPr>
      <w:rPr>
        <w:rFonts w:ascii="Symbol" w:hAnsi="Symbol"/>
      </w:rPr>
    </w:lvl>
    <w:lvl w:ilvl="4" w:tplc="FA7E5F4A">
      <w:start w:val="1"/>
      <w:numFmt w:val="bullet"/>
      <w:lvlText w:val=""/>
      <w:lvlJc w:val="left"/>
      <w:pPr>
        <w:ind w:left="720" w:hanging="360"/>
      </w:pPr>
      <w:rPr>
        <w:rFonts w:ascii="Symbol" w:hAnsi="Symbol"/>
      </w:rPr>
    </w:lvl>
    <w:lvl w:ilvl="5" w:tplc="1DC0ABA0">
      <w:start w:val="1"/>
      <w:numFmt w:val="bullet"/>
      <w:lvlText w:val=""/>
      <w:lvlJc w:val="left"/>
      <w:pPr>
        <w:ind w:left="720" w:hanging="360"/>
      </w:pPr>
      <w:rPr>
        <w:rFonts w:ascii="Symbol" w:hAnsi="Symbol"/>
      </w:rPr>
    </w:lvl>
    <w:lvl w:ilvl="6" w:tplc="83A282BC">
      <w:start w:val="1"/>
      <w:numFmt w:val="bullet"/>
      <w:lvlText w:val=""/>
      <w:lvlJc w:val="left"/>
      <w:pPr>
        <w:ind w:left="720" w:hanging="360"/>
      </w:pPr>
      <w:rPr>
        <w:rFonts w:ascii="Symbol" w:hAnsi="Symbol"/>
      </w:rPr>
    </w:lvl>
    <w:lvl w:ilvl="7" w:tplc="075A61B8">
      <w:start w:val="1"/>
      <w:numFmt w:val="bullet"/>
      <w:lvlText w:val=""/>
      <w:lvlJc w:val="left"/>
      <w:pPr>
        <w:ind w:left="720" w:hanging="360"/>
      </w:pPr>
      <w:rPr>
        <w:rFonts w:ascii="Symbol" w:hAnsi="Symbol"/>
      </w:rPr>
    </w:lvl>
    <w:lvl w:ilvl="8" w:tplc="4D3420FE">
      <w:start w:val="1"/>
      <w:numFmt w:val="bullet"/>
      <w:lvlText w:val=""/>
      <w:lvlJc w:val="left"/>
      <w:pPr>
        <w:ind w:left="720" w:hanging="360"/>
      </w:pPr>
      <w:rPr>
        <w:rFonts w:ascii="Symbol" w:hAnsi="Symbol"/>
      </w:rPr>
    </w:lvl>
  </w:abstractNum>
  <w:abstractNum w:abstractNumId="6" w15:restartNumberingAfterBreak="0">
    <w:nsid w:val="339E01DA"/>
    <w:multiLevelType w:val="hybridMultilevel"/>
    <w:tmpl w:val="772EA286"/>
    <w:lvl w:ilvl="0" w:tplc="79E2552C">
      <w:start w:val="1"/>
      <w:numFmt w:val="bullet"/>
      <w:lvlText w:val=""/>
      <w:lvlJc w:val="left"/>
      <w:pPr>
        <w:ind w:left="1080" w:hanging="360"/>
      </w:pPr>
      <w:rPr>
        <w:rFonts w:ascii="Symbol" w:hAnsi="Symbol"/>
      </w:rPr>
    </w:lvl>
    <w:lvl w:ilvl="1" w:tplc="DFF0A7FE">
      <w:start w:val="1"/>
      <w:numFmt w:val="bullet"/>
      <w:lvlText w:val=""/>
      <w:lvlJc w:val="left"/>
      <w:pPr>
        <w:ind w:left="1080" w:hanging="360"/>
      </w:pPr>
      <w:rPr>
        <w:rFonts w:ascii="Symbol" w:hAnsi="Symbol"/>
      </w:rPr>
    </w:lvl>
    <w:lvl w:ilvl="2" w:tplc="3FBA20F4">
      <w:start w:val="1"/>
      <w:numFmt w:val="bullet"/>
      <w:lvlText w:val=""/>
      <w:lvlJc w:val="left"/>
      <w:pPr>
        <w:ind w:left="1080" w:hanging="360"/>
      </w:pPr>
      <w:rPr>
        <w:rFonts w:ascii="Symbol" w:hAnsi="Symbol"/>
      </w:rPr>
    </w:lvl>
    <w:lvl w:ilvl="3" w:tplc="760E864A">
      <w:start w:val="1"/>
      <w:numFmt w:val="bullet"/>
      <w:lvlText w:val=""/>
      <w:lvlJc w:val="left"/>
      <w:pPr>
        <w:ind w:left="1080" w:hanging="360"/>
      </w:pPr>
      <w:rPr>
        <w:rFonts w:ascii="Symbol" w:hAnsi="Symbol"/>
      </w:rPr>
    </w:lvl>
    <w:lvl w:ilvl="4" w:tplc="409C1F44">
      <w:start w:val="1"/>
      <w:numFmt w:val="bullet"/>
      <w:lvlText w:val=""/>
      <w:lvlJc w:val="left"/>
      <w:pPr>
        <w:ind w:left="1080" w:hanging="360"/>
      </w:pPr>
      <w:rPr>
        <w:rFonts w:ascii="Symbol" w:hAnsi="Symbol"/>
      </w:rPr>
    </w:lvl>
    <w:lvl w:ilvl="5" w:tplc="EFC0275E">
      <w:start w:val="1"/>
      <w:numFmt w:val="bullet"/>
      <w:lvlText w:val=""/>
      <w:lvlJc w:val="left"/>
      <w:pPr>
        <w:ind w:left="1080" w:hanging="360"/>
      </w:pPr>
      <w:rPr>
        <w:rFonts w:ascii="Symbol" w:hAnsi="Symbol"/>
      </w:rPr>
    </w:lvl>
    <w:lvl w:ilvl="6" w:tplc="A0546282">
      <w:start w:val="1"/>
      <w:numFmt w:val="bullet"/>
      <w:lvlText w:val=""/>
      <w:lvlJc w:val="left"/>
      <w:pPr>
        <w:ind w:left="1080" w:hanging="360"/>
      </w:pPr>
      <w:rPr>
        <w:rFonts w:ascii="Symbol" w:hAnsi="Symbol"/>
      </w:rPr>
    </w:lvl>
    <w:lvl w:ilvl="7" w:tplc="A5A6759E">
      <w:start w:val="1"/>
      <w:numFmt w:val="bullet"/>
      <w:lvlText w:val=""/>
      <w:lvlJc w:val="left"/>
      <w:pPr>
        <w:ind w:left="1080" w:hanging="360"/>
      </w:pPr>
      <w:rPr>
        <w:rFonts w:ascii="Symbol" w:hAnsi="Symbol"/>
      </w:rPr>
    </w:lvl>
    <w:lvl w:ilvl="8" w:tplc="BCDA7124">
      <w:start w:val="1"/>
      <w:numFmt w:val="bullet"/>
      <w:lvlText w:val=""/>
      <w:lvlJc w:val="left"/>
      <w:pPr>
        <w:ind w:left="1080" w:hanging="360"/>
      </w:pPr>
      <w:rPr>
        <w:rFonts w:ascii="Symbol" w:hAnsi="Symbol"/>
      </w:rPr>
    </w:lvl>
  </w:abstractNum>
  <w:abstractNum w:abstractNumId="7" w15:restartNumberingAfterBreak="0">
    <w:nsid w:val="42F72DD1"/>
    <w:multiLevelType w:val="hybridMultilevel"/>
    <w:tmpl w:val="CE868118"/>
    <w:lvl w:ilvl="0" w:tplc="F7C6F9C4">
      <w:start w:val="1"/>
      <w:numFmt w:val="bullet"/>
      <w:lvlText w:val=""/>
      <w:lvlJc w:val="left"/>
      <w:pPr>
        <w:ind w:left="1080" w:hanging="360"/>
      </w:pPr>
      <w:rPr>
        <w:rFonts w:ascii="Symbol" w:hAnsi="Symbol"/>
      </w:rPr>
    </w:lvl>
    <w:lvl w:ilvl="1" w:tplc="9C142602">
      <w:start w:val="1"/>
      <w:numFmt w:val="bullet"/>
      <w:lvlText w:val=""/>
      <w:lvlJc w:val="left"/>
      <w:pPr>
        <w:ind w:left="1080" w:hanging="360"/>
      </w:pPr>
      <w:rPr>
        <w:rFonts w:ascii="Symbol" w:hAnsi="Symbol"/>
      </w:rPr>
    </w:lvl>
    <w:lvl w:ilvl="2" w:tplc="883E4A28">
      <w:start w:val="1"/>
      <w:numFmt w:val="bullet"/>
      <w:lvlText w:val=""/>
      <w:lvlJc w:val="left"/>
      <w:pPr>
        <w:ind w:left="1080" w:hanging="360"/>
      </w:pPr>
      <w:rPr>
        <w:rFonts w:ascii="Symbol" w:hAnsi="Symbol"/>
      </w:rPr>
    </w:lvl>
    <w:lvl w:ilvl="3" w:tplc="67E068EC">
      <w:start w:val="1"/>
      <w:numFmt w:val="bullet"/>
      <w:lvlText w:val=""/>
      <w:lvlJc w:val="left"/>
      <w:pPr>
        <w:ind w:left="1080" w:hanging="360"/>
      </w:pPr>
      <w:rPr>
        <w:rFonts w:ascii="Symbol" w:hAnsi="Symbol"/>
      </w:rPr>
    </w:lvl>
    <w:lvl w:ilvl="4" w:tplc="8CC27532">
      <w:start w:val="1"/>
      <w:numFmt w:val="bullet"/>
      <w:lvlText w:val=""/>
      <w:lvlJc w:val="left"/>
      <w:pPr>
        <w:ind w:left="1080" w:hanging="360"/>
      </w:pPr>
      <w:rPr>
        <w:rFonts w:ascii="Symbol" w:hAnsi="Symbol"/>
      </w:rPr>
    </w:lvl>
    <w:lvl w:ilvl="5" w:tplc="9484F5CA">
      <w:start w:val="1"/>
      <w:numFmt w:val="bullet"/>
      <w:lvlText w:val=""/>
      <w:lvlJc w:val="left"/>
      <w:pPr>
        <w:ind w:left="1080" w:hanging="360"/>
      </w:pPr>
      <w:rPr>
        <w:rFonts w:ascii="Symbol" w:hAnsi="Symbol"/>
      </w:rPr>
    </w:lvl>
    <w:lvl w:ilvl="6" w:tplc="EEB88BD0">
      <w:start w:val="1"/>
      <w:numFmt w:val="bullet"/>
      <w:lvlText w:val=""/>
      <w:lvlJc w:val="left"/>
      <w:pPr>
        <w:ind w:left="1080" w:hanging="360"/>
      </w:pPr>
      <w:rPr>
        <w:rFonts w:ascii="Symbol" w:hAnsi="Symbol"/>
      </w:rPr>
    </w:lvl>
    <w:lvl w:ilvl="7" w:tplc="542C9AB8">
      <w:start w:val="1"/>
      <w:numFmt w:val="bullet"/>
      <w:lvlText w:val=""/>
      <w:lvlJc w:val="left"/>
      <w:pPr>
        <w:ind w:left="1080" w:hanging="360"/>
      </w:pPr>
      <w:rPr>
        <w:rFonts w:ascii="Symbol" w:hAnsi="Symbol"/>
      </w:rPr>
    </w:lvl>
    <w:lvl w:ilvl="8" w:tplc="EBE65DD4">
      <w:start w:val="1"/>
      <w:numFmt w:val="bullet"/>
      <w:lvlText w:val=""/>
      <w:lvlJc w:val="left"/>
      <w:pPr>
        <w:ind w:left="1080" w:hanging="360"/>
      </w:pPr>
      <w:rPr>
        <w:rFonts w:ascii="Symbol" w:hAnsi="Symbol"/>
      </w:rPr>
    </w:lvl>
  </w:abstractNum>
  <w:abstractNum w:abstractNumId="8" w15:restartNumberingAfterBreak="0">
    <w:nsid w:val="4EAF6351"/>
    <w:multiLevelType w:val="hybridMultilevel"/>
    <w:tmpl w:val="BB5086AA"/>
    <w:lvl w:ilvl="0" w:tplc="987C3A06">
      <w:start w:val="1"/>
      <w:numFmt w:val="bullet"/>
      <w:lvlText w:val=""/>
      <w:lvlJc w:val="left"/>
      <w:pPr>
        <w:ind w:left="1080" w:hanging="360"/>
      </w:pPr>
      <w:rPr>
        <w:rFonts w:ascii="Symbol" w:hAnsi="Symbol"/>
      </w:rPr>
    </w:lvl>
    <w:lvl w:ilvl="1" w:tplc="4230B9AC">
      <w:start w:val="1"/>
      <w:numFmt w:val="bullet"/>
      <w:lvlText w:val=""/>
      <w:lvlJc w:val="left"/>
      <w:pPr>
        <w:ind w:left="1080" w:hanging="360"/>
      </w:pPr>
      <w:rPr>
        <w:rFonts w:ascii="Symbol" w:hAnsi="Symbol"/>
      </w:rPr>
    </w:lvl>
    <w:lvl w:ilvl="2" w:tplc="94DC690A">
      <w:start w:val="1"/>
      <w:numFmt w:val="bullet"/>
      <w:lvlText w:val=""/>
      <w:lvlJc w:val="left"/>
      <w:pPr>
        <w:ind w:left="1080" w:hanging="360"/>
      </w:pPr>
      <w:rPr>
        <w:rFonts w:ascii="Symbol" w:hAnsi="Symbol"/>
      </w:rPr>
    </w:lvl>
    <w:lvl w:ilvl="3" w:tplc="249CF880">
      <w:start w:val="1"/>
      <w:numFmt w:val="bullet"/>
      <w:lvlText w:val=""/>
      <w:lvlJc w:val="left"/>
      <w:pPr>
        <w:ind w:left="1080" w:hanging="360"/>
      </w:pPr>
      <w:rPr>
        <w:rFonts w:ascii="Symbol" w:hAnsi="Symbol"/>
      </w:rPr>
    </w:lvl>
    <w:lvl w:ilvl="4" w:tplc="0ABAC05C">
      <w:start w:val="1"/>
      <w:numFmt w:val="bullet"/>
      <w:lvlText w:val=""/>
      <w:lvlJc w:val="left"/>
      <w:pPr>
        <w:ind w:left="1080" w:hanging="360"/>
      </w:pPr>
      <w:rPr>
        <w:rFonts w:ascii="Symbol" w:hAnsi="Symbol"/>
      </w:rPr>
    </w:lvl>
    <w:lvl w:ilvl="5" w:tplc="01927988">
      <w:start w:val="1"/>
      <w:numFmt w:val="bullet"/>
      <w:lvlText w:val=""/>
      <w:lvlJc w:val="left"/>
      <w:pPr>
        <w:ind w:left="1080" w:hanging="360"/>
      </w:pPr>
      <w:rPr>
        <w:rFonts w:ascii="Symbol" w:hAnsi="Symbol"/>
      </w:rPr>
    </w:lvl>
    <w:lvl w:ilvl="6" w:tplc="CA0A7AD6">
      <w:start w:val="1"/>
      <w:numFmt w:val="bullet"/>
      <w:lvlText w:val=""/>
      <w:lvlJc w:val="left"/>
      <w:pPr>
        <w:ind w:left="1080" w:hanging="360"/>
      </w:pPr>
      <w:rPr>
        <w:rFonts w:ascii="Symbol" w:hAnsi="Symbol"/>
      </w:rPr>
    </w:lvl>
    <w:lvl w:ilvl="7" w:tplc="EF5057D4">
      <w:start w:val="1"/>
      <w:numFmt w:val="bullet"/>
      <w:lvlText w:val=""/>
      <w:lvlJc w:val="left"/>
      <w:pPr>
        <w:ind w:left="1080" w:hanging="360"/>
      </w:pPr>
      <w:rPr>
        <w:rFonts w:ascii="Symbol" w:hAnsi="Symbol"/>
      </w:rPr>
    </w:lvl>
    <w:lvl w:ilvl="8" w:tplc="ED568E26">
      <w:start w:val="1"/>
      <w:numFmt w:val="bullet"/>
      <w:lvlText w:val=""/>
      <w:lvlJc w:val="left"/>
      <w:pPr>
        <w:ind w:left="1080" w:hanging="360"/>
      </w:pPr>
      <w:rPr>
        <w:rFonts w:ascii="Symbol" w:hAnsi="Symbol"/>
      </w:rPr>
    </w:lvl>
  </w:abstractNum>
  <w:abstractNum w:abstractNumId="9" w15:restartNumberingAfterBreak="0">
    <w:nsid w:val="53467C0D"/>
    <w:multiLevelType w:val="hybridMultilevel"/>
    <w:tmpl w:val="6196174C"/>
    <w:lvl w:ilvl="0" w:tplc="2F74DF48">
      <w:start w:val="1"/>
      <w:numFmt w:val="bullet"/>
      <w:lvlText w:val=""/>
      <w:lvlJc w:val="left"/>
      <w:pPr>
        <w:ind w:left="1080" w:hanging="360"/>
      </w:pPr>
      <w:rPr>
        <w:rFonts w:ascii="Symbol" w:hAnsi="Symbol"/>
      </w:rPr>
    </w:lvl>
    <w:lvl w:ilvl="1" w:tplc="54743D58">
      <w:start w:val="1"/>
      <w:numFmt w:val="bullet"/>
      <w:lvlText w:val=""/>
      <w:lvlJc w:val="left"/>
      <w:pPr>
        <w:ind w:left="1080" w:hanging="360"/>
      </w:pPr>
      <w:rPr>
        <w:rFonts w:ascii="Symbol" w:hAnsi="Symbol"/>
      </w:rPr>
    </w:lvl>
    <w:lvl w:ilvl="2" w:tplc="C6A41CFC">
      <w:start w:val="1"/>
      <w:numFmt w:val="bullet"/>
      <w:lvlText w:val=""/>
      <w:lvlJc w:val="left"/>
      <w:pPr>
        <w:ind w:left="1080" w:hanging="360"/>
      </w:pPr>
      <w:rPr>
        <w:rFonts w:ascii="Symbol" w:hAnsi="Symbol"/>
      </w:rPr>
    </w:lvl>
    <w:lvl w:ilvl="3" w:tplc="6EDA0FAC">
      <w:start w:val="1"/>
      <w:numFmt w:val="bullet"/>
      <w:lvlText w:val=""/>
      <w:lvlJc w:val="left"/>
      <w:pPr>
        <w:ind w:left="1080" w:hanging="360"/>
      </w:pPr>
      <w:rPr>
        <w:rFonts w:ascii="Symbol" w:hAnsi="Symbol"/>
      </w:rPr>
    </w:lvl>
    <w:lvl w:ilvl="4" w:tplc="7A98A266">
      <w:start w:val="1"/>
      <w:numFmt w:val="bullet"/>
      <w:lvlText w:val=""/>
      <w:lvlJc w:val="left"/>
      <w:pPr>
        <w:ind w:left="1080" w:hanging="360"/>
      </w:pPr>
      <w:rPr>
        <w:rFonts w:ascii="Symbol" w:hAnsi="Symbol"/>
      </w:rPr>
    </w:lvl>
    <w:lvl w:ilvl="5" w:tplc="A162AFB6">
      <w:start w:val="1"/>
      <w:numFmt w:val="bullet"/>
      <w:lvlText w:val=""/>
      <w:lvlJc w:val="left"/>
      <w:pPr>
        <w:ind w:left="1080" w:hanging="360"/>
      </w:pPr>
      <w:rPr>
        <w:rFonts w:ascii="Symbol" w:hAnsi="Symbol"/>
      </w:rPr>
    </w:lvl>
    <w:lvl w:ilvl="6" w:tplc="5678B2C0">
      <w:start w:val="1"/>
      <w:numFmt w:val="bullet"/>
      <w:lvlText w:val=""/>
      <w:lvlJc w:val="left"/>
      <w:pPr>
        <w:ind w:left="1080" w:hanging="360"/>
      </w:pPr>
      <w:rPr>
        <w:rFonts w:ascii="Symbol" w:hAnsi="Symbol"/>
      </w:rPr>
    </w:lvl>
    <w:lvl w:ilvl="7" w:tplc="249827DE">
      <w:start w:val="1"/>
      <w:numFmt w:val="bullet"/>
      <w:lvlText w:val=""/>
      <w:lvlJc w:val="left"/>
      <w:pPr>
        <w:ind w:left="1080" w:hanging="360"/>
      </w:pPr>
      <w:rPr>
        <w:rFonts w:ascii="Symbol" w:hAnsi="Symbol"/>
      </w:rPr>
    </w:lvl>
    <w:lvl w:ilvl="8" w:tplc="D844655C">
      <w:start w:val="1"/>
      <w:numFmt w:val="bullet"/>
      <w:lvlText w:val=""/>
      <w:lvlJc w:val="left"/>
      <w:pPr>
        <w:ind w:left="1080" w:hanging="360"/>
      </w:pPr>
      <w:rPr>
        <w:rFonts w:ascii="Symbol" w:hAnsi="Symbol"/>
      </w:rPr>
    </w:lvl>
  </w:abstractNum>
  <w:abstractNum w:abstractNumId="10" w15:restartNumberingAfterBreak="0">
    <w:nsid w:val="53994C7A"/>
    <w:multiLevelType w:val="hybridMultilevel"/>
    <w:tmpl w:val="76C865FA"/>
    <w:lvl w:ilvl="0" w:tplc="C2A008A8">
      <w:start w:val="1"/>
      <w:numFmt w:val="bullet"/>
      <w:lvlText w:val=""/>
      <w:lvlJc w:val="left"/>
      <w:pPr>
        <w:ind w:left="1080" w:hanging="360"/>
      </w:pPr>
      <w:rPr>
        <w:rFonts w:ascii="Symbol" w:hAnsi="Symbol"/>
      </w:rPr>
    </w:lvl>
    <w:lvl w:ilvl="1" w:tplc="8746F0BC">
      <w:start w:val="1"/>
      <w:numFmt w:val="bullet"/>
      <w:lvlText w:val=""/>
      <w:lvlJc w:val="left"/>
      <w:pPr>
        <w:ind w:left="1080" w:hanging="360"/>
      </w:pPr>
      <w:rPr>
        <w:rFonts w:ascii="Symbol" w:hAnsi="Symbol"/>
      </w:rPr>
    </w:lvl>
    <w:lvl w:ilvl="2" w:tplc="23E43252">
      <w:start w:val="1"/>
      <w:numFmt w:val="bullet"/>
      <w:lvlText w:val=""/>
      <w:lvlJc w:val="left"/>
      <w:pPr>
        <w:ind w:left="1080" w:hanging="360"/>
      </w:pPr>
      <w:rPr>
        <w:rFonts w:ascii="Symbol" w:hAnsi="Symbol"/>
      </w:rPr>
    </w:lvl>
    <w:lvl w:ilvl="3" w:tplc="DE502784">
      <w:start w:val="1"/>
      <w:numFmt w:val="bullet"/>
      <w:lvlText w:val=""/>
      <w:lvlJc w:val="left"/>
      <w:pPr>
        <w:ind w:left="1080" w:hanging="360"/>
      </w:pPr>
      <w:rPr>
        <w:rFonts w:ascii="Symbol" w:hAnsi="Symbol"/>
      </w:rPr>
    </w:lvl>
    <w:lvl w:ilvl="4" w:tplc="795AD1F8">
      <w:start w:val="1"/>
      <w:numFmt w:val="bullet"/>
      <w:lvlText w:val=""/>
      <w:lvlJc w:val="left"/>
      <w:pPr>
        <w:ind w:left="1080" w:hanging="360"/>
      </w:pPr>
      <w:rPr>
        <w:rFonts w:ascii="Symbol" w:hAnsi="Symbol"/>
      </w:rPr>
    </w:lvl>
    <w:lvl w:ilvl="5" w:tplc="A4341056">
      <w:start w:val="1"/>
      <w:numFmt w:val="bullet"/>
      <w:lvlText w:val=""/>
      <w:lvlJc w:val="left"/>
      <w:pPr>
        <w:ind w:left="1080" w:hanging="360"/>
      </w:pPr>
      <w:rPr>
        <w:rFonts w:ascii="Symbol" w:hAnsi="Symbol"/>
      </w:rPr>
    </w:lvl>
    <w:lvl w:ilvl="6" w:tplc="0A34C82A">
      <w:start w:val="1"/>
      <w:numFmt w:val="bullet"/>
      <w:lvlText w:val=""/>
      <w:lvlJc w:val="left"/>
      <w:pPr>
        <w:ind w:left="1080" w:hanging="360"/>
      </w:pPr>
      <w:rPr>
        <w:rFonts w:ascii="Symbol" w:hAnsi="Symbol"/>
      </w:rPr>
    </w:lvl>
    <w:lvl w:ilvl="7" w:tplc="755499CE">
      <w:start w:val="1"/>
      <w:numFmt w:val="bullet"/>
      <w:lvlText w:val=""/>
      <w:lvlJc w:val="left"/>
      <w:pPr>
        <w:ind w:left="1080" w:hanging="360"/>
      </w:pPr>
      <w:rPr>
        <w:rFonts w:ascii="Symbol" w:hAnsi="Symbol"/>
      </w:rPr>
    </w:lvl>
    <w:lvl w:ilvl="8" w:tplc="E8E07C14">
      <w:start w:val="1"/>
      <w:numFmt w:val="bullet"/>
      <w:lvlText w:val=""/>
      <w:lvlJc w:val="left"/>
      <w:pPr>
        <w:ind w:left="1080" w:hanging="360"/>
      </w:pPr>
      <w:rPr>
        <w:rFonts w:ascii="Symbol" w:hAnsi="Symbol"/>
      </w:rPr>
    </w:lvl>
  </w:abstractNum>
  <w:abstractNum w:abstractNumId="11" w15:restartNumberingAfterBreak="0">
    <w:nsid w:val="6AC7112A"/>
    <w:multiLevelType w:val="hybridMultilevel"/>
    <w:tmpl w:val="5928DADA"/>
    <w:lvl w:ilvl="0" w:tplc="658ACA32">
      <w:start w:val="1"/>
      <w:numFmt w:val="bullet"/>
      <w:lvlText w:val=""/>
      <w:lvlJc w:val="left"/>
      <w:pPr>
        <w:ind w:left="1080" w:hanging="360"/>
      </w:pPr>
      <w:rPr>
        <w:rFonts w:ascii="Symbol" w:hAnsi="Symbol"/>
      </w:rPr>
    </w:lvl>
    <w:lvl w:ilvl="1" w:tplc="7F4AA7D4">
      <w:start w:val="1"/>
      <w:numFmt w:val="bullet"/>
      <w:lvlText w:val=""/>
      <w:lvlJc w:val="left"/>
      <w:pPr>
        <w:ind w:left="1080" w:hanging="360"/>
      </w:pPr>
      <w:rPr>
        <w:rFonts w:ascii="Symbol" w:hAnsi="Symbol"/>
      </w:rPr>
    </w:lvl>
    <w:lvl w:ilvl="2" w:tplc="138E8A00">
      <w:start w:val="1"/>
      <w:numFmt w:val="bullet"/>
      <w:lvlText w:val=""/>
      <w:lvlJc w:val="left"/>
      <w:pPr>
        <w:ind w:left="1080" w:hanging="360"/>
      </w:pPr>
      <w:rPr>
        <w:rFonts w:ascii="Symbol" w:hAnsi="Symbol"/>
      </w:rPr>
    </w:lvl>
    <w:lvl w:ilvl="3" w:tplc="C3F650B8">
      <w:start w:val="1"/>
      <w:numFmt w:val="bullet"/>
      <w:lvlText w:val=""/>
      <w:lvlJc w:val="left"/>
      <w:pPr>
        <w:ind w:left="1080" w:hanging="360"/>
      </w:pPr>
      <w:rPr>
        <w:rFonts w:ascii="Symbol" w:hAnsi="Symbol"/>
      </w:rPr>
    </w:lvl>
    <w:lvl w:ilvl="4" w:tplc="F38266B0">
      <w:start w:val="1"/>
      <w:numFmt w:val="bullet"/>
      <w:lvlText w:val=""/>
      <w:lvlJc w:val="left"/>
      <w:pPr>
        <w:ind w:left="1080" w:hanging="360"/>
      </w:pPr>
      <w:rPr>
        <w:rFonts w:ascii="Symbol" w:hAnsi="Symbol"/>
      </w:rPr>
    </w:lvl>
    <w:lvl w:ilvl="5" w:tplc="D3B093D4">
      <w:start w:val="1"/>
      <w:numFmt w:val="bullet"/>
      <w:lvlText w:val=""/>
      <w:lvlJc w:val="left"/>
      <w:pPr>
        <w:ind w:left="1080" w:hanging="360"/>
      </w:pPr>
      <w:rPr>
        <w:rFonts w:ascii="Symbol" w:hAnsi="Symbol"/>
      </w:rPr>
    </w:lvl>
    <w:lvl w:ilvl="6" w:tplc="C6FE9EBE">
      <w:start w:val="1"/>
      <w:numFmt w:val="bullet"/>
      <w:lvlText w:val=""/>
      <w:lvlJc w:val="left"/>
      <w:pPr>
        <w:ind w:left="1080" w:hanging="360"/>
      </w:pPr>
      <w:rPr>
        <w:rFonts w:ascii="Symbol" w:hAnsi="Symbol"/>
      </w:rPr>
    </w:lvl>
    <w:lvl w:ilvl="7" w:tplc="81F28616">
      <w:start w:val="1"/>
      <w:numFmt w:val="bullet"/>
      <w:lvlText w:val=""/>
      <w:lvlJc w:val="left"/>
      <w:pPr>
        <w:ind w:left="1080" w:hanging="360"/>
      </w:pPr>
      <w:rPr>
        <w:rFonts w:ascii="Symbol" w:hAnsi="Symbol"/>
      </w:rPr>
    </w:lvl>
    <w:lvl w:ilvl="8" w:tplc="897A9836">
      <w:start w:val="1"/>
      <w:numFmt w:val="bullet"/>
      <w:lvlText w:val=""/>
      <w:lvlJc w:val="left"/>
      <w:pPr>
        <w:ind w:left="1080" w:hanging="360"/>
      </w:pPr>
      <w:rPr>
        <w:rFonts w:ascii="Symbol" w:hAnsi="Symbol"/>
      </w:rPr>
    </w:lvl>
  </w:abstractNum>
  <w:num w:numId="1" w16cid:durableId="1754429034">
    <w:abstractNumId w:val="9"/>
  </w:num>
  <w:num w:numId="2" w16cid:durableId="926574125">
    <w:abstractNumId w:val="4"/>
  </w:num>
  <w:num w:numId="3" w16cid:durableId="1468425970">
    <w:abstractNumId w:val="2"/>
  </w:num>
  <w:num w:numId="4" w16cid:durableId="879249098">
    <w:abstractNumId w:val="3"/>
  </w:num>
  <w:num w:numId="5" w16cid:durableId="1985965290">
    <w:abstractNumId w:val="11"/>
  </w:num>
  <w:num w:numId="6" w16cid:durableId="1064139695">
    <w:abstractNumId w:val="10"/>
  </w:num>
  <w:num w:numId="7" w16cid:durableId="224071611">
    <w:abstractNumId w:val="5"/>
  </w:num>
  <w:num w:numId="8" w16cid:durableId="1633288404">
    <w:abstractNumId w:val="1"/>
  </w:num>
  <w:num w:numId="9" w16cid:durableId="1722754790">
    <w:abstractNumId w:val="8"/>
  </w:num>
  <w:num w:numId="10" w16cid:durableId="109132529">
    <w:abstractNumId w:val="7"/>
  </w:num>
  <w:num w:numId="11" w16cid:durableId="828328504">
    <w:abstractNumId w:val="0"/>
  </w:num>
  <w:num w:numId="12" w16cid:durableId="192919167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rson w15:author="Chelsea Helion">
    <w15:presenceInfo w15:providerId="AD" w15:userId="S::tua37526@temple.edu::981d9445-201f-47db-bcff-badf453a27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04753"/>
    <w:rsid w:val="0001532D"/>
    <w:rsid w:val="00016CD1"/>
    <w:rsid w:val="00024DDE"/>
    <w:rsid w:val="00035D67"/>
    <w:rsid w:val="000511D5"/>
    <w:rsid w:val="00094790"/>
    <w:rsid w:val="000B1B95"/>
    <w:rsid w:val="000D0A97"/>
    <w:rsid w:val="00120931"/>
    <w:rsid w:val="00126307"/>
    <w:rsid w:val="00126341"/>
    <w:rsid w:val="00127A38"/>
    <w:rsid w:val="00130369"/>
    <w:rsid w:val="0014627E"/>
    <w:rsid w:val="00167DA6"/>
    <w:rsid w:val="001A264C"/>
    <w:rsid w:val="001B6626"/>
    <w:rsid w:val="001C09EC"/>
    <w:rsid w:val="001D1567"/>
    <w:rsid w:val="00225F43"/>
    <w:rsid w:val="00227A75"/>
    <w:rsid w:val="00262C6C"/>
    <w:rsid w:val="002802BD"/>
    <w:rsid w:val="002924A4"/>
    <w:rsid w:val="00297C72"/>
    <w:rsid w:val="002A2292"/>
    <w:rsid w:val="002B4D1F"/>
    <w:rsid w:val="002C25B9"/>
    <w:rsid w:val="002D4039"/>
    <w:rsid w:val="002E2A96"/>
    <w:rsid w:val="002E5786"/>
    <w:rsid w:val="002E5ACF"/>
    <w:rsid w:val="002F2171"/>
    <w:rsid w:val="003125D9"/>
    <w:rsid w:val="00321805"/>
    <w:rsid w:val="0034534F"/>
    <w:rsid w:val="00351F68"/>
    <w:rsid w:val="00351FB4"/>
    <w:rsid w:val="00360020"/>
    <w:rsid w:val="00364897"/>
    <w:rsid w:val="00383C25"/>
    <w:rsid w:val="00387013"/>
    <w:rsid w:val="00391558"/>
    <w:rsid w:val="003940FC"/>
    <w:rsid w:val="003C2D18"/>
    <w:rsid w:val="003C4EAE"/>
    <w:rsid w:val="003D7995"/>
    <w:rsid w:val="003E04D5"/>
    <w:rsid w:val="003F1AFF"/>
    <w:rsid w:val="003F613E"/>
    <w:rsid w:val="00400CBA"/>
    <w:rsid w:val="0040488C"/>
    <w:rsid w:val="00405EA4"/>
    <w:rsid w:val="00406D36"/>
    <w:rsid w:val="00407C34"/>
    <w:rsid w:val="00424FD9"/>
    <w:rsid w:val="00434BCC"/>
    <w:rsid w:val="00444F55"/>
    <w:rsid w:val="00446140"/>
    <w:rsid w:val="00451D5A"/>
    <w:rsid w:val="00460E9B"/>
    <w:rsid w:val="004617B9"/>
    <w:rsid w:val="00462E3A"/>
    <w:rsid w:val="004776BC"/>
    <w:rsid w:val="004A536E"/>
    <w:rsid w:val="004A7F81"/>
    <w:rsid w:val="004C0767"/>
    <w:rsid w:val="004C2DBE"/>
    <w:rsid w:val="004C4E17"/>
    <w:rsid w:val="004E1F46"/>
    <w:rsid w:val="004F2335"/>
    <w:rsid w:val="00510A8A"/>
    <w:rsid w:val="00510C6B"/>
    <w:rsid w:val="0052324C"/>
    <w:rsid w:val="00525660"/>
    <w:rsid w:val="00527AC2"/>
    <w:rsid w:val="00544E7B"/>
    <w:rsid w:val="005466D0"/>
    <w:rsid w:val="0055170A"/>
    <w:rsid w:val="00552A01"/>
    <w:rsid w:val="00566D6E"/>
    <w:rsid w:val="0059122B"/>
    <w:rsid w:val="00592B3B"/>
    <w:rsid w:val="005A3E80"/>
    <w:rsid w:val="005D0E03"/>
    <w:rsid w:val="005D2D5D"/>
    <w:rsid w:val="005D3927"/>
    <w:rsid w:val="005D5700"/>
    <w:rsid w:val="005D78AF"/>
    <w:rsid w:val="005F7535"/>
    <w:rsid w:val="00604E25"/>
    <w:rsid w:val="0061171F"/>
    <w:rsid w:val="00624342"/>
    <w:rsid w:val="00624DC7"/>
    <w:rsid w:val="006B1C79"/>
    <w:rsid w:val="006B3C12"/>
    <w:rsid w:val="006E54B4"/>
    <w:rsid w:val="00701D6A"/>
    <w:rsid w:val="007140B3"/>
    <w:rsid w:val="007172F1"/>
    <w:rsid w:val="00745330"/>
    <w:rsid w:val="00745855"/>
    <w:rsid w:val="00745ABA"/>
    <w:rsid w:val="007476A8"/>
    <w:rsid w:val="0076279C"/>
    <w:rsid w:val="007772F8"/>
    <w:rsid w:val="00780A6F"/>
    <w:rsid w:val="00781D63"/>
    <w:rsid w:val="00785A46"/>
    <w:rsid w:val="007A1851"/>
    <w:rsid w:val="007B1344"/>
    <w:rsid w:val="007C01F4"/>
    <w:rsid w:val="007C2B01"/>
    <w:rsid w:val="007D70C3"/>
    <w:rsid w:val="00826793"/>
    <w:rsid w:val="00826B05"/>
    <w:rsid w:val="008340FE"/>
    <w:rsid w:val="008438E1"/>
    <w:rsid w:val="00856F17"/>
    <w:rsid w:val="00862995"/>
    <w:rsid w:val="00862D6D"/>
    <w:rsid w:val="008840E7"/>
    <w:rsid w:val="00890300"/>
    <w:rsid w:val="00891CBC"/>
    <w:rsid w:val="00891EB6"/>
    <w:rsid w:val="008926E2"/>
    <w:rsid w:val="008B21B9"/>
    <w:rsid w:val="008C10A7"/>
    <w:rsid w:val="008C366F"/>
    <w:rsid w:val="008D0391"/>
    <w:rsid w:val="008D4759"/>
    <w:rsid w:val="008E5266"/>
    <w:rsid w:val="008E6275"/>
    <w:rsid w:val="008F0A69"/>
    <w:rsid w:val="008F358B"/>
    <w:rsid w:val="008F518E"/>
    <w:rsid w:val="008F5F9D"/>
    <w:rsid w:val="00900DCE"/>
    <w:rsid w:val="009027B2"/>
    <w:rsid w:val="0093459D"/>
    <w:rsid w:val="009440B1"/>
    <w:rsid w:val="00945858"/>
    <w:rsid w:val="009503A7"/>
    <w:rsid w:val="0095074B"/>
    <w:rsid w:val="00950C6D"/>
    <w:rsid w:val="00956966"/>
    <w:rsid w:val="009623C0"/>
    <w:rsid w:val="009679E0"/>
    <w:rsid w:val="009826A7"/>
    <w:rsid w:val="00986859"/>
    <w:rsid w:val="009B1B62"/>
    <w:rsid w:val="009C0CFA"/>
    <w:rsid w:val="009F0FFE"/>
    <w:rsid w:val="009F2A6F"/>
    <w:rsid w:val="00A07022"/>
    <w:rsid w:val="00A41260"/>
    <w:rsid w:val="00A436E7"/>
    <w:rsid w:val="00A565EC"/>
    <w:rsid w:val="00A5738D"/>
    <w:rsid w:val="00A57B68"/>
    <w:rsid w:val="00A75055"/>
    <w:rsid w:val="00A77E81"/>
    <w:rsid w:val="00A90C40"/>
    <w:rsid w:val="00A967C5"/>
    <w:rsid w:val="00A971C8"/>
    <w:rsid w:val="00A97CB0"/>
    <w:rsid w:val="00AA4CAB"/>
    <w:rsid w:val="00AB0F04"/>
    <w:rsid w:val="00AF4E49"/>
    <w:rsid w:val="00AF6336"/>
    <w:rsid w:val="00B11CB8"/>
    <w:rsid w:val="00B369E5"/>
    <w:rsid w:val="00B4202D"/>
    <w:rsid w:val="00B45738"/>
    <w:rsid w:val="00B811D5"/>
    <w:rsid w:val="00B92AC0"/>
    <w:rsid w:val="00B93F7B"/>
    <w:rsid w:val="00BC1A43"/>
    <w:rsid w:val="00BD0E4D"/>
    <w:rsid w:val="00BE2F62"/>
    <w:rsid w:val="00BE68BF"/>
    <w:rsid w:val="00C10284"/>
    <w:rsid w:val="00C11724"/>
    <w:rsid w:val="00C12F9C"/>
    <w:rsid w:val="00C24DCB"/>
    <w:rsid w:val="00C603BD"/>
    <w:rsid w:val="00C64255"/>
    <w:rsid w:val="00C64A9F"/>
    <w:rsid w:val="00C705EE"/>
    <w:rsid w:val="00C81BDA"/>
    <w:rsid w:val="00C83F06"/>
    <w:rsid w:val="00C918C3"/>
    <w:rsid w:val="00CC5343"/>
    <w:rsid w:val="00CD04BF"/>
    <w:rsid w:val="00CE37A4"/>
    <w:rsid w:val="00CF2D02"/>
    <w:rsid w:val="00D10890"/>
    <w:rsid w:val="00D45595"/>
    <w:rsid w:val="00D54FC2"/>
    <w:rsid w:val="00D61020"/>
    <w:rsid w:val="00D611D6"/>
    <w:rsid w:val="00D71BE0"/>
    <w:rsid w:val="00D7249E"/>
    <w:rsid w:val="00D76A10"/>
    <w:rsid w:val="00DA6B7E"/>
    <w:rsid w:val="00DC2666"/>
    <w:rsid w:val="00DD7EF6"/>
    <w:rsid w:val="00DE0869"/>
    <w:rsid w:val="00DE3855"/>
    <w:rsid w:val="00DE4F67"/>
    <w:rsid w:val="00DF18B4"/>
    <w:rsid w:val="00DF2D9B"/>
    <w:rsid w:val="00DF4D0D"/>
    <w:rsid w:val="00E06745"/>
    <w:rsid w:val="00E135C6"/>
    <w:rsid w:val="00E1367E"/>
    <w:rsid w:val="00E16395"/>
    <w:rsid w:val="00E45777"/>
    <w:rsid w:val="00E531A3"/>
    <w:rsid w:val="00E57CEC"/>
    <w:rsid w:val="00E674C1"/>
    <w:rsid w:val="00E75ABA"/>
    <w:rsid w:val="00E81C39"/>
    <w:rsid w:val="00EB4DCB"/>
    <w:rsid w:val="00EB5818"/>
    <w:rsid w:val="00EC6475"/>
    <w:rsid w:val="00ED22D8"/>
    <w:rsid w:val="00EE10FB"/>
    <w:rsid w:val="00EF26B5"/>
    <w:rsid w:val="00EF3E33"/>
    <w:rsid w:val="00F163BD"/>
    <w:rsid w:val="00F209AB"/>
    <w:rsid w:val="00F21D6A"/>
    <w:rsid w:val="00F53CFE"/>
    <w:rsid w:val="00F663DD"/>
    <w:rsid w:val="00FB6E2E"/>
    <w:rsid w:val="00FC36EA"/>
    <w:rsid w:val="00FD24F5"/>
    <w:rsid w:val="00FD2F46"/>
    <w:rsid w:val="00FE3980"/>
    <w:rsid w:val="00FE49C0"/>
    <w:rsid w:val="00FE4EBF"/>
    <w:rsid w:val="00FE5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 w:type="paragraph" w:styleId="Bibliography">
    <w:name w:val="Bibliography"/>
    <w:basedOn w:val="Normal"/>
    <w:next w:val="Normal"/>
    <w:uiPriority w:val="37"/>
    <w:unhideWhenUsed/>
    <w:rsid w:val="00364897"/>
    <w:pPr>
      <w:spacing w:line="480" w:lineRule="auto"/>
      <w:ind w:left="720" w:hanging="720"/>
    </w:pPr>
  </w:style>
  <w:style w:type="paragraph" w:styleId="Header">
    <w:name w:val="header"/>
    <w:basedOn w:val="Normal"/>
    <w:link w:val="HeaderChar"/>
    <w:uiPriority w:val="99"/>
    <w:unhideWhenUsed/>
    <w:rsid w:val="00D76A10"/>
    <w:pPr>
      <w:tabs>
        <w:tab w:val="center" w:pos="4680"/>
        <w:tab w:val="right" w:pos="9360"/>
      </w:tabs>
      <w:spacing w:line="240" w:lineRule="auto"/>
    </w:pPr>
  </w:style>
  <w:style w:type="character" w:customStyle="1" w:styleId="HeaderChar">
    <w:name w:val="Header Char"/>
    <w:basedOn w:val="DefaultParagraphFont"/>
    <w:link w:val="Header"/>
    <w:uiPriority w:val="99"/>
    <w:rsid w:val="00D76A10"/>
  </w:style>
  <w:style w:type="paragraph" w:styleId="Footer">
    <w:name w:val="footer"/>
    <w:basedOn w:val="Normal"/>
    <w:link w:val="FooterChar"/>
    <w:uiPriority w:val="99"/>
    <w:unhideWhenUsed/>
    <w:rsid w:val="00D76A10"/>
    <w:pPr>
      <w:tabs>
        <w:tab w:val="center" w:pos="4680"/>
        <w:tab w:val="right" w:pos="9360"/>
      </w:tabs>
      <w:spacing w:line="240" w:lineRule="auto"/>
    </w:pPr>
  </w:style>
  <w:style w:type="character" w:customStyle="1" w:styleId="FooterChar">
    <w:name w:val="Footer Char"/>
    <w:basedOn w:val="DefaultParagraphFont"/>
    <w:link w:val="Footer"/>
    <w:uiPriority w:val="99"/>
    <w:rsid w:val="00D76A10"/>
  </w:style>
  <w:style w:type="paragraph" w:styleId="Revision">
    <w:name w:val="Revision"/>
    <w:hidden/>
    <w:uiPriority w:val="99"/>
    <w:semiHidden/>
    <w:rsid w:val="004A7F81"/>
    <w:pPr>
      <w:spacing w:line="240" w:lineRule="auto"/>
    </w:pPr>
  </w:style>
  <w:style w:type="paragraph" w:styleId="FootnoteText">
    <w:name w:val="footnote text"/>
    <w:basedOn w:val="Normal"/>
    <w:link w:val="FootnoteTextChar"/>
    <w:uiPriority w:val="99"/>
    <w:semiHidden/>
    <w:unhideWhenUsed/>
    <w:rsid w:val="00383C25"/>
    <w:pPr>
      <w:spacing w:line="240" w:lineRule="auto"/>
    </w:pPr>
    <w:rPr>
      <w:sz w:val="20"/>
      <w:szCs w:val="20"/>
    </w:rPr>
  </w:style>
  <w:style w:type="character" w:customStyle="1" w:styleId="FootnoteTextChar">
    <w:name w:val="Footnote Text Char"/>
    <w:basedOn w:val="DefaultParagraphFont"/>
    <w:link w:val="FootnoteText"/>
    <w:uiPriority w:val="99"/>
    <w:semiHidden/>
    <w:rsid w:val="00383C25"/>
    <w:rPr>
      <w:sz w:val="20"/>
      <w:szCs w:val="20"/>
    </w:rPr>
  </w:style>
  <w:style w:type="character" w:styleId="FootnoteReference">
    <w:name w:val="footnote reference"/>
    <w:basedOn w:val="DefaultParagraphFont"/>
    <w:uiPriority w:val="99"/>
    <w:semiHidden/>
    <w:unhideWhenUsed/>
    <w:rsid w:val="00383C25"/>
    <w:rPr>
      <w:vertAlign w:val="superscript"/>
    </w:rPr>
  </w:style>
  <w:style w:type="character" w:styleId="Hyperlink">
    <w:name w:val="Hyperlink"/>
    <w:basedOn w:val="DefaultParagraphFont"/>
    <w:uiPriority w:val="99"/>
    <w:unhideWhenUsed/>
    <w:rsid w:val="00A565EC"/>
    <w:rPr>
      <w:color w:val="0000FF" w:themeColor="hyperlink"/>
      <w:u w:val="single"/>
    </w:rPr>
  </w:style>
  <w:style w:type="character" w:styleId="UnresolvedMention">
    <w:name w:val="Unresolved Mention"/>
    <w:basedOn w:val="DefaultParagraphFont"/>
    <w:uiPriority w:val="99"/>
    <w:semiHidden/>
    <w:unhideWhenUsed/>
    <w:rsid w:val="00A565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793710">
      <w:bodyDiv w:val="1"/>
      <w:marLeft w:val="0"/>
      <w:marRight w:val="0"/>
      <w:marTop w:val="0"/>
      <w:marBottom w:val="0"/>
      <w:divBdr>
        <w:top w:val="none" w:sz="0" w:space="0" w:color="auto"/>
        <w:left w:val="none" w:sz="0" w:space="0" w:color="auto"/>
        <w:bottom w:val="none" w:sz="0" w:space="0" w:color="auto"/>
        <w:right w:val="none" w:sz="0" w:space="0" w:color="auto"/>
      </w:divBdr>
    </w:div>
    <w:div w:id="297423261">
      <w:bodyDiv w:val="1"/>
      <w:marLeft w:val="0"/>
      <w:marRight w:val="0"/>
      <w:marTop w:val="0"/>
      <w:marBottom w:val="0"/>
      <w:divBdr>
        <w:top w:val="none" w:sz="0" w:space="0" w:color="auto"/>
        <w:left w:val="none" w:sz="0" w:space="0" w:color="auto"/>
        <w:bottom w:val="none" w:sz="0" w:space="0" w:color="auto"/>
        <w:right w:val="none" w:sz="0" w:space="0" w:color="auto"/>
      </w:divBdr>
    </w:div>
    <w:div w:id="166096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pnas.org/pb-assets/authors/PNAStemplateSI-1657560298190.docx" TargetMode="External"/><Relationship Id="rId2" Type="http://schemas.openxmlformats.org/officeDocument/2006/relationships/hyperlink" Target="https://www.crossref.org/services/funder-registry/" TargetMode="External"/><Relationship Id="rId1" Type="http://schemas.openxmlformats.org/officeDocument/2006/relationships/hyperlink" Target="https://www.pnas.org/pb-assets/authors/TRRP_Best-Practices-for-Researchers-1667916710883.pdf"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www.zotero.org/google-docs/?TBhMtz"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png"/><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2B0F6-A99B-4343-8BDC-54AEE7264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Pages>
  <Words>81651</Words>
  <Characters>465411</Characters>
  <Application>Microsoft Office Word</Application>
  <DocSecurity>0</DocSecurity>
  <Lines>3878</Lines>
  <Paragraphs>1091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Billy Mitchell</cp:lastModifiedBy>
  <cp:revision>6</cp:revision>
  <dcterms:created xsi:type="dcterms:W3CDTF">2024-10-26T01:37:00Z</dcterms:created>
  <dcterms:modified xsi:type="dcterms:W3CDTF">2024-10-30T16:17:00Z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id="llvwoHae"/&gt;&lt;style id="http://www.zotero.org/styles/apa" locale="en-US" hasBibliography="1" bibliographyStyleHasBeenSet="1"/&gt;&lt;prefs&gt;&lt;pref name="fieldType" value="Field"/&gt;&lt;/prefs&gt;&lt;/data&gt;</vt:lpwstr>
  </property>
</Properties>
</file>